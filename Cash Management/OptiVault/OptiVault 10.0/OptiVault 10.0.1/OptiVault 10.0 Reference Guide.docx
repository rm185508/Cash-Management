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1" w:name="_Toc128021041"/>
      <w:r>
        <w:t>CXBanking</w:t>
      </w:r>
      <w:bookmarkEnd w:id="1"/>
    </w:p>
    <w:p w14:paraId="4F7C263C" w14:textId="0A8127A1" w:rsidR="00F56777" w:rsidRPr="00F56777" w:rsidRDefault="000571A5" w:rsidP="00F56777">
      <w:pPr>
        <w:pStyle w:val="Product"/>
      </w:pPr>
      <w:bookmarkStart w:id="2" w:name="_Toc128021042"/>
      <w:r>
        <w:t>OptiVault 10.0</w:t>
      </w:r>
      <w:bookmarkEnd w:id="2"/>
    </w:p>
    <w:p w14:paraId="68D3B525" w14:textId="5A1EC95D" w:rsidR="000B3F3C" w:rsidRDefault="000571A5" w:rsidP="00F56777">
      <w:pPr>
        <w:pStyle w:val="Title"/>
      </w:pPr>
      <w:bookmarkStart w:id="3" w:name="_Toc128021043"/>
      <w:r>
        <w:t>User Reference Guide</w:t>
      </w:r>
      <w:bookmarkEnd w:id="3"/>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4" w:name="_Toc127491511"/>
      <w:bookmarkStart w:id="5" w:name="_Toc128021044"/>
      <w:r w:rsidRPr="002C38D9">
        <w:lastRenderedPageBreak/>
        <w:t>Copyright and Trademark Information</w:t>
      </w:r>
      <w:bookmarkEnd w:id="4"/>
      <w:bookmarkEnd w:id="5"/>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6" w:name="_Toc127491512"/>
      <w:bookmarkStart w:id="7" w:name="_Toc128021045"/>
      <w:r>
        <w:lastRenderedPageBreak/>
        <w:t>Revision Record</w:t>
      </w:r>
      <w:bookmarkEnd w:id="6"/>
      <w:bookmarkEnd w:id="7"/>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8"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8"/>
        </w:p>
        <w:p w14:paraId="71E0BC68" w14:textId="61FDD7B9" w:rsidR="000116E0" w:rsidRDefault="00674B2E">
          <w:pPr>
            <w:pStyle w:val="TOC1"/>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542F85">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542F85">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542F85">
          <w:pPr>
            <w:pStyle w:val="TOC1"/>
            <w:rPr>
              <w:rFonts w:asciiTheme="minorHAnsi" w:eastAsiaTheme="minorEastAsia" w:hAnsiTheme="minorHAnsi" w:cstheme="minorBidi"/>
              <w:b w:val="0"/>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542F85">
          <w:pPr>
            <w:pStyle w:val="TOC1"/>
            <w:rPr>
              <w:rFonts w:asciiTheme="minorHAnsi" w:eastAsiaTheme="minorEastAsia" w:hAnsiTheme="minorHAnsi" w:cstheme="minorBidi"/>
              <w:b w:val="0"/>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542F85">
          <w:pPr>
            <w:pStyle w:val="TOC1"/>
            <w:rPr>
              <w:rFonts w:asciiTheme="minorHAnsi" w:eastAsiaTheme="minorEastAsia" w:hAnsiTheme="minorHAnsi" w:cstheme="minorBidi"/>
              <w:b w:val="0"/>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542F85">
          <w:pPr>
            <w:pStyle w:val="TOC1"/>
            <w:rPr>
              <w:rFonts w:asciiTheme="minorHAnsi" w:eastAsiaTheme="minorEastAsia" w:hAnsiTheme="minorHAnsi" w:cstheme="minorBidi"/>
              <w:b w:val="0"/>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542F85">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542F85">
          <w:pPr>
            <w:pStyle w:val="TOC2"/>
            <w:tabs>
              <w:tab w:val="left" w:pos="1621"/>
            </w:tabs>
            <w:rPr>
              <w:rFonts w:asciiTheme="minorHAnsi" w:eastAsiaTheme="minorEastAsia" w:hAnsiTheme="minorHAnsi" w:cstheme="minorBidi"/>
              <w:noProof/>
              <w:sz w:val="22"/>
              <w:szCs w:val="22"/>
              <w:lang w:val="en-US"/>
            </w:rPr>
          </w:pPr>
          <w:hyperlink w:anchor="_Toc128021050" w:history="1">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23E59D" w14:textId="7BAB3EA3" w:rsidR="000116E0" w:rsidRDefault="00542F85">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542F85">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542F85">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542F85">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542F85">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542F85">
          <w:pPr>
            <w:pStyle w:val="TOC2"/>
            <w:tabs>
              <w:tab w:val="left" w:pos="1621"/>
            </w:tabs>
            <w:rPr>
              <w:rFonts w:asciiTheme="minorHAnsi" w:eastAsiaTheme="minorEastAsia" w:hAnsiTheme="minorHAnsi" w:cstheme="minorBidi"/>
              <w:noProof/>
              <w:sz w:val="22"/>
              <w:szCs w:val="22"/>
              <w:lang w:val="en-US"/>
            </w:rPr>
          </w:pPr>
          <w:hyperlink w:anchor="_Toc128021057" w:history="1">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9EEF9F" w14:textId="0CFB8FA2" w:rsidR="000116E0" w:rsidRDefault="00542F85">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542F85">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542F85">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542F85">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542F85">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542F85">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542F85">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542F85">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542F85">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542F85">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542F85">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542F85">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542F85">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542F85">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542F85">
          <w:pPr>
            <w:pStyle w:val="TOC2"/>
            <w:tabs>
              <w:tab w:val="left" w:pos="1621"/>
            </w:tabs>
            <w:rPr>
              <w:rFonts w:asciiTheme="minorHAnsi" w:eastAsiaTheme="minorEastAsia" w:hAnsiTheme="minorHAnsi" w:cstheme="minorBidi"/>
              <w:noProof/>
              <w:sz w:val="22"/>
              <w:szCs w:val="22"/>
              <w:lang w:val="en-US"/>
            </w:rPr>
          </w:pPr>
          <w:hyperlink w:anchor="_Toc128021072" w:history="1">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D30046" w14:textId="31577B6A" w:rsidR="000116E0" w:rsidRDefault="00542F85">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542F85">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542F85">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542F85">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542F85">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542F85">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542F85">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542F85">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542F85">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542F85">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542F85">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542F85">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542F85">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542F85">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542F85">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542F85">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542F85">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542F85">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542F85">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542F85">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542F85">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542F85">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542F85">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542F85">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542F85">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542F85">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542F85">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542F85">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542F85">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542F85">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b w:val="0"/>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542F85">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542F85">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542F85">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542F85">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542F85">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b w:val="0"/>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542F85">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542F85">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542F85">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542F85">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542F85">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542F85">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542F85">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542F85">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542F85">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b w:val="0"/>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542F85">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542F85">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542F85">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542F85">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542F85">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542F85">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542F85">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542F85">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b w:val="0"/>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542F85">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542F85">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542F85">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b w:val="0"/>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542F85">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542F85">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542F85">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542F85">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542F85">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542F85">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b w:val="0"/>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542F85">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542F85">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542F85">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542F85">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b w:val="0"/>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542F85">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542F85">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542F85">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542F85">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542F85">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542F85">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542F85">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542F85">
          <w:pPr>
            <w:pStyle w:val="TOC1"/>
            <w:tabs>
              <w:tab w:val="left" w:pos="1258"/>
            </w:tabs>
            <w:rPr>
              <w:rFonts w:asciiTheme="minorHAnsi" w:eastAsiaTheme="minorEastAsia" w:hAnsiTheme="minorHAnsi" w:cstheme="minorBidi"/>
              <w:b w:val="0"/>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b w:val="0"/>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2" w:name="_Toc25160841"/>
      <w:bookmarkStart w:id="13" w:name="_Toc127491514"/>
      <w:bookmarkStart w:id="14" w:name="_Toc128021047"/>
      <w:r>
        <w:lastRenderedPageBreak/>
        <w:t>Preface</w:t>
      </w:r>
      <w:bookmarkEnd w:id="12"/>
      <w:bookmarkEnd w:id="13"/>
      <w:bookmarkEnd w:id="14"/>
    </w:p>
    <w:p w14:paraId="3AECC3C9" w14:textId="77777777" w:rsidR="00911A6B" w:rsidRPr="00A875AE" w:rsidRDefault="00911A6B" w:rsidP="00911A6B">
      <w:pPr>
        <w:pStyle w:val="BodyText"/>
      </w:pPr>
      <w:bookmarkStart w:id="15"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6" w:name="_Toc127491515"/>
      <w:bookmarkStart w:id="17" w:name="_Toc128021048"/>
      <w:r>
        <w:t xml:space="preserve">Document </w:t>
      </w:r>
      <w:r w:rsidR="00345FE3">
        <w:t>Conventions</w:t>
      </w:r>
      <w:bookmarkEnd w:id="15"/>
      <w:bookmarkEnd w:id="16"/>
      <w:bookmarkEnd w:id="17"/>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E12A0B">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E12A0B">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E62EE4" w:rsidRDefault="00843747" w:rsidP="006271D1">
            <w:pPr>
              <w:pStyle w:val="TopofSection"/>
              <w:rPr>
                <w:b/>
                <w:bCs/>
                <w:sz w:val="22"/>
                <w:szCs w:val="22"/>
                <w:u w:val="single"/>
                <w:lang w:val="en-US" w:eastAsia="en-US" w:bidi="en-US"/>
                <w:rPrChange w:id="18" w:author="Moses, Robbie" w:date="2023-02-13T04:30:00Z">
                  <w:rPr>
                    <w:sz w:val="22"/>
                    <w:szCs w:val="22"/>
                    <w:u w:val="single"/>
                    <w:lang w:val="en-US" w:eastAsia="en-US" w:bidi="en-US"/>
                  </w:rPr>
                </w:rPrChange>
              </w:rPr>
            </w:pPr>
            <w:r w:rsidRPr="00E62EE4">
              <w:rPr>
                <w:b/>
                <w:bCs/>
                <w:rPrChange w:id="19" w:author="Moses, Robbie" w:date="2023-02-13T04:30:00Z">
                  <w:rPr/>
                </w:rPrChange>
              </w:rPr>
              <w:fldChar w:fldCharType="begin"/>
            </w:r>
            <w:r w:rsidRPr="00E62EE4">
              <w:rPr>
                <w:b/>
                <w:bCs/>
                <w:rPrChange w:id="20" w:author="Moses, Robbie" w:date="2023-02-13T04:30:00Z">
                  <w:rPr/>
                </w:rPrChange>
              </w:rPr>
              <w:instrText xml:space="preserve"> HYPERLINK \l "_Conventions_Used_in" </w:instrText>
            </w:r>
            <w:r w:rsidRPr="00E62EE4">
              <w:rPr>
                <w:b/>
                <w:bCs/>
                <w:rPrChange w:id="21" w:author="Moses, Robbie" w:date="2023-02-13T04:30:00Z">
                  <w:rPr>
                    <w:rStyle w:val="HeaderChar"/>
                    <w:sz w:val="22"/>
                    <w:lang w:val="en-US" w:eastAsia="en-US" w:bidi="en-US"/>
                  </w:rPr>
                </w:rPrChange>
              </w:rPr>
              <w:fldChar w:fldCharType="separate"/>
            </w:r>
            <w:r w:rsidR="00731052" w:rsidRPr="00E62EE4">
              <w:rPr>
                <w:rStyle w:val="HeaderChar"/>
                <w:b/>
                <w:bCs/>
                <w:sz w:val="22"/>
                <w:lang w:val="en-US" w:eastAsia="en-US" w:bidi="en-US"/>
                <w:rPrChange w:id="22" w:author="Moses, Robbie" w:date="2023-02-13T04:30:00Z">
                  <w:rPr>
                    <w:rStyle w:val="HeaderChar"/>
                    <w:sz w:val="22"/>
                    <w:lang w:val="en-US" w:eastAsia="en-US" w:bidi="en-US"/>
                  </w:rPr>
                </w:rPrChange>
              </w:rPr>
              <w:t>Green</w:t>
            </w:r>
            <w:r w:rsidRPr="00E62EE4">
              <w:rPr>
                <w:rStyle w:val="HeaderChar"/>
                <w:b/>
                <w:bCs/>
                <w:sz w:val="22"/>
                <w:lang w:val="en-US" w:eastAsia="en-US" w:bidi="en-US"/>
                <w:rPrChange w:id="23" w:author="Moses, Robbie" w:date="2023-02-13T04:30:00Z">
                  <w:rPr>
                    <w:rStyle w:val="HeaderChar"/>
                    <w:sz w:val="22"/>
                    <w:lang w:val="en-US" w:eastAsia="en-US" w:bidi="en-US"/>
                  </w:rPr>
                </w:rPrChange>
              </w:rPr>
              <w:fldChar w:fldCharType="end"/>
            </w:r>
            <w:r w:rsidR="00731052" w:rsidRPr="00E62EE4">
              <w:rPr>
                <w:b/>
                <w:bCs/>
                <w:sz w:val="22"/>
                <w:szCs w:val="22"/>
                <w:lang w:val="en-US" w:eastAsia="en-US" w:bidi="en-US"/>
                <w:rPrChange w:id="24" w:author="Moses, Robbie" w:date="2023-02-13T04:30:00Z">
                  <w:rPr>
                    <w:sz w:val="22"/>
                    <w:szCs w:val="22"/>
                    <w:lang w:val="en-US" w:eastAsia="en-US" w:bidi="en-US"/>
                  </w:rPr>
                </w:rPrChange>
              </w:rPr>
              <w:t xml:space="preserve"> Text</w:t>
            </w:r>
          </w:p>
        </w:tc>
        <w:tc>
          <w:tcPr>
            <w:tcW w:w="6290" w:type="dxa"/>
            <w:tcBorders>
              <w:top w:val="nil"/>
              <w:left w:val="single" w:sz="6" w:space="0" w:color="auto"/>
              <w:bottom w:val="single" w:sz="6" w:space="0" w:color="auto"/>
            </w:tcBorders>
          </w:tcPr>
          <w:p w14:paraId="4E3413E4" w14:textId="064BD3ED" w:rsidR="00731052" w:rsidRPr="00FB292A" w:rsidRDefault="00731052" w:rsidP="00731052">
            <w:pPr>
              <w:pStyle w:val="TableBody"/>
            </w:pPr>
            <w:r w:rsidRPr="00FB292A">
              <w:t xml:space="preserve">Indicates a link to the top of the current section. These links can be clicked to quickly navigate through this document. (In some </w:t>
            </w:r>
            <w:del w:id="25" w:author="Moses, Robbie" w:date="2023-02-13T04:29:00Z">
              <w:r w:rsidRPr="00FB292A" w:rsidDel="00E12072">
                <w:delText>cases</w:delText>
              </w:r>
            </w:del>
            <w:ins w:id="26" w:author="Moses, Robbie" w:date="2023-02-13T04:29:00Z">
              <w:r w:rsidR="00E12072" w:rsidRPr="00FB292A">
                <w:t>cases,</w:t>
              </w:r>
            </w:ins>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E62EE4" w:rsidRDefault="00731052" w:rsidP="006271D1">
            <w:pPr>
              <w:pStyle w:val="CrossReference"/>
              <w:rPr>
                <w:rStyle w:val="TopicCrossReference"/>
                <w:b/>
                <w:bCs/>
                <w:sz w:val="22"/>
                <w:szCs w:val="22"/>
                <w:lang w:val="en-US" w:eastAsia="en-US" w:bidi="en-US"/>
                <w:rPrChange w:id="27" w:author="Moses, Robbie" w:date="2023-02-13T04:30:00Z">
                  <w:rPr>
                    <w:rStyle w:val="TopicCrossReference"/>
                    <w:sz w:val="22"/>
                    <w:szCs w:val="22"/>
                    <w:lang w:val="en-US" w:eastAsia="en-US" w:bidi="en-US"/>
                  </w:rPr>
                </w:rPrChange>
              </w:rPr>
            </w:pPr>
            <w:r w:rsidRPr="00E62EE4">
              <w:rPr>
                <w:rStyle w:val="TopicCrossReference"/>
                <w:b/>
                <w:bCs/>
                <w:sz w:val="24"/>
                <w:szCs w:val="22"/>
                <w:lang w:val="en-US" w:eastAsia="en-US" w:bidi="en-US"/>
                <w:rPrChange w:id="28" w:author="Moses, Robbie" w:date="2023-02-13T04:30:00Z">
                  <w:rPr>
                    <w:rStyle w:val="TopicCrossReference"/>
                    <w:sz w:val="24"/>
                    <w:szCs w:val="22"/>
                    <w:lang w:val="en-US" w:eastAsia="en-US" w:bidi="en-US"/>
                  </w:rPr>
                </w:rPrChange>
              </w:rPr>
              <w:t>Blue Text</w:t>
            </w:r>
          </w:p>
        </w:tc>
        <w:tc>
          <w:tcPr>
            <w:tcW w:w="6290" w:type="dxa"/>
            <w:tcBorders>
              <w:top w:val="single" w:sz="6" w:space="0" w:color="auto"/>
              <w:left w:val="single" w:sz="6" w:space="0" w:color="auto"/>
              <w:bottom w:val="single" w:sz="6" w:space="0" w:color="auto"/>
            </w:tcBorders>
          </w:tcPr>
          <w:p w14:paraId="50552BCE" w14:textId="47A3E2B6" w:rsidR="00731052" w:rsidRPr="00FB292A" w:rsidRDefault="00731052" w:rsidP="00731052">
            <w:pPr>
              <w:pStyle w:val="TableBody"/>
            </w:pPr>
            <w:r w:rsidRPr="00FB292A">
              <w:t xml:space="preserve">Indicates a link to </w:t>
            </w:r>
            <w:del w:id="29" w:author="Moses, Robbie" w:date="2023-02-13T01:21:00Z">
              <w:r w:rsidRPr="00FB292A" w:rsidDel="002C1882">
                <w:delText xml:space="preserve">the </w:delText>
              </w:r>
            </w:del>
            <w:r w:rsidRPr="00FB292A">
              <w:t>a different topic or section. These links can be clicked to quickly navigate through this document. (In some cases</w:t>
            </w:r>
            <w:ins w:id="30" w:author="Moses, Robbie" w:date="2023-02-13T04:30:00Z">
              <w:r w:rsidR="00E62EE4">
                <w:t>,</w:t>
              </w:r>
            </w:ins>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E62EE4" w:rsidRDefault="00731052" w:rsidP="006271D1">
            <w:pPr>
              <w:pStyle w:val="TableCellText"/>
              <w:rPr>
                <w:rFonts w:cs="Arial"/>
                <w:b/>
                <w:bCs/>
                <w:lang w:val="en-US" w:eastAsia="en-US" w:bidi="en-US"/>
                <w:rPrChange w:id="31" w:author="Moses, Robbie" w:date="2023-02-13T04:30:00Z">
                  <w:rPr>
                    <w:rFonts w:cs="Arial"/>
                    <w:lang w:val="en-US" w:eastAsia="en-US" w:bidi="en-US"/>
                  </w:rPr>
                </w:rPrChange>
              </w:rPr>
            </w:pPr>
            <w:r w:rsidRPr="00E62EE4">
              <w:rPr>
                <w:rFonts w:ascii="Wingdings" w:eastAsia="Wingdings" w:hAnsi="Wingdings" w:cs="Wingdings"/>
                <w:b/>
                <w:bCs/>
                <w:lang w:val="en-US" w:eastAsia="en-US" w:bidi="en-US"/>
                <w:rPrChange w:id="32" w:author="Moses, Robbie" w:date="2023-02-13T04:30:00Z">
                  <w:rPr>
                    <w:rFonts w:ascii="Wingdings" w:eastAsia="Wingdings" w:hAnsi="Wingdings" w:cs="Wingdings"/>
                    <w:lang w:val="en-US" w:eastAsia="en-US" w:bidi="en-US"/>
                  </w:rPr>
                </w:rPrChange>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ins w:id="33" w:author="Moses, Robbie" w:date="2023-02-13T01:21:00Z">
              <w:r w:rsidR="008439B8">
                <w:t>s</w:t>
              </w:r>
            </w:ins>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1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08FE5840">
                    <v:group id="Group 1713" style="width:39.15pt;height:39.75pt;mso-position-horizontal-relative:char;mso-position-vertical-relative:line" coordsize="783,795" o:spid="_x0000_s1026" w14:anchorId="3B46ED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style="position:absolute;width:716;height:795;visibility:visible;mso-wrap-style:square;v-text-anchor:top"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style="position:absolute;left:323;top:184;width:460;height:461;visibility:visible;mso-wrap-style:square;v-text-anchor:top"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40839FD5" w:rsidR="00731052" w:rsidRPr="00FB292A" w:rsidRDefault="00731052" w:rsidP="00731052">
            <w:pPr>
              <w:pStyle w:val="TableBody"/>
            </w:pPr>
            <w:r w:rsidRPr="00FB292A">
              <w:t xml:space="preserve">Tips or information that may </w:t>
            </w:r>
            <w:del w:id="34" w:author="Moses, Robbie" w:date="2023-02-13T01:21:00Z">
              <w:r w:rsidRPr="00FB292A" w:rsidDel="008439B8">
                <w:delText>be helpful in using</w:delText>
              </w:r>
            </w:del>
            <w:ins w:id="35" w:author="Moses, Robbie" w:date="2023-02-13T01:21:00Z">
              <w:r w:rsidR="008439B8">
                <w:t>help use</w:t>
              </w:r>
            </w:ins>
            <w:r w:rsidRPr="00FB292A">
              <w:t xml:space="preserve"> the functionality.</w:t>
            </w:r>
          </w:p>
        </w:tc>
      </w:tr>
    </w:tbl>
    <w:p w14:paraId="6AC4D01D" w14:textId="7BECDAFD" w:rsidR="00731052" w:rsidDel="00A72BC2" w:rsidRDefault="00731052" w:rsidP="005443E7">
      <w:pPr>
        <w:pStyle w:val="TOC3"/>
        <w:rPr>
          <w:del w:id="36" w:author="Moses, Robbie" w:date="2023-02-13T04:31:00Z"/>
        </w:rPr>
      </w:pPr>
    </w:p>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37" w:name="_Toc29089985"/>
      <w:bookmarkStart w:id="38" w:name="_Toc20016708"/>
      <w:bookmarkStart w:id="39" w:name="_Toc20017125"/>
      <w:bookmarkStart w:id="40" w:name="_Toc146954412"/>
      <w:bookmarkStart w:id="41" w:name="_Toc146954797"/>
      <w:bookmarkStart w:id="42" w:name="_Toc221530642"/>
      <w:bookmarkStart w:id="43" w:name="_Toc223436117"/>
      <w:bookmarkStart w:id="44" w:name="_Ref245707246"/>
      <w:bookmarkStart w:id="45" w:name="_Toc74556327"/>
      <w:bookmarkStart w:id="46" w:name="_Toc127491516"/>
      <w:bookmarkStart w:id="47" w:name="_Toc128021049"/>
      <w:r w:rsidRPr="00A875AE">
        <w:lastRenderedPageBreak/>
        <w:t>Introduction to Opti</w:t>
      </w:r>
      <w:bookmarkEnd w:id="37"/>
      <w:bookmarkEnd w:id="38"/>
      <w:bookmarkEnd w:id="39"/>
      <w:bookmarkEnd w:id="40"/>
      <w:bookmarkEnd w:id="41"/>
      <w:bookmarkEnd w:id="42"/>
      <w:bookmarkEnd w:id="43"/>
      <w:r>
        <w:t>Vault</w:t>
      </w:r>
      <w:bookmarkEnd w:id="44"/>
      <w:bookmarkEnd w:id="45"/>
      <w:bookmarkEnd w:id="46"/>
      <w:bookmarkEnd w:id="47"/>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rPr>
          <w:ins w:id="48" w:author="Moses, Robbie" w:date="2023-02-13T04:32:00Z"/>
        </w:rPr>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0B0FF3">
        <w:rPr>
          <w:b/>
          <w:bCs/>
          <w:rPrChange w:id="49" w:author="Moses, Robbie" w:date="2023-02-13T04:32:00Z">
            <w:rPr/>
          </w:rPrChange>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507"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1765ED8D"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del w:id="50" w:author="Moses, Robbie" w:date="2023-02-13T01:22:00Z">
              <w:r w:rsidRPr="00FB292A" w:rsidDel="00571017">
                <w:delText xml:space="preserve">is </w:delText>
              </w:r>
            </w:del>
            <w:ins w:id="51" w:author="Moses, Robbie" w:date="2023-02-13T01:22:00Z">
              <w:r w:rsidR="00571017">
                <w:t>are</w:t>
              </w:r>
              <w:r w:rsidR="00571017" w:rsidRPr="00FB292A">
                <w:t xml:space="preserve"> </w:t>
              </w:r>
            </w:ins>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714086">
      <w:pPr>
        <w:pStyle w:val="TOC3"/>
      </w:pPr>
    </w:p>
    <w:p w14:paraId="2B9402E7" w14:textId="77777777" w:rsidR="007467C0" w:rsidRPr="00A875AE" w:rsidRDefault="007467C0" w:rsidP="007467C0">
      <w:pPr>
        <w:pStyle w:val="Heading2"/>
      </w:pPr>
      <w:bookmarkStart w:id="52" w:name="_Toc20016709"/>
      <w:bookmarkStart w:id="53" w:name="_Toc20017126"/>
      <w:bookmarkStart w:id="54" w:name="_Toc29089986"/>
      <w:bookmarkStart w:id="55" w:name="_Toc146954413"/>
      <w:bookmarkStart w:id="56" w:name="_Toc146954798"/>
      <w:bookmarkStart w:id="57" w:name="_Toc221530644"/>
      <w:bookmarkStart w:id="58" w:name="_Toc223436119"/>
      <w:bookmarkStart w:id="59" w:name="_Ref245709418"/>
      <w:bookmarkStart w:id="60" w:name="_Toc74556329"/>
      <w:bookmarkStart w:id="61" w:name="_Toc127491517"/>
      <w:bookmarkStart w:id="62" w:name="_Toc128021050"/>
      <w:r w:rsidRPr="00A875AE">
        <w:t>Getting Started</w:t>
      </w:r>
      <w:bookmarkEnd w:id="52"/>
      <w:bookmarkEnd w:id="53"/>
      <w:bookmarkEnd w:id="54"/>
      <w:bookmarkEnd w:id="55"/>
      <w:bookmarkEnd w:id="56"/>
      <w:bookmarkEnd w:id="57"/>
      <w:bookmarkEnd w:id="58"/>
      <w:bookmarkEnd w:id="59"/>
      <w:bookmarkEnd w:id="60"/>
      <w:bookmarkEnd w:id="61"/>
      <w:bookmarkEnd w:id="62"/>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63" w:name="_Toc223436120"/>
      <w:bookmarkStart w:id="64" w:name="_Ref245709386"/>
      <w:bookmarkStart w:id="65" w:name="_Toc74556330"/>
      <w:bookmarkStart w:id="66" w:name="_Toc127491518"/>
      <w:bookmarkStart w:id="67" w:name="_Toc128021051"/>
      <w:r w:rsidRPr="00A875AE">
        <w:lastRenderedPageBreak/>
        <w:t>Screen Resolution</w:t>
      </w:r>
      <w:bookmarkEnd w:id="63"/>
      <w:bookmarkEnd w:id="64"/>
      <w:bookmarkEnd w:id="65"/>
      <w:bookmarkEnd w:id="66"/>
      <w:bookmarkEnd w:id="67"/>
    </w:p>
    <w:p w14:paraId="1A194CA3" w14:textId="17E9A7A3"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w:t>
      </w:r>
      <w:del w:id="68" w:author="Moses, Robbie" w:date="2023-02-13T01:22:00Z">
        <w:r w:rsidRPr="00A875AE" w:rsidDel="00DE0B37">
          <w:delText xml:space="preserve">in order </w:delText>
        </w:r>
      </w:del>
      <w:r w:rsidRPr="00A875AE">
        <w:t>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69" w:name="_Ref28770822"/>
      <w:bookmarkStart w:id="70" w:name="_Toc29368578"/>
      <w:bookmarkStart w:id="71" w:name="_Toc54312620"/>
      <w:bookmarkStart w:id="72" w:name="_Toc223436121"/>
      <w:bookmarkStart w:id="73" w:name="_Toc74556331"/>
      <w:bookmarkStart w:id="74" w:name="_Toc127491519"/>
      <w:bookmarkStart w:id="75" w:name="_Toc128021052"/>
      <w:r w:rsidRPr="00A875AE">
        <w:t>Navigation Tips</w:t>
      </w:r>
      <w:bookmarkEnd w:id="69"/>
      <w:bookmarkEnd w:id="70"/>
      <w:bookmarkEnd w:id="71"/>
      <w:bookmarkEnd w:id="72"/>
      <w:bookmarkEnd w:id="73"/>
      <w:bookmarkEnd w:id="74"/>
      <w:bookmarkEnd w:id="75"/>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ins w:id="76" w:author="Moses, Robbie" w:date="2023-02-13T01:22:00Z">
        <w:r w:rsidR="00DE0B37">
          <w:t xml:space="preserve">the </w:t>
        </w:r>
      </w:ins>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77" w:name="_Ref26084971"/>
      <w:bookmarkStart w:id="78" w:name="_Toc29089988"/>
      <w:bookmarkStart w:id="79" w:name="_Ref58912280"/>
      <w:bookmarkStart w:id="80" w:name="_Toc146954416"/>
      <w:bookmarkStart w:id="81" w:name="_Toc146954801"/>
      <w:bookmarkStart w:id="82" w:name="_Toc223436122"/>
      <w:bookmarkStart w:id="83" w:name="_Toc74556332"/>
      <w:bookmarkStart w:id="84" w:name="_Toc127491520"/>
      <w:bookmarkStart w:id="85" w:name="_Toc128021053"/>
      <w:r w:rsidRPr="00A875AE">
        <w:t xml:space="preserve">Accessing </w:t>
      </w:r>
      <w:r>
        <w:t>OptiVault</w:t>
      </w:r>
      <w:bookmarkEnd w:id="77"/>
      <w:bookmarkEnd w:id="78"/>
      <w:bookmarkEnd w:id="79"/>
      <w:bookmarkEnd w:id="80"/>
      <w:bookmarkEnd w:id="81"/>
      <w:bookmarkEnd w:id="82"/>
      <w:bookmarkEnd w:id="83"/>
      <w:bookmarkEnd w:id="84"/>
      <w:bookmarkEnd w:id="85"/>
      <w:r w:rsidRPr="00A875AE">
        <w:t xml:space="preserve"> </w:t>
      </w:r>
    </w:p>
    <w:p w14:paraId="2E284201" w14:textId="77777777" w:rsidR="007467C0" w:rsidRPr="00A875AE" w:rsidRDefault="007467C0" w:rsidP="002E7B6A">
      <w:pPr>
        <w:pStyle w:val="BodyText"/>
      </w:pPr>
      <w:r w:rsidRPr="00A875AE">
        <w:t xml:space="preserve">To begin using the application, enter the required </w:t>
      </w:r>
      <w:r>
        <w:t>OptiVault</w:t>
      </w:r>
      <w:r w:rsidRPr="00A875AE">
        <w:t xml:space="preserve"> 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6271D1">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3DBB3A6C">
                    <v:group id="Canvas 1716" style="width:39.15pt;height:39.75pt;mso-position-horizontal-relative:char;mso-position-vertical-relative:line" coordsize="497205,504825" o:spid="_x0000_s1026" editas="canvas" w14:anchorId="3DBD8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497205;height:504825;visibility:visible;mso-wrap-style:square" type="#_x0000_t75">
                        <v:fill o:detectmouseclick="t"/>
                        <v:path o:connecttype="none"/>
                      </v:shape>
                      <v:shape id="Freeform 1718"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77777777" w:rsidR="007467C0" w:rsidRPr="00A875AE" w:rsidRDefault="007467C0" w:rsidP="00662D77">
            <w:pPr>
              <w:pStyle w:val="TableBody"/>
            </w:pPr>
            <w:r w:rsidRPr="00A875AE">
              <w:rPr>
                <w:b/>
                <w:bCs/>
              </w:rPr>
              <w:t>Suggestion:</w:t>
            </w:r>
            <w:r w:rsidRPr="00A875AE">
              <w:t xml:space="preserve"> save the </w:t>
            </w:r>
            <w:r>
              <w:t>OptiVault</w:t>
            </w:r>
            <w:r w:rsidRPr="00A875AE">
              <w:t xml:space="preserve"> URL in the Favorites folder for easier future access.</w:t>
            </w:r>
          </w:p>
        </w:tc>
      </w:tr>
    </w:tbl>
    <w:p w14:paraId="38F0773E" w14:textId="15B08FFA" w:rsidR="007467C0" w:rsidDel="001453B8" w:rsidRDefault="007467C0" w:rsidP="007467C0">
      <w:pPr>
        <w:rPr>
          <w:del w:id="86" w:author="Moses, Robbie" w:date="2023-02-13T06:47:00Z"/>
        </w:rPr>
      </w:pPr>
      <w:bookmarkStart w:id="87" w:name="_Ref22622143"/>
      <w:bookmarkStart w:id="88" w:name="_Ref26084973"/>
      <w:bookmarkStart w:id="89" w:name="_Toc29089989"/>
      <w:bookmarkStart w:id="90" w:name="_Toc223436123"/>
    </w:p>
    <w:p w14:paraId="7C1B5D43"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2D170FAB" w:rsidR="007467C0" w:rsidRDefault="007467C0" w:rsidP="007467C0">
      <w:pPr>
        <w:rPr>
          <w:color w:val="622423"/>
          <w:sz w:val="24"/>
          <w:szCs w:val="24"/>
        </w:rPr>
      </w:pPr>
      <w:del w:id="91" w:author="Moses, Robbie" w:date="2023-02-13T06:47:00Z">
        <w:r w:rsidDel="001453B8">
          <w:br w:type="page"/>
        </w:r>
      </w:del>
    </w:p>
    <w:p w14:paraId="6469811A" w14:textId="77777777" w:rsidR="007467C0" w:rsidRPr="00A875AE" w:rsidRDefault="007467C0" w:rsidP="007467C0">
      <w:pPr>
        <w:pStyle w:val="Heading3"/>
      </w:pPr>
      <w:bookmarkStart w:id="92" w:name="_Ref245709447"/>
      <w:bookmarkStart w:id="93" w:name="_Toc74556333"/>
      <w:bookmarkStart w:id="94" w:name="_Toc127491521"/>
      <w:bookmarkStart w:id="95" w:name="_Toc128021054"/>
      <w:r w:rsidRPr="00A875AE">
        <w:t xml:space="preserve">Logging </w:t>
      </w:r>
      <w:bookmarkEnd w:id="87"/>
      <w:r w:rsidRPr="00A875AE">
        <w:t xml:space="preserve">into </w:t>
      </w:r>
      <w:bookmarkEnd w:id="88"/>
      <w:bookmarkEnd w:id="89"/>
      <w:bookmarkEnd w:id="90"/>
      <w:r>
        <w:t>OptiVault</w:t>
      </w:r>
      <w:bookmarkEnd w:id="92"/>
      <w:bookmarkEnd w:id="93"/>
      <w:bookmarkEnd w:id="94"/>
      <w:bookmarkEnd w:id="95"/>
      <w:r w:rsidRPr="00A875AE">
        <w:t xml:space="preserve"> </w:t>
      </w:r>
    </w:p>
    <w:p w14:paraId="3E8ABA7B" w14:textId="77777777" w:rsidR="007467C0" w:rsidRPr="00A875AE" w:rsidRDefault="007467C0" w:rsidP="00412FF4">
      <w:pPr>
        <w:pStyle w:val="BodyText"/>
      </w:pPr>
      <w:r w:rsidRPr="00A875AE">
        <w:t>Once Opti</w:t>
      </w:r>
      <w:r>
        <w:t>Vault</w:t>
      </w:r>
      <w:r w:rsidRPr="00A875AE">
        <w:t xml:space="preserve"> has been launched, the login screen will appear, as shown below.  To login, enter your Username and Password, and click</w:t>
      </w:r>
      <w:r>
        <w:t xml:space="preserve"> the</w:t>
      </w:r>
      <w:r w:rsidRPr="00A875AE">
        <w:t xml:space="preserve"> </w:t>
      </w:r>
      <w:r w:rsidRPr="00CF107E">
        <w:rPr>
          <w:b/>
          <w:bCs/>
          <w:rPrChange w:id="96" w:author="Moses, Robbie" w:date="2023-02-13T06:48:00Z">
            <w:rPr/>
          </w:rPrChange>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Change w:id="97" w:author="Moses, Robbie" w:date="2023-02-13T06:48:00Z">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PrChange>
      </w:tblPr>
      <w:tblGrid>
        <w:gridCol w:w="2508"/>
        <w:gridCol w:w="7083"/>
        <w:tblGridChange w:id="98">
          <w:tblGrid>
            <w:gridCol w:w="2508"/>
            <w:gridCol w:w="6811"/>
          </w:tblGrid>
        </w:tblGridChange>
      </w:tblGrid>
      <w:tr w:rsidR="007467C0" w:rsidRPr="00A875AE" w14:paraId="464892BE" w14:textId="77777777" w:rsidTr="00CF107E">
        <w:trPr>
          <w:cantSplit/>
          <w:trHeight w:val="840"/>
          <w:trPrChange w:id="99" w:author="Moses, Robbie" w:date="2023-02-13T06:48:00Z">
            <w:trPr>
              <w:cantSplit/>
              <w:trHeight w:val="840"/>
            </w:trPr>
          </w:trPrChange>
        </w:trPr>
        <w:tc>
          <w:tcPr>
            <w:tcW w:w="1043" w:type="dxa"/>
            <w:vAlign w:val="center"/>
            <w:tcPrChange w:id="100" w:author="Moses, Robbie" w:date="2023-02-13T06:48:00Z">
              <w:tcPr>
                <w:tcW w:w="2508" w:type="dxa"/>
                <w:vAlign w:val="center"/>
              </w:tcPr>
            </w:tcPrChange>
          </w:tcPr>
          <w:p w14:paraId="6B20DA12" w14:textId="77777777" w:rsidR="007467C0" w:rsidRPr="00A875AE" w:rsidRDefault="007467C0" w:rsidP="006271D1">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67C50D04">
                    <v:group id="Canvas 1720" style="width:39.15pt;height:39.75pt;mso-position-horizontal-relative:char;mso-position-vertical-relative:line" coordsize="497205,504825" o:spid="_x0000_s1026" editas="canvas" w14:anchorId="625E2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style="position:absolute;width:497205;height:504825;visibility:visible;mso-wrap-style:square" type="#_x0000_t75">
                        <v:fill o:detectmouseclick="t"/>
                        <v:path o:connecttype="none"/>
                      </v:shape>
                      <v:shape id="Freeform 1722"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Change w:id="101" w:author="Moses, Robbie" w:date="2023-02-13T06:48:00Z">
              <w:tcPr>
                <w:tcW w:w="6811" w:type="dxa"/>
                <w:tcBorders>
                  <w:top w:val="single" w:sz="6" w:space="0" w:color="auto"/>
                  <w:bottom w:val="single" w:sz="6" w:space="0" w:color="auto"/>
                  <w:right w:val="single" w:sz="6" w:space="0" w:color="auto"/>
                </w:tcBorders>
                <w:vAlign w:val="center"/>
              </w:tcPr>
            </w:tcPrChange>
          </w:tcPr>
          <w:p w14:paraId="665AD920" w14:textId="77777777" w:rsidR="007467C0" w:rsidRPr="00FB292A" w:rsidRDefault="007467C0" w:rsidP="00412FF4">
            <w:pPr>
              <w:pStyle w:val="TableNote"/>
            </w:pPr>
            <w:r w:rsidRPr="00FB292A">
              <w:rPr>
                <w:b/>
                <w:bCs/>
              </w:rPr>
              <w:t xml:space="preserve">Note: </w:t>
            </w:r>
            <w:r w:rsidRPr="00FB292A">
              <w:t xml:space="preserve"> For external authentication, the Login prompt will not be displayed. Login will be automatic based on network authentication.  </w:t>
            </w:r>
          </w:p>
        </w:tc>
      </w:tr>
    </w:tbl>
    <w:p w14:paraId="4A0D93E2" w14:textId="77777777" w:rsidR="007467C0" w:rsidRDefault="007467C0" w:rsidP="007467C0">
      <w:pPr>
        <w:pStyle w:val="Caption"/>
      </w:pPr>
      <w:bookmarkStart w:id="102" w:name="_Toc74556433"/>
      <w:bookmarkStart w:id="103" w:name="_Toc128022110"/>
      <w:r>
        <w:lastRenderedPageBreak/>
        <w:t xml:space="preserve">Figure </w:t>
      </w:r>
      <w:r>
        <w:fldChar w:fldCharType="begin"/>
      </w:r>
      <w:r>
        <w:instrText xml:space="preserve"> SEQ Figure \* ARABIC </w:instrText>
      </w:r>
      <w:r>
        <w:fldChar w:fldCharType="separate"/>
      </w:r>
      <w:r>
        <w:rPr>
          <w:noProof/>
        </w:rPr>
        <w:t>1</w:t>
      </w:r>
      <w:r>
        <w:fldChar w:fldCharType="end"/>
      </w:r>
      <w:r>
        <w:t>: OptiVault Login Page</w:t>
      </w:r>
      <w:bookmarkEnd w:id="102"/>
      <w:bookmarkEnd w:id="103"/>
    </w:p>
    <w:p w14:paraId="09A46E52" w14:textId="39F0063E" w:rsidR="00CF107E" w:rsidRPr="00A85425" w:rsidRDefault="007467C0">
      <w:pPr>
        <w:keepNext/>
        <w:spacing w:after="0" w:line="240" w:lineRule="auto"/>
        <w:jc w:val="center"/>
        <w:rPr>
          <w:rStyle w:val="BodyTextChar"/>
          <w:rPrChange w:id="104" w:author="Moses, Robbie" w:date="2023-02-13T06:54:00Z">
            <w:rPr/>
          </w:rPrChange>
        </w:rPr>
        <w:pPrChange w:id="105" w:author="Moses, Robbie" w:date="2023-02-13T06:55:00Z">
          <w:pPr>
            <w:keepNext/>
            <w:jc w:val="center"/>
          </w:pPr>
        </w:pPrChange>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6BE68" w14:textId="77777777" w:rsidR="007467C0" w:rsidRDefault="007467C0">
      <w:pPr>
        <w:pStyle w:val="TopofSection"/>
        <w:spacing w:after="0" w:line="240" w:lineRule="auto"/>
        <w:pPrChange w:id="106"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DB366DC" w14:textId="77777777" w:rsidR="007467C0" w:rsidRPr="00326CDA" w:rsidRDefault="007467C0" w:rsidP="007467C0">
      <w:pPr>
        <w:pStyle w:val="TopofSection"/>
      </w:pPr>
    </w:p>
    <w:p w14:paraId="267DDFEA" w14:textId="77777777" w:rsidR="007467C0" w:rsidRPr="00A875AE" w:rsidRDefault="007467C0" w:rsidP="007467C0">
      <w:pPr>
        <w:pStyle w:val="Heading3"/>
      </w:pPr>
      <w:bookmarkStart w:id="107" w:name="_Ref26084974"/>
      <w:bookmarkStart w:id="108" w:name="_Toc29089990"/>
      <w:bookmarkStart w:id="109" w:name="_Toc223436124"/>
      <w:bookmarkStart w:id="110" w:name="_Ref245709455"/>
      <w:bookmarkStart w:id="111" w:name="_Toc74556334"/>
      <w:bookmarkStart w:id="112" w:name="_Toc127491522"/>
      <w:bookmarkStart w:id="113" w:name="_Toc128021055"/>
      <w:r w:rsidRPr="00A875AE">
        <w:t xml:space="preserve">Logging Out Of </w:t>
      </w:r>
      <w:bookmarkEnd w:id="107"/>
      <w:bookmarkEnd w:id="108"/>
      <w:bookmarkEnd w:id="109"/>
      <w:r>
        <w:t>OptiVault</w:t>
      </w:r>
      <w:bookmarkEnd w:id="110"/>
      <w:bookmarkEnd w:id="111"/>
      <w:bookmarkEnd w:id="112"/>
      <w:bookmarkEnd w:id="113"/>
    </w:p>
    <w:p w14:paraId="4603CD41" w14:textId="64D37AD7" w:rsidR="007467C0" w:rsidRPr="00A875AE" w:rsidRDefault="007467C0" w:rsidP="0041353D">
      <w:pPr>
        <w:pStyle w:val="BodyText"/>
      </w:pPr>
      <w:r>
        <w:t xml:space="preserve">To logout, click the Logout button </w:t>
      </w:r>
      <w:r>
        <w:rPr>
          <w:noProof/>
        </w:rPr>
        <w:drawing>
          <wp:inline distT="0" distB="0" distL="0" distR="0" wp14:anchorId="29B84AC8" wp14:editId="1E199879">
            <wp:extent cx="158750" cy="151130"/>
            <wp:effectExtent l="0" t="0" r="0" b="127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t xml:space="preserve"> located in the top </w:t>
      </w:r>
      <w:del w:id="114" w:author="Moses, Robbie" w:date="2023-02-13T01:23:00Z">
        <w:r w:rsidDel="004C1F1A">
          <w:delText xml:space="preserve">right </w:delText>
        </w:r>
      </w:del>
      <w:ins w:id="115" w:author="Moses, Robbie" w:date="2023-02-13T01:23:00Z">
        <w:r w:rsidR="004C1F1A">
          <w:t>right-</w:t>
        </w:r>
      </w:ins>
      <w:r>
        <w:t xml:space="preserve">hand corner of the screen. </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6271D1">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F38C61A">
                    <v:group id="Canvas 1724" style="width:39.15pt;height:39.75pt;mso-position-horizontal-relative:char;mso-position-vertical-relative:line" coordsize="497205,504825" o:spid="_x0000_s1026" editas="canvas" w14:anchorId="5603F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style="position:absolute;width:497205;height:504825;visibility:visible;mso-wrap-style:square" type="#_x0000_t75">
                        <v:fill o:detectmouseclick="t"/>
                        <v:path o:connecttype="none"/>
                      </v:shape>
                      <v:shape id="Freeform 1726"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7597CF9B" w:rsidR="007467C0" w:rsidRPr="00FB292A" w:rsidDel="00064EFC" w:rsidRDefault="007467C0" w:rsidP="00721A93">
            <w:pPr>
              <w:pStyle w:val="TableNote"/>
              <w:rPr>
                <w:del w:id="116" w:author="Moses, Robbie" w:date="2023-02-13T06:56:00Z"/>
              </w:rPr>
            </w:pPr>
            <w:r w:rsidRPr="00FB292A">
              <w:rPr>
                <w:b/>
                <w:bCs/>
              </w:rPr>
              <w:t xml:space="preserve">Note: </w:t>
            </w:r>
            <w:r w:rsidRPr="00FB292A">
              <w:t xml:space="preserve"> To ensure </w:t>
            </w:r>
            <w:ins w:id="117" w:author="Moses, Robbie" w:date="2023-02-13T01:23:00Z">
              <w:r w:rsidR="004C1F1A">
                <w:t xml:space="preserve">the </w:t>
              </w:r>
            </w:ins>
            <w:r w:rsidRPr="00FB292A">
              <w:t xml:space="preserve">successful processing of the OptiVault system, do not use the </w:t>
            </w:r>
            <w:r w:rsidRPr="00FB292A">
              <w:rPr>
                <w:b/>
                <w:bCs/>
              </w:rPr>
              <w:t>Close</w:t>
            </w:r>
            <w:r w:rsidRPr="00FB292A">
              <w:t xml:space="preserve"> button in the browser; always use the OptiVault Logout icon instead. </w:t>
            </w:r>
          </w:p>
          <w:p w14:paraId="614120A2" w14:textId="469196E7" w:rsidR="007467C0" w:rsidRPr="00FB292A" w:rsidRDefault="007467C0" w:rsidP="00C5749D">
            <w:pPr>
              <w:pStyle w:val="TableNote"/>
            </w:pPr>
            <w:r w:rsidRPr="00FB292A">
              <w:t xml:space="preserve">For </w:t>
            </w:r>
            <w:r w:rsidRPr="00C5749D">
              <w:rPr>
                <w:b/>
                <w:bCs/>
                <w:rPrChange w:id="118" w:author="Moses, Robbie" w:date="2023-02-13T06:56:00Z">
                  <w:rPr/>
                </w:rPrChange>
              </w:rPr>
              <w:t>external authentication</w:t>
            </w:r>
            <w:del w:id="119" w:author="Moses, Robbie" w:date="2023-02-13T06:56:00Z">
              <w:r w:rsidRPr="00FB292A" w:rsidDel="00C5749D">
                <w:delText xml:space="preserve"> only</w:delText>
              </w:r>
            </w:del>
            <w:r w:rsidRPr="00FB292A">
              <w:t xml:space="preserve">, the Logout button will not be displayed. Simply close your browser to close the application window. </w:t>
            </w:r>
          </w:p>
        </w:tc>
      </w:tr>
    </w:tbl>
    <w:p w14:paraId="4E64D299" w14:textId="42FBE931" w:rsidR="007467C0" w:rsidRPr="00A875AE" w:rsidDel="00E94966" w:rsidRDefault="007467C0" w:rsidP="007467C0">
      <w:pPr>
        <w:rPr>
          <w:del w:id="120" w:author="Moses, Robbie" w:date="2023-02-13T06:57:00Z"/>
        </w:rPr>
      </w:pPr>
    </w:p>
    <w:p w14:paraId="0CF00F40" w14:textId="77777777" w:rsidR="007467C0" w:rsidRPr="00326CDA" w:rsidRDefault="007467C0" w:rsidP="007467C0">
      <w:pPr>
        <w:pStyle w:val="TopofSection"/>
      </w:pPr>
      <w:bookmarkStart w:id="121" w:name="_Conventions_Used_in"/>
      <w:bookmarkEnd w:id="121"/>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122" w:name="_Toc221530646"/>
      <w:bookmarkStart w:id="123" w:name="_Toc223436125"/>
      <w:bookmarkStart w:id="124" w:name="_Ref231747033"/>
      <w:bookmarkStart w:id="125" w:name="_Ref231747905"/>
      <w:bookmarkStart w:id="126" w:name="_Ref245707287"/>
      <w:bookmarkStart w:id="127" w:name="_Toc74556335"/>
      <w:bookmarkStart w:id="128" w:name="_Toc127491523"/>
      <w:bookmarkStart w:id="129" w:name="_Toc128021056"/>
      <w:bookmarkStart w:id="130" w:name="_Ref128021166"/>
      <w:r w:rsidRPr="00A875AE">
        <w:lastRenderedPageBreak/>
        <w:t>Introduction to the Interface</w:t>
      </w:r>
      <w:bookmarkEnd w:id="122"/>
      <w:bookmarkEnd w:id="123"/>
      <w:bookmarkEnd w:id="124"/>
      <w:bookmarkEnd w:id="125"/>
      <w:bookmarkEnd w:id="126"/>
      <w:bookmarkEnd w:id="127"/>
      <w:bookmarkEnd w:id="128"/>
      <w:bookmarkEnd w:id="129"/>
      <w:bookmarkEnd w:id="130"/>
    </w:p>
    <w:p w14:paraId="30D8DCD5" w14:textId="03A5B9FC" w:rsidR="007467C0" w:rsidRPr="00A875AE" w:rsidRDefault="007467C0" w:rsidP="0041353D">
      <w:pPr>
        <w:pStyle w:val="BodyText"/>
      </w:pPr>
      <w:r w:rsidRPr="00A875AE">
        <w:t xml:space="preserve">The following section will </w:t>
      </w:r>
      <w:del w:id="131" w:author="Moses, Robbie" w:date="2023-02-13T07:05:00Z">
        <w:r w:rsidRPr="00A875AE" w:rsidDel="00721A93">
          <w:delText xml:space="preserve">show </w:delText>
        </w:r>
      </w:del>
      <w:ins w:id="132" w:author="Moses, Robbie" w:date="2023-02-13T07:05:00Z">
        <w:r w:rsidR="00721A93">
          <w:t>il</w:t>
        </w:r>
      </w:ins>
      <w:ins w:id="133" w:author="Moses, Robbie" w:date="2023-02-13T07:06:00Z">
        <w:r w:rsidR="00B839C7">
          <w:t>lustrate</w:t>
        </w:r>
      </w:ins>
      <w:ins w:id="134" w:author="Moses, Robbie" w:date="2023-02-13T07:05:00Z">
        <w:r w:rsidR="00721A93" w:rsidRPr="00A875AE">
          <w:t xml:space="preserve"> </w:t>
        </w:r>
      </w:ins>
      <w:r w:rsidRPr="00A875AE">
        <w:t>examples of most of the Opti</w:t>
      </w:r>
      <w:r>
        <w:t>Vault</w:t>
      </w:r>
      <w:r w:rsidRPr="00A875AE">
        <w:t xml:space="preserve"> interface pages and </w:t>
      </w:r>
      <w:del w:id="135" w:author="Moses, Robbie" w:date="2023-02-13T01:24:00Z">
        <w:r w:rsidRPr="00A875AE" w:rsidDel="005A14D4">
          <w:delText>provide an explanation of</w:delText>
        </w:r>
      </w:del>
      <w:ins w:id="136" w:author="Moses, Robbie" w:date="2023-02-13T01:24:00Z">
        <w:r w:rsidR="005A14D4">
          <w:t>explain</w:t>
        </w:r>
      </w:ins>
      <w:r w:rsidRPr="00A875AE">
        <w:t xml:space="preserve"> the functionality, purpose, or use of each page. This section is to be used as a reference</w:t>
      </w:r>
      <w:ins w:id="137" w:author="Moses, Robbie" w:date="2023-02-13T07:10:00Z">
        <w:r w:rsidR="00672282">
          <w:t xml:space="preserve"> guide</w:t>
        </w:r>
      </w:ins>
      <w:r w:rsidRPr="00A875AE">
        <w:t xml:space="preserve"> when working with the application </w:t>
      </w:r>
      <w:ins w:id="138" w:author="Moses, Robbie" w:date="2023-02-22T05:29:00Z">
        <w:r w:rsidR="00EB04FB">
          <w:t>regularly.</w:t>
        </w:r>
      </w:ins>
      <w:del w:id="139" w:author="Moses, Robbie" w:date="2023-02-13T07:11:00Z">
        <w:r w:rsidRPr="00A875AE" w:rsidDel="00672282">
          <w:delText xml:space="preserve">on a daily basis. </w:delText>
        </w:r>
      </w:del>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ins w:id="140" w:author="Moses, Robbie" w:date="2023-02-13T07:13:00Z">
        <w:r w:rsidR="0051577F">
          <w:t xml:space="preserve">the </w:t>
        </w:r>
      </w:ins>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rPr>
          <w:ins w:id="141" w:author="Moses, Robbie" w:date="2023-02-13T07:13:00Z"/>
        </w:rPr>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566CCCA0" w14:textId="77777777" w:rsidR="007467C0" w:rsidRPr="00C43002" w:rsidRDefault="007467C0" w:rsidP="0041353D">
      <w:pPr>
        <w:pStyle w:val="ListBullet"/>
      </w:pPr>
      <w:r>
        <w:fldChar w:fldCharType="begin"/>
      </w:r>
      <w:r>
        <w:instrText xml:space="preserve"> REF _Ref245707334 \h  \* MERGEFORMAT </w:instrText>
      </w:r>
      <w:r>
        <w:fldChar w:fldCharType="separate"/>
      </w:r>
      <w:r w:rsidRPr="00722E5E">
        <w:t>System Tab</w:t>
      </w:r>
      <w:r>
        <w:fldChar w:fldCharType="end"/>
      </w:r>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142" w:name="_General_OptiVault_Pages"/>
      <w:bookmarkStart w:id="143" w:name="_Toc221530649"/>
      <w:bookmarkStart w:id="144" w:name="_Ref221779281"/>
      <w:bookmarkStart w:id="145" w:name="_Toc223436126"/>
      <w:bookmarkStart w:id="146" w:name="_Ref236037783"/>
      <w:bookmarkStart w:id="147" w:name="_Toc243109694"/>
      <w:bookmarkStart w:id="148" w:name="_Ref245707892"/>
      <w:bookmarkStart w:id="149" w:name="_Ref245708162"/>
      <w:bookmarkStart w:id="150" w:name="_Ref245708174"/>
      <w:bookmarkStart w:id="151" w:name="_Toc74556336"/>
      <w:bookmarkStart w:id="152" w:name="_Toc127491524"/>
      <w:bookmarkStart w:id="153" w:name="_Toc128021057"/>
      <w:bookmarkEnd w:id="142"/>
      <w:r w:rsidRPr="00A875AE">
        <w:t xml:space="preserve">General </w:t>
      </w:r>
      <w:r>
        <w:t>OptiVault</w:t>
      </w:r>
      <w:r w:rsidRPr="00A875AE">
        <w:t xml:space="preserve"> Pages</w:t>
      </w:r>
      <w:bookmarkEnd w:id="143"/>
      <w:bookmarkEnd w:id="144"/>
      <w:bookmarkEnd w:id="145"/>
      <w:bookmarkEnd w:id="146"/>
      <w:bookmarkEnd w:id="147"/>
      <w:bookmarkEnd w:id="148"/>
      <w:bookmarkEnd w:id="149"/>
      <w:bookmarkEnd w:id="150"/>
      <w:bookmarkEnd w:id="151"/>
      <w:bookmarkEnd w:id="152"/>
      <w:bookmarkEnd w:id="153"/>
    </w:p>
    <w:p w14:paraId="7CAB4086" w14:textId="60DA3E34" w:rsidR="007467C0" w:rsidRDefault="007467C0" w:rsidP="0041353D">
      <w:pPr>
        <w:pStyle w:val="BodyText"/>
      </w:pPr>
      <w:r>
        <w:t>Users of OptiVault will encounter several pages that are common</w:t>
      </w:r>
      <w:ins w:id="154" w:author="Moses, Robbie" w:date="2023-02-13T07:57:00Z">
        <w:r w:rsidR="00DB1320">
          <w:t>ly used</w:t>
        </w:r>
      </w:ins>
      <w:r>
        <w:t xml:space="preserve"> throughout the application. The user should become familiar with these pages as they are used </w:t>
      </w:r>
      <w:del w:id="155" w:author="Moses, Robbie" w:date="2023-02-13T07:58:00Z">
        <w:r w:rsidDel="0063335B">
          <w:delText xml:space="preserve">quite </w:delText>
        </w:r>
      </w:del>
      <w:r>
        <w:t xml:space="preserve">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542F85" w:rsidP="0041353D">
      <w:pPr>
        <w:pStyle w:val="ListBullet"/>
      </w:pPr>
      <w:hyperlink w:anchor="_Cashpoint_Selector" w:history="1">
        <w:r w:rsidR="007467C0" w:rsidRPr="00431E36">
          <w:t>Cashpoint Selector</w:t>
        </w:r>
      </w:hyperlink>
    </w:p>
    <w:p w14:paraId="4A5088FC" w14:textId="63323F0B" w:rsidR="007467C0" w:rsidRPr="001A6D45" w:rsidDel="009A6527" w:rsidRDefault="007467C0" w:rsidP="006271D1">
      <w:pPr>
        <w:pStyle w:val="ListBullet"/>
        <w:rPr>
          <w:del w:id="156" w:author="Moses, Robbie" w:date="2023-02-13T07:59:00Z"/>
        </w:rPr>
      </w:pPr>
      <w:r w:rsidRPr="001A6D45">
        <w:fldChar w:fldCharType="begin"/>
      </w:r>
      <w:r w:rsidRPr="001A6D45">
        <w:instrText xml:space="preserve"> HYPERLINK  \l "_Language_Selector" </w:instrText>
      </w:r>
      <w:r w:rsidRPr="001A6D45">
        <w:fldChar w:fldCharType="separate"/>
      </w:r>
      <w:r w:rsidRPr="001A6D45">
        <w:t>Language Selector</w:t>
      </w:r>
    </w:p>
    <w:p w14:paraId="43B7AC6C" w14:textId="05349CC3" w:rsidR="007467C0" w:rsidRPr="00AC07DE" w:rsidRDefault="007467C0">
      <w:pPr>
        <w:pStyle w:val="ListBullet"/>
        <w:pPrChange w:id="157" w:author="Moses, Robbie" w:date="2023-02-13T07:58:00Z">
          <w:pPr>
            <w:pStyle w:val="ListBullet"/>
            <w:numPr>
              <w:numId w:val="0"/>
            </w:numPr>
            <w:ind w:left="0" w:firstLine="0"/>
          </w:pPr>
        </w:pPrChange>
      </w:pPr>
      <w:r w:rsidRPr="001A6D45">
        <w:fldChar w:fldCharType="end"/>
      </w:r>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58" w:name="_Toc221530647"/>
      <w:bookmarkStart w:id="159" w:name="_Ref221779719"/>
      <w:bookmarkStart w:id="160" w:name="_Toc223436127"/>
      <w:bookmarkStart w:id="161" w:name="_Toc243109695"/>
      <w:bookmarkStart w:id="162" w:name="_Ref249807964"/>
      <w:bookmarkStart w:id="163" w:name="_Toc74556337"/>
      <w:bookmarkStart w:id="164" w:name="_Toc127491525"/>
      <w:bookmarkStart w:id="165" w:name="_Toc128021058"/>
      <w:r w:rsidRPr="00A875AE">
        <w:lastRenderedPageBreak/>
        <w:t>Main Menu Tabs</w:t>
      </w:r>
      <w:bookmarkEnd w:id="158"/>
      <w:bookmarkEnd w:id="159"/>
      <w:bookmarkEnd w:id="160"/>
      <w:bookmarkEnd w:id="161"/>
      <w:bookmarkEnd w:id="162"/>
      <w:bookmarkEnd w:id="163"/>
      <w:bookmarkEnd w:id="164"/>
      <w:bookmarkEnd w:id="165"/>
    </w:p>
    <w:p w14:paraId="4226D224" w14:textId="69F50B2D" w:rsidR="007467C0" w:rsidRDefault="007467C0" w:rsidP="007E44FB">
      <w:pPr>
        <w:pStyle w:val="BodyText"/>
      </w:pPr>
      <w:r w:rsidRPr="00A875AE">
        <w:t>The user</w:t>
      </w:r>
      <w:ins w:id="166" w:author="Moses, Robbie" w:date="2023-02-13T01:25:00Z">
        <w:r w:rsidR="00DD2AB4">
          <w:t>s</w:t>
        </w:r>
      </w:ins>
      <w:r w:rsidRPr="00A875AE">
        <w:t xml:space="preserve"> </w:t>
      </w:r>
      <w:del w:id="167" w:author="Moses, Robbie" w:date="2023-02-13T01:25:00Z">
        <w:r w:rsidRPr="00A875AE" w:rsidDel="008B7C95">
          <w:delText xml:space="preserve">is </w:delText>
        </w:r>
      </w:del>
      <w:ins w:id="168" w:author="Moses, Robbie" w:date="2023-02-13T01:25:00Z">
        <w:r w:rsidR="008B7C95">
          <w:t>can</w:t>
        </w:r>
      </w:ins>
      <w:del w:id="169" w:author="Moses, Robbie" w:date="2023-02-13T01:25:00Z">
        <w:r w:rsidRPr="00A875AE" w:rsidDel="008B7C95">
          <w:delText>able to</w:delText>
        </w:r>
      </w:del>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70" w:name="_Toc74556434"/>
      <w:bookmarkStart w:id="171"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70"/>
      <w:bookmarkEnd w:id="171"/>
    </w:p>
    <w:p w14:paraId="6D86912B" w14:textId="77777777" w:rsidR="007467C0" w:rsidRDefault="007467C0" w:rsidP="007E44FB">
      <w:pPr>
        <w:jc w:val="center"/>
      </w:pPr>
      <w:r>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442FFC" w14:textId="77777777" w:rsidR="007467C0" w:rsidRPr="00A875AE" w:rsidRDefault="007467C0" w:rsidP="007467C0">
      <w:pPr>
        <w:pStyle w:val="Caption"/>
      </w:pPr>
      <w:bookmarkStart w:id="172"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E12A0B">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E12A0B">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16AEFB2" w:rsidR="007467C0" w:rsidRPr="00FB292A" w:rsidRDefault="007467C0" w:rsidP="002F0FF7">
            <w:pPr>
              <w:pStyle w:val="TableBody"/>
            </w:pPr>
            <w:r w:rsidRPr="00FB292A">
              <w:t>Shows daily Cashpoint</w:t>
            </w:r>
            <w:ins w:id="173" w:author="Moses, Robbie" w:date="2023-02-13T08:01:00Z">
              <w:r w:rsidR="007C2841">
                <w:t>,</w:t>
              </w:r>
            </w:ins>
            <w:r w:rsidRPr="00FB292A">
              <w:t xml:space="preserve"> </w:t>
            </w:r>
            <w:del w:id="174" w:author="Moses, Robbie" w:date="2023-02-13T08:01:00Z">
              <w:r w:rsidRPr="00FB292A" w:rsidDel="007C2841">
                <w:delText xml:space="preserve">and </w:delText>
              </w:r>
            </w:del>
            <w:r w:rsidRPr="00FB292A">
              <w:t xml:space="preserve">order </w:t>
            </w:r>
            <w:del w:id="175" w:author="Moses, Robbie" w:date="2023-02-13T08:01:00Z">
              <w:r w:rsidRPr="00FB292A" w:rsidDel="007B0616">
                <w:delText>status, and</w:delText>
              </w:r>
            </w:del>
            <w:ins w:id="176" w:author="Moses, Robbie" w:date="2023-02-13T08:01:00Z">
              <w:r w:rsidR="007B0616" w:rsidRPr="00FB292A">
                <w:t>status and</w:t>
              </w:r>
            </w:ins>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7C2841">
              <w:rPr>
                <w:b/>
                <w:bCs/>
                <w:rPrChange w:id="177" w:author="Moses, Robbie" w:date="2023-02-13T08:02:00Z">
                  <w:rPr/>
                </w:rPrChange>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r w:rsidRPr="002F0FF7">
              <w:rPr>
                <w:b/>
                <w:bCs/>
              </w:rPr>
              <w:t>System</w:t>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r w:rsidRPr="00FB292A">
              <w:t>System maintenance and institutional setup.</w:t>
            </w:r>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bl>
    <w:p w14:paraId="23D67EA4" w14:textId="4513E4E3" w:rsidR="007467C0" w:rsidDel="002D58CD" w:rsidRDefault="007467C0" w:rsidP="007467C0">
      <w:pPr>
        <w:rPr>
          <w:del w:id="178" w:author="Moses, Robbie" w:date="2023-02-13T08:02:00Z"/>
        </w:rPr>
      </w:pPr>
    </w:p>
    <w:p w14:paraId="76C51811" w14:textId="75C31A3C" w:rsidR="007467C0" w:rsidRDefault="007467C0" w:rsidP="007467C0">
      <w:pPr>
        <w:pStyle w:val="TopofSection"/>
        <w:rPr>
          <w:ins w:id="179" w:author="Moses, Robbie" w:date="2023-02-13T08:03:00Z"/>
        </w:rPr>
      </w:pPr>
      <w:bookmarkStart w:id="180" w:name="_Ref221779721"/>
      <w:bookmarkStart w:id="181" w:name="_Toc223436128"/>
      <w:bookmarkStart w:id="182"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183" w:name="_Ref249807969"/>
      <w:bookmarkStart w:id="184" w:name="_Toc74556338"/>
      <w:bookmarkStart w:id="185" w:name="_Toc127491526"/>
      <w:bookmarkStart w:id="186" w:name="_Toc128021059"/>
      <w:r w:rsidRPr="00A875AE">
        <w:t xml:space="preserve">Common </w:t>
      </w:r>
      <w:r>
        <w:t>OptiVault</w:t>
      </w:r>
      <w:r w:rsidRPr="00A875AE">
        <w:t xml:space="preserve"> Icons</w:t>
      </w:r>
      <w:bookmarkEnd w:id="180"/>
      <w:bookmarkEnd w:id="181"/>
      <w:bookmarkEnd w:id="182"/>
      <w:bookmarkEnd w:id="183"/>
      <w:bookmarkEnd w:id="184"/>
      <w:bookmarkEnd w:id="185"/>
      <w:bookmarkEnd w:id="186"/>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87" w:name="_Ref221690067"/>
      <w:bookmarkStart w:id="188"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87"/>
      <w:bookmarkEnd w:id="1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E12A0B">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E12A0B">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5A29E2D2" w:rsidR="007467C0" w:rsidRPr="00FB292A" w:rsidRDefault="007467C0" w:rsidP="002F0FF7">
            <w:pPr>
              <w:pStyle w:val="TableBody"/>
            </w:pPr>
            <w:r w:rsidRPr="00FB292A">
              <w:rPr>
                <w:b/>
                <w:bCs/>
              </w:rPr>
              <w:t xml:space="preserve">Search Icon: </w:t>
            </w:r>
            <w:r w:rsidRPr="00FB292A">
              <w:t xml:space="preserve">provides access to search for Cashpoints by ID, </w:t>
            </w:r>
            <w:del w:id="189" w:author="Moses, Robbie" w:date="2023-02-13T08:04:00Z">
              <w:r w:rsidRPr="00FB292A" w:rsidDel="0076422B">
                <w:delText>Name</w:delText>
              </w:r>
            </w:del>
            <w:ins w:id="190" w:author="Moses, Robbie" w:date="2023-02-13T08:04:00Z">
              <w:r w:rsidR="0076422B" w:rsidRPr="00FB292A">
                <w:t>Name,</w:t>
              </w:r>
            </w:ins>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ins w:id="191" w:author="Moses, Robbie" w:date="2023-02-13T01:26:00Z">
              <w:r w:rsidR="00F06240">
                <w:t>s</w:t>
              </w:r>
            </w:ins>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77777777" w:rsidR="007467C0" w:rsidRPr="00FB292A" w:rsidRDefault="007467C0" w:rsidP="006271D1">
            <w:pPr>
              <w:pStyle w:val="TableCellText"/>
              <w:jc w:val="center"/>
            </w:pPr>
            <w:r>
              <w:rPr>
                <w:noProof/>
              </w:rPr>
              <w:lastRenderedPageBreak/>
              <w:drawing>
                <wp:inline distT="0" distB="0" distL="0" distR="0" wp14:anchorId="2B0A73E5" wp14:editId="4B0CECA3">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F006C92" w14:textId="77777777" w:rsidR="007467C0" w:rsidRPr="00FB292A" w:rsidRDefault="007467C0" w:rsidP="002F0FF7">
            <w:pPr>
              <w:pStyle w:val="TableBody"/>
              <w:rPr>
                <w:b/>
                <w:bCs/>
              </w:rPr>
            </w:pPr>
            <w:r w:rsidRPr="00FB292A">
              <w:rPr>
                <w:b/>
                <w:bCs/>
              </w:rPr>
              <w:t xml:space="preserve">Logout Icon: </w:t>
            </w:r>
            <w:r w:rsidRPr="00FB292A">
              <w:t xml:space="preserve">Logs the user out of OptiVault and redirects to the Login Screen. </w:t>
            </w:r>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19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2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19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2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19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19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19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33">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19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34">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19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35">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0645EDDD"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 xml:space="preserve">Indicator that the process has </w:t>
            </w:r>
            <w:ins w:id="192" w:author="Moses, Robbie" w:date="2023-02-13T01:26:00Z">
              <w:r w:rsidR="00772652">
                <w:rPr>
                  <w:rFonts w:cs="Arial"/>
                  <w:bCs/>
                  <w:lang w:val="en-US" w:bidi="en-US"/>
                </w:rPr>
                <w:t xml:space="preserve">been </w:t>
              </w:r>
            </w:ins>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220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36">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77777777"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Informs the user that there is a possible problem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77777777"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(in order to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93" w:name="_Ref28770821"/>
            <w:r>
              <w:rPr>
                <w:noProof/>
              </w:rPr>
              <w:drawing>
                <wp:inline distT="0" distB="0" distL="0" distR="0" wp14:anchorId="727A31C8" wp14:editId="54D4C02A">
                  <wp:extent cx="191135" cy="191135"/>
                  <wp:effectExtent l="0" t="0" r="0" b="0"/>
                  <wp:docPr id="34" name="Picture 2183"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2184"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1">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2189"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2">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218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4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ins w:id="194" w:author="Moses, Robbie" w:date="2023-02-13T01:27:00Z">
              <w:r w:rsidR="00772652">
                <w:rPr>
                  <w:rFonts w:cs="Arial"/>
                  <w:lang w:val="en-US" w:bidi="en-US"/>
                </w:rPr>
                <w:t xml:space="preserve">the </w:t>
              </w:r>
            </w:ins>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716B2BC4" w14:textId="49A7E2B2" w:rsidR="007467C0" w:rsidRPr="00FB0EA9" w:rsidDel="00A64A23" w:rsidRDefault="007467C0" w:rsidP="007467C0">
      <w:pPr>
        <w:rPr>
          <w:del w:id="195" w:author="Moses, Robbie" w:date="2023-02-13T08:06:00Z"/>
          <w:color w:val="76923C"/>
        </w:rPr>
      </w:pPr>
      <w:bookmarkStart w:id="196" w:name="_Toc221530648"/>
      <w:bookmarkStart w:id="197" w:name="_Ref29265276"/>
      <w:bookmarkStart w:id="198" w:name="_Toc29368577"/>
      <w:bookmarkStart w:id="199" w:name="_Toc54312619"/>
    </w:p>
    <w:p w14:paraId="377AEA40"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200" w:name="_Ref221779723"/>
      <w:bookmarkStart w:id="201" w:name="_Toc223436129"/>
      <w:r>
        <w:br w:type="page"/>
      </w:r>
    </w:p>
    <w:p w14:paraId="2AD98FAF" w14:textId="77777777" w:rsidR="007467C0" w:rsidRPr="00A875AE" w:rsidRDefault="007467C0" w:rsidP="007467C0">
      <w:pPr>
        <w:pStyle w:val="Heading3"/>
        <w:spacing w:before="60" w:after="60"/>
      </w:pPr>
      <w:bookmarkStart w:id="202" w:name="_Ref236037796"/>
      <w:bookmarkStart w:id="203" w:name="_Toc243109697"/>
      <w:bookmarkStart w:id="204" w:name="_Toc74556339"/>
      <w:bookmarkStart w:id="205" w:name="_Toc127491527"/>
      <w:bookmarkStart w:id="206" w:name="_Toc128021060"/>
      <w:r w:rsidRPr="00A875AE">
        <w:lastRenderedPageBreak/>
        <w:t xml:space="preserve">Common </w:t>
      </w:r>
      <w:r>
        <w:t>OptiVault</w:t>
      </w:r>
      <w:r w:rsidRPr="00A875AE">
        <w:t xml:space="preserve"> Buttons</w:t>
      </w:r>
      <w:bookmarkEnd w:id="196"/>
      <w:bookmarkEnd w:id="200"/>
      <w:bookmarkEnd w:id="201"/>
      <w:bookmarkEnd w:id="202"/>
      <w:bookmarkEnd w:id="203"/>
      <w:bookmarkEnd w:id="204"/>
      <w:bookmarkEnd w:id="205"/>
      <w:bookmarkEnd w:id="206"/>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207"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2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E12A0B">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E12A0B">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46">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47">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48">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49">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0">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1">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2">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53">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bookmarkEnd w:id="193"/>
      <w:bookmarkEnd w:id="197"/>
      <w:bookmarkEnd w:id="198"/>
      <w:bookmarkEnd w:id="199"/>
    </w:tbl>
    <w:p w14:paraId="308D9DFB" w14:textId="6379D5A5" w:rsidR="007467C0" w:rsidDel="006E4A02" w:rsidRDefault="007467C0" w:rsidP="007467C0">
      <w:pPr>
        <w:rPr>
          <w:del w:id="208" w:author="Moses, Robbie" w:date="2023-02-13T08:06:00Z"/>
        </w:rPr>
      </w:pPr>
    </w:p>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209" w:name="_Ref221779724"/>
      <w:bookmarkStart w:id="210" w:name="_Toc223436130"/>
      <w:bookmarkStart w:id="211" w:name="_Toc243109698"/>
      <w:bookmarkStart w:id="212" w:name="_Toc74556340"/>
      <w:bookmarkStart w:id="213" w:name="_Toc127491528"/>
      <w:bookmarkStart w:id="214" w:name="_Toc128021061"/>
      <w:r w:rsidRPr="00A875AE">
        <w:t>Date Selector</w:t>
      </w:r>
      <w:bookmarkEnd w:id="209"/>
      <w:bookmarkEnd w:id="210"/>
      <w:bookmarkEnd w:id="211"/>
      <w:bookmarkEnd w:id="212"/>
      <w:bookmarkEnd w:id="213"/>
      <w:bookmarkEnd w:id="214"/>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215" w:name="_Toc74556435"/>
      <w:bookmarkStart w:id="216"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215"/>
      <w:bookmarkEnd w:id="216"/>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217"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2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E12A0B">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E12A0B">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ins w:id="218" w:author="Moses, Robbie" w:date="2023-02-13T01:27:00Z">
              <w:r w:rsidR="00772652">
                <w:t>,</w:t>
              </w:r>
            </w:ins>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13F15C87" w14:textId="57024F4F" w:rsidR="007467C0" w:rsidRPr="00FB0EA9" w:rsidDel="00DE66C8" w:rsidRDefault="007467C0" w:rsidP="007467C0">
      <w:pPr>
        <w:rPr>
          <w:del w:id="219" w:author="Moses, Robbie" w:date="2023-02-13T08:07:00Z"/>
          <w:color w:val="76923C"/>
        </w:rPr>
      </w:pPr>
      <w:bookmarkStart w:id="220" w:name="_Toc221530651"/>
      <w:bookmarkStart w:id="221" w:name="_Ref221779726"/>
      <w:bookmarkStart w:id="222" w:name="_Toc223436131"/>
    </w:p>
    <w:p w14:paraId="2D7759FF" w14:textId="77777777"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223" w:name="_Ref236037806"/>
      <w:bookmarkStart w:id="224" w:name="_Toc243109699"/>
      <w:bookmarkStart w:id="225" w:name="_Toc74556341"/>
      <w:bookmarkStart w:id="226" w:name="_Toc127491529"/>
      <w:bookmarkStart w:id="227" w:name="_Toc128021062"/>
      <w:r>
        <w:t>Cashpoint</w:t>
      </w:r>
      <w:r w:rsidRPr="00A875AE">
        <w:t xml:space="preserve"> Search</w:t>
      </w:r>
      <w:bookmarkEnd w:id="220"/>
      <w:bookmarkEnd w:id="221"/>
      <w:bookmarkEnd w:id="222"/>
      <w:bookmarkEnd w:id="223"/>
      <w:bookmarkEnd w:id="224"/>
      <w:bookmarkEnd w:id="225"/>
      <w:bookmarkEnd w:id="226"/>
      <w:bookmarkEnd w:id="227"/>
    </w:p>
    <w:p w14:paraId="38C2B6C7" w14:textId="3EAC0847" w:rsidR="007467C0" w:rsidRPr="00A875AE" w:rsidRDefault="007467C0" w:rsidP="00AA77D3">
      <w:pPr>
        <w:pStyle w:val="BodyText"/>
      </w:pPr>
      <w:r>
        <w:t xml:space="preserve">Many times a user will want to find a particular Cashpoint for </w:t>
      </w:r>
      <w:del w:id="228" w:author="Moses, Robbie" w:date="2023-02-13T08:08:00Z">
        <w:r w:rsidDel="00DE66C8">
          <w:delText xml:space="preserve">a variety of </w:delText>
        </w:r>
      </w:del>
      <w:r>
        <w:t xml:space="preserve">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219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5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20EAD4B3" w14:textId="204C712B" w:rsidR="007467C0" w:rsidRPr="00C63038" w:rsidDel="00DE66C8" w:rsidRDefault="007467C0" w:rsidP="007467C0">
      <w:pPr>
        <w:pStyle w:val="Caption"/>
        <w:rPr>
          <w:del w:id="229" w:author="Moses, Robbie" w:date="2023-02-13T08:07:00Z"/>
          <w:lang w:val="en-US"/>
        </w:rPr>
      </w:pPr>
    </w:p>
    <w:p w14:paraId="6BEE99C9" w14:textId="77777777" w:rsidR="007467C0" w:rsidRDefault="007467C0" w:rsidP="007467C0">
      <w:pPr>
        <w:pStyle w:val="Caption"/>
        <w:rPr>
          <w:lang w:val="en-US"/>
        </w:rPr>
      </w:pPr>
      <w:bookmarkStart w:id="230" w:name="_Toc74556436"/>
      <w:bookmarkStart w:id="231"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230"/>
      <w:bookmarkEnd w:id="231"/>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232"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2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Change w:id="233" w:author="Moses, Robbie" w:date="2023-02-13T08:08:00Z">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PrChange>
      </w:tblPr>
      <w:tblGrid>
        <w:gridCol w:w="2300"/>
        <w:gridCol w:w="5750"/>
        <w:tblGridChange w:id="234">
          <w:tblGrid>
            <w:gridCol w:w="2300"/>
            <w:gridCol w:w="5750"/>
          </w:tblGrid>
        </w:tblGridChange>
      </w:tblGrid>
      <w:tr w:rsidR="007467C0" w:rsidRPr="00A875AE" w14:paraId="13B29B7F" w14:textId="77777777" w:rsidTr="00DD2C53">
        <w:trPr>
          <w:tblHeader/>
          <w:trPrChange w:id="235" w:author="Moses, Robbie" w:date="2023-02-13T08:08:00Z">
            <w:trPr>
              <w:cantSplit/>
              <w:tblHeader/>
            </w:trPr>
          </w:trPrChange>
        </w:trPr>
        <w:tc>
          <w:tcPr>
            <w:tcW w:w="2300" w:type="dxa"/>
            <w:tcBorders>
              <w:top w:val="single" w:sz="6" w:space="0" w:color="auto"/>
              <w:bottom w:val="double" w:sz="6" w:space="0" w:color="auto"/>
              <w:right w:val="single" w:sz="6" w:space="0" w:color="auto"/>
            </w:tcBorders>
            <w:shd w:val="clear" w:color="auto" w:fill="60C03A"/>
            <w:tcPrChange w:id="236" w:author="Moses, Robbie" w:date="2023-02-13T08:08:00Z">
              <w:tcPr>
                <w:tcW w:w="2300" w:type="dxa"/>
                <w:tcBorders>
                  <w:top w:val="single" w:sz="6" w:space="0" w:color="auto"/>
                  <w:bottom w:val="double" w:sz="6" w:space="0" w:color="auto"/>
                  <w:right w:val="single" w:sz="6" w:space="0" w:color="auto"/>
                </w:tcBorders>
                <w:shd w:val="clear" w:color="auto" w:fill="60C03A"/>
              </w:tcPr>
            </w:tcPrChange>
          </w:tcPr>
          <w:p w14:paraId="2333613A" w14:textId="77777777" w:rsidR="007467C0" w:rsidRPr="00AA77D3" w:rsidRDefault="007467C0" w:rsidP="00E12A0B">
            <w:pPr>
              <w:pStyle w:val="TableHeader"/>
            </w:pPr>
            <w:r w:rsidRPr="00AA77D3">
              <w:t>Field Name</w:t>
            </w:r>
          </w:p>
        </w:tc>
        <w:tc>
          <w:tcPr>
            <w:tcW w:w="5750" w:type="dxa"/>
            <w:tcBorders>
              <w:top w:val="single" w:sz="6" w:space="0" w:color="auto"/>
              <w:left w:val="nil"/>
              <w:bottom w:val="double" w:sz="6" w:space="0" w:color="auto"/>
            </w:tcBorders>
            <w:shd w:val="clear" w:color="auto" w:fill="60C03A"/>
            <w:tcPrChange w:id="237" w:author="Moses, Robbie" w:date="2023-02-13T08:08:00Z">
              <w:tcPr>
                <w:tcW w:w="5750" w:type="dxa"/>
                <w:tcBorders>
                  <w:top w:val="single" w:sz="6" w:space="0" w:color="auto"/>
                  <w:left w:val="nil"/>
                  <w:bottom w:val="double" w:sz="6" w:space="0" w:color="auto"/>
                </w:tcBorders>
                <w:shd w:val="clear" w:color="auto" w:fill="60C03A"/>
              </w:tcPr>
            </w:tcPrChange>
          </w:tcPr>
          <w:p w14:paraId="0525BC39" w14:textId="77777777" w:rsidR="007467C0" w:rsidRPr="00AA77D3" w:rsidRDefault="007467C0" w:rsidP="00E12A0B">
            <w:pPr>
              <w:pStyle w:val="TableHeader"/>
            </w:pPr>
            <w:r w:rsidRPr="00AA77D3">
              <w:t>Description</w:t>
            </w:r>
          </w:p>
        </w:tc>
      </w:tr>
      <w:tr w:rsidR="007467C0" w:rsidRPr="00A875AE" w14:paraId="4738055B" w14:textId="77777777" w:rsidTr="00DD2C53">
        <w:trPr>
          <w:trPrChange w:id="238" w:author="Moses, Robbie" w:date="2023-02-13T08:08:00Z">
            <w:trPr>
              <w:cantSplit/>
            </w:trPr>
          </w:trPrChange>
        </w:trPr>
        <w:tc>
          <w:tcPr>
            <w:tcW w:w="2300" w:type="dxa"/>
            <w:tcBorders>
              <w:top w:val="nil"/>
              <w:bottom w:val="single" w:sz="6" w:space="0" w:color="auto"/>
              <w:right w:val="single" w:sz="6" w:space="0" w:color="auto"/>
            </w:tcBorders>
            <w:tcPrChange w:id="239" w:author="Moses, Robbie" w:date="2023-02-13T08:08:00Z">
              <w:tcPr>
                <w:tcW w:w="2300" w:type="dxa"/>
                <w:tcBorders>
                  <w:top w:val="nil"/>
                  <w:bottom w:val="single" w:sz="6" w:space="0" w:color="auto"/>
                  <w:right w:val="single" w:sz="6" w:space="0" w:color="auto"/>
                </w:tcBorders>
              </w:tcPr>
            </w:tcPrChange>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Change w:id="240" w:author="Moses, Robbie" w:date="2023-02-13T08:08:00Z">
              <w:tcPr>
                <w:tcW w:w="5750" w:type="dxa"/>
                <w:tcBorders>
                  <w:top w:val="nil"/>
                  <w:left w:val="single" w:sz="6" w:space="0" w:color="auto"/>
                  <w:bottom w:val="single" w:sz="6" w:space="0" w:color="auto"/>
                </w:tcBorders>
              </w:tcPr>
            </w:tcPrChange>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DD2C53">
        <w:trPr>
          <w:trPrChange w:id="241" w:author="Moses, Robbie" w:date="2023-02-13T08:08:00Z">
            <w:trPr>
              <w:cantSplit/>
            </w:trPr>
          </w:trPrChange>
        </w:trPr>
        <w:tc>
          <w:tcPr>
            <w:tcW w:w="2300" w:type="dxa"/>
            <w:tcBorders>
              <w:top w:val="nil"/>
              <w:bottom w:val="single" w:sz="6" w:space="0" w:color="auto"/>
              <w:right w:val="single" w:sz="6" w:space="0" w:color="auto"/>
            </w:tcBorders>
            <w:tcPrChange w:id="242" w:author="Moses, Robbie" w:date="2023-02-13T08:08:00Z">
              <w:tcPr>
                <w:tcW w:w="2300" w:type="dxa"/>
                <w:tcBorders>
                  <w:top w:val="nil"/>
                  <w:bottom w:val="single" w:sz="6" w:space="0" w:color="auto"/>
                  <w:right w:val="single" w:sz="6" w:space="0" w:color="auto"/>
                </w:tcBorders>
              </w:tcPr>
            </w:tcPrChange>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Change w:id="243" w:author="Moses, Robbie" w:date="2023-02-13T08:08:00Z">
              <w:tcPr>
                <w:tcW w:w="5750" w:type="dxa"/>
                <w:tcBorders>
                  <w:top w:val="nil"/>
                  <w:left w:val="single" w:sz="6" w:space="0" w:color="auto"/>
                  <w:bottom w:val="single" w:sz="6" w:space="0" w:color="auto"/>
                </w:tcBorders>
              </w:tcPr>
            </w:tcPrChange>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DD2C53">
        <w:trPr>
          <w:trPrChange w:id="244" w:author="Moses, Robbie" w:date="2023-02-13T08:08:00Z">
            <w:trPr>
              <w:cantSplit/>
            </w:trPr>
          </w:trPrChange>
        </w:trPr>
        <w:tc>
          <w:tcPr>
            <w:tcW w:w="2300" w:type="dxa"/>
            <w:tcBorders>
              <w:top w:val="nil"/>
              <w:bottom w:val="single" w:sz="6" w:space="0" w:color="auto"/>
              <w:right w:val="single" w:sz="6" w:space="0" w:color="auto"/>
            </w:tcBorders>
            <w:tcPrChange w:id="245" w:author="Moses, Robbie" w:date="2023-02-13T08:08:00Z">
              <w:tcPr>
                <w:tcW w:w="2300" w:type="dxa"/>
                <w:tcBorders>
                  <w:top w:val="nil"/>
                  <w:bottom w:val="single" w:sz="6" w:space="0" w:color="auto"/>
                  <w:right w:val="single" w:sz="6" w:space="0" w:color="auto"/>
                </w:tcBorders>
              </w:tcPr>
            </w:tcPrChange>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Change w:id="246" w:author="Moses, Robbie" w:date="2023-02-13T08:08:00Z">
              <w:tcPr>
                <w:tcW w:w="5750" w:type="dxa"/>
                <w:tcBorders>
                  <w:top w:val="nil"/>
                  <w:left w:val="single" w:sz="6" w:space="0" w:color="auto"/>
                  <w:bottom w:val="single" w:sz="6" w:space="0" w:color="auto"/>
                </w:tcBorders>
              </w:tcPr>
            </w:tcPrChange>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DD2C53">
        <w:trPr>
          <w:trPrChange w:id="247" w:author="Moses, Robbie" w:date="2023-02-13T08:08:00Z">
            <w:trPr>
              <w:cantSplit/>
            </w:trPr>
          </w:trPrChange>
        </w:trPr>
        <w:tc>
          <w:tcPr>
            <w:tcW w:w="2300" w:type="dxa"/>
            <w:tcBorders>
              <w:top w:val="nil"/>
              <w:bottom w:val="single" w:sz="4" w:space="0" w:color="auto"/>
              <w:right w:val="single" w:sz="6" w:space="0" w:color="auto"/>
            </w:tcBorders>
            <w:tcPrChange w:id="248" w:author="Moses, Robbie" w:date="2023-02-13T08:08:00Z">
              <w:tcPr>
                <w:tcW w:w="2300" w:type="dxa"/>
                <w:tcBorders>
                  <w:top w:val="nil"/>
                  <w:bottom w:val="single" w:sz="4" w:space="0" w:color="auto"/>
                  <w:right w:val="single" w:sz="6" w:space="0" w:color="auto"/>
                </w:tcBorders>
              </w:tcPr>
            </w:tcPrChange>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Change w:id="249" w:author="Moses, Robbie" w:date="2023-02-13T08:08:00Z">
              <w:tcPr>
                <w:tcW w:w="5750" w:type="dxa"/>
                <w:tcBorders>
                  <w:top w:val="nil"/>
                  <w:left w:val="single" w:sz="6" w:space="0" w:color="auto"/>
                  <w:bottom w:val="single" w:sz="4" w:space="0" w:color="auto"/>
                </w:tcBorders>
              </w:tcPr>
            </w:tcPrChange>
          </w:tcPr>
          <w:p w14:paraId="7F3684BC" w14:textId="77777777" w:rsidR="007467C0" w:rsidRPr="00FB292A" w:rsidRDefault="007467C0" w:rsidP="00D01D10">
            <w:pPr>
              <w:pStyle w:val="TableBody"/>
            </w:pPr>
            <w:r w:rsidRPr="00FB292A">
              <w:t>Closes this window without processing any information.</w:t>
            </w:r>
          </w:p>
        </w:tc>
      </w:tr>
    </w:tbl>
    <w:p w14:paraId="340F528A" w14:textId="49B53BF4" w:rsidR="007467C0" w:rsidDel="00391980" w:rsidRDefault="007467C0" w:rsidP="007467C0">
      <w:pPr>
        <w:pStyle w:val="TopofSection"/>
        <w:rPr>
          <w:del w:id="250" w:author="Moses, Robbie" w:date="2023-02-13T08:09:00Z"/>
        </w:rPr>
      </w:pPr>
      <w:bookmarkStart w:id="251" w:name="_Toc221530652"/>
      <w:bookmarkStart w:id="252" w:name="_Ref221587984"/>
      <w:bookmarkStart w:id="253" w:name="_Ref221779727"/>
      <w:bookmarkStart w:id="254" w:name="_Ref221895463"/>
      <w:bookmarkStart w:id="255" w:name="_Toc223436132"/>
      <w:bookmarkStart w:id="256" w:name="_Ref236037811"/>
      <w:bookmarkStart w:id="257" w:name="_Ref236109174"/>
      <w:bookmarkStart w:id="258" w:name="_Toc243109700"/>
    </w:p>
    <w:p w14:paraId="4ADE49A8" w14:textId="1EAE990B" w:rsidR="007467C0" w:rsidRDefault="007467C0" w:rsidP="007467C0">
      <w:pPr>
        <w:pStyle w:val="TopofSection"/>
        <w:rPr>
          <w:ins w:id="259" w:author="Moses, Robbie" w:date="2023-02-13T08:09:00Z"/>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260" w:name="_Cashpoint_Selector"/>
      <w:bookmarkStart w:id="261" w:name="_Ref249246601"/>
      <w:bookmarkStart w:id="262" w:name="_Ref249747087"/>
      <w:bookmarkStart w:id="263" w:name="_Toc74556342"/>
      <w:bookmarkStart w:id="264" w:name="_Toc127491530"/>
      <w:bookmarkStart w:id="265" w:name="_Toc128021063"/>
      <w:bookmarkEnd w:id="260"/>
      <w:r>
        <w:t>Cashpoint</w:t>
      </w:r>
      <w:r w:rsidRPr="00A875AE">
        <w:t xml:space="preserve"> Selector</w:t>
      </w:r>
      <w:bookmarkEnd w:id="251"/>
      <w:bookmarkEnd w:id="252"/>
      <w:bookmarkEnd w:id="253"/>
      <w:bookmarkEnd w:id="254"/>
      <w:bookmarkEnd w:id="255"/>
      <w:bookmarkEnd w:id="256"/>
      <w:bookmarkEnd w:id="257"/>
      <w:bookmarkEnd w:id="258"/>
      <w:bookmarkEnd w:id="261"/>
      <w:bookmarkEnd w:id="262"/>
      <w:bookmarkEnd w:id="263"/>
      <w:bookmarkEnd w:id="264"/>
      <w:bookmarkEnd w:id="265"/>
    </w:p>
    <w:p w14:paraId="7626D483" w14:textId="169B7C03" w:rsidR="007467C0" w:rsidRPr="00A875AE" w:rsidRDefault="007467C0" w:rsidP="00B579E9">
      <w:pPr>
        <w:pStyle w:val="BodyText"/>
      </w:pPr>
      <w:del w:id="266" w:author="Moses, Robbie" w:date="2023-02-13T08:09:00Z">
        <w:r w:rsidRPr="00A875AE" w:rsidDel="005A1EF9">
          <w:delText>Frequently t</w:delText>
        </w:r>
      </w:del>
      <w:ins w:id="267" w:author="Moses, Robbie" w:date="2023-02-13T08:09:00Z">
        <w:r w:rsidR="005A1EF9">
          <w:t>T</w:t>
        </w:r>
      </w:ins>
      <w:r w:rsidRPr="00A875AE">
        <w:t xml:space="preserve">he user </w:t>
      </w:r>
      <w:del w:id="268" w:author="Moses, Robbie" w:date="2023-02-13T08:09:00Z">
        <w:r w:rsidRPr="00A875AE" w:rsidDel="005A1EF9">
          <w:delText>is</w:delText>
        </w:r>
      </w:del>
      <w:ins w:id="269" w:author="Moses, Robbie" w:date="2023-02-13T08:09:00Z">
        <w:r w:rsidR="005A1EF9">
          <w:t>are f</w:t>
        </w:r>
        <w:r w:rsidR="005A1EF9" w:rsidRPr="00A875AE">
          <w:t>requently</w:t>
        </w:r>
      </w:ins>
      <w:r w:rsidRPr="00A875AE">
        <w:t xml:space="preserve"> asked to select one or </w:t>
      </w:r>
      <w:del w:id="270" w:author="Moses, Robbie" w:date="2023-02-13T01:27:00Z">
        <w:r w:rsidRPr="00A875AE" w:rsidDel="00343B1E">
          <w:delText>a number of</w:delText>
        </w:r>
      </w:del>
      <w:ins w:id="271" w:author="Moses, Robbie" w:date="2023-02-13T01:27:00Z">
        <w:r w:rsidR="00343B1E">
          <w:t>several</w:t>
        </w:r>
      </w:ins>
      <w:r w:rsidRPr="00A875AE">
        <w:t xml:space="preserve"> </w:t>
      </w:r>
      <w:r>
        <w:t>Cashpoint</w:t>
      </w:r>
      <w:r w:rsidRPr="00A875AE">
        <w:t xml:space="preserve">s for reports. For these processes, the </w:t>
      </w:r>
      <w:r>
        <w:t>Cashpoint</w:t>
      </w:r>
      <w:r w:rsidRPr="00A875AE">
        <w:t xml:space="preserve"> Selector is used. This window gives the user several different ways to search for </w:t>
      </w:r>
      <w:r>
        <w:t>Cashpoint</w:t>
      </w:r>
      <w:r w:rsidRPr="00A875AE">
        <w:t>s by allowing the user to filter the selection results using different criteria.</w:t>
      </w:r>
    </w:p>
    <w:p w14:paraId="4AB396F5" w14:textId="77777777" w:rsidR="007467C0" w:rsidRDefault="007467C0" w:rsidP="007467C0">
      <w:pPr>
        <w:pStyle w:val="Caption"/>
      </w:pPr>
      <w:bookmarkStart w:id="272" w:name="_Ref246909730"/>
      <w:bookmarkStart w:id="273" w:name="_Toc74556437"/>
      <w:bookmarkStart w:id="274" w:name="_Toc128022114"/>
      <w:r>
        <w:t xml:space="preserve">Figure </w:t>
      </w:r>
      <w:r>
        <w:fldChar w:fldCharType="begin"/>
      </w:r>
      <w:r>
        <w:instrText xml:space="preserve"> SEQ Figure \* ARABIC </w:instrText>
      </w:r>
      <w:r>
        <w:fldChar w:fldCharType="separate"/>
      </w:r>
      <w:r>
        <w:rPr>
          <w:noProof/>
        </w:rPr>
        <w:t>5</w:t>
      </w:r>
      <w:r>
        <w:fldChar w:fldCharType="end"/>
      </w:r>
      <w:bookmarkEnd w:id="272"/>
      <w:r>
        <w:t>: Cashpoint Selector Window</w:t>
      </w:r>
      <w:bookmarkEnd w:id="273"/>
      <w:bookmarkEnd w:id="274"/>
    </w:p>
    <w:p w14:paraId="66B30819" w14:textId="72EDE463" w:rsidR="007467C0" w:rsidRDefault="007467C0" w:rsidP="008428F8">
      <w:pPr>
        <w:jc w:val="center"/>
        <w:rPr>
          <w:ins w:id="275" w:author="Moses, Robbie" w:date="2023-02-13T08:10:00Z"/>
        </w:rP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5FAD04" w14:textId="475698E2" w:rsidR="00CC2259" w:rsidDel="00714F55" w:rsidRDefault="00CC2259" w:rsidP="007467C0">
      <w:pPr>
        <w:pStyle w:val="Caption"/>
        <w:rPr>
          <w:del w:id="276" w:author="Moses, Robbie" w:date="2023-02-13T08:12:00Z"/>
        </w:rPr>
      </w:pPr>
    </w:p>
    <w:p w14:paraId="7D4A91C7" w14:textId="7D35B902" w:rsidR="007467C0" w:rsidRDefault="007467C0" w:rsidP="007467C0">
      <w:pPr>
        <w:pStyle w:val="Caption"/>
        <w:rPr>
          <w:ins w:id="277" w:author="Moses, Robbie" w:date="2023-02-13T08:14:00Z"/>
        </w:rPr>
      </w:pPr>
      <w:bookmarkStart w:id="278" w:name="_Toc74556646"/>
      <w:r>
        <w:t xml:space="preserve">Table </w:t>
      </w:r>
      <w:r>
        <w:fldChar w:fldCharType="begin"/>
      </w:r>
      <w:r>
        <w:instrText xml:space="preserve"> SEQ Table \* ARABIC </w:instrText>
      </w:r>
      <w:r>
        <w:fldChar w:fldCharType="separate"/>
      </w:r>
      <w:r>
        <w:rPr>
          <w:noProof/>
        </w:rPr>
        <w:t>7</w:t>
      </w:r>
      <w:r>
        <w:rPr>
          <w:noProof/>
        </w:rPr>
        <w:fldChar w:fldCharType="end"/>
      </w:r>
      <w:r>
        <w:t>: Cashpoint Selector Description</w:t>
      </w:r>
      <w:bookmarkEnd w:id="278"/>
    </w:p>
    <w:p w14:paraId="11078946" w14:textId="2C3B86CF" w:rsidR="00254380" w:rsidRPr="00254381" w:rsidDel="00714F55" w:rsidRDefault="00254380">
      <w:pPr>
        <w:pStyle w:val="TableHeader"/>
        <w:rPr>
          <w:del w:id="279" w:author="Moses, Robbie" w:date="2023-02-13T08:14:00Z"/>
        </w:rPr>
        <w:pPrChange w:id="280" w:author="Moses, Robbie" w:date="2023-02-23T04:13:00Z">
          <w:pPr>
            <w:pStyle w:val="Caption"/>
          </w:pPr>
        </w:pPrChange>
      </w:pP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F37DB4" w14:textId="77777777" w:rsidTr="006271D1">
        <w:trPr>
          <w:tblHeader/>
        </w:trPr>
        <w:tc>
          <w:tcPr>
            <w:tcW w:w="2300" w:type="dxa"/>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E12A0B">
            <w:pPr>
              <w:pStyle w:val="TableHeader"/>
            </w:pPr>
            <w:r w:rsidRPr="00A875AE">
              <w:lastRenderedPageBreak/>
              <w:t>Field Name</w:t>
            </w:r>
          </w:p>
        </w:tc>
        <w:tc>
          <w:tcPr>
            <w:tcW w:w="5750" w:type="dxa"/>
            <w:tcBorders>
              <w:top w:val="single" w:sz="6" w:space="0" w:color="auto"/>
              <w:left w:val="nil"/>
              <w:bottom w:val="double" w:sz="6" w:space="0" w:color="auto"/>
            </w:tcBorders>
            <w:shd w:val="clear" w:color="auto" w:fill="60C03A"/>
          </w:tcPr>
          <w:p w14:paraId="6E7913A4" w14:textId="77777777" w:rsidR="007467C0" w:rsidRPr="00A875AE" w:rsidRDefault="007467C0" w:rsidP="00E12A0B">
            <w:pPr>
              <w:pStyle w:val="TableHeader"/>
            </w:pPr>
            <w:r w:rsidRPr="00A875AE">
              <w:t>Description</w:t>
            </w:r>
          </w:p>
        </w:tc>
      </w:tr>
      <w:tr w:rsidR="007467C0" w:rsidRPr="00A875AE" w14:paraId="3B59D046" w14:textId="77777777" w:rsidTr="006271D1">
        <w:trPr>
          <w:tblHeader/>
        </w:trPr>
        <w:tc>
          <w:tcPr>
            <w:tcW w:w="2300" w:type="dxa"/>
            <w:tcBorders>
              <w:top w:val="nil"/>
              <w:bottom w:val="single" w:sz="6" w:space="0" w:color="auto"/>
              <w:right w:val="single" w:sz="6" w:space="0" w:color="auto"/>
            </w:tcBorders>
          </w:tcPr>
          <w:p w14:paraId="592A376F" w14:textId="77777777" w:rsidR="007467C0" w:rsidRPr="00763F9D" w:rsidRDefault="007467C0" w:rsidP="00763F9D">
            <w:pPr>
              <w:pStyle w:val="TableBody"/>
              <w:rPr>
                <w:b/>
                <w:bCs/>
              </w:rPr>
            </w:pPr>
            <w:r w:rsidRPr="00763F9D">
              <w:rPr>
                <w:b/>
                <w:bCs/>
              </w:rPr>
              <w:t>Filtered By:</w:t>
            </w:r>
          </w:p>
        </w:tc>
        <w:tc>
          <w:tcPr>
            <w:tcW w:w="5750" w:type="dxa"/>
            <w:tcBorders>
              <w:top w:val="nil"/>
              <w:left w:val="single" w:sz="6" w:space="0" w:color="auto"/>
              <w:bottom w:val="single" w:sz="6" w:space="0" w:color="auto"/>
            </w:tcBorders>
          </w:tcPr>
          <w:p w14:paraId="439D7D62" w14:textId="77777777" w:rsidR="007467C0" w:rsidRPr="00FB292A" w:rsidRDefault="007467C0" w:rsidP="00763F9D">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763F9D">
            <w:pPr>
              <w:pStyle w:val="TableListBullet"/>
            </w:pPr>
            <w:r w:rsidRPr="002859D9">
              <w:rPr>
                <w:b/>
                <w:bCs/>
                <w:rPrChange w:id="281" w:author="Moses, Robbie" w:date="2023-02-13T08:15:00Z">
                  <w:rPr/>
                </w:rPrChange>
              </w:rPr>
              <w:t>Cashpoint ID (Default) –</w:t>
            </w:r>
            <w:r w:rsidRPr="00FB292A">
              <w:t xml:space="preserve"> With this option, the user can search for the Cashpoint using its unique identifier. Type the Cashpoint ID in the field marked </w:t>
            </w:r>
            <w:r w:rsidRPr="00942561">
              <w:rPr>
                <w:b/>
                <w:bCs/>
                <w:rPrChange w:id="282" w:author="Moses, Robbie" w:date="2023-02-13T08:15:00Z">
                  <w:rPr/>
                </w:rPrChange>
              </w:rPr>
              <w:t>‘Cashpoint ID’</w:t>
            </w:r>
            <w:r w:rsidRPr="00FB292A">
              <w:t xml:space="preserve">. </w:t>
            </w:r>
          </w:p>
          <w:p w14:paraId="289B73C7" w14:textId="6A4FCFC9" w:rsidR="007467C0" w:rsidRPr="00FB292A" w:rsidRDefault="007467C0" w:rsidP="00763F9D">
            <w:pPr>
              <w:pStyle w:val="TableListBullet"/>
            </w:pPr>
            <w:r w:rsidRPr="002859D9">
              <w:rPr>
                <w:b/>
                <w:bCs/>
                <w:rPrChange w:id="283" w:author="Moses, Robbie" w:date="2023-02-13T08:15:00Z">
                  <w:rPr/>
                </w:rPrChange>
              </w:rPr>
              <w:t>Cashpoint Name –</w:t>
            </w:r>
            <w:r w:rsidRPr="00FB292A">
              <w:t xml:space="preserve"> With this option, the user can search for the Cashpoint using the name that is defined at the Cashpoint level. Type the Cashpoint name in the field marked </w:t>
            </w:r>
            <w:r w:rsidRPr="00942561">
              <w:rPr>
                <w:b/>
                <w:bCs/>
                <w:rPrChange w:id="284" w:author="Moses, Robbie" w:date="2023-02-13T08:16:00Z">
                  <w:rPr/>
                </w:rPrChange>
              </w:rPr>
              <w:t>‘Cashpoint Name’</w:t>
            </w:r>
            <w:r w:rsidRPr="00FB292A">
              <w:t xml:space="preserve">. </w:t>
            </w:r>
          </w:p>
          <w:p w14:paraId="6EB5603F" w14:textId="77777777" w:rsidR="007467C0" w:rsidRDefault="007467C0" w:rsidP="00763F9D">
            <w:pPr>
              <w:pStyle w:val="TableListBullet"/>
            </w:pPr>
            <w:r w:rsidRPr="002859D9">
              <w:rPr>
                <w:b/>
                <w:bCs/>
                <w:rPrChange w:id="285" w:author="Moses, Robbie" w:date="2023-02-13T08:15:00Z">
                  <w:rPr/>
                </w:rPrChange>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763F9D">
            <w:pPr>
              <w:pStyle w:val="TableListBullet"/>
            </w:pPr>
            <w:r w:rsidRPr="002859D9">
              <w:rPr>
                <w:b/>
                <w:bCs/>
                <w:rPrChange w:id="286" w:author="Moses, Robbie" w:date="2023-02-13T08:15:00Z">
                  <w:rPr/>
                </w:rPrChange>
              </w:rPr>
              <w:t>Trading Market –</w:t>
            </w:r>
            <w:r>
              <w:t xml:space="preserve"> Association of cashpoints that can share currency between them at reduced costs relative to that of the Default Funding Sources</w:t>
            </w:r>
          </w:p>
        </w:tc>
      </w:tr>
      <w:tr w:rsidR="007467C0" w:rsidRPr="00A875AE" w14:paraId="40EF478A" w14:textId="77777777" w:rsidTr="006271D1">
        <w:trPr>
          <w:tblHeader/>
        </w:trPr>
        <w:tc>
          <w:tcPr>
            <w:tcW w:w="2300" w:type="dxa"/>
            <w:tcBorders>
              <w:top w:val="nil"/>
              <w:bottom w:val="single" w:sz="6" w:space="0" w:color="auto"/>
              <w:right w:val="single" w:sz="6" w:space="0" w:color="auto"/>
            </w:tcBorders>
          </w:tcPr>
          <w:p w14:paraId="7F97D7E8" w14:textId="77777777" w:rsidR="007467C0" w:rsidRPr="00763F9D" w:rsidRDefault="007467C0" w:rsidP="00763F9D">
            <w:pPr>
              <w:pStyle w:val="TableBody"/>
              <w:rPr>
                <w:b/>
                <w:bCs/>
              </w:rPr>
            </w:pPr>
            <w:r w:rsidRPr="00763F9D">
              <w:rPr>
                <w:b/>
                <w:bCs/>
              </w:rPr>
              <w:t>Cashpoint Status</w:t>
            </w:r>
          </w:p>
        </w:tc>
        <w:tc>
          <w:tcPr>
            <w:tcW w:w="5750" w:type="dxa"/>
            <w:tcBorders>
              <w:top w:val="nil"/>
              <w:left w:val="single" w:sz="6" w:space="0" w:color="auto"/>
              <w:bottom w:val="single" w:sz="6" w:space="0" w:color="auto"/>
            </w:tcBorders>
          </w:tcPr>
          <w:p w14:paraId="7F42CE3F" w14:textId="77777777" w:rsidR="007467C0" w:rsidRPr="00FB292A" w:rsidRDefault="007467C0" w:rsidP="008428F8">
            <w:pPr>
              <w:pStyle w:val="TableBody"/>
            </w:pPr>
            <w:r w:rsidRPr="00FB292A">
              <w:t>Allows the user to choose Active/Inactive/All Cashpoint statuses when searching for Cashpoints.</w:t>
            </w:r>
          </w:p>
        </w:tc>
      </w:tr>
      <w:tr w:rsidR="007467C0" w:rsidRPr="00A875AE" w14:paraId="3868E228" w14:textId="77777777" w:rsidTr="006271D1">
        <w:trPr>
          <w:tblHeader/>
        </w:trPr>
        <w:tc>
          <w:tcPr>
            <w:tcW w:w="2300" w:type="dxa"/>
            <w:tcBorders>
              <w:top w:val="nil"/>
              <w:bottom w:val="single" w:sz="6" w:space="0" w:color="auto"/>
              <w:right w:val="single" w:sz="6" w:space="0" w:color="auto"/>
            </w:tcBorders>
          </w:tcPr>
          <w:p w14:paraId="36984E54" w14:textId="77777777" w:rsidR="007467C0" w:rsidRPr="00763F9D" w:rsidRDefault="007467C0" w:rsidP="00763F9D">
            <w:pPr>
              <w:pStyle w:val="TableBody"/>
              <w:rPr>
                <w:b/>
                <w:bCs/>
              </w:rPr>
            </w:pPr>
            <w:r w:rsidRPr="00763F9D">
              <w:rPr>
                <w:b/>
                <w:bCs/>
              </w:rPr>
              <w:t>Cashpoint Type</w:t>
            </w:r>
          </w:p>
        </w:tc>
        <w:tc>
          <w:tcPr>
            <w:tcW w:w="5750" w:type="dxa"/>
            <w:tcBorders>
              <w:top w:val="nil"/>
              <w:left w:val="single" w:sz="6" w:space="0" w:color="auto"/>
              <w:bottom w:val="single" w:sz="6" w:space="0" w:color="auto"/>
            </w:tcBorders>
          </w:tcPr>
          <w:p w14:paraId="0C01B427" w14:textId="77777777" w:rsidR="007467C0" w:rsidRPr="00FB292A" w:rsidRDefault="007467C0" w:rsidP="008428F8">
            <w:pPr>
              <w:pStyle w:val="TableBody"/>
            </w:pPr>
            <w:r w:rsidRPr="00FB292A">
              <w:t>Allows the user to select one or several types of Cashpoints</w:t>
            </w:r>
          </w:p>
        </w:tc>
      </w:tr>
      <w:tr w:rsidR="007467C0" w:rsidRPr="00A875AE" w14:paraId="5AC96D53" w14:textId="77777777" w:rsidTr="006271D1">
        <w:trPr>
          <w:tblHeader/>
        </w:trPr>
        <w:tc>
          <w:tcPr>
            <w:tcW w:w="2300" w:type="dxa"/>
            <w:tcBorders>
              <w:top w:val="nil"/>
              <w:bottom w:val="single" w:sz="6" w:space="0" w:color="auto"/>
              <w:right w:val="single" w:sz="6" w:space="0" w:color="auto"/>
            </w:tcBorders>
          </w:tcPr>
          <w:p w14:paraId="2AB8F5E5" w14:textId="77777777" w:rsidR="007467C0" w:rsidRPr="00763F9D" w:rsidRDefault="007467C0" w:rsidP="00763F9D">
            <w:pPr>
              <w:pStyle w:val="TableBody"/>
              <w:rPr>
                <w:b/>
                <w:bCs/>
              </w:rPr>
            </w:pPr>
            <w:r w:rsidRPr="00763F9D">
              <w:rPr>
                <w:b/>
                <w:bCs/>
              </w:rPr>
              <w:t>Cashpoints</w:t>
            </w:r>
          </w:p>
        </w:tc>
        <w:tc>
          <w:tcPr>
            <w:tcW w:w="5750" w:type="dxa"/>
            <w:tcBorders>
              <w:top w:val="nil"/>
              <w:left w:val="single" w:sz="6" w:space="0" w:color="auto"/>
              <w:bottom w:val="single" w:sz="6" w:space="0" w:color="auto"/>
            </w:tcBorders>
          </w:tcPr>
          <w:p w14:paraId="14BE121C" w14:textId="4FB69773" w:rsidR="007467C0" w:rsidRPr="00FB292A" w:rsidRDefault="007467C0" w:rsidP="008428F8">
            <w:pPr>
              <w:pStyle w:val="TableBody"/>
            </w:pPr>
            <w:r w:rsidRPr="00FB292A">
              <w:t xml:space="preserve">List the Cashpoints that the user is able to select from. The user needs to check the box on the Cashpoint(s) they would like to choose for their select. Pressing the </w:t>
            </w:r>
            <w:r w:rsidRPr="00194E3B">
              <w:rPr>
                <w:b/>
                <w:bCs/>
                <w:rPrChange w:id="287" w:author="Moses, Robbie" w:date="2023-02-13T08:16:00Z">
                  <w:rPr/>
                </w:rPrChange>
              </w:rPr>
              <w:t>Ok</w:t>
            </w:r>
            <w:del w:id="288" w:author="Moses, Robbie" w:date="2023-02-13T08:16:00Z">
              <w:r w:rsidRPr="00194E3B" w:rsidDel="00194E3B">
                <w:rPr>
                  <w:b/>
                  <w:bCs/>
                  <w:rPrChange w:id="289" w:author="Moses, Robbie" w:date="2023-02-13T08:16:00Z">
                    <w:rPr/>
                  </w:rPrChange>
                </w:rPr>
                <w:delText>ay</w:delText>
              </w:r>
            </w:del>
            <w:r w:rsidRPr="00FB292A">
              <w:t xml:space="preserve"> button will finalize the selection and return it to the page requesting the information.</w:t>
            </w:r>
          </w:p>
        </w:tc>
      </w:tr>
      <w:tr w:rsidR="007467C0" w:rsidRPr="00A875AE" w14:paraId="62EA63B4" w14:textId="77777777" w:rsidTr="006271D1">
        <w:trPr>
          <w:tblHeader/>
        </w:trPr>
        <w:tc>
          <w:tcPr>
            <w:tcW w:w="2300" w:type="dxa"/>
            <w:tcBorders>
              <w:top w:val="single" w:sz="4" w:space="0" w:color="auto"/>
              <w:bottom w:val="single" w:sz="4" w:space="0" w:color="auto"/>
              <w:right w:val="single" w:sz="6" w:space="0" w:color="auto"/>
            </w:tcBorders>
          </w:tcPr>
          <w:p w14:paraId="7C73E8FB" w14:textId="77777777" w:rsidR="007467C0" w:rsidRPr="00763F9D" w:rsidRDefault="007467C0" w:rsidP="00763F9D">
            <w:pPr>
              <w:pStyle w:val="TableBody"/>
              <w:rPr>
                <w:b/>
                <w:bCs/>
              </w:rPr>
            </w:pPr>
            <w:r w:rsidRPr="00763F9D">
              <w:rPr>
                <w:b/>
                <w:bCs/>
              </w:rPr>
              <w:t>View</w:t>
            </w:r>
          </w:p>
        </w:tc>
        <w:tc>
          <w:tcPr>
            <w:tcW w:w="5750" w:type="dxa"/>
            <w:tcBorders>
              <w:top w:val="single" w:sz="4" w:space="0" w:color="auto"/>
              <w:left w:val="single" w:sz="6" w:space="0" w:color="auto"/>
              <w:bottom w:val="single" w:sz="4" w:space="0" w:color="auto"/>
            </w:tcBorders>
          </w:tcPr>
          <w:p w14:paraId="05BDF19A" w14:textId="32FB91F3" w:rsidR="007467C0" w:rsidRPr="00FB292A" w:rsidRDefault="007467C0" w:rsidP="008428F8">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290" w:author="Moses, Robbie" w:date="2023-02-13T08:17:00Z">
                  <w:rPr/>
                </w:rPrChange>
              </w:rPr>
              <w:t>‘</w:t>
            </w:r>
            <w:del w:id="291" w:author="Moses, Robbie" w:date="2023-02-13T08:17:00Z">
              <w:r w:rsidRPr="00B34281" w:rsidDel="00B34281">
                <w:rPr>
                  <w:b/>
                  <w:bCs/>
                  <w:rPrChange w:id="292" w:author="Moses, Robbie" w:date="2023-02-13T08:17:00Z">
                    <w:rPr/>
                  </w:rPrChange>
                </w:rPr>
                <w:delText xml:space="preserve">Okay’ </w:delText>
              </w:r>
            </w:del>
            <w:ins w:id="293" w:author="Moses, Robbie" w:date="2023-02-13T08:17:00Z">
              <w:r w:rsidR="00B34281" w:rsidRPr="00B34281">
                <w:rPr>
                  <w:b/>
                  <w:bCs/>
                  <w:rPrChange w:id="294" w:author="Moses, Robbie" w:date="2023-02-13T08:17:00Z">
                    <w:rPr/>
                  </w:rPrChange>
                </w:rPr>
                <w:t>OK’</w:t>
              </w:r>
              <w:r w:rsidR="00B34281" w:rsidRPr="00FB292A">
                <w:t xml:space="preserve"> </w:t>
              </w:r>
            </w:ins>
            <w:r w:rsidRPr="00FB292A">
              <w:t>to finalize the selection and return the information to the page requesting the Cashpoints.</w:t>
            </w:r>
          </w:p>
        </w:tc>
      </w:tr>
      <w:tr w:rsidR="007467C0" w:rsidRPr="00A875AE" w14:paraId="1C892B14" w14:textId="77777777" w:rsidTr="006271D1">
        <w:trPr>
          <w:tblHeader/>
        </w:trPr>
        <w:tc>
          <w:tcPr>
            <w:tcW w:w="2300" w:type="dxa"/>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763F9D">
            <w:pPr>
              <w:pStyle w:val="TableBody"/>
              <w:rPr>
                <w:b/>
                <w:bCs/>
              </w:rPr>
            </w:pPr>
            <w:r w:rsidRPr="00763F9D">
              <w:rPr>
                <w:b/>
                <w:bCs/>
              </w:rPr>
              <w:t>Close</w:t>
            </w:r>
          </w:p>
        </w:tc>
        <w:tc>
          <w:tcPr>
            <w:tcW w:w="5750" w:type="dxa"/>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8428F8">
            <w:pPr>
              <w:pStyle w:val="TableBody"/>
            </w:pPr>
            <w:r w:rsidRPr="00FB292A">
              <w:t>Closes this window without processing any information.</w:t>
            </w:r>
          </w:p>
        </w:tc>
      </w:tr>
      <w:tr w:rsidR="007467C0" w:rsidRPr="00A875AE" w14:paraId="39F2264D" w14:textId="77777777" w:rsidTr="006271D1">
        <w:trPr>
          <w:tblHeader/>
        </w:trPr>
        <w:tc>
          <w:tcPr>
            <w:tcW w:w="2300" w:type="dxa"/>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763F9D">
            <w:pPr>
              <w:pStyle w:val="TableBody"/>
              <w:rPr>
                <w:b/>
                <w:bCs/>
              </w:rPr>
            </w:pPr>
            <w:r w:rsidRPr="00763F9D">
              <w:rPr>
                <w:b/>
                <w:bCs/>
              </w:rPr>
              <w:t>Page</w:t>
            </w:r>
          </w:p>
        </w:tc>
        <w:tc>
          <w:tcPr>
            <w:tcW w:w="5750" w:type="dxa"/>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8428F8">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6271D1">
        <w:trPr>
          <w:tblHeader/>
        </w:trPr>
        <w:tc>
          <w:tcPr>
            <w:tcW w:w="2300" w:type="dxa"/>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763F9D">
            <w:pPr>
              <w:pStyle w:val="TableBody"/>
            </w:pPr>
            <w:r w:rsidRPr="00FB292A">
              <w:rPr>
                <w:shd w:val="clear" w:color="auto" w:fill="17365D"/>
              </w:rPr>
              <w:lastRenderedPageBreak/>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5750" w:type="dxa"/>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8428F8">
            <w:pPr>
              <w:pStyle w:val="TableBody"/>
            </w:pPr>
            <w:r w:rsidRPr="00FB292A">
              <w:t>These buttons allow the user to navigate between pages. The double arrows take the user to the beginning or end of the list, where</w:t>
            </w:r>
            <w:ins w:id="295" w:author="Moses, Robbie" w:date="2023-02-13T01:29:00Z">
              <w:r w:rsidR="00D449E4">
                <w:t>as</w:t>
              </w:r>
            </w:ins>
            <w:r w:rsidRPr="00FB292A">
              <w:t xml:space="preserve"> the single arrows take the user to the next or previous pages respectively.</w:t>
            </w:r>
          </w:p>
        </w:tc>
      </w:tr>
      <w:tr w:rsidR="007467C0" w:rsidRPr="00A875AE" w14:paraId="3FDF669F" w14:textId="77777777" w:rsidTr="006271D1">
        <w:trPr>
          <w:tblHeader/>
        </w:trPr>
        <w:tc>
          <w:tcPr>
            <w:tcW w:w="2300" w:type="dxa"/>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763F9D">
            <w:pPr>
              <w:pStyle w:val="TableBody"/>
              <w:rPr>
                <w:b/>
                <w:shd w:val="clear" w:color="auto" w:fill="17365D"/>
              </w:rPr>
            </w:pPr>
            <w:r w:rsidRPr="00FB292A">
              <w:rPr>
                <w:b/>
              </w:rPr>
              <w:t>Select All Button</w:t>
            </w:r>
          </w:p>
        </w:tc>
        <w:tc>
          <w:tcPr>
            <w:tcW w:w="5750" w:type="dxa"/>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8428F8">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6271D1">
        <w:trPr>
          <w:tblHeader/>
        </w:trPr>
        <w:tc>
          <w:tcPr>
            <w:tcW w:w="2300" w:type="dxa"/>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763F9D">
            <w:pPr>
              <w:pStyle w:val="TableBody"/>
              <w:rPr>
                <w:b/>
                <w:shd w:val="clear" w:color="auto" w:fill="17365D"/>
              </w:rPr>
            </w:pPr>
            <w:r w:rsidRPr="00FB292A">
              <w:rPr>
                <w:b/>
              </w:rPr>
              <w:t>Okay Button</w:t>
            </w:r>
          </w:p>
        </w:tc>
        <w:tc>
          <w:tcPr>
            <w:tcW w:w="5750" w:type="dxa"/>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8428F8">
            <w:pPr>
              <w:pStyle w:val="TableBody"/>
            </w:pPr>
            <w:r w:rsidRPr="00FB292A">
              <w:t>This button finalizes the transaction and returns the selected Cashpoints to the page requesting the Cashpoint selection.</w:t>
            </w:r>
          </w:p>
        </w:tc>
      </w:tr>
    </w:tbl>
    <w:p w14:paraId="6C157ABB" w14:textId="1B30717F" w:rsidR="007467C0" w:rsidDel="0020085F" w:rsidRDefault="007467C0" w:rsidP="007467C0">
      <w:pPr>
        <w:rPr>
          <w:del w:id="296" w:author="Moses, Robbie" w:date="2023-02-13T08:18:00Z"/>
        </w:rPr>
      </w:pPr>
    </w:p>
    <w:p w14:paraId="0F1240C3" w14:textId="77777777"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297" w:name="_Language_Selector"/>
      <w:bookmarkStart w:id="298" w:name="_Toc74556343"/>
      <w:bookmarkStart w:id="299" w:name="_Toc127491531"/>
      <w:bookmarkStart w:id="300" w:name="_Toc128021064"/>
      <w:bookmarkEnd w:id="297"/>
      <w:r>
        <w:rPr>
          <w:lang w:val="en-US"/>
        </w:rPr>
        <w:t>Language</w:t>
      </w:r>
      <w:r w:rsidRPr="00A875AE">
        <w:t xml:space="preserve"> Selector</w:t>
      </w:r>
      <w:bookmarkEnd w:id="298"/>
      <w:bookmarkEnd w:id="299"/>
      <w:bookmarkEnd w:id="300"/>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301" w:name="_Toc74556438"/>
      <w:bookmarkStart w:id="302"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301"/>
      <w:bookmarkEnd w:id="302"/>
    </w:p>
    <w:p w14:paraId="5DF45670" w14:textId="77777777" w:rsidR="007467C0" w:rsidRDefault="007467C0">
      <w:pPr>
        <w:pStyle w:val="TopofSection"/>
        <w:spacing w:after="0" w:line="240" w:lineRule="auto"/>
        <w:jc w:val="center"/>
        <w:pPrChange w:id="303" w:author="Moses, Robbie" w:date="2023-02-13T08:18:00Z">
          <w:pPr>
            <w:pStyle w:val="TopofSection"/>
            <w:jc w:val="center"/>
          </w:pPr>
        </w:pPrChange>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04" w:name="_Ref245707304"/>
    </w:p>
    <w:p w14:paraId="01A4E2C7" w14:textId="61F666B6" w:rsidR="007467C0" w:rsidDel="00BC6AFD" w:rsidRDefault="007467C0">
      <w:pPr>
        <w:pStyle w:val="TopofSection"/>
        <w:spacing w:after="0" w:line="240" w:lineRule="auto"/>
        <w:rPr>
          <w:del w:id="305" w:author="Moses, Robbie" w:date="2023-02-13T08:18:00Z"/>
        </w:rPr>
        <w:pPrChange w:id="306" w:author="Moses, Robbie" w:date="2023-02-13T08:18:00Z">
          <w:pPr>
            <w:pStyle w:val="TopofSection"/>
          </w:pPr>
        </w:pPrChange>
      </w:pPr>
    </w:p>
    <w:p w14:paraId="2D9CA8D6" w14:textId="1151B161" w:rsidR="007467C0" w:rsidRDefault="007467C0" w:rsidP="00BC6AFD">
      <w:pPr>
        <w:pStyle w:val="TopofSection"/>
        <w:spacing w:after="0" w:line="240" w:lineRule="auto"/>
        <w:rPr>
          <w:ins w:id="307" w:author="Moses, Robbie" w:date="2023-02-13T08:18:00Z"/>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pPr>
        <w:pStyle w:val="TopofSection"/>
        <w:spacing w:after="0" w:line="240" w:lineRule="auto"/>
        <w:rPr>
          <w:lang w:val="en-US"/>
        </w:rPr>
        <w:pPrChange w:id="308" w:author="Moses, Robbie" w:date="2023-02-13T08:18:00Z">
          <w:pPr>
            <w:pStyle w:val="TopofSection"/>
          </w:pPr>
        </w:pPrChange>
      </w:pPr>
    </w:p>
    <w:p w14:paraId="740587D2" w14:textId="77777777" w:rsidR="007467C0" w:rsidRPr="002D21E2" w:rsidRDefault="007467C0" w:rsidP="007467C0">
      <w:pPr>
        <w:pStyle w:val="Heading3"/>
        <w:rPr>
          <w:lang w:val="en-US"/>
        </w:rPr>
      </w:pPr>
      <w:bookmarkStart w:id="309" w:name="_Toc74556344"/>
      <w:bookmarkStart w:id="310" w:name="_Toc127491532"/>
      <w:bookmarkStart w:id="311" w:name="_Toc128021065"/>
      <w:r w:rsidRPr="002D21E2">
        <w:rPr>
          <w:lang w:val="en-US"/>
        </w:rPr>
        <w:lastRenderedPageBreak/>
        <w:t>Cashpoints</w:t>
      </w:r>
      <w:bookmarkEnd w:id="304"/>
      <w:bookmarkEnd w:id="309"/>
      <w:bookmarkEnd w:id="310"/>
      <w:bookmarkEnd w:id="311"/>
    </w:p>
    <w:p w14:paraId="1338672C" w14:textId="61AFC9FC" w:rsidR="007467C0" w:rsidRDefault="007467C0" w:rsidP="00763F9D">
      <w:pPr>
        <w:pStyle w:val="BodyText"/>
      </w:pPr>
      <w:r>
        <w:t xml:space="preserve">The Cashpoint is the </w:t>
      </w:r>
      <w:del w:id="312" w:author="Moses, Robbie" w:date="2023-02-13T08:19:00Z">
        <w:r w:rsidDel="00DF25DA">
          <w:delText xml:space="preserve">heart </w:delText>
        </w:r>
      </w:del>
      <w:ins w:id="313" w:author="Moses, Robbie" w:date="2023-02-13T08:19:00Z">
        <w:r w:rsidR="00DF25DA">
          <w:t xml:space="preserve">core </w:t>
        </w:r>
      </w:ins>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w:t>
      </w:r>
      <w:del w:id="314" w:author="Moses, Robbie" w:date="2023-02-13T01:30:00Z">
        <w:r w:rsidDel="00CD508A">
          <w:delText xml:space="preserve">the </w:delText>
        </w:r>
      </w:del>
      <w:r>
        <w:t xml:space="preserve">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77127B" w:rsidP="00763F9D">
      <w:pPr>
        <w:pStyle w:val="ListBullet"/>
      </w:pPr>
      <w:r>
        <w:fldChar w:fldCharType="begin"/>
      </w:r>
      <w:r>
        <w:instrText xml:space="preserve"> HYPERLINK \l "_Cashpoint(Orders(Orders_workflow" </w:instrText>
      </w:r>
      <w:r>
        <w:fldChar w:fldCharType="separate"/>
      </w:r>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67045C">
        <w:rPr>
          <w:rStyle w:val="Hyperlink"/>
          <w:rFonts w:eastAsiaTheme="majorEastAsia"/>
          <w:color w:val="365F91"/>
          <w:u w:val="none"/>
          <w:rPrChange w:id="315" w:author="Moses, Robbie" w:date="2023-02-13T08:20:00Z">
            <w:rPr>
              <w:rStyle w:val="Hyperlink"/>
              <w:rFonts w:eastAsiaTheme="majorEastAsia"/>
              <w:color w:val="365F91"/>
            </w:rPr>
          </w:rPrChange>
        </w:rPr>
        <w:t xml:space="preserve"> Workflow</w:t>
      </w:r>
      <w:r>
        <w:rPr>
          <w:rStyle w:val="Hyperlink"/>
          <w:rFonts w:eastAsiaTheme="majorEastAsia"/>
          <w:color w:val="365F91"/>
        </w:rPr>
        <w:fldChar w:fldCharType="end"/>
      </w:r>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316" w:name="_Ref245719406"/>
      <w:bookmarkStart w:id="317" w:name="_Toc74556345"/>
      <w:bookmarkStart w:id="318" w:name="_Toc127491533"/>
      <w:bookmarkStart w:id="319" w:name="_Toc128021066"/>
      <w:r>
        <w:lastRenderedPageBreak/>
        <w:t>Cashpoint Types</w:t>
      </w:r>
      <w:bookmarkEnd w:id="316"/>
      <w:bookmarkEnd w:id="317"/>
      <w:bookmarkEnd w:id="318"/>
      <w:bookmarkEnd w:id="319"/>
    </w:p>
    <w:p w14:paraId="2EE23E7D" w14:textId="2A0E594D" w:rsidR="007467C0" w:rsidRDefault="007467C0" w:rsidP="00763F9D">
      <w:pPr>
        <w:pStyle w:val="BodyText"/>
      </w:pPr>
      <w:r>
        <w:t xml:space="preserve">There are </w:t>
      </w:r>
      <w:del w:id="320" w:author="Moses, Robbie" w:date="2023-02-13T08:20:00Z">
        <w:r w:rsidDel="00964D5F">
          <w:delText xml:space="preserve">several </w:delText>
        </w:r>
      </w:del>
      <w:r>
        <w:t xml:space="preserve">different types of Cashpoints </w:t>
      </w:r>
      <w:del w:id="321" w:author="Moses, Robbie" w:date="2023-02-13T08:21:00Z">
        <w:r w:rsidDel="00964D5F">
          <w:delText xml:space="preserve">types </w:delText>
        </w:r>
      </w:del>
      <w:r>
        <w:t xml:space="preserve">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322" w:name="_Ref246909742"/>
      <w:bookmarkStart w:id="323" w:name="_Toc74556439"/>
      <w:bookmarkStart w:id="324" w:name="_Toc128022116"/>
      <w:r w:rsidRPr="00C6303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322"/>
      <w:r w:rsidRPr="00C63038">
        <w:rPr>
          <w:lang w:val="en-US"/>
        </w:rPr>
        <w:t>: Cashpoint Elements</w:t>
      </w:r>
      <w:bookmarkEnd w:id="323"/>
      <w:bookmarkEnd w:id="324"/>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58A7E360" w14:textId="3BC87678" w:rsidR="007467C0" w:rsidDel="00F8213B" w:rsidRDefault="007467C0" w:rsidP="007467C0">
      <w:pPr>
        <w:pStyle w:val="BulletSectionReference"/>
        <w:numPr>
          <w:ilvl w:val="0"/>
          <w:numId w:val="0"/>
        </w:numPr>
        <w:rPr>
          <w:del w:id="325" w:author="Moses, Robbie" w:date="2023-02-13T08:22:00Z"/>
        </w:rPr>
      </w:pP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326" w:name="_Ref245724195"/>
      <w:bookmarkStart w:id="327" w:name="_Toc74556346"/>
      <w:bookmarkStart w:id="328" w:name="_Toc127491534"/>
      <w:bookmarkStart w:id="329" w:name="_Toc128021067"/>
      <w:r>
        <w:t>Vault</w:t>
      </w:r>
      <w:bookmarkEnd w:id="326"/>
      <w:bookmarkEnd w:id="327"/>
      <w:bookmarkEnd w:id="328"/>
      <w:bookmarkEnd w:id="329"/>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DE52D25" w:rsidR="007467C0" w:rsidRDefault="007467C0" w:rsidP="006547A8">
      <w:pPr>
        <w:pStyle w:val="BodyText"/>
      </w:pPr>
      <w:r>
        <w:t xml:space="preserve">Vaults can be independent of all other vaults or they can be </w:t>
      </w:r>
      <w:del w:id="330" w:author="Moses, Robbie" w:date="2023-02-13T08:23:00Z">
        <w:r w:rsidDel="00892D06">
          <w:delText>dependant</w:delText>
        </w:r>
      </w:del>
      <w:ins w:id="331" w:author="Moses, Robbie" w:date="2023-02-13T08:23:00Z">
        <w:r w:rsidR="00892D06">
          <w:t>dependent</w:t>
        </w:r>
      </w:ins>
      <w:r>
        <w:t xml:space="preserve"> on one another; meaning that one vault can be the funding source for another. A vault has other Cashpoint</w:t>
      </w:r>
      <w:del w:id="332" w:author="Moses, Robbie" w:date="2023-02-13T01:30:00Z">
        <w:r w:rsidDel="00EF5D52">
          <w:delText>s</w:delText>
        </w:r>
      </w:del>
      <w:r>
        <w:t xml:space="preserve"> </w:t>
      </w:r>
      <w:r>
        <w:lastRenderedPageBreak/>
        <w:t xml:space="preserve">types assigned to it such as ATMs, Branches, Commercial Cashpoints, or Custodial Inventory Cashpoints. </w:t>
      </w:r>
    </w:p>
    <w:p w14:paraId="6C9C43E6" w14:textId="02F8DFB7" w:rsidR="007467C0" w:rsidRDefault="007467C0" w:rsidP="006547A8">
      <w:pPr>
        <w:pStyle w:val="BodyText"/>
      </w:pPr>
      <w:r>
        <w:t xml:space="preserve">There are many different combinations that can be used </w:t>
      </w:r>
      <w:del w:id="333" w:author="Moses, Robbie" w:date="2023-02-13T01:30:00Z">
        <w:r w:rsidDel="00EF5D52">
          <w:delText xml:space="preserve">in order </w:delText>
        </w:r>
      </w:del>
      <w:r>
        <w:t>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rPr>
          <w:ins w:id="334" w:author="Moses, Robbie" w:date="2023-02-13T08:24:00Z"/>
        </w:rPr>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335" w:name="_Ref246842586"/>
      <w:bookmarkStart w:id="336" w:name="_Toc74556347"/>
      <w:bookmarkStart w:id="337" w:name="_Toc127491535"/>
      <w:bookmarkStart w:id="338" w:name="_Toc128021068"/>
      <w:r>
        <w:t>ATMs and Branches</w:t>
      </w:r>
      <w:bookmarkEnd w:id="335"/>
      <w:bookmarkEnd w:id="336"/>
      <w:bookmarkEnd w:id="337"/>
      <w:bookmarkEnd w:id="338"/>
    </w:p>
    <w:p w14:paraId="1686F23F" w14:textId="77777777" w:rsidR="007467C0" w:rsidRDefault="007467C0" w:rsidP="00E229DD">
      <w:pPr>
        <w:pStyle w:val="BodyText"/>
      </w:pPr>
      <w:r>
        <w:t xml:space="preserve">ATMs and Branches are managed by OptiCash and are used in OptiVault to forecast the demand from these Cashpoints as demand on Vault Cashpoints in OptiVault. ATM and </w:t>
      </w:r>
      <w:r>
        <w:lastRenderedPageBreak/>
        <w:t>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1B15F4D4" w14:textId="112BC8ED" w:rsidR="007467C0" w:rsidDel="0004158A" w:rsidRDefault="007467C0" w:rsidP="007467C0">
      <w:pPr>
        <w:pStyle w:val="BulletSectionReference"/>
        <w:numPr>
          <w:ilvl w:val="0"/>
          <w:numId w:val="0"/>
        </w:numPr>
        <w:ind w:left="720" w:hanging="360"/>
        <w:rPr>
          <w:del w:id="339" w:author="Moses, Robbie" w:date="2023-02-13T08:25:00Z"/>
        </w:rPr>
      </w:pPr>
    </w:p>
    <w:p w14:paraId="345E1F44" w14:textId="6CF940C5" w:rsidR="007467C0" w:rsidRDefault="007467C0" w:rsidP="007467C0">
      <w:pPr>
        <w:pStyle w:val="TopofSection"/>
        <w:rPr>
          <w:ins w:id="340" w:author="Moses, Robbie" w:date="2023-02-13T08:25:00Z"/>
        </w:rPr>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341" w:name="_Ref245724200"/>
      <w:bookmarkStart w:id="342" w:name="_Toc74556348"/>
      <w:bookmarkStart w:id="343" w:name="_Toc127491536"/>
      <w:bookmarkStart w:id="344" w:name="_Toc128021069"/>
      <w:r>
        <w:t>Commercial</w:t>
      </w:r>
      <w:bookmarkEnd w:id="341"/>
      <w:bookmarkEnd w:id="342"/>
      <w:bookmarkEnd w:id="343"/>
      <w:bookmarkEnd w:id="344"/>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64F8CCE1" w14:textId="023A95B0" w:rsidR="00E229DD" w:rsidDel="00D61B82" w:rsidRDefault="00E229DD" w:rsidP="007467C0">
      <w:pPr>
        <w:pStyle w:val="TopofSection"/>
        <w:rPr>
          <w:del w:id="345" w:author="Moses, Robbie" w:date="2023-02-13T08:26:00Z"/>
        </w:rPr>
      </w:pP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346" w:name="_Ref245724203"/>
      <w:bookmarkStart w:id="347" w:name="_Toc74556349"/>
      <w:bookmarkStart w:id="348" w:name="_Toc127491537"/>
      <w:bookmarkStart w:id="349" w:name="_Toc128021070"/>
      <w:r>
        <w:lastRenderedPageBreak/>
        <w:t>Custodial Inventory</w:t>
      </w:r>
      <w:bookmarkEnd w:id="346"/>
      <w:bookmarkEnd w:id="347"/>
      <w:bookmarkEnd w:id="348"/>
      <w:bookmarkEnd w:id="349"/>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t xml:space="preserve">A Custodial Inventory Cashpoint is a special type of Cashpoint that </w:t>
      </w:r>
      <w:ins w:id="350" w:author="Moses, Robbie" w:date="2023-02-13T01:32:00Z">
        <w:r w:rsidR="00D63667">
          <w:t xml:space="preserve">is </w:t>
        </w:r>
      </w:ins>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rPr>
          <w:ins w:id="351" w:author="Moses, Robbie" w:date="2023-02-13T08:27:00Z"/>
        </w:rPr>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352" w:name="_Ref245724204"/>
      <w:bookmarkStart w:id="353" w:name="_Toc74556350"/>
      <w:bookmarkStart w:id="354" w:name="_Toc127491538"/>
      <w:bookmarkStart w:id="355" w:name="_Toc128021071"/>
      <w:r>
        <w:t>External Funding Source</w:t>
      </w:r>
      <w:bookmarkEnd w:id="352"/>
      <w:bookmarkEnd w:id="353"/>
      <w:bookmarkEnd w:id="354"/>
      <w:bookmarkEnd w:id="355"/>
    </w:p>
    <w:p w14:paraId="04B642CC" w14:textId="675233C1" w:rsidR="007467C0" w:rsidRPr="001E2DFD" w:rsidRDefault="007467C0" w:rsidP="00E229DD">
      <w:pPr>
        <w:pStyle w:val="BodyText"/>
      </w:pPr>
      <w:r>
        <w:t xml:space="preserve">The External Funding Source Cashpoint is used to identify sources of cash in the Funding Chain. The External Funding Source is mainly for informational purposes and does not have much control over </w:t>
      </w:r>
      <w:del w:id="356" w:author="Moses, Robbie" w:date="2023-02-13T01:32:00Z">
        <w:r w:rsidDel="000A02E8">
          <w:delText xml:space="preserve">the </w:delText>
        </w:r>
      </w:del>
      <w:r>
        <w:t>its child vaults. The only exception to this would be in the Denominations assigned to the External Funding Source. These denominations are funne</w:t>
      </w:r>
      <w:ins w:id="357" w:author="Moses, Robbie" w:date="2023-02-13T01:32:00Z">
        <w:r w:rsidR="000A02E8">
          <w:t>l</w:t>
        </w:r>
      </w:ins>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39DE7C6A" w14:textId="12A83C94" w:rsidR="00E229DD" w:rsidDel="007A74F7" w:rsidRDefault="00E229DD" w:rsidP="007467C0">
      <w:pPr>
        <w:pStyle w:val="TopofSection"/>
        <w:rPr>
          <w:del w:id="358" w:author="Moses, Robbie" w:date="2023-02-13T08:28:00Z"/>
        </w:rPr>
      </w:pP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359" w:name="_Toc74556351"/>
      <w:bookmarkStart w:id="360" w:name="_Toc127491539"/>
      <w:bookmarkStart w:id="361" w:name="_Toc128021072"/>
      <w:r>
        <w:rPr>
          <w:lang w:val="en-US"/>
        </w:rPr>
        <w:lastRenderedPageBreak/>
        <w:t>Cashpoint</w:t>
      </w:r>
      <w:r w:rsidRPr="00A875AE">
        <w:t xml:space="preserve"> Pages</w:t>
      </w:r>
      <w:bookmarkEnd w:id="359"/>
      <w:bookmarkEnd w:id="360"/>
      <w:bookmarkEnd w:id="361"/>
    </w:p>
    <w:p w14:paraId="36C6D2FA" w14:textId="77777777" w:rsidR="007467C0" w:rsidRDefault="007467C0" w:rsidP="007467C0">
      <w:pPr>
        <w:pStyle w:val="Heading3"/>
      </w:pPr>
      <w:bookmarkStart w:id="362" w:name="_Ref245719409"/>
      <w:bookmarkStart w:id="363" w:name="_Toc74556352"/>
      <w:bookmarkStart w:id="364" w:name="_Toc127491540"/>
      <w:bookmarkStart w:id="365" w:name="_Toc128021073"/>
      <w:r>
        <w:t>Cashpoint</w:t>
      </w:r>
      <w:r>
        <w:rPr>
          <w:rFonts w:ascii="Wingdings" w:hAnsi="Wingdings"/>
        </w:rPr>
        <w:t></w:t>
      </w:r>
      <w:r>
        <w:t>Basic</w:t>
      </w:r>
      <w:r>
        <w:rPr>
          <w:rFonts w:ascii="Wingdings" w:hAnsi="Wingdings"/>
        </w:rPr>
        <w:t></w:t>
      </w:r>
      <w:r>
        <w:t>Definition</w:t>
      </w:r>
      <w:bookmarkEnd w:id="362"/>
      <w:bookmarkEnd w:id="363"/>
      <w:bookmarkEnd w:id="364"/>
      <w:bookmarkEnd w:id="365"/>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77777777" w:rsidR="007467C0" w:rsidRDefault="007467C0" w:rsidP="00D8240B">
      <w:pPr>
        <w:pStyle w:val="ListBullet"/>
      </w:pPr>
      <w:r>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797AF2C8" w:rsidR="007467C0" w:rsidRDefault="007467C0" w:rsidP="00D8240B">
      <w:pPr>
        <w:pStyle w:val="BodyText"/>
      </w:pPr>
      <w:r>
        <w:t xml:space="preserve">The Definition page gives general information that describes </w:t>
      </w:r>
      <w:del w:id="366" w:author="Moses, Robbie" w:date="2023-02-13T01:33:00Z">
        <w:r w:rsidDel="00203295">
          <w:delText xml:space="preserve">the </w:delText>
        </w:r>
      </w:del>
      <w:r>
        <w:t>Cashpoint’s name, location and contact information.</w:t>
      </w:r>
    </w:p>
    <w:p w14:paraId="6D8F1308" w14:textId="57BC997C" w:rsidR="007467C0" w:rsidDel="00573A78" w:rsidRDefault="007467C0" w:rsidP="007467C0">
      <w:pPr>
        <w:rPr>
          <w:del w:id="367" w:author="Moses, Robbie" w:date="2023-02-13T08:29:00Z"/>
        </w:rPr>
      </w:pPr>
    </w:p>
    <w:p w14:paraId="24DA038F" w14:textId="77777777" w:rsidR="007467C0" w:rsidRDefault="007467C0" w:rsidP="007467C0">
      <w:pPr>
        <w:pStyle w:val="Caption"/>
        <w:rPr>
          <w:noProof/>
          <w:lang w:val="en-US" w:bidi="ar-SA"/>
        </w:rPr>
      </w:pPr>
      <w:bookmarkStart w:id="368" w:name="_Toc74556440"/>
      <w:bookmarkStart w:id="369"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368"/>
      <w:bookmarkEnd w:id="369"/>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370"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3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E12A0B">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75251C25" w:rsidR="007467C0" w:rsidRPr="00FB292A" w:rsidRDefault="00EB1F1F" w:rsidP="00D8240B">
            <w:pPr>
              <w:pStyle w:val="TableBody"/>
            </w:pPr>
            <w:ins w:id="371" w:author="Moses, Robbie" w:date="2023-02-13T08:29:00Z">
              <w:r>
                <w:t xml:space="preserve">A </w:t>
              </w:r>
            </w:ins>
            <w:del w:id="372" w:author="Moses, Robbie" w:date="2023-02-13T08:29:00Z">
              <w:r w:rsidR="007467C0" w:rsidRPr="00FB292A" w:rsidDel="00EB1F1F">
                <w:delText>U</w:delText>
              </w:r>
            </w:del>
            <w:ins w:id="373" w:author="Moses, Robbie" w:date="2023-02-13T08:29:00Z">
              <w:r>
                <w:t>u</w:t>
              </w:r>
            </w:ins>
            <w:r w:rsidR="007467C0" w:rsidRPr="00FB292A">
              <w:t xml:space="preserve">nique </w:t>
            </w:r>
            <w:del w:id="374" w:author="Moses, Robbie" w:date="2023-02-13T01:33:00Z">
              <w:r w:rsidR="007467C0" w:rsidRPr="00FB292A" w:rsidDel="00EB423F">
                <w:delText xml:space="preserve">12 </w:delText>
              </w:r>
            </w:del>
            <w:ins w:id="375" w:author="Moses, Robbie" w:date="2023-02-13T01:33:00Z">
              <w:r w:rsidR="00EB423F" w:rsidRPr="00FB292A">
                <w:t>12</w:t>
              </w:r>
              <w:r w:rsidR="00EB423F">
                <w:t>-</w:t>
              </w:r>
            </w:ins>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pPr>
              <w:pStyle w:val="TableBody"/>
              <w:numPr>
                <w:ilvl w:val="0"/>
                <w:numId w:val="44"/>
              </w:numPr>
              <w:pPrChange w:id="376" w:author="Moses, Robbie" w:date="2023-02-13T08:30:00Z">
                <w:pPr>
                  <w:pStyle w:val="TableBody"/>
                </w:pPr>
              </w:pPrChange>
            </w:pPr>
            <w:r w:rsidRPr="00EB1F1F">
              <w:rPr>
                <w:b/>
                <w:bCs/>
                <w:rPrChange w:id="377" w:author="Moses, Robbie" w:date="2023-02-13T08:30:00Z">
                  <w:rPr/>
                </w:rPrChange>
              </w:rPr>
              <w:t>Vault:</w:t>
            </w:r>
            <w:r w:rsidRPr="00FB292A">
              <w:t xml:space="preserve"> Vault ID</w:t>
            </w:r>
          </w:p>
          <w:p w14:paraId="0028E8C8" w14:textId="77777777" w:rsidR="007467C0" w:rsidRPr="00FB292A" w:rsidRDefault="007467C0">
            <w:pPr>
              <w:pStyle w:val="TableBody"/>
              <w:numPr>
                <w:ilvl w:val="0"/>
                <w:numId w:val="44"/>
              </w:numPr>
              <w:pPrChange w:id="378" w:author="Moses, Robbie" w:date="2023-02-13T08:30:00Z">
                <w:pPr>
                  <w:pStyle w:val="TableBody"/>
                </w:pPr>
              </w:pPrChange>
            </w:pPr>
            <w:r w:rsidRPr="00EB1F1F">
              <w:rPr>
                <w:b/>
                <w:bCs/>
                <w:rPrChange w:id="379" w:author="Moses, Robbie" w:date="2023-02-13T08:30:00Z">
                  <w:rPr/>
                </w:rPrChange>
              </w:rPr>
              <w:t>Commercial:</w:t>
            </w:r>
            <w:r w:rsidRPr="00FB292A">
              <w:t xml:space="preserve"> Commercial Cashpoint ID</w:t>
            </w:r>
          </w:p>
          <w:p w14:paraId="3C76E692" w14:textId="77777777" w:rsidR="007467C0" w:rsidRPr="00FB292A" w:rsidRDefault="007467C0">
            <w:pPr>
              <w:pStyle w:val="TableBody"/>
              <w:numPr>
                <w:ilvl w:val="0"/>
                <w:numId w:val="44"/>
              </w:numPr>
              <w:pPrChange w:id="380" w:author="Moses, Robbie" w:date="2023-02-13T08:30:00Z">
                <w:pPr>
                  <w:pStyle w:val="TableBody"/>
                </w:pPr>
              </w:pPrChange>
            </w:pPr>
            <w:r w:rsidRPr="00EB1F1F">
              <w:rPr>
                <w:b/>
                <w:bCs/>
                <w:rPrChange w:id="381" w:author="Moses, Robbie" w:date="2023-02-13T08:30:00Z">
                  <w:rPr/>
                </w:rPrChange>
              </w:rPr>
              <w:t>Custodial Inventory:</w:t>
            </w:r>
            <w:r w:rsidRPr="00FB292A">
              <w:t xml:space="preserve"> CI ID</w:t>
            </w:r>
          </w:p>
          <w:p w14:paraId="3878456F" w14:textId="77777777" w:rsidR="007467C0" w:rsidRPr="00FB292A" w:rsidRDefault="007467C0">
            <w:pPr>
              <w:pStyle w:val="TableBody"/>
              <w:numPr>
                <w:ilvl w:val="0"/>
                <w:numId w:val="44"/>
              </w:numPr>
              <w:pPrChange w:id="382" w:author="Moses, Robbie" w:date="2023-02-13T08:30:00Z">
                <w:pPr>
                  <w:pStyle w:val="TableBody"/>
                </w:pPr>
              </w:pPrChange>
            </w:pPr>
            <w:r w:rsidRPr="00EB1F1F">
              <w:rPr>
                <w:b/>
                <w:bCs/>
                <w:rPrChange w:id="383" w:author="Moses, Robbie" w:date="2023-02-13T08:30:00Z">
                  <w:rPr/>
                </w:rPrChange>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lastRenderedPageBreak/>
              <w:t>CP Type</w:t>
            </w:r>
          </w:p>
        </w:tc>
        <w:tc>
          <w:tcPr>
            <w:tcW w:w="5750" w:type="dxa"/>
            <w:tcBorders>
              <w:top w:val="nil"/>
              <w:left w:val="single" w:sz="6" w:space="0" w:color="auto"/>
              <w:bottom w:val="single" w:sz="4" w:space="0" w:color="auto"/>
            </w:tcBorders>
          </w:tcPr>
          <w:p w14:paraId="240271C0" w14:textId="621260AD" w:rsidR="007467C0" w:rsidRPr="00FB292A" w:rsidRDefault="007467C0" w:rsidP="00D8240B">
            <w:pPr>
              <w:pStyle w:val="TableBody"/>
            </w:pPr>
            <w:r w:rsidRPr="00FB292A">
              <w:t xml:space="preserve">This field is for informational purposes and shows the type of Cashpoint (Vault, CI, Commercial, External). This field </w:t>
            </w:r>
            <w:del w:id="384" w:author="Moses, Robbie" w:date="2023-02-13T08:31:00Z">
              <w:r w:rsidRPr="00FB292A" w:rsidDel="004900DF">
                <w:delText>is not able to be changed.</w:delText>
              </w:r>
            </w:del>
            <w:ins w:id="385" w:author="Moses, Robbie" w:date="2023-02-13T08:31:00Z">
              <w:r w:rsidR="004900DF">
                <w:t>cannot be edited.</w:t>
              </w:r>
            </w:ins>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0C1A8F0E" w:rsidR="007467C0" w:rsidRPr="00FB292A" w:rsidRDefault="007467C0" w:rsidP="00D8240B">
            <w:pPr>
              <w:pStyle w:val="TableBody"/>
            </w:pPr>
            <w:r w:rsidRPr="00FB292A">
              <w:t xml:space="preserve">The name of the Cashpoint </w:t>
            </w:r>
            <w:del w:id="386" w:author="Moses, Robbie" w:date="2023-02-13T01:34:00Z">
              <w:r w:rsidRPr="00FB292A" w:rsidDel="00EA3B05">
                <w:delText xml:space="preserve">that </w:delText>
              </w:r>
            </w:del>
            <w:r w:rsidRPr="00FB292A">
              <w:t>is used as a description of the Cashpoint. This description can be seen in many reports 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7ED983D3" w:rsidR="007467C0" w:rsidRPr="00FB292A" w:rsidRDefault="007467C0" w:rsidP="00D8240B">
            <w:pPr>
              <w:pStyle w:val="TableBody"/>
            </w:pPr>
            <w:r w:rsidRPr="00FB292A">
              <w:t xml:space="preserve">The Funding Source </w:t>
            </w:r>
            <w:del w:id="387" w:author="Moses, Robbie" w:date="2023-02-13T08:32:00Z">
              <w:r w:rsidRPr="00FB292A" w:rsidDel="00AE0CEF">
                <w:delText xml:space="preserve">that, </w:delText>
              </w:r>
            </w:del>
            <w:r w:rsidRPr="00FB292A">
              <w:t>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0D44A46A" w:rsidR="007467C0" w:rsidRPr="00FB292A" w:rsidRDefault="007467C0" w:rsidP="00D8240B">
            <w:pPr>
              <w:pStyle w:val="TableBody"/>
            </w:pPr>
            <w:r w:rsidRPr="00FB292A">
              <w:t xml:space="preserve">This refers only to Vault Cashpoints and is used to identify the area of the country or zone </w:t>
            </w:r>
            <w:ins w:id="388" w:author="Moses, Robbie" w:date="2023-02-13T01:35:00Z">
              <w:r w:rsidR="00E36641">
                <w:t xml:space="preserve">to </w:t>
              </w:r>
            </w:ins>
            <w:del w:id="389" w:author="Moses, Robbie" w:date="2023-02-13T01:35:00Z">
              <w:r w:rsidRPr="00FB292A" w:rsidDel="00E36641">
                <w:delText xml:space="preserve">that </w:delText>
              </w:r>
            </w:del>
            <w:ins w:id="390" w:author="Moses, Robbie" w:date="2023-02-13T01:35:00Z">
              <w:r w:rsidR="00E36641">
                <w:t>which</w:t>
              </w:r>
              <w:r w:rsidR="00E36641" w:rsidRPr="00FB292A">
                <w:t xml:space="preserve"> </w:t>
              </w:r>
            </w:ins>
            <w:r w:rsidRPr="00FB292A">
              <w:t xml:space="preserve">the Vault belongs. This is used to identify the Cashpoint’s location </w:t>
            </w:r>
            <w:del w:id="391" w:author="Moses, Robbie" w:date="2023-02-13T01:35:00Z">
              <w:r w:rsidRPr="00FB292A" w:rsidDel="00B51FAD">
                <w:delText xml:space="preserve">in </w:delText>
              </w:r>
            </w:del>
            <w:ins w:id="392" w:author="Moses, Robbie" w:date="2023-02-13T01:35:00Z">
              <w:r w:rsidR="00B51FAD">
                <w:t>with</w:t>
              </w:r>
              <w:r w:rsidR="00B51FAD" w:rsidRPr="00FB292A">
                <w:t xml:space="preserve"> </w:t>
              </w:r>
            </w:ins>
            <w:r w:rsidRPr="00FB292A">
              <w:t>respect to other Cashpoints and used for checking for Cross</w:t>
            </w:r>
            <w:ins w:id="393" w:author="Moses, Robbie" w:date="2023-02-13T08:33:00Z">
              <w:r w:rsidR="00FC1404">
                <w:t>-</w:t>
              </w:r>
            </w:ins>
            <w:del w:id="394" w:author="Moses, Robbie" w:date="2023-02-13T08:33:00Z">
              <w:r w:rsidRPr="00FB292A" w:rsidDel="00FC1404">
                <w:delText xml:space="preserve"> </w:delText>
              </w:r>
            </w:del>
            <w:r w:rsidRPr="00FB292A">
              <w:t xml:space="preserve">Shipping charges when this functionality is used within OptiVault. See: </w:t>
            </w:r>
            <w:r w:rsidRPr="00FC1404">
              <w:rPr>
                <w:color w:val="4472C4" w:themeColor="accent1"/>
                <w:rPrChange w:id="395" w:author="Moses, Robbie" w:date="2023-02-13T08:33:00Z">
                  <w:rPr/>
                </w:rPrChange>
              </w:rPr>
              <w:fldChar w:fldCharType="begin"/>
            </w:r>
            <w:r w:rsidRPr="00FC1404">
              <w:rPr>
                <w:color w:val="4472C4" w:themeColor="accent1"/>
                <w:rPrChange w:id="396" w:author="Moses, Robbie" w:date="2023-02-13T08:33:00Z">
                  <w:rPr/>
                </w:rPrChange>
              </w:rPr>
              <w:instrText xml:space="preserve"> REF _Ref246139513 \h </w:instrText>
            </w:r>
            <w:r w:rsidR="00D8240B" w:rsidRPr="00FC1404">
              <w:rPr>
                <w:color w:val="4472C4" w:themeColor="accent1"/>
                <w:rPrChange w:id="397" w:author="Moses, Robbie" w:date="2023-02-13T08:33:00Z">
                  <w:rPr/>
                </w:rPrChange>
              </w:rPr>
              <w:instrText xml:space="preserve"> \* MERGEFORMAT </w:instrText>
            </w:r>
            <w:r w:rsidRPr="00587CBE">
              <w:rPr>
                <w:color w:val="4472C4" w:themeColor="accent1"/>
              </w:rPr>
            </w:r>
            <w:r w:rsidRPr="00FC1404">
              <w:rPr>
                <w:color w:val="4472C4" w:themeColor="accent1"/>
                <w:rPrChange w:id="398" w:author="Moses, Robbie" w:date="2023-02-13T08:33:00Z">
                  <w:rPr/>
                </w:rPrChange>
              </w:rPr>
              <w:fldChar w:fldCharType="separate"/>
            </w:r>
            <w:r w:rsidRPr="00FC1404">
              <w:rPr>
                <w:color w:val="4472C4" w:themeColor="accent1"/>
                <w:rPrChange w:id="399" w:author="Moses, Robbie" w:date="2023-02-13T08:33:00Z">
                  <w:rPr/>
                </w:rPrChange>
              </w:rPr>
              <w:t>Network</w:t>
            </w:r>
            <w:r w:rsidRPr="00FC1404">
              <w:rPr>
                <w:rFonts w:ascii="Wingdings" w:hAnsi="Wingdings"/>
                <w:color w:val="4472C4" w:themeColor="accent1"/>
                <w:rPrChange w:id="400" w:author="Moses, Robbie" w:date="2023-02-13T08:33:00Z">
                  <w:rPr>
                    <w:rFonts w:ascii="Wingdings" w:hAnsi="Wingdings"/>
                  </w:rPr>
                </w:rPrChange>
              </w:rPr>
              <w:t></w:t>
            </w:r>
            <w:r w:rsidRPr="00FC1404">
              <w:rPr>
                <w:color w:val="4472C4" w:themeColor="accent1"/>
                <w:rPrChange w:id="401" w:author="Moses, Robbie" w:date="2023-02-13T08:33:00Z">
                  <w:rPr/>
                </w:rPrChange>
              </w:rPr>
              <w:t>Cross Shipping</w:t>
            </w:r>
            <w:r w:rsidRPr="00FC1404">
              <w:rPr>
                <w:color w:val="4472C4" w:themeColor="accent1"/>
                <w:rPrChange w:id="402" w:author="Moses, Robbie" w:date="2023-02-13T08:33:00Z">
                  <w:rPr/>
                </w:rPrChange>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710907">
              <w:rPr>
                <w:color w:val="4472C4" w:themeColor="accent1"/>
                <w:rPrChange w:id="403" w:author="Moses, Robbie" w:date="2023-02-13T08:34:00Z">
                  <w:rPr/>
                </w:rPrChange>
              </w:rPr>
              <w:fldChar w:fldCharType="begin"/>
            </w:r>
            <w:r w:rsidRPr="00710907">
              <w:rPr>
                <w:color w:val="4472C4" w:themeColor="accent1"/>
                <w:rPrChange w:id="404" w:author="Moses, Robbie" w:date="2023-02-13T08:34:00Z">
                  <w:rPr/>
                </w:rPrChange>
              </w:rPr>
              <w:instrText xml:space="preserve"> REF _Ref65165351 \h </w:instrText>
            </w:r>
            <w:r w:rsidR="00D8240B" w:rsidRPr="00710907">
              <w:rPr>
                <w:color w:val="4472C4" w:themeColor="accent1"/>
                <w:rPrChange w:id="405" w:author="Moses, Robbie" w:date="2023-02-13T08:34:00Z">
                  <w:rPr/>
                </w:rPrChange>
              </w:rPr>
              <w:instrText xml:space="preserve"> \* MERGEFORMAT </w:instrText>
            </w:r>
            <w:r w:rsidRPr="00587CBE">
              <w:rPr>
                <w:color w:val="4472C4" w:themeColor="accent1"/>
              </w:rPr>
            </w:r>
            <w:r w:rsidRPr="00710907">
              <w:rPr>
                <w:color w:val="4472C4" w:themeColor="accent1"/>
                <w:rPrChange w:id="406" w:author="Moses, Robbie" w:date="2023-02-13T08:34:00Z">
                  <w:rPr/>
                </w:rPrChange>
              </w:rPr>
              <w:fldChar w:fldCharType="separate"/>
            </w:r>
            <w:r w:rsidRPr="00710907">
              <w:rPr>
                <w:color w:val="4472C4" w:themeColor="accent1"/>
                <w:rPrChange w:id="407" w:author="Moses, Robbie" w:date="2023-02-13T08:34:00Z">
                  <w:rPr/>
                </w:rPrChange>
              </w:rPr>
              <w:t>Network</w:t>
            </w:r>
            <w:r w:rsidRPr="00710907">
              <w:rPr>
                <w:rFonts w:ascii="Wingdings" w:hAnsi="Wingdings"/>
                <w:color w:val="4472C4" w:themeColor="accent1"/>
                <w:rPrChange w:id="408" w:author="Moses, Robbie" w:date="2023-02-13T08:34:00Z">
                  <w:rPr>
                    <w:rFonts w:ascii="Wingdings" w:hAnsi="Wingdings"/>
                  </w:rPr>
                </w:rPrChange>
              </w:rPr>
              <w:t></w:t>
            </w:r>
            <w:r w:rsidRPr="00710907">
              <w:rPr>
                <w:color w:val="4472C4" w:themeColor="accent1"/>
                <w:rPrChange w:id="409" w:author="Moses, Robbie" w:date="2023-02-13T08:34:00Z">
                  <w:rPr/>
                </w:rPrChange>
              </w:rPr>
              <w:t>Trading Market</w:t>
            </w:r>
            <w:r w:rsidRPr="00710907">
              <w:rPr>
                <w:color w:val="4472C4" w:themeColor="accent1"/>
                <w:rPrChange w:id="410" w:author="Moses, Robbie" w:date="2023-02-13T08:34:00Z">
                  <w:rPr/>
                </w:rPrChange>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72AFFBCD" w:rsidR="007467C0" w:rsidRPr="00FB292A" w:rsidRDefault="007467C0" w:rsidP="00D8240B">
            <w:pPr>
              <w:pStyle w:val="TableBody"/>
            </w:pPr>
            <w:r w:rsidRPr="00FB292A">
              <w:t xml:space="preserve">The Custodial Inventory Cashpoint </w:t>
            </w:r>
            <w:ins w:id="411" w:author="Moses, Robbie" w:date="2023-02-13T01:35:00Z">
              <w:r w:rsidR="00B51FAD">
                <w:t xml:space="preserve">is </w:t>
              </w:r>
            </w:ins>
            <w:r w:rsidRPr="00FB292A">
              <w:t xml:space="preserve">associated with the vault. The user will specify the correct CI vault if this is a vault that will </w:t>
            </w:r>
            <w:del w:id="412" w:author="Moses, Robbie" w:date="2023-02-13T01:35:00Z">
              <w:r w:rsidRPr="00FB292A" w:rsidDel="0098382D">
                <w:delText xml:space="preserve">be </w:delText>
              </w:r>
            </w:del>
            <w:r w:rsidRPr="00FB292A">
              <w:t xml:space="preserve">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lastRenderedPageBreak/>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ins w:id="413" w:author="Moses, Robbie" w:date="2023-02-13T01:36:00Z">
              <w:r w:rsidR="004A4A9C">
                <w:t xml:space="preserve">as </w:t>
              </w:r>
            </w:ins>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0B1954">
              <w:rPr>
                <w:color w:val="4472C4" w:themeColor="accent1"/>
                <w:rPrChange w:id="414" w:author="Moses, Robbie" w:date="2023-02-13T08:34:00Z">
                  <w:rPr/>
                </w:rPrChange>
              </w:rPr>
              <w:fldChar w:fldCharType="begin"/>
            </w:r>
            <w:r w:rsidRPr="000B1954">
              <w:rPr>
                <w:color w:val="4472C4" w:themeColor="accent1"/>
                <w:rPrChange w:id="415" w:author="Moses, Robbie" w:date="2023-02-13T08:34:00Z">
                  <w:rPr/>
                </w:rPrChange>
              </w:rPr>
              <w:instrText xml:space="preserve"> REF _Ref249844198 \h </w:instrText>
            </w:r>
            <w:r w:rsidR="00D8240B" w:rsidRPr="000B1954">
              <w:rPr>
                <w:color w:val="4472C4" w:themeColor="accent1"/>
                <w:rPrChange w:id="416" w:author="Moses, Robbie" w:date="2023-02-13T08:34:00Z">
                  <w:rPr/>
                </w:rPrChange>
              </w:rPr>
              <w:instrText xml:space="preserve"> \* MERGEFORMAT </w:instrText>
            </w:r>
            <w:r w:rsidRPr="00587CBE">
              <w:rPr>
                <w:color w:val="4472C4" w:themeColor="accent1"/>
              </w:rPr>
            </w:r>
            <w:r w:rsidRPr="000B1954">
              <w:rPr>
                <w:color w:val="4472C4" w:themeColor="accent1"/>
                <w:rPrChange w:id="417" w:author="Moses, Robbie" w:date="2023-02-13T08:34:00Z">
                  <w:rPr/>
                </w:rPrChange>
              </w:rPr>
              <w:fldChar w:fldCharType="separate"/>
            </w:r>
            <w:r w:rsidRPr="000B1954">
              <w:rPr>
                <w:color w:val="4472C4" w:themeColor="accent1"/>
                <w:rPrChange w:id="418" w:author="Moses, Robbie" w:date="2023-02-13T08:34:00Z">
                  <w:rPr/>
                </w:rPrChange>
              </w:rPr>
              <w:t>System</w:t>
            </w:r>
            <w:r w:rsidRPr="000B1954">
              <w:rPr>
                <w:rFonts w:ascii="Wingdings" w:hAnsi="Wingdings"/>
                <w:color w:val="4472C4" w:themeColor="accent1"/>
                <w:rPrChange w:id="419" w:author="Moses, Robbie" w:date="2023-02-13T08:34:00Z">
                  <w:rPr>
                    <w:rFonts w:ascii="Wingdings" w:hAnsi="Wingdings"/>
                  </w:rPr>
                </w:rPrChange>
              </w:rPr>
              <w:t></w:t>
            </w:r>
            <w:r w:rsidRPr="000B1954">
              <w:rPr>
                <w:color w:val="4472C4" w:themeColor="accent1"/>
                <w:rPrChange w:id="420" w:author="Moses, Robbie" w:date="2023-02-13T08:34:00Z">
                  <w:rPr/>
                </w:rPrChange>
              </w:rPr>
              <w:t>Currencies/Denominations</w:t>
            </w:r>
            <w:r w:rsidRPr="000B1954">
              <w:rPr>
                <w:color w:val="4472C4" w:themeColor="accent1"/>
                <w:rPrChange w:id="421" w:author="Moses, Robbie" w:date="2023-02-13T08:34:00Z">
                  <w:rPr/>
                </w:rPrChange>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7F560C63" w14:textId="3C38F4A2" w:rsidR="007467C0" w:rsidRPr="00FB292A" w:rsidDel="002446FB" w:rsidRDefault="007467C0" w:rsidP="00D8240B">
            <w:pPr>
              <w:pStyle w:val="TableBody"/>
              <w:rPr>
                <w:del w:id="422" w:author="Moses, Robbie" w:date="2023-02-13T08:35:00Z"/>
              </w:rPr>
            </w:pPr>
          </w:p>
          <w:p w14:paraId="2326201D" w14:textId="2986DFD5" w:rsidR="007467C0" w:rsidRPr="00FB292A" w:rsidDel="00697B9E" w:rsidRDefault="007467C0" w:rsidP="00D8240B">
            <w:pPr>
              <w:pStyle w:val="TableBody"/>
              <w:rPr>
                <w:del w:id="423" w:author="Moses, Robbie" w:date="2023-02-13T08:35:00Z"/>
                <w:b/>
              </w:rPr>
            </w:pPr>
            <w:r w:rsidRPr="00FB292A">
              <w:rPr>
                <w:b/>
              </w:rPr>
              <w:t>Bulk Orders</w:t>
            </w:r>
            <w:ins w:id="424" w:author="Moses, Robbie" w:date="2023-02-13T08:35:00Z">
              <w:r w:rsidR="00697B9E">
                <w:rPr>
                  <w:b/>
                </w:rPr>
                <w:t xml:space="preserve"> - </w:t>
              </w:r>
            </w:ins>
          </w:p>
          <w:p w14:paraId="08AAAC9D" w14:textId="4B203D59" w:rsidR="007467C0" w:rsidRPr="00FB292A" w:rsidRDefault="007467C0" w:rsidP="00D8240B">
            <w:pPr>
              <w:pStyle w:val="TableBody"/>
            </w:pPr>
            <w:r w:rsidRPr="00FB292A">
              <w:t xml:space="preserve">Vaults have the responsibility to hold enough cash to service the needs of its Child Cashpoints (Vaults, ATMs, Branches, </w:t>
            </w:r>
            <w:ins w:id="425" w:author="Moses, Robbie" w:date="2023-02-13T01:37:00Z">
              <w:r w:rsidR="00732082">
                <w:t xml:space="preserve">and </w:t>
              </w:r>
            </w:ins>
            <w:r w:rsidRPr="00FB292A">
              <w:t>Commercial Customers). The Vault is supplied with cash primarily from its Parent Vault (</w:t>
            </w:r>
            <w:del w:id="426" w:author="Moses, Robbie" w:date="2023-02-13T08:36:00Z">
              <w:r w:rsidRPr="00FB292A" w:rsidDel="00697B9E">
                <w:delText>i.e.</w:delText>
              </w:r>
            </w:del>
            <w:ins w:id="427" w:author="Moses, Robbie" w:date="2023-02-13T08:36:00Z">
              <w:r w:rsidR="00697B9E" w:rsidRPr="00FB292A">
                <w:t>i.e.,</w:t>
              </w:r>
            </w:ins>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ins w:id="428" w:author="Kumar, Deepak" w:date="2023-02-21T08:36:00Z">
              <w:r w:rsidR="003B4E1E">
                <w:t>d</w:t>
              </w:r>
            </w:ins>
            <w:del w:id="429" w:author="Kumar, Deepak" w:date="2023-02-21T08:36:00Z">
              <w:r w:rsidRPr="00FB292A" w:rsidDel="003B4E1E">
                <w:delText>dren.</w:delText>
              </w:r>
            </w:del>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BB4C52">
              <w:rPr>
                <w:b/>
                <w:bCs/>
                <w:rPrChange w:id="430" w:author="Moses, Robbie" w:date="2023-02-13T08:38:00Z">
                  <w:rPr/>
                </w:rPrChange>
              </w:rPr>
              <w:t>‘Discount Bulk Orders’</w:t>
            </w:r>
            <w:r w:rsidRPr="00FB292A">
              <w:t xml:space="preserve"> option is set on the Vault’s Parameters screen and is used to deduct the </w:t>
            </w:r>
            <w:r w:rsidRPr="00FB292A">
              <w:lastRenderedPageBreak/>
              <w:t>Order(s) on the next business day following the Last Load Date.</w:t>
            </w:r>
          </w:p>
          <w:p w14:paraId="7C44215A" w14:textId="6C402AC7" w:rsidR="007467C0" w:rsidRPr="00FB292A" w:rsidDel="00BB4C52" w:rsidRDefault="007467C0" w:rsidP="00D8240B">
            <w:pPr>
              <w:pStyle w:val="TableBody"/>
              <w:rPr>
                <w:del w:id="431" w:author="Moses, Robbie" w:date="2023-02-13T08:38:00Z"/>
              </w:rPr>
            </w:pPr>
          </w:p>
          <w:p w14:paraId="5CC07148" w14:textId="01738C5E" w:rsidR="007467C0" w:rsidRPr="00FB292A" w:rsidDel="00BB4C52" w:rsidRDefault="007467C0" w:rsidP="00D8240B">
            <w:pPr>
              <w:pStyle w:val="TableBody"/>
              <w:rPr>
                <w:del w:id="432" w:author="Moses, Robbie" w:date="2023-02-13T08:38:00Z"/>
                <w:b/>
              </w:rPr>
            </w:pPr>
            <w:r w:rsidRPr="00FB292A">
              <w:rPr>
                <w:b/>
              </w:rPr>
              <w:t>ATM Residuals</w:t>
            </w:r>
            <w:ins w:id="433" w:author="Moses, Robbie" w:date="2023-02-13T08:38:00Z">
              <w:r w:rsidR="00BB4C52">
                <w:rPr>
                  <w:b/>
                </w:rPr>
                <w:t xml:space="preserve"> - </w:t>
              </w:r>
            </w:ins>
          </w:p>
          <w:p w14:paraId="5DC6AD19" w14:textId="77777777" w:rsidR="007467C0" w:rsidRPr="00FB292A" w:rsidRDefault="007467C0" w:rsidP="00D8240B">
            <w:pPr>
              <w:pStyle w:val="TableBody"/>
            </w:pP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4A7545C6" w14:textId="6D9F0132" w:rsidR="007467C0" w:rsidRPr="00FB292A" w:rsidDel="003D4BE6" w:rsidRDefault="007467C0" w:rsidP="003540F2">
            <w:pPr>
              <w:pStyle w:val="TableBody"/>
              <w:rPr>
                <w:del w:id="434" w:author="Moses, Robbie" w:date="2023-02-13T08:39:00Z"/>
                <w:caps/>
              </w:rPr>
            </w:pPr>
            <w:r w:rsidRPr="00FB292A">
              <w:t xml:space="preserve">The Discount ATM Residuals option is set on the Vault’s Parameters screen and is used to deduct the ATM Residuals amount for the first day following the Last Load Date. Whether or not there is a Gap </w:t>
            </w:r>
            <w:del w:id="435" w:author="Moses, Robbie" w:date="2023-02-13T01:38:00Z">
              <w:r w:rsidRPr="00FB292A" w:rsidDel="00977A16">
                <w:delText xml:space="preserve">in </w:delText>
              </w:r>
            </w:del>
            <w:ins w:id="436" w:author="Moses, Robbie" w:date="2023-02-13T01:38:00Z">
              <w:r w:rsidR="00977A16">
                <w:t>betwee</w:t>
              </w:r>
              <w:r w:rsidR="00977A16" w:rsidRPr="00FB292A">
                <w:t xml:space="preserve">n </w:t>
              </w:r>
            </w:ins>
            <w:r w:rsidRPr="00FB292A">
              <w:t xml:space="preserve">the Last Load Date and the current date, the ATM Residuals from the first day’s forecasted ATM Residuals </w:t>
            </w:r>
            <w:del w:id="437" w:author="Moses, Robbie" w:date="2023-02-13T01:39:00Z">
              <w:r w:rsidRPr="00FB292A" w:rsidDel="00977A16">
                <w:delText xml:space="preserve">is </w:delText>
              </w:r>
            </w:del>
            <w:ins w:id="438" w:author="Moses, Robbie" w:date="2023-02-13T01:39:00Z">
              <w:r w:rsidR="00977A16">
                <w:t>are</w:t>
              </w:r>
              <w:r w:rsidR="00977A16" w:rsidRPr="00FB292A">
                <w:t xml:space="preserve"> </w:t>
              </w:r>
            </w:ins>
            <w:r w:rsidRPr="00FB292A">
              <w:t xml:space="preserve">used. The ATM Residual amount is shown in the Forecast Report as </w:t>
            </w:r>
            <w:del w:id="439" w:author="Moses, Robbie" w:date="2023-02-13T01:39:00Z">
              <w:r w:rsidRPr="00FB292A" w:rsidDel="00AE17B4">
                <w:delText xml:space="preserve">a </w:delText>
              </w:r>
            </w:del>
            <w:r w:rsidRPr="00FB292A">
              <w:t xml:space="preserve">Cash In. On days where there is no Gap </w:t>
            </w:r>
            <w:del w:id="440" w:author="Moses, Robbie" w:date="2023-02-13T01:39:00Z">
              <w:r w:rsidRPr="00FB292A" w:rsidDel="00AE17B4">
                <w:delText xml:space="preserve">in </w:delText>
              </w:r>
            </w:del>
            <w:ins w:id="441" w:author="Moses, Robbie" w:date="2023-02-13T01:39:00Z">
              <w:r w:rsidR="00AE17B4">
                <w:t>betwee</w:t>
              </w:r>
              <w:r w:rsidR="00AE17B4" w:rsidRPr="00FB292A">
                <w:t xml:space="preserve">n </w:t>
              </w:r>
            </w:ins>
            <w:r w:rsidRPr="00FB292A">
              <w:t>the Last Load Date and the current date, the ATM Residual amount is the current day’s Cash In.</w:t>
            </w:r>
          </w:p>
          <w:p w14:paraId="10029E0A" w14:textId="77777777" w:rsidR="007467C0" w:rsidRPr="00FB292A" w:rsidRDefault="007467C0">
            <w:pPr>
              <w:pStyle w:val="TableBody"/>
              <w:rPr>
                <w:rFonts w:cs="Arial"/>
                <w:lang w:val="en-US" w:bidi="en-US"/>
              </w:rPr>
              <w:pPrChange w:id="442" w:author="Moses, Robbie" w:date="2023-02-13T08:39:00Z">
                <w:pPr>
                  <w:pStyle w:val="TableCellText"/>
                </w:pPr>
              </w:pPrChange>
            </w:pP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ins w:id="443" w:author="Moses, Robbie" w:date="2023-02-13T01:39:00Z">
              <w:r w:rsidR="009431B4">
                <w:t xml:space="preserve">is </w:t>
              </w:r>
            </w:ins>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3540F2">
              <w:rPr>
                <w:b/>
                <w:bCs/>
                <w:rPrChange w:id="444" w:author="Moses, Robbie" w:date="2023-02-13T08:40:00Z">
                  <w:rPr/>
                </w:rPrChange>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2B60697C" w:rsidR="007467C0" w:rsidRPr="00FB292A" w:rsidRDefault="007467C0" w:rsidP="00D8240B">
            <w:pPr>
              <w:pStyle w:val="TableBody"/>
            </w:pPr>
            <w:r w:rsidRPr="00FB292A">
              <w:t>The number of days that cash takes to be processed when returned to the vault from child Cashpoints. This is use</w:t>
            </w:r>
            <w:ins w:id="445" w:author="Moses, Robbie" w:date="2023-02-13T01:40:00Z">
              <w:r w:rsidR="009431B4">
                <w:t>d</w:t>
              </w:r>
            </w:ins>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This appears as a shift in dates: ATM, Branch, and Commercial cash in appear</w:t>
            </w:r>
            <w:del w:id="446" w:author="Moses, Robbie" w:date="2023-02-13T01:40:00Z">
              <w:r w:rsidDel="005A0197">
                <w:delText>s</w:delText>
              </w:r>
            </w:del>
            <w:r>
              <w:t xml:space="preserve"> in vault </w:t>
            </w:r>
            <w:r>
              <w:lastRenderedPageBreak/>
              <w:t xml:space="preserve">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lastRenderedPageBreak/>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ins w:id="447" w:author="Moses, Robbie" w:date="2023-02-13T01:40:00Z">
              <w:r w:rsidR="005A0197">
                <w:t xml:space="preserve">to </w:t>
              </w:r>
            </w:ins>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C36EC2" w14:textId="15DAC656" w:rsidR="002F2B97" w:rsidDel="0057011D" w:rsidRDefault="007467C0" w:rsidP="007467C0">
      <w:pPr>
        <w:pStyle w:val="TopofSection"/>
        <w:rPr>
          <w:del w:id="448" w:author="Moses, Robbie" w:date="2023-02-13T08:41:00Z"/>
        </w:rPr>
      </w:pPr>
      <w:r w:rsidRPr="00326CDA">
        <w:t xml:space="preserve"> </w:t>
      </w:r>
    </w:p>
    <w:p w14:paraId="59550BC4" w14:textId="4FB1241E" w:rsidR="007467C0" w:rsidRPr="0057011D" w:rsidRDefault="0077127B" w:rsidP="007467C0">
      <w:pPr>
        <w:pStyle w:val="TopofSection"/>
        <w:rPr>
          <w:rPrChange w:id="449" w:author="Moses, Robbie" w:date="2023-02-13T08:42:00Z">
            <w:rPr>
              <w:b/>
              <w:lang w:val="en-US"/>
            </w:rPr>
          </w:rPrChange>
        </w:rPr>
      </w:pPr>
      <w:r w:rsidRPr="0057011D">
        <w:fldChar w:fldCharType="begin"/>
      </w:r>
      <w:r>
        <w:instrText xml:space="preserve"> HYPERLINK \l "_General_OptiVault_Pages" </w:instrText>
      </w:r>
      <w:r w:rsidRPr="0057011D">
        <w:fldChar w:fldCharType="separate"/>
      </w:r>
      <w:r w:rsidR="007467C0" w:rsidRPr="0057011D">
        <w:rPr>
          <w:rPrChange w:id="450" w:author="Moses, Robbie" w:date="2023-02-13T08:42:00Z">
            <w:rPr>
              <w:rStyle w:val="Hyperlink"/>
              <w:rFonts w:eastAsiaTheme="majorEastAsia"/>
              <w:color w:val="A5A5A5" w:themeColor="accent3"/>
              <w:lang w:val="en-US"/>
            </w:rPr>
          </w:rPrChange>
        </w:rPr>
        <w:t>Return: OptiVault General Pages</w:t>
      </w:r>
      <w:r w:rsidRPr="0057011D">
        <w:rPr>
          <w:rPrChange w:id="451" w:author="Moses, Robbie" w:date="2023-02-13T08:42:00Z">
            <w:rPr>
              <w:rStyle w:val="Hyperlink"/>
              <w:rFonts w:eastAsiaTheme="majorEastAsia"/>
              <w:color w:val="A5A5A5" w:themeColor="accent3"/>
              <w:lang w:val="en-US"/>
            </w:rPr>
          </w:rPrChange>
        </w:rPr>
        <w:fldChar w:fldCharType="end"/>
      </w:r>
    </w:p>
    <w:p w14:paraId="2EB14382" w14:textId="77777777" w:rsidR="007467C0" w:rsidRDefault="007467C0" w:rsidP="007467C0">
      <w:pPr>
        <w:pStyle w:val="TopofSection"/>
      </w:pPr>
    </w:p>
    <w:p w14:paraId="61779BE1" w14:textId="77777777" w:rsidR="007467C0" w:rsidRDefault="007467C0" w:rsidP="007467C0">
      <w:pPr>
        <w:pStyle w:val="Heading3"/>
      </w:pPr>
      <w:bookmarkStart w:id="452" w:name="_Ref245719411"/>
      <w:bookmarkStart w:id="453" w:name="_Toc74556353"/>
      <w:bookmarkStart w:id="454" w:name="_Toc127491541"/>
      <w:bookmarkStart w:id="455" w:name="_Toc128021074"/>
      <w:r>
        <w:t>Cashpoint</w:t>
      </w:r>
      <w:r>
        <w:rPr>
          <w:rFonts w:ascii="Wingdings" w:hAnsi="Wingdings"/>
        </w:rPr>
        <w:t></w:t>
      </w:r>
      <w:r>
        <w:t>Basic</w:t>
      </w:r>
      <w:r>
        <w:rPr>
          <w:rFonts w:ascii="Wingdings" w:hAnsi="Wingdings"/>
        </w:rPr>
        <w:t></w:t>
      </w:r>
      <w:r>
        <w:t>Denominations</w:t>
      </w:r>
      <w:bookmarkEnd w:id="452"/>
      <w:bookmarkEnd w:id="453"/>
      <w:bookmarkEnd w:id="454"/>
      <w:bookmarkEnd w:id="455"/>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173AE4A2" w:rsidR="007467C0" w:rsidRDefault="007467C0" w:rsidP="002F2B97">
      <w:pPr>
        <w:pStyle w:val="BodyText"/>
      </w:pPr>
      <w:r>
        <w:t xml:space="preserve">The denominations page is used to assign denominations to a Cashpoint. The denominations and qualities that are assigned to </w:t>
      </w:r>
      <w:del w:id="456" w:author="Moses, Robbie" w:date="2023-02-13T01:41:00Z">
        <w:r w:rsidDel="005A0197">
          <w:delText xml:space="preserve">the </w:delText>
        </w:r>
      </w:del>
      <w:r>
        <w:t xml:space="preserve">Cashpoint allow </w:t>
      </w:r>
      <w:del w:id="457" w:author="Moses, Robbie" w:date="2023-02-13T01:41:00Z">
        <w:r w:rsidDel="00AE7211">
          <w:delText xml:space="preserve">the </w:delText>
        </w:r>
      </w:del>
      <w:r>
        <w:t>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458"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4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E12A0B">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E12A0B">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lastRenderedPageBreak/>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pPr>
              <w:pStyle w:val="TableBody"/>
              <w:numPr>
                <w:ilvl w:val="0"/>
                <w:numId w:val="45"/>
              </w:numPr>
              <w:pPrChange w:id="459" w:author="Moses, Robbie" w:date="2023-02-14T01:22:00Z">
                <w:pPr>
                  <w:pStyle w:val="TableBody"/>
                </w:pPr>
              </w:pPrChange>
            </w:pPr>
            <w:r w:rsidRPr="00254381">
              <w:rPr>
                <w:b/>
                <w:bCs/>
                <w:rPrChange w:id="460" w:author="Moses, Robbie" w:date="2023-02-14T01:21:00Z">
                  <w:rPr/>
                </w:rPrChange>
              </w:rPr>
              <w:t>Unknown –</w:t>
            </w:r>
            <w:r w:rsidRPr="00FB292A">
              <w:t xml:space="preserve"> Cash that has not been sorted or verified.</w:t>
            </w:r>
          </w:p>
          <w:p w14:paraId="0079ED81" w14:textId="48807A28" w:rsidR="007467C0" w:rsidRPr="00FB292A" w:rsidRDefault="007467C0">
            <w:pPr>
              <w:pStyle w:val="TableBody"/>
              <w:numPr>
                <w:ilvl w:val="0"/>
                <w:numId w:val="45"/>
              </w:numPr>
              <w:pPrChange w:id="461" w:author="Moses, Robbie" w:date="2023-02-14T01:22:00Z">
                <w:pPr>
                  <w:pStyle w:val="TableBody"/>
                </w:pPr>
              </w:pPrChange>
            </w:pPr>
            <w:r w:rsidRPr="00254381">
              <w:rPr>
                <w:b/>
                <w:bCs/>
                <w:rPrChange w:id="462" w:author="Moses, Robbie" w:date="2023-02-14T01:21:00Z">
                  <w:rPr/>
                </w:rPrChange>
              </w:rPr>
              <w:t>Fit –</w:t>
            </w:r>
            <w:r w:rsidRPr="00FB292A">
              <w:t xml:space="preserve"> Cash that can be used by branches but </w:t>
            </w:r>
            <w:ins w:id="463" w:author="Moses, Robbie" w:date="2023-02-13T01:42:00Z">
              <w:r w:rsidR="00AE7211">
                <w:t xml:space="preserve">is </w:t>
              </w:r>
            </w:ins>
            <w:r w:rsidRPr="00FB292A">
              <w:t>required for ATMs.</w:t>
            </w:r>
          </w:p>
          <w:p w14:paraId="609914C0" w14:textId="77777777" w:rsidR="007467C0" w:rsidRPr="00FB292A" w:rsidRDefault="007467C0">
            <w:pPr>
              <w:pStyle w:val="TableBody"/>
              <w:numPr>
                <w:ilvl w:val="0"/>
                <w:numId w:val="45"/>
              </w:numPr>
              <w:pPrChange w:id="464" w:author="Moses, Robbie" w:date="2023-02-14T01:22:00Z">
                <w:pPr>
                  <w:pStyle w:val="TableBody"/>
                </w:pPr>
              </w:pPrChange>
            </w:pPr>
            <w:r w:rsidRPr="00254381">
              <w:rPr>
                <w:b/>
                <w:bCs/>
                <w:rPrChange w:id="465" w:author="Moses, Robbie" w:date="2023-02-14T01:21:00Z">
                  <w:rPr/>
                </w:rPrChange>
              </w:rPr>
              <w:t>Normal –</w:t>
            </w:r>
            <w:r w:rsidRPr="00FB292A">
              <w:t xml:space="preserve"> Cash that can be used by branches or commercials</w:t>
            </w:r>
          </w:p>
          <w:p w14:paraId="6BBDEE01" w14:textId="77777777" w:rsidR="007467C0" w:rsidRPr="00FB292A" w:rsidRDefault="007467C0">
            <w:pPr>
              <w:pStyle w:val="TableBody"/>
              <w:numPr>
                <w:ilvl w:val="0"/>
                <w:numId w:val="45"/>
              </w:numPr>
              <w:pPrChange w:id="466" w:author="Moses, Robbie" w:date="2023-02-14T01:22:00Z">
                <w:pPr>
                  <w:pStyle w:val="TableBody"/>
                </w:pPr>
              </w:pPrChange>
            </w:pPr>
            <w:r w:rsidRPr="00254381">
              <w:rPr>
                <w:b/>
                <w:bCs/>
                <w:rPrChange w:id="467" w:author="Moses, Robbie" w:date="2023-02-14T01:21:00Z">
                  <w:rPr/>
                </w:rPrChange>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ins w:id="468" w:author="Moses, Robbie" w:date="2023-02-13T01:43:00Z">
              <w:r w:rsidR="005E2A74">
                <w:t>,</w:t>
              </w:r>
            </w:ins>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rPr>
                <w:ins w:id="469" w:author="Moses, Robbie" w:date="2023-02-14T01:24:00Z"/>
              </w:rPr>
            </w:pPr>
            <w:r w:rsidRPr="00FB292A">
              <w:t xml:space="preserve">Used to Remove a denomination from the vault. </w:t>
            </w:r>
          </w:p>
          <w:p w14:paraId="1F2B2F76" w14:textId="409C3754" w:rsidR="007467C0" w:rsidRPr="00FB292A" w:rsidRDefault="007467C0">
            <w:pPr>
              <w:pStyle w:val="TableCaution"/>
              <w:pPrChange w:id="470" w:author="Moses, Robbie" w:date="2023-02-14T01:24:00Z">
                <w:pPr>
                  <w:pStyle w:val="TableBody"/>
                </w:pPr>
              </w:pPrChange>
            </w:pPr>
            <w:r w:rsidRPr="00FB292A">
              <w:t xml:space="preserve">Caution should be taken before removing denominations as the history will also be deleted and if </w:t>
            </w:r>
            <w:del w:id="471" w:author="Moses, Robbie" w:date="2023-02-13T01:43:00Z">
              <w:r w:rsidRPr="00FB292A" w:rsidDel="005E2A74">
                <w:delText xml:space="preserve">the </w:delText>
              </w:r>
            </w:del>
            <w:r w:rsidRPr="00FB292A">
              <w:t xml:space="preserve">Cashpoint has child vaults attached to it, they may no longer have the ability to order the denominations. </w:t>
            </w:r>
          </w:p>
        </w:tc>
      </w:tr>
    </w:tbl>
    <w:p w14:paraId="62E8C709" w14:textId="43B40FCC" w:rsidR="007467C0" w:rsidRPr="004C1073" w:rsidRDefault="007467C0" w:rsidP="007467C0">
      <w:pPr>
        <w:pStyle w:val="TopofSection"/>
        <w:rPr>
          <w:rPrChange w:id="472" w:author="Moses, Robbie" w:date="2023-02-14T01:25:00Z">
            <w:rPr>
              <w:b/>
              <w:lang w:val="en-US"/>
            </w:rPr>
          </w:rPrChange>
        </w:rPr>
      </w:pPr>
      <w:del w:id="473" w:author="Moses, Robbie" w:date="2023-02-14T01:25:00Z">
        <w:r w:rsidRPr="00326CDA" w:rsidDel="004C1073">
          <w:delText xml:space="preserve">  </w:delText>
        </w:r>
      </w:del>
      <w:r w:rsidRPr="004C1073">
        <w:fldChar w:fldCharType="begin"/>
      </w:r>
      <w:r>
        <w:instrText xml:space="preserve"> HYPERLINK \l "_General_OptiVault_Pages" </w:instrText>
      </w:r>
      <w:r w:rsidRPr="004C1073">
        <w:fldChar w:fldCharType="separate"/>
      </w:r>
      <w:r w:rsidRPr="004C1073">
        <w:rPr>
          <w:rPrChange w:id="474" w:author="Moses, Robbie" w:date="2023-02-14T01:25:00Z">
            <w:rPr>
              <w:rStyle w:val="Hyperlink"/>
              <w:rFonts w:eastAsiaTheme="majorEastAsia"/>
              <w:color w:val="A5A5A5" w:themeColor="accent3"/>
              <w:lang w:val="en-US"/>
            </w:rPr>
          </w:rPrChange>
        </w:rPr>
        <w:t>Return: OptiVault General Pages</w:t>
      </w:r>
      <w:r w:rsidRPr="004C1073">
        <w:rPr>
          <w:rPrChange w:id="475" w:author="Moses, Robbie" w:date="2023-02-14T01:25:00Z">
            <w:rPr>
              <w:rStyle w:val="Hyperlink"/>
              <w:rFonts w:eastAsiaTheme="majorEastAsia"/>
              <w:color w:val="A5A5A5" w:themeColor="accent3"/>
              <w:lang w:val="en-US"/>
            </w:rPr>
          </w:rPrChange>
        </w:rPr>
        <w:fldChar w:fldCharType="end"/>
      </w:r>
    </w:p>
    <w:p w14:paraId="0B299F6E" w14:textId="77777777" w:rsidR="007467C0" w:rsidRDefault="007467C0" w:rsidP="007467C0">
      <w:pPr>
        <w:pStyle w:val="TopofSection"/>
      </w:pPr>
    </w:p>
    <w:p w14:paraId="56D5E8FF" w14:textId="77777777" w:rsidR="007467C0" w:rsidRDefault="007467C0" w:rsidP="007467C0">
      <w:pPr>
        <w:pStyle w:val="Heading3"/>
      </w:pPr>
      <w:bookmarkStart w:id="476" w:name="_Ref65164778"/>
      <w:bookmarkStart w:id="477" w:name="_Toc74556354"/>
      <w:bookmarkStart w:id="478" w:name="_Toc127491542"/>
      <w:bookmarkStart w:id="479" w:name="_Toc128021075"/>
      <w:r>
        <w:lastRenderedPageBreak/>
        <w:t>Cashpoint</w:t>
      </w:r>
      <w:r>
        <w:rPr>
          <w:rFonts w:ascii="Wingdings" w:hAnsi="Wingdings"/>
        </w:rPr>
        <w:t></w:t>
      </w:r>
      <w:r>
        <w:t>Basic</w:t>
      </w:r>
      <w:r>
        <w:rPr>
          <w:rFonts w:ascii="Wingdings" w:hAnsi="Wingdings"/>
        </w:rPr>
        <w:t></w:t>
      </w:r>
      <w:r>
        <w:t>Requirements</w:t>
      </w:r>
      <w:bookmarkEnd w:id="476"/>
      <w:bookmarkEnd w:id="477"/>
      <w:bookmarkEnd w:id="478"/>
      <w:bookmarkEnd w:id="479"/>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2082FE3E" w14:textId="2C87DBF6" w:rsidR="007467C0" w:rsidDel="00166D45" w:rsidRDefault="007467C0" w:rsidP="007467C0">
      <w:pPr>
        <w:rPr>
          <w:del w:id="480" w:author="Moses, Robbie" w:date="2023-02-14T01:25:00Z"/>
        </w:rPr>
      </w:pPr>
    </w:p>
    <w:p w14:paraId="5C604BA4" w14:textId="77777777" w:rsidR="007467C0" w:rsidRDefault="007467C0" w:rsidP="007467C0">
      <w:pPr>
        <w:pStyle w:val="Caption"/>
      </w:pPr>
      <w:bookmarkStart w:id="481" w:name="_Toc74556649"/>
      <w:r>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4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E12A0B">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B318AF" w:rsidRDefault="007467C0" w:rsidP="002F2B97">
            <w:pPr>
              <w:pStyle w:val="TableBody"/>
              <w:rPr>
                <w:b/>
                <w:bCs/>
                <w:rPrChange w:id="482" w:author="Moses, Robbie" w:date="2023-02-14T01:28:00Z">
                  <w:rPr/>
                </w:rPrChange>
              </w:rPr>
            </w:pPr>
            <w:r w:rsidRPr="00B318AF">
              <w:rPr>
                <w:b/>
                <w:bCs/>
                <w:rPrChange w:id="483" w:author="Moses, Robbie" w:date="2023-02-14T01:28:00Z">
                  <w:rPr/>
                </w:rPrChange>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166D45">
              <w:rPr>
                <w:b/>
                <w:bCs/>
                <w:rPrChange w:id="484" w:author="Moses, Robbie" w:date="2023-02-14T01:26:00Z">
                  <w:rPr/>
                </w:rPrChange>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B318AF" w:rsidRDefault="007467C0" w:rsidP="002F2B97">
            <w:pPr>
              <w:pStyle w:val="TableBody"/>
              <w:rPr>
                <w:b/>
                <w:bCs/>
                <w:rPrChange w:id="485" w:author="Moses, Robbie" w:date="2023-02-14T01:28:00Z">
                  <w:rPr/>
                </w:rPrChange>
              </w:rPr>
            </w:pPr>
            <w:r w:rsidRPr="00B318AF">
              <w:rPr>
                <w:b/>
                <w:bCs/>
                <w:rPrChange w:id="486" w:author="Moses, Robbie" w:date="2023-02-14T01:28:00Z">
                  <w:rPr/>
                </w:rPrChange>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B318AF" w:rsidRDefault="007467C0" w:rsidP="002F2B97">
            <w:pPr>
              <w:pStyle w:val="TableBody"/>
              <w:rPr>
                <w:b/>
                <w:bCs/>
                <w:rPrChange w:id="487" w:author="Moses, Robbie" w:date="2023-02-14T01:28:00Z">
                  <w:rPr/>
                </w:rPrChange>
              </w:rPr>
            </w:pPr>
            <w:r w:rsidRPr="00B318AF">
              <w:rPr>
                <w:b/>
                <w:bCs/>
                <w:rPrChange w:id="488" w:author="Moses, Robbie" w:date="2023-02-14T01:28:00Z">
                  <w:rPr/>
                </w:rPrChange>
              </w:rPr>
              <w:t>Denom. List</w:t>
            </w:r>
          </w:p>
        </w:tc>
        <w:tc>
          <w:tcPr>
            <w:tcW w:w="5750" w:type="dxa"/>
            <w:tcBorders>
              <w:top w:val="nil"/>
              <w:left w:val="single" w:sz="6" w:space="0" w:color="auto"/>
              <w:bottom w:val="single" w:sz="4" w:space="0" w:color="auto"/>
            </w:tcBorders>
          </w:tcPr>
          <w:p w14:paraId="5AD57382" w14:textId="3D70B33D" w:rsidR="007467C0" w:rsidRPr="00FB292A" w:rsidRDefault="007467C0" w:rsidP="002F2B97">
            <w:pPr>
              <w:pStyle w:val="TableBody"/>
            </w:pPr>
            <w:r w:rsidRPr="00FB292A">
              <w:t xml:space="preserve">A dropdown </w:t>
            </w:r>
            <w:del w:id="489" w:author="Moses, Robbie" w:date="2023-02-13T01:44:00Z">
              <w:r w:rsidRPr="00FB292A" w:rsidDel="000037A5">
                <w:delText xml:space="preserve">allowing </w:delText>
              </w:r>
            </w:del>
            <w:ins w:id="490" w:author="Moses, Robbie" w:date="2023-02-13T01:44:00Z">
              <w:r w:rsidR="000037A5" w:rsidRPr="00FB292A">
                <w:t>allow</w:t>
              </w:r>
              <w:r w:rsidR="000037A5">
                <w:t>s</w:t>
              </w:r>
              <w:r w:rsidR="000037A5" w:rsidRPr="00FB292A">
                <w:t xml:space="preserve"> </w:t>
              </w:r>
            </w:ins>
            <w:r w:rsidRPr="00FB292A">
              <w:t xml:space="preserve">the user to specify the Denomination </w:t>
            </w:r>
            <w:del w:id="491" w:author="Moses, Robbie" w:date="2023-02-14T01:26:00Z">
              <w:r w:rsidRPr="00FB292A" w:rsidDel="008E3DCA">
                <w:delText>an</w:delText>
              </w:r>
            </w:del>
            <w:ins w:id="492" w:author="Moses, Robbie" w:date="2023-02-14T01:26:00Z">
              <w:r w:rsidR="008E3DCA" w:rsidRPr="00FB292A">
                <w:t>and</w:t>
              </w:r>
            </w:ins>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B318AF" w:rsidRDefault="007467C0" w:rsidP="002F2B97">
            <w:pPr>
              <w:pStyle w:val="TableBody"/>
              <w:rPr>
                <w:b/>
                <w:bCs/>
                <w:rPrChange w:id="493" w:author="Moses, Robbie" w:date="2023-02-14T01:28:00Z">
                  <w:rPr/>
                </w:rPrChange>
              </w:rPr>
            </w:pPr>
            <w:r w:rsidRPr="00B318AF">
              <w:rPr>
                <w:b/>
                <w:bCs/>
                <w:rPrChange w:id="494" w:author="Moses, Robbie" w:date="2023-02-14T01:28:00Z">
                  <w:rPr/>
                </w:rPrChange>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5CC2552F" w:rsidR="007467C0" w:rsidRPr="00FB292A" w:rsidRDefault="007467C0">
            <w:pPr>
              <w:pStyle w:val="TableBody"/>
              <w:numPr>
                <w:ilvl w:val="0"/>
                <w:numId w:val="46"/>
              </w:numPr>
              <w:pPrChange w:id="495" w:author="Moses, Robbie" w:date="2023-02-14T01:27:00Z">
                <w:pPr>
                  <w:pStyle w:val="TableBody"/>
                </w:pPr>
              </w:pPrChange>
            </w:pPr>
            <w:r w:rsidRPr="002E4C07">
              <w:rPr>
                <w:b/>
                <w:bCs/>
                <w:rPrChange w:id="496" w:author="Moses, Robbie" w:date="2023-02-14T01:27:00Z">
                  <w:rPr/>
                </w:rPrChange>
              </w:rPr>
              <w:t>All Days –</w:t>
            </w:r>
            <w:r w:rsidRPr="00FB292A">
              <w:t xml:space="preserve"> </w:t>
            </w:r>
            <w:del w:id="497" w:author="Moses, Robbie" w:date="2023-02-13T01:44:00Z">
              <w:r w:rsidRPr="00FB292A" w:rsidDel="000037A5">
                <w:delText xml:space="preserve">Meaning </w:delText>
              </w:r>
            </w:del>
            <w:ins w:id="498" w:author="Moses, Robbie" w:date="2023-02-13T01:44:00Z">
              <w:r w:rsidR="000037A5" w:rsidRPr="00FB292A">
                <w:t>Mean</w:t>
              </w:r>
              <w:r w:rsidR="000037A5">
                <w:t>s</w:t>
              </w:r>
              <w:r w:rsidR="000037A5" w:rsidRPr="00FB292A">
                <w:t xml:space="preserve"> </w:t>
              </w:r>
            </w:ins>
            <w:r w:rsidRPr="00FB292A">
              <w:t>the requirements apply to every day of the week.</w:t>
            </w:r>
          </w:p>
          <w:p w14:paraId="10E70C94" w14:textId="77777777" w:rsidR="007467C0" w:rsidRPr="00FB292A" w:rsidRDefault="007467C0">
            <w:pPr>
              <w:pStyle w:val="TableBody"/>
              <w:numPr>
                <w:ilvl w:val="0"/>
                <w:numId w:val="46"/>
              </w:numPr>
              <w:pPrChange w:id="499" w:author="Moses, Robbie" w:date="2023-02-14T01:27:00Z">
                <w:pPr>
                  <w:pStyle w:val="TableBody"/>
                </w:pPr>
              </w:pPrChange>
            </w:pPr>
            <w:r w:rsidRPr="002E4C07">
              <w:rPr>
                <w:b/>
                <w:bCs/>
                <w:rPrChange w:id="500" w:author="Moses, Robbie" w:date="2023-02-14T01:27:00Z">
                  <w:rPr/>
                </w:rPrChange>
              </w:rPr>
              <w:t>Weekdays –</w:t>
            </w:r>
            <w:r w:rsidRPr="00FB292A">
              <w:t xml:space="preserve"> Sunday Thru Saturday meaning the requirements refer to that day of the week, every week.</w:t>
            </w:r>
          </w:p>
          <w:p w14:paraId="0ADA408B" w14:textId="77777777" w:rsidR="007467C0" w:rsidRPr="00FB292A" w:rsidRDefault="007467C0">
            <w:pPr>
              <w:pStyle w:val="TableBody"/>
              <w:numPr>
                <w:ilvl w:val="0"/>
                <w:numId w:val="46"/>
              </w:numPr>
              <w:pPrChange w:id="501" w:author="Moses, Robbie" w:date="2023-02-14T01:27:00Z">
                <w:pPr>
                  <w:pStyle w:val="TableBody"/>
                </w:pPr>
              </w:pPrChange>
            </w:pPr>
            <w:r w:rsidRPr="002E4C07">
              <w:rPr>
                <w:b/>
                <w:bCs/>
                <w:rPrChange w:id="502" w:author="Moses, Robbie" w:date="2023-02-14T01:27:00Z">
                  <w:rPr/>
                </w:rPrChange>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B318AF" w:rsidRDefault="007467C0" w:rsidP="002F2B97">
            <w:pPr>
              <w:pStyle w:val="TableBody"/>
              <w:rPr>
                <w:b/>
                <w:bCs/>
                <w:rPrChange w:id="503" w:author="Moses, Robbie" w:date="2023-02-14T01:28:00Z">
                  <w:rPr/>
                </w:rPrChange>
              </w:rPr>
            </w:pPr>
            <w:r w:rsidRPr="00B318AF">
              <w:rPr>
                <w:b/>
                <w:bCs/>
                <w:rPrChange w:id="504" w:author="Moses, Robbie" w:date="2023-02-14T01:28:00Z">
                  <w:rPr/>
                </w:rPrChange>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B318AF" w:rsidRDefault="007467C0" w:rsidP="002F2B97">
            <w:pPr>
              <w:pStyle w:val="TableBody"/>
              <w:rPr>
                <w:b/>
                <w:bCs/>
                <w:rPrChange w:id="505" w:author="Moses, Robbie" w:date="2023-02-14T01:28:00Z">
                  <w:rPr/>
                </w:rPrChange>
              </w:rPr>
            </w:pPr>
            <w:r w:rsidRPr="00B318AF">
              <w:rPr>
                <w:b/>
                <w:bCs/>
                <w:rPrChange w:id="506" w:author="Moses, Robbie" w:date="2023-02-14T01:28:00Z">
                  <w:rPr/>
                </w:rPrChange>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B318AF" w:rsidRDefault="007467C0" w:rsidP="004D3308">
            <w:pPr>
              <w:pStyle w:val="TableBody"/>
              <w:rPr>
                <w:b/>
                <w:bCs/>
                <w:rPrChange w:id="507" w:author="Moses, Robbie" w:date="2023-02-14T01:28:00Z">
                  <w:rPr/>
                </w:rPrChange>
              </w:rPr>
            </w:pPr>
            <w:r w:rsidRPr="00B318AF">
              <w:rPr>
                <w:b/>
                <w:bCs/>
                <w:rPrChange w:id="508" w:author="Moses, Robbie" w:date="2023-02-14T01:28:00Z">
                  <w:rPr/>
                </w:rPrChange>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B318AF" w:rsidRDefault="007467C0" w:rsidP="004D3308">
            <w:pPr>
              <w:pStyle w:val="TableBody"/>
              <w:rPr>
                <w:b/>
                <w:bCs/>
                <w:rPrChange w:id="509" w:author="Moses, Robbie" w:date="2023-02-14T01:28:00Z">
                  <w:rPr/>
                </w:rPrChange>
              </w:rPr>
            </w:pPr>
            <w:r w:rsidRPr="00B318AF">
              <w:rPr>
                <w:b/>
                <w:bCs/>
                <w:rPrChange w:id="510" w:author="Moses, Robbie" w:date="2023-02-14T01:28:00Z">
                  <w:rPr/>
                </w:rPrChange>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B318AF" w:rsidRDefault="007467C0" w:rsidP="004D3308">
            <w:pPr>
              <w:pStyle w:val="TableBody"/>
              <w:rPr>
                <w:b/>
                <w:bCs/>
                <w:rPrChange w:id="511" w:author="Moses, Robbie" w:date="2023-02-14T01:28:00Z">
                  <w:rPr/>
                </w:rPrChange>
              </w:rPr>
            </w:pPr>
            <w:r w:rsidRPr="00B318AF">
              <w:rPr>
                <w:b/>
                <w:bCs/>
                <w:rPrChange w:id="512" w:author="Moses, Robbie" w:date="2023-02-14T01:28:00Z">
                  <w:rPr/>
                </w:rPrChange>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B318AF" w:rsidRDefault="007467C0" w:rsidP="004D3308">
            <w:pPr>
              <w:pStyle w:val="TableBody"/>
              <w:rPr>
                <w:b/>
                <w:bCs/>
                <w:rPrChange w:id="513" w:author="Moses, Robbie" w:date="2023-02-14T01:28:00Z">
                  <w:rPr/>
                </w:rPrChange>
              </w:rPr>
            </w:pPr>
            <w:r w:rsidRPr="00B318AF">
              <w:rPr>
                <w:b/>
                <w:bCs/>
                <w:rPrChange w:id="514" w:author="Moses, Robbie" w:date="2023-02-14T01:28:00Z">
                  <w:rPr/>
                </w:rPrChange>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6E9F3A14" w:rsidR="007467C0" w:rsidRPr="00FB292A" w:rsidRDefault="007467C0" w:rsidP="004D3308">
            <w:pPr>
              <w:pStyle w:val="TableBody"/>
            </w:pPr>
            <w:r w:rsidRPr="00FB292A">
              <w:t xml:space="preserve">Sets the minimum balance for the Vault. This is also known as </w:t>
            </w:r>
            <w:del w:id="515" w:author="Moses, Robbie" w:date="2023-02-13T01:44:00Z">
              <w:r w:rsidRPr="00FB292A" w:rsidDel="000037A5">
                <w:delText xml:space="preserve">a </w:delText>
              </w:r>
            </w:del>
            <w:r w:rsidRPr="00FB292A">
              <w:t>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B318AF" w:rsidRDefault="007467C0" w:rsidP="004D3308">
            <w:pPr>
              <w:pStyle w:val="TableBody"/>
              <w:rPr>
                <w:b/>
                <w:bCs/>
                <w:rPrChange w:id="516" w:author="Moses, Robbie" w:date="2023-02-14T01:28:00Z">
                  <w:rPr/>
                </w:rPrChange>
              </w:rPr>
            </w:pPr>
            <w:r w:rsidRPr="00B318AF">
              <w:rPr>
                <w:b/>
                <w:bCs/>
                <w:rPrChange w:id="517" w:author="Moses, Robbie" w:date="2023-02-14T01:28:00Z">
                  <w:rPr/>
                </w:rPrChange>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B318AF" w:rsidRDefault="007467C0" w:rsidP="004D3308">
            <w:pPr>
              <w:pStyle w:val="TableBody"/>
              <w:rPr>
                <w:b/>
                <w:bCs/>
                <w:rPrChange w:id="518" w:author="Moses, Robbie" w:date="2023-02-14T01:28:00Z">
                  <w:rPr/>
                </w:rPrChange>
              </w:rPr>
            </w:pPr>
            <w:r w:rsidRPr="00B318AF">
              <w:rPr>
                <w:b/>
                <w:bCs/>
                <w:rPrChange w:id="519" w:author="Moses, Robbie" w:date="2023-02-14T01:28:00Z">
                  <w:rPr/>
                </w:rPrChange>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ins w:id="520" w:author="Moses, Robbie" w:date="2023-02-13T01:44:00Z">
              <w:r w:rsidR="000037A5">
                <w:t xml:space="preserve">the </w:t>
              </w:r>
            </w:ins>
            <w:r w:rsidRPr="00FB292A">
              <w:t xml:space="preserve">day. If 100% is input, the branch should have enough cash at the start of </w:t>
            </w:r>
            <w:ins w:id="521" w:author="Moses, Robbie" w:date="2023-02-13T01:44:00Z">
              <w:r w:rsidR="000037A5">
                <w:t xml:space="preserve">the </w:t>
              </w:r>
            </w:ins>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B318AF" w:rsidRDefault="007467C0" w:rsidP="004D3308">
            <w:pPr>
              <w:pStyle w:val="TableBody"/>
              <w:rPr>
                <w:b/>
                <w:bCs/>
                <w:rPrChange w:id="522" w:author="Moses, Robbie" w:date="2023-02-14T01:28:00Z">
                  <w:rPr/>
                </w:rPrChange>
              </w:rPr>
            </w:pPr>
            <w:r w:rsidRPr="00B318AF">
              <w:rPr>
                <w:b/>
                <w:bCs/>
                <w:rPrChange w:id="523" w:author="Moses, Robbie" w:date="2023-02-14T01:28:00Z">
                  <w:rPr/>
                </w:rPrChange>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B318AF" w:rsidRDefault="007467C0" w:rsidP="004D3308">
            <w:pPr>
              <w:pStyle w:val="TableBody"/>
              <w:rPr>
                <w:b/>
                <w:bCs/>
                <w:rPrChange w:id="524" w:author="Moses, Robbie" w:date="2023-02-14T01:28:00Z">
                  <w:rPr/>
                </w:rPrChange>
              </w:rPr>
            </w:pPr>
            <w:r w:rsidRPr="00B318AF">
              <w:rPr>
                <w:b/>
                <w:bCs/>
                <w:rPrChange w:id="525" w:author="Moses, Robbie" w:date="2023-02-14T01:28:00Z">
                  <w:rPr/>
                </w:rPrChange>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B318AF" w:rsidRDefault="007467C0" w:rsidP="004D3308">
            <w:pPr>
              <w:pStyle w:val="TableBody"/>
              <w:rPr>
                <w:b/>
                <w:bCs/>
                <w:rPrChange w:id="526" w:author="Moses, Robbie" w:date="2023-02-14T01:28:00Z">
                  <w:rPr/>
                </w:rPrChange>
              </w:rPr>
            </w:pPr>
            <w:r w:rsidRPr="00B318AF">
              <w:rPr>
                <w:b/>
                <w:bCs/>
                <w:rPrChange w:id="527" w:author="Moses, Robbie" w:date="2023-02-14T01:28:00Z">
                  <w:rPr/>
                </w:rPrChange>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B318AF" w:rsidRDefault="007467C0" w:rsidP="00F21D4C">
            <w:pPr>
              <w:pStyle w:val="TableBody"/>
              <w:rPr>
                <w:b/>
                <w:bCs/>
                <w:rPrChange w:id="528" w:author="Moses, Robbie" w:date="2023-02-14T01:28:00Z">
                  <w:rPr/>
                </w:rPrChange>
              </w:rPr>
            </w:pPr>
            <w:r w:rsidRPr="00B318AF">
              <w:rPr>
                <w:b/>
                <w:bCs/>
                <w:rPrChange w:id="529" w:author="Moses, Robbie" w:date="2023-02-14T01:28:00Z">
                  <w:rPr/>
                </w:rPrChange>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B318AF" w:rsidRDefault="007467C0" w:rsidP="00F21D4C">
            <w:pPr>
              <w:pStyle w:val="TableBody"/>
              <w:rPr>
                <w:b/>
                <w:bCs/>
                <w:rPrChange w:id="530" w:author="Moses, Robbie" w:date="2023-02-14T01:28:00Z">
                  <w:rPr/>
                </w:rPrChange>
              </w:rPr>
            </w:pPr>
            <w:r w:rsidRPr="00B318AF">
              <w:rPr>
                <w:b/>
                <w:bCs/>
                <w:rPrChange w:id="531" w:author="Moses, Robbie" w:date="2023-02-14T01:28:00Z">
                  <w:rPr/>
                </w:rPrChange>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ins w:id="532" w:author="Moses, Robbie" w:date="2023-02-13T01:45:00Z">
              <w:r w:rsidR="00AB3FB0">
                <w:t xml:space="preserve">is </w:t>
              </w:r>
            </w:ins>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B318AF" w:rsidRDefault="007467C0" w:rsidP="00F21D4C">
            <w:pPr>
              <w:pStyle w:val="TableBody"/>
              <w:rPr>
                <w:b/>
                <w:bCs/>
                <w:rPrChange w:id="533" w:author="Moses, Robbie" w:date="2023-02-14T01:28:00Z">
                  <w:rPr/>
                </w:rPrChange>
              </w:rPr>
            </w:pPr>
            <w:r w:rsidRPr="00B318AF">
              <w:rPr>
                <w:b/>
                <w:bCs/>
                <w:rPrChange w:id="534" w:author="Moses, Robbie" w:date="2023-02-14T01:28:00Z">
                  <w:rPr/>
                </w:rPrChange>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60DC5AB1" w:rsidR="007467C0" w:rsidRPr="00FB292A" w:rsidRDefault="007467C0" w:rsidP="004D3308">
            <w:pPr>
              <w:pStyle w:val="TableBody"/>
            </w:pPr>
            <w:r w:rsidRPr="00FB292A">
              <w:t xml:space="preserve">An adjustment that can be applied to the Total Requirements to increase the requirements for the Vault. This parameter results in the Cashpoint holding more cash and should only be used when </w:t>
            </w:r>
            <w:del w:id="535" w:author="Moses, Robbie" w:date="2023-02-13T01:45:00Z">
              <w:r w:rsidRPr="00FB292A" w:rsidDel="00AB3FB0">
                <w:delText xml:space="preserve">the </w:delText>
              </w:r>
            </w:del>
            <w:r w:rsidRPr="00FB292A">
              <w:t>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B318AF" w:rsidRDefault="007467C0" w:rsidP="00F21D4C">
            <w:pPr>
              <w:pStyle w:val="TableBody"/>
              <w:rPr>
                <w:b/>
                <w:bCs/>
                <w:rPrChange w:id="536" w:author="Moses, Robbie" w:date="2023-02-14T01:28:00Z">
                  <w:rPr/>
                </w:rPrChange>
              </w:rPr>
            </w:pPr>
            <w:r w:rsidRPr="00B318AF">
              <w:rPr>
                <w:b/>
                <w:bCs/>
                <w:rPrChange w:id="537" w:author="Moses, Robbie" w:date="2023-02-14T01:28:00Z">
                  <w:rPr/>
                </w:rPrChange>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236D4380" w:rsidR="007467C0" w:rsidRPr="00FB292A" w:rsidRDefault="007467C0" w:rsidP="00F21D4C">
            <w:pPr>
              <w:pStyle w:val="TableBody"/>
            </w:pPr>
            <w:del w:id="538" w:author="Moses, Robbie" w:date="2023-02-14T01:33:00Z">
              <w:r w:rsidRPr="006A3CB9" w:rsidDel="006A3CB9">
                <w:rPr>
                  <w:b/>
                  <w:bCs/>
                  <w:u w:val="single"/>
                  <w:rPrChange w:id="539" w:author="Moses, Robbie" w:date="2023-02-14T01:33:00Z">
                    <w:rPr/>
                  </w:rPrChange>
                </w:rPr>
                <w:delText>For e</w:delText>
              </w:r>
            </w:del>
            <w:ins w:id="540" w:author="Moses, Robbie" w:date="2023-02-14T01:33:00Z">
              <w:r w:rsidR="006A3CB9">
                <w:rPr>
                  <w:b/>
                  <w:bCs/>
                  <w:u w:val="single"/>
                </w:rPr>
                <w:t>E</w:t>
              </w:r>
            </w:ins>
            <w:r w:rsidRPr="006A3CB9">
              <w:rPr>
                <w:b/>
                <w:bCs/>
                <w:u w:val="single"/>
                <w:rPrChange w:id="541" w:author="Moses, Robbie" w:date="2023-02-14T01:33:00Z">
                  <w:rPr/>
                </w:rPrChange>
              </w:rPr>
              <w:t>xample,</w:t>
            </w:r>
            <w:r w:rsidRPr="00FB292A">
              <w:t xml:space="preserve"> Tuesday’s Required balance is $100,000, </w:t>
            </w:r>
            <w:ins w:id="542" w:author="Moses, Robbie" w:date="2023-02-13T01:45:00Z">
              <w:r w:rsidR="00AB3FB0">
                <w:t xml:space="preserve">and </w:t>
              </w:r>
            </w:ins>
            <w:r w:rsidRPr="00FB292A">
              <w:t>the opening balance for Tuesday is $98,000 meaning the Cashpoint will fall short $2,000. If the exception amount were set to $5,000, the opening balance for Tuesday could fall to $95,000 without generating and Emergency Delivery.</w:t>
            </w:r>
          </w:p>
          <w:p w14:paraId="7253BD1D" w14:textId="35D91347" w:rsidR="007467C0" w:rsidRPr="00FB292A" w:rsidDel="00C541BB" w:rsidRDefault="007467C0" w:rsidP="00A21753">
            <w:pPr>
              <w:pStyle w:val="TableNote"/>
              <w:rPr>
                <w:del w:id="543" w:author="Moses, Robbie" w:date="2023-02-14T01:32:00Z"/>
              </w:rPr>
            </w:pPr>
            <w:r w:rsidRPr="00FB292A">
              <w:rPr>
                <w:b/>
              </w:rPr>
              <w:t>Note:</w:t>
            </w:r>
            <w:r w:rsidRPr="00FB292A">
              <w:t xml:space="preserve"> The Exception Amount is an exception based on the Required Balance. Therefore, the Exception Amount cannot exceed the Required Balance value.</w:t>
            </w:r>
          </w:p>
          <w:p w14:paraId="118AEF15" w14:textId="77777777" w:rsidR="007467C0" w:rsidRPr="00FB292A" w:rsidRDefault="007467C0">
            <w:pPr>
              <w:pStyle w:val="TableNote"/>
              <w:pPrChange w:id="544" w:author="Moses, Robbie" w:date="2023-02-14T01:32:00Z">
                <w:pPr>
                  <w:pStyle w:val="TableBody"/>
                </w:pPr>
              </w:pPrChange>
            </w:pP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B318AF" w:rsidRDefault="007467C0" w:rsidP="00F21D4C">
            <w:pPr>
              <w:pStyle w:val="TableBody"/>
              <w:rPr>
                <w:b/>
                <w:bCs/>
                <w:rPrChange w:id="545" w:author="Moses, Robbie" w:date="2023-02-14T01:28:00Z">
                  <w:rPr/>
                </w:rPrChange>
              </w:rPr>
            </w:pPr>
            <w:r w:rsidRPr="00B318AF">
              <w:rPr>
                <w:b/>
                <w:bCs/>
                <w:rPrChange w:id="546" w:author="Moses, Robbie" w:date="2023-02-14T01:28:00Z">
                  <w:rPr/>
                </w:rPrChange>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6FE6182D" w:rsidR="007467C0" w:rsidRPr="00FB292A" w:rsidRDefault="007467C0" w:rsidP="00F21D4C">
            <w:pPr>
              <w:pStyle w:val="TableBody"/>
            </w:pPr>
            <w:del w:id="547" w:author="Moses, Robbie" w:date="2023-02-14T01:34:00Z">
              <w:r w:rsidRPr="004100CA" w:rsidDel="004100CA">
                <w:rPr>
                  <w:b/>
                  <w:bCs/>
                  <w:u w:val="single"/>
                  <w:rPrChange w:id="548" w:author="Moses, Robbie" w:date="2023-02-14T01:34:00Z">
                    <w:rPr/>
                  </w:rPrChange>
                </w:rPr>
                <w:delText>For e</w:delText>
              </w:r>
            </w:del>
            <w:ins w:id="549" w:author="Moses, Robbie" w:date="2023-02-14T01:34:00Z">
              <w:r w:rsidR="004100CA" w:rsidRPr="004100CA">
                <w:rPr>
                  <w:b/>
                  <w:bCs/>
                  <w:u w:val="single"/>
                  <w:rPrChange w:id="550" w:author="Moses, Robbie" w:date="2023-02-14T01:34:00Z">
                    <w:rPr/>
                  </w:rPrChange>
                </w:rPr>
                <w:t>E</w:t>
              </w:r>
            </w:ins>
            <w:r w:rsidRPr="004100CA">
              <w:rPr>
                <w:b/>
                <w:bCs/>
                <w:u w:val="single"/>
                <w:rPrChange w:id="551" w:author="Moses, Robbie" w:date="2023-02-14T01:34:00Z">
                  <w:rPr/>
                </w:rPrChange>
              </w:rPr>
              <w:t>xample,</w:t>
            </w:r>
            <w:r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B318AF" w:rsidRDefault="007467C0" w:rsidP="00F21D4C">
            <w:pPr>
              <w:pStyle w:val="TableBody"/>
              <w:rPr>
                <w:b/>
                <w:bCs/>
                <w:rPrChange w:id="552" w:author="Moses, Robbie" w:date="2023-02-14T01:28:00Z">
                  <w:rPr/>
                </w:rPrChange>
              </w:rPr>
            </w:pPr>
            <w:r w:rsidRPr="00B318AF">
              <w:rPr>
                <w:b/>
                <w:bCs/>
                <w:rPrChange w:id="553" w:author="Moses, Robbie" w:date="2023-02-14T01:28:00Z">
                  <w:rPr/>
                </w:rPrChange>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B318AF" w:rsidRDefault="007467C0" w:rsidP="00F21D4C">
            <w:pPr>
              <w:pStyle w:val="TableBody"/>
              <w:rPr>
                <w:b/>
                <w:bCs/>
                <w:rPrChange w:id="554" w:author="Moses, Robbie" w:date="2023-02-14T01:28:00Z">
                  <w:rPr/>
                </w:rPrChange>
              </w:rPr>
            </w:pPr>
            <w:r w:rsidRPr="00B318AF">
              <w:rPr>
                <w:b/>
                <w:bCs/>
                <w:rPrChange w:id="555" w:author="Moses, Robbie" w:date="2023-02-14T01:28:00Z">
                  <w:rPr/>
                </w:rPrChange>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23FEAAC8" w14:textId="604F1C5E" w:rsidR="00F21D4C" w:rsidDel="00CB1FAD" w:rsidRDefault="007467C0" w:rsidP="007467C0">
      <w:pPr>
        <w:pStyle w:val="TopofSection"/>
        <w:rPr>
          <w:del w:id="556" w:author="Moses, Robbie" w:date="2023-02-14T01:34:00Z"/>
        </w:rPr>
      </w:pPr>
      <w:del w:id="557" w:author="Moses, Robbie" w:date="2023-02-14T01:34:00Z">
        <w:r w:rsidRPr="00326CDA" w:rsidDel="00CB1FAD">
          <w:delText xml:space="preserve"> </w:delText>
        </w:r>
      </w:del>
    </w:p>
    <w:p w14:paraId="10AEA855" w14:textId="745CB7A8" w:rsidR="007467C0" w:rsidRPr="00CB1FAD" w:rsidRDefault="00A86615" w:rsidP="007467C0">
      <w:pPr>
        <w:pStyle w:val="TopofSection"/>
        <w:rPr>
          <w:rPrChange w:id="558" w:author="Moses, Robbie" w:date="2023-02-14T01:34:00Z">
            <w:rPr>
              <w:b/>
              <w:lang w:val="en-US"/>
            </w:rPr>
          </w:rPrChange>
        </w:rPr>
      </w:pPr>
      <w:r w:rsidRPr="00CB1FAD">
        <w:fldChar w:fldCharType="begin"/>
      </w:r>
      <w:r>
        <w:instrText xml:space="preserve"> HYPERLINK \l "_General_OptiVault_Pages" </w:instrText>
      </w:r>
      <w:r w:rsidRPr="00CB1FAD">
        <w:fldChar w:fldCharType="separate"/>
      </w:r>
      <w:r w:rsidR="007467C0" w:rsidRPr="00CB1FAD">
        <w:rPr>
          <w:rPrChange w:id="559" w:author="Moses, Robbie" w:date="2023-02-14T01:34:00Z">
            <w:rPr>
              <w:rStyle w:val="Hyperlink"/>
              <w:rFonts w:eastAsiaTheme="majorEastAsia"/>
              <w:color w:val="A5A5A5" w:themeColor="accent3"/>
              <w:lang w:val="en-US"/>
            </w:rPr>
          </w:rPrChange>
        </w:rPr>
        <w:t>Return: OptiVault General Pages</w:t>
      </w:r>
      <w:r w:rsidRPr="00CB1FAD">
        <w:rPr>
          <w:rPrChange w:id="560" w:author="Moses, Robbie" w:date="2023-02-14T01:34:00Z">
            <w:rPr>
              <w:rStyle w:val="Hyperlink"/>
              <w:rFonts w:eastAsiaTheme="majorEastAsia"/>
              <w:color w:val="A5A5A5" w:themeColor="accent3"/>
              <w:lang w:val="en-US"/>
            </w:rPr>
          </w:rPrChange>
        </w:rPr>
        <w:fldChar w:fldCharType="end"/>
      </w:r>
    </w:p>
    <w:p w14:paraId="20C562D5" w14:textId="435166EC" w:rsidR="00CB1FAD" w:rsidRDefault="00CB1FAD">
      <w:pPr>
        <w:spacing w:after="160" w:line="259" w:lineRule="auto"/>
        <w:rPr>
          <w:ins w:id="561" w:author="Moses, Robbie" w:date="2023-02-14T01:35:00Z"/>
          <w:color w:val="76923C"/>
          <w:sz w:val="20"/>
          <w:szCs w:val="20"/>
          <w:lang w:val="x-none" w:eastAsia="x-none" w:bidi="ar-SA"/>
        </w:rPr>
      </w:pPr>
      <w:ins w:id="562" w:author="Moses, Robbie" w:date="2023-02-14T01:35:00Z">
        <w:r>
          <w:br w:type="page"/>
        </w:r>
      </w:ins>
    </w:p>
    <w:p w14:paraId="24E65157" w14:textId="2843248C" w:rsidR="007467C0" w:rsidDel="00CB1FAD" w:rsidRDefault="007467C0" w:rsidP="007467C0">
      <w:pPr>
        <w:pStyle w:val="TopofSection"/>
        <w:rPr>
          <w:del w:id="563" w:author="Moses, Robbie" w:date="2023-02-14T01:35:00Z"/>
        </w:rPr>
      </w:pPr>
      <w:bookmarkStart w:id="564" w:name="_Toc127244484"/>
      <w:bookmarkStart w:id="565" w:name="_Toc127244594"/>
      <w:bookmarkStart w:id="566" w:name="_Toc127491543"/>
      <w:bookmarkStart w:id="567" w:name="_Toc127491656"/>
      <w:bookmarkStart w:id="568" w:name="_Toc127491768"/>
      <w:bookmarkStart w:id="569" w:name="_Toc128019064"/>
      <w:bookmarkStart w:id="570" w:name="_Toc128020275"/>
      <w:bookmarkStart w:id="571" w:name="_Toc128020389"/>
      <w:bookmarkStart w:id="572" w:name="_Toc128020503"/>
      <w:bookmarkStart w:id="573" w:name="_Toc128020618"/>
      <w:bookmarkStart w:id="574" w:name="_Toc128020732"/>
      <w:bookmarkStart w:id="575" w:name="_Toc128020847"/>
      <w:bookmarkStart w:id="576" w:name="_Toc128020961"/>
      <w:bookmarkStart w:id="577" w:name="_Toc128021076"/>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4F6D3FE6" w14:textId="77777777" w:rsidR="007467C0" w:rsidRDefault="007467C0" w:rsidP="007467C0">
      <w:pPr>
        <w:pStyle w:val="Heading3"/>
      </w:pPr>
      <w:bookmarkStart w:id="578" w:name="_Ref245719414"/>
      <w:bookmarkStart w:id="579" w:name="_Toc74556355"/>
      <w:bookmarkStart w:id="580" w:name="_Toc127491544"/>
      <w:bookmarkStart w:id="581" w:name="_Toc128021077"/>
      <w:r>
        <w:t>Cashpoint</w:t>
      </w:r>
      <w:r>
        <w:rPr>
          <w:rFonts w:ascii="Wingdings" w:hAnsi="Wingdings"/>
        </w:rPr>
        <w:t></w:t>
      </w:r>
      <w:r>
        <w:t>Basic</w:t>
      </w:r>
      <w:r>
        <w:rPr>
          <w:rFonts w:ascii="Wingdings" w:hAnsi="Wingdings"/>
        </w:rPr>
        <w:t></w:t>
      </w:r>
      <w:r>
        <w:t>Service Days</w:t>
      </w:r>
      <w:bookmarkEnd w:id="578"/>
      <w:bookmarkEnd w:id="579"/>
      <w:bookmarkEnd w:id="580"/>
      <w:bookmarkEnd w:id="581"/>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6B151426" w14:textId="2925967A" w:rsidR="007467C0" w:rsidDel="00CB1FAD" w:rsidRDefault="007467C0" w:rsidP="007467C0">
      <w:pPr>
        <w:rPr>
          <w:del w:id="582" w:author="Moses, Robbie" w:date="2023-02-14T01:35:00Z"/>
        </w:rPr>
      </w:pPr>
    </w:p>
    <w:p w14:paraId="22B2EB38" w14:textId="77777777" w:rsidR="007467C0" w:rsidRDefault="007467C0" w:rsidP="007467C0">
      <w:pPr>
        <w:pStyle w:val="Caption"/>
      </w:pPr>
      <w:bookmarkStart w:id="583"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5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Change w:id="584" w:author="Moses, Robbie" w:date="2023-02-14T01:35:00Z">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PrChange>
      </w:tblPr>
      <w:tblGrid>
        <w:gridCol w:w="2300"/>
        <w:gridCol w:w="5750"/>
        <w:tblGridChange w:id="585">
          <w:tblGrid>
            <w:gridCol w:w="2300"/>
            <w:gridCol w:w="5750"/>
          </w:tblGrid>
        </w:tblGridChange>
      </w:tblGrid>
      <w:tr w:rsidR="007467C0" w:rsidRPr="00A875AE" w14:paraId="42DCE655" w14:textId="77777777" w:rsidTr="00A136BE">
        <w:trPr>
          <w:tblHeader/>
          <w:trPrChange w:id="586" w:author="Moses, Robbie" w:date="2023-02-14T01:35:00Z">
            <w:trPr>
              <w:cantSplit/>
              <w:tblHeader/>
            </w:trPr>
          </w:trPrChange>
        </w:trPr>
        <w:tc>
          <w:tcPr>
            <w:tcW w:w="2300" w:type="dxa"/>
            <w:tcBorders>
              <w:top w:val="single" w:sz="6" w:space="0" w:color="auto"/>
              <w:bottom w:val="double" w:sz="6" w:space="0" w:color="auto"/>
              <w:right w:val="single" w:sz="6" w:space="0" w:color="auto"/>
            </w:tcBorders>
            <w:shd w:val="clear" w:color="auto" w:fill="60C03A"/>
            <w:tcPrChange w:id="587" w:author="Moses, Robbie" w:date="2023-02-14T01:35:00Z">
              <w:tcPr>
                <w:tcW w:w="2300" w:type="dxa"/>
                <w:tcBorders>
                  <w:top w:val="single" w:sz="6" w:space="0" w:color="auto"/>
                  <w:bottom w:val="double" w:sz="6" w:space="0" w:color="auto"/>
                  <w:right w:val="single" w:sz="6" w:space="0" w:color="auto"/>
                </w:tcBorders>
                <w:shd w:val="clear" w:color="auto" w:fill="60C03A"/>
              </w:tcPr>
            </w:tcPrChange>
          </w:tcPr>
          <w:p w14:paraId="44F68F19"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Change w:id="588" w:author="Moses, Robbie" w:date="2023-02-14T01:35:00Z">
              <w:tcPr>
                <w:tcW w:w="5750" w:type="dxa"/>
                <w:tcBorders>
                  <w:top w:val="single" w:sz="6" w:space="0" w:color="auto"/>
                  <w:left w:val="nil"/>
                  <w:bottom w:val="double" w:sz="6" w:space="0" w:color="auto"/>
                </w:tcBorders>
                <w:shd w:val="clear" w:color="auto" w:fill="60C03A"/>
              </w:tcPr>
            </w:tcPrChange>
          </w:tcPr>
          <w:p w14:paraId="41DC7E0F" w14:textId="77777777" w:rsidR="007467C0" w:rsidRPr="00A875AE" w:rsidRDefault="007467C0" w:rsidP="00E12A0B">
            <w:pPr>
              <w:pStyle w:val="TableHeader"/>
            </w:pPr>
            <w:r w:rsidRPr="00A875AE">
              <w:t>Description</w:t>
            </w:r>
          </w:p>
        </w:tc>
      </w:tr>
      <w:tr w:rsidR="007467C0" w:rsidRPr="00A875AE" w14:paraId="6AF2DB1A" w14:textId="77777777" w:rsidTr="00A136BE">
        <w:trPr>
          <w:trPrChange w:id="589" w:author="Moses, Robbie" w:date="2023-02-14T01:35:00Z">
            <w:trPr>
              <w:cantSplit/>
            </w:trPr>
          </w:trPrChange>
        </w:trPr>
        <w:tc>
          <w:tcPr>
            <w:tcW w:w="2300" w:type="dxa"/>
            <w:tcBorders>
              <w:top w:val="nil"/>
              <w:bottom w:val="single" w:sz="6" w:space="0" w:color="auto"/>
              <w:right w:val="single" w:sz="6" w:space="0" w:color="auto"/>
            </w:tcBorders>
            <w:tcPrChange w:id="590" w:author="Moses, Robbie" w:date="2023-02-14T01:35:00Z">
              <w:tcPr>
                <w:tcW w:w="2300" w:type="dxa"/>
                <w:tcBorders>
                  <w:top w:val="nil"/>
                  <w:bottom w:val="single" w:sz="6" w:space="0" w:color="auto"/>
                  <w:right w:val="single" w:sz="6" w:space="0" w:color="auto"/>
                </w:tcBorders>
              </w:tcPr>
            </w:tcPrChange>
          </w:tcPr>
          <w:p w14:paraId="2F7D1F66" w14:textId="77777777" w:rsidR="007467C0" w:rsidRPr="00A136BE" w:rsidRDefault="007467C0">
            <w:pPr>
              <w:pStyle w:val="TableBody"/>
              <w:rPr>
                <w:b/>
                <w:bCs/>
                <w:rPrChange w:id="591" w:author="Moses, Robbie" w:date="2023-02-14T01:35:00Z">
                  <w:rPr>
                    <w:lang w:eastAsia="en-US"/>
                  </w:rPr>
                </w:rPrChange>
              </w:rPr>
              <w:pPrChange w:id="592" w:author="Moses, Robbie" w:date="2023-02-14T01:35:00Z">
                <w:pPr>
                  <w:pStyle w:val="TableCellText"/>
                </w:pPr>
              </w:pPrChange>
            </w:pPr>
            <w:r w:rsidRPr="00A136BE">
              <w:rPr>
                <w:b/>
                <w:bCs/>
                <w:rPrChange w:id="593" w:author="Moses, Robbie" w:date="2023-02-14T01:35:00Z">
                  <w:rPr/>
                </w:rPrChange>
              </w:rPr>
              <w:t>Calendar</w:t>
            </w:r>
          </w:p>
        </w:tc>
        <w:tc>
          <w:tcPr>
            <w:tcW w:w="5750" w:type="dxa"/>
            <w:tcBorders>
              <w:top w:val="nil"/>
              <w:left w:val="single" w:sz="6" w:space="0" w:color="auto"/>
              <w:bottom w:val="single" w:sz="6" w:space="0" w:color="auto"/>
            </w:tcBorders>
            <w:tcPrChange w:id="594" w:author="Moses, Robbie" w:date="2023-02-14T01:35:00Z">
              <w:tcPr>
                <w:tcW w:w="5750" w:type="dxa"/>
                <w:tcBorders>
                  <w:top w:val="nil"/>
                  <w:left w:val="single" w:sz="6" w:space="0" w:color="auto"/>
                  <w:bottom w:val="single" w:sz="6" w:space="0" w:color="auto"/>
                </w:tcBorders>
              </w:tcPr>
            </w:tcPrChange>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A136BE">
        <w:trPr>
          <w:trPrChange w:id="595" w:author="Moses, Robbie" w:date="2023-02-14T01:35:00Z">
            <w:trPr>
              <w:cantSplit/>
            </w:trPr>
          </w:trPrChange>
        </w:trPr>
        <w:tc>
          <w:tcPr>
            <w:tcW w:w="2300" w:type="dxa"/>
            <w:tcBorders>
              <w:top w:val="nil"/>
              <w:bottom w:val="single" w:sz="6" w:space="0" w:color="auto"/>
              <w:right w:val="single" w:sz="6" w:space="0" w:color="auto"/>
            </w:tcBorders>
            <w:tcPrChange w:id="596" w:author="Moses, Robbie" w:date="2023-02-14T01:35:00Z">
              <w:tcPr>
                <w:tcW w:w="2300" w:type="dxa"/>
                <w:tcBorders>
                  <w:top w:val="nil"/>
                  <w:bottom w:val="single" w:sz="6" w:space="0" w:color="auto"/>
                  <w:right w:val="single" w:sz="6" w:space="0" w:color="auto"/>
                </w:tcBorders>
              </w:tcPr>
            </w:tcPrChange>
          </w:tcPr>
          <w:p w14:paraId="01CC74F4" w14:textId="77777777" w:rsidR="007467C0" w:rsidRPr="00A136BE" w:rsidRDefault="007467C0">
            <w:pPr>
              <w:pStyle w:val="TableBody"/>
              <w:rPr>
                <w:b/>
                <w:bCs/>
                <w:rPrChange w:id="597" w:author="Moses, Robbie" w:date="2023-02-14T01:35:00Z">
                  <w:rPr>
                    <w:lang w:eastAsia="en-US"/>
                  </w:rPr>
                </w:rPrChange>
              </w:rPr>
              <w:pPrChange w:id="598" w:author="Moses, Robbie" w:date="2023-02-14T01:35:00Z">
                <w:pPr>
                  <w:pStyle w:val="TableCellText"/>
                </w:pPr>
              </w:pPrChange>
            </w:pPr>
            <w:r w:rsidRPr="00A136BE">
              <w:rPr>
                <w:b/>
                <w:bCs/>
                <w:rPrChange w:id="599" w:author="Moses, Robbie" w:date="2023-02-14T01:35:00Z">
                  <w:rPr/>
                </w:rPrChange>
              </w:rPr>
              <w:t>Business Days</w:t>
            </w:r>
          </w:p>
        </w:tc>
        <w:tc>
          <w:tcPr>
            <w:tcW w:w="5750" w:type="dxa"/>
            <w:tcBorders>
              <w:top w:val="nil"/>
              <w:left w:val="single" w:sz="6" w:space="0" w:color="auto"/>
              <w:bottom w:val="single" w:sz="6" w:space="0" w:color="auto"/>
            </w:tcBorders>
            <w:tcPrChange w:id="600" w:author="Moses, Robbie" w:date="2023-02-14T01:35:00Z">
              <w:tcPr>
                <w:tcW w:w="5750" w:type="dxa"/>
                <w:tcBorders>
                  <w:top w:val="nil"/>
                  <w:left w:val="single" w:sz="6" w:space="0" w:color="auto"/>
                  <w:bottom w:val="single" w:sz="6" w:space="0" w:color="auto"/>
                </w:tcBorders>
              </w:tcPr>
            </w:tcPrChange>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A136BE">
        <w:trPr>
          <w:trPrChange w:id="601" w:author="Moses, Robbie" w:date="2023-02-14T01:35:00Z">
            <w:trPr>
              <w:cantSplit/>
            </w:trPr>
          </w:trPrChange>
        </w:trPr>
        <w:tc>
          <w:tcPr>
            <w:tcW w:w="2300" w:type="dxa"/>
            <w:tcBorders>
              <w:top w:val="nil"/>
              <w:bottom w:val="single" w:sz="4" w:space="0" w:color="auto"/>
              <w:right w:val="single" w:sz="6" w:space="0" w:color="auto"/>
            </w:tcBorders>
            <w:tcPrChange w:id="602" w:author="Moses, Robbie" w:date="2023-02-14T01:35:00Z">
              <w:tcPr>
                <w:tcW w:w="2300" w:type="dxa"/>
                <w:tcBorders>
                  <w:top w:val="nil"/>
                  <w:bottom w:val="single" w:sz="4" w:space="0" w:color="auto"/>
                  <w:right w:val="single" w:sz="6" w:space="0" w:color="auto"/>
                </w:tcBorders>
              </w:tcPr>
            </w:tcPrChange>
          </w:tcPr>
          <w:p w14:paraId="0296F48D" w14:textId="77777777" w:rsidR="007467C0" w:rsidRPr="00A136BE" w:rsidRDefault="007467C0">
            <w:pPr>
              <w:pStyle w:val="TableBody"/>
              <w:rPr>
                <w:b/>
                <w:bCs/>
                <w:rPrChange w:id="603" w:author="Moses, Robbie" w:date="2023-02-14T01:35:00Z">
                  <w:rPr>
                    <w:lang w:eastAsia="en-US"/>
                  </w:rPr>
                </w:rPrChange>
              </w:rPr>
              <w:pPrChange w:id="604" w:author="Moses, Robbie" w:date="2023-02-14T01:35:00Z">
                <w:pPr>
                  <w:pStyle w:val="TableCellText"/>
                </w:pPr>
              </w:pPrChange>
            </w:pPr>
            <w:r w:rsidRPr="00A136BE">
              <w:rPr>
                <w:b/>
                <w:bCs/>
                <w:rPrChange w:id="605" w:author="Moses, Robbie" w:date="2023-02-14T01:35:00Z">
                  <w:rPr/>
                </w:rPrChange>
              </w:rPr>
              <w:t>Required Service Days</w:t>
            </w:r>
          </w:p>
        </w:tc>
        <w:tc>
          <w:tcPr>
            <w:tcW w:w="5750" w:type="dxa"/>
            <w:tcBorders>
              <w:top w:val="nil"/>
              <w:left w:val="single" w:sz="6" w:space="0" w:color="auto"/>
              <w:bottom w:val="single" w:sz="4" w:space="0" w:color="auto"/>
            </w:tcBorders>
            <w:tcPrChange w:id="606" w:author="Moses, Robbie" w:date="2023-02-14T01:35:00Z">
              <w:tcPr>
                <w:tcW w:w="5750" w:type="dxa"/>
                <w:tcBorders>
                  <w:top w:val="nil"/>
                  <w:left w:val="single" w:sz="6" w:space="0" w:color="auto"/>
                  <w:bottom w:val="single" w:sz="4" w:space="0" w:color="auto"/>
                </w:tcBorders>
              </w:tcPr>
            </w:tcPrChange>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A136BE">
        <w:trPr>
          <w:trPrChange w:id="607"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08"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1E600B53" w14:textId="77777777" w:rsidR="007467C0" w:rsidRPr="00A136BE" w:rsidRDefault="007467C0">
            <w:pPr>
              <w:pStyle w:val="TableBody"/>
              <w:rPr>
                <w:b/>
                <w:bCs/>
                <w:rPrChange w:id="609" w:author="Moses, Robbie" w:date="2023-02-14T01:35:00Z">
                  <w:rPr>
                    <w:lang w:eastAsia="en-US"/>
                  </w:rPr>
                </w:rPrChange>
              </w:rPr>
              <w:pPrChange w:id="610" w:author="Moses, Robbie" w:date="2023-02-14T01:35:00Z">
                <w:pPr>
                  <w:pStyle w:val="TableCellText"/>
                </w:pPr>
              </w:pPrChange>
            </w:pPr>
            <w:r w:rsidRPr="00A136BE">
              <w:rPr>
                <w:b/>
                <w:bCs/>
                <w:rPrChange w:id="611" w:author="Moses, Robbie" w:date="2023-02-14T01:35:00Z">
                  <w:rPr/>
                </w:rPrChange>
              </w:rPr>
              <w:t>Optional Service Days</w:t>
            </w:r>
          </w:p>
        </w:tc>
        <w:tc>
          <w:tcPr>
            <w:tcW w:w="5750" w:type="dxa"/>
            <w:tcBorders>
              <w:top w:val="single" w:sz="4" w:space="0" w:color="auto"/>
              <w:left w:val="single" w:sz="4" w:space="0" w:color="auto"/>
              <w:bottom w:val="single" w:sz="4" w:space="0" w:color="auto"/>
              <w:right w:val="single" w:sz="4" w:space="0" w:color="auto"/>
            </w:tcBorders>
            <w:tcPrChange w:id="612"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A136BE">
        <w:trPr>
          <w:trPrChange w:id="613"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14"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Change w:id="615"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0F5B15">
              <w:rPr>
                <w:b/>
                <w:bCs/>
                <w:rPrChange w:id="616" w:author="Moses, Robbie" w:date="2023-02-14T01:36:00Z">
                  <w:rPr/>
                </w:rPrChange>
              </w:rPr>
              <w:t xml:space="preserve">Weekly – </w:t>
            </w:r>
            <w:r w:rsidRPr="00FB292A">
              <w:t>Service is done every week</w:t>
            </w:r>
          </w:p>
          <w:p w14:paraId="7AC419F8" w14:textId="77777777" w:rsidR="007467C0" w:rsidRPr="00FB292A" w:rsidRDefault="007467C0" w:rsidP="00D42E06">
            <w:pPr>
              <w:pStyle w:val="TableListBullet"/>
            </w:pPr>
            <w:r w:rsidRPr="000F5B15">
              <w:rPr>
                <w:b/>
                <w:bCs/>
                <w:rPrChange w:id="617" w:author="Moses, Robbie" w:date="2023-02-14T01:36:00Z">
                  <w:rPr/>
                </w:rPrChange>
              </w:rPr>
              <w:t>Bi-Weekly –</w:t>
            </w:r>
            <w:r w:rsidRPr="00FB292A">
              <w:t xml:space="preserve"> Service is done every 2 weeks</w:t>
            </w:r>
          </w:p>
          <w:p w14:paraId="50253B8D" w14:textId="77777777" w:rsidR="007467C0" w:rsidRPr="00FB292A" w:rsidRDefault="007467C0" w:rsidP="00D42E06">
            <w:pPr>
              <w:pStyle w:val="TableListBullet"/>
            </w:pPr>
            <w:r w:rsidRPr="000F5B15">
              <w:rPr>
                <w:b/>
                <w:bCs/>
                <w:rPrChange w:id="618" w:author="Moses, Robbie" w:date="2023-02-14T01:36:00Z">
                  <w:rPr/>
                </w:rPrChange>
              </w:rPr>
              <w:t>Tri-Weekly –</w:t>
            </w:r>
            <w:r w:rsidRPr="00FB292A">
              <w:t xml:space="preserve"> Service is done every 3 weeks</w:t>
            </w:r>
          </w:p>
          <w:p w14:paraId="3F6A5ED3" w14:textId="77777777" w:rsidR="007467C0" w:rsidRPr="00FB292A" w:rsidRDefault="007467C0" w:rsidP="00D42E06">
            <w:pPr>
              <w:pStyle w:val="TableListBullet"/>
            </w:pPr>
            <w:r w:rsidRPr="000F5B15">
              <w:rPr>
                <w:b/>
                <w:bCs/>
                <w:rPrChange w:id="619" w:author="Moses, Robbie" w:date="2023-02-14T01:37:00Z">
                  <w:rPr/>
                </w:rPrChange>
              </w:rPr>
              <w:t>Forth Week –</w:t>
            </w:r>
            <w:r w:rsidRPr="00FB292A">
              <w:t xml:space="preserve"> Service is done every 4 weeks</w:t>
            </w:r>
          </w:p>
          <w:p w14:paraId="6EC48CE1" w14:textId="77777777" w:rsidR="007467C0" w:rsidRPr="00FB292A" w:rsidRDefault="007467C0" w:rsidP="00D42E06">
            <w:pPr>
              <w:pStyle w:val="TableListBullet"/>
            </w:pPr>
            <w:r w:rsidRPr="000F5B15">
              <w:rPr>
                <w:b/>
                <w:bCs/>
                <w:rPrChange w:id="620" w:author="Moses, Robbie" w:date="2023-02-14T01:37:00Z">
                  <w:rPr/>
                </w:rPrChange>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E40BBD">
              <w:rPr>
                <w:b/>
                <w:bCs/>
                <w:rPrChange w:id="621" w:author="Moses, Robbie" w:date="2023-02-14T01:37:00Z">
                  <w:rPr/>
                </w:rPrChange>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E40BBD">
              <w:rPr>
                <w:b/>
                <w:bCs/>
                <w:rPrChange w:id="622" w:author="Moses, Robbie" w:date="2023-02-14T01:38:00Z">
                  <w:rPr/>
                </w:rPrChange>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E40BBD">
              <w:rPr>
                <w:b/>
                <w:bCs/>
                <w:rPrChange w:id="623" w:author="Moses, Robbie" w:date="2023-02-14T01:38:00Z">
                  <w:rPr/>
                </w:rPrChange>
              </w:rPr>
              <w:t>Split Week –</w:t>
            </w:r>
            <w:r w:rsidRPr="00FB292A">
              <w:t xml:space="preserve"> Service alternates on different schedules from one week to the next.</w:t>
            </w:r>
          </w:p>
        </w:tc>
      </w:tr>
      <w:tr w:rsidR="007467C0" w:rsidRPr="00A875AE" w14:paraId="2F3C074A" w14:textId="77777777" w:rsidTr="00A136BE">
        <w:trPr>
          <w:trPrChange w:id="624"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25"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Change w:id="626"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7195361F" w14:textId="38219B82" w:rsidR="007467C0" w:rsidRPr="00FB292A" w:rsidRDefault="007467C0" w:rsidP="00D42E06">
            <w:pPr>
              <w:pStyle w:val="TableBody"/>
            </w:pPr>
            <w:r w:rsidRPr="00FB292A">
              <w:t xml:space="preserve">The Lead Time is the time required by the carrier, in advance of </w:t>
            </w:r>
            <w:del w:id="627" w:author="Moses, Robbie" w:date="2023-02-13T01:46:00Z">
              <w:r w:rsidRPr="00FB292A" w:rsidDel="003A27A3">
                <w:delText xml:space="preserve">a </w:delText>
              </w:r>
            </w:del>
            <w:r w:rsidRPr="00FB292A">
              <w:t xml:space="preserve">delivery, that an order must be placed. </w:t>
            </w:r>
          </w:p>
          <w:p w14:paraId="044A3E13" w14:textId="618CAAF2" w:rsidR="007467C0" w:rsidRPr="00FB292A" w:rsidRDefault="007467C0" w:rsidP="00D42E06">
            <w:pPr>
              <w:pStyle w:val="TableBody"/>
            </w:pPr>
            <w:del w:id="628" w:author="Moses, Robbie" w:date="2023-02-14T01:38:00Z">
              <w:r w:rsidRPr="007C21F2" w:rsidDel="007C21F2">
                <w:rPr>
                  <w:b/>
                  <w:bCs/>
                  <w:u w:val="single"/>
                  <w:rPrChange w:id="629" w:author="Moses, Robbie" w:date="2023-02-14T01:38:00Z">
                    <w:rPr/>
                  </w:rPrChange>
                </w:rPr>
                <w:delText>For e</w:delText>
              </w:r>
            </w:del>
            <w:ins w:id="630" w:author="Moses, Robbie" w:date="2023-02-14T01:38:00Z">
              <w:r w:rsidR="007C21F2" w:rsidRPr="007C21F2">
                <w:rPr>
                  <w:b/>
                  <w:bCs/>
                  <w:u w:val="single"/>
                  <w:rPrChange w:id="631" w:author="Moses, Robbie" w:date="2023-02-14T01:38:00Z">
                    <w:rPr/>
                  </w:rPrChange>
                </w:rPr>
                <w:t>E</w:t>
              </w:r>
            </w:ins>
            <w:r w:rsidRPr="007C21F2">
              <w:rPr>
                <w:b/>
                <w:bCs/>
                <w:u w:val="single"/>
                <w:rPrChange w:id="632" w:author="Moses, Robbie" w:date="2023-02-14T01:38:00Z">
                  <w:rPr/>
                </w:rPrChange>
              </w:rPr>
              <w:t>xample,</w:t>
            </w:r>
            <w:r w:rsidRPr="00FB292A">
              <w:t xml:space="preserve"> If an order placed today can be delivered tomorrow, then the Lead Time is defined as 1. </w:t>
            </w:r>
          </w:p>
        </w:tc>
      </w:tr>
      <w:tr w:rsidR="007467C0" w:rsidRPr="00A875AE" w14:paraId="794786B9" w14:textId="77777777" w:rsidTr="00A136BE">
        <w:trPr>
          <w:trPrChange w:id="633"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34"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Change w:id="635"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4A45D6B9" w:rsidR="007467C0" w:rsidRPr="00FB292A" w:rsidRDefault="007467C0" w:rsidP="00D42E06">
            <w:pPr>
              <w:pStyle w:val="TableBody"/>
            </w:pPr>
            <w:del w:id="636" w:author="Moses, Robbie" w:date="2023-02-14T01:38:00Z">
              <w:r w:rsidRPr="0064377D" w:rsidDel="0064377D">
                <w:rPr>
                  <w:b/>
                  <w:bCs/>
                  <w:u w:val="single"/>
                  <w:rPrChange w:id="637" w:author="Moses, Robbie" w:date="2023-02-14T01:39:00Z">
                    <w:rPr/>
                  </w:rPrChange>
                </w:rPr>
                <w:delText>For e</w:delText>
              </w:r>
            </w:del>
            <w:ins w:id="638" w:author="Moses, Robbie" w:date="2023-02-14T01:38:00Z">
              <w:r w:rsidR="0064377D" w:rsidRPr="0064377D">
                <w:rPr>
                  <w:b/>
                  <w:bCs/>
                  <w:u w:val="single"/>
                  <w:rPrChange w:id="639" w:author="Moses, Robbie" w:date="2023-02-14T01:39:00Z">
                    <w:rPr/>
                  </w:rPrChange>
                </w:rPr>
                <w:t>E</w:t>
              </w:r>
            </w:ins>
            <w:r w:rsidRPr="0064377D">
              <w:rPr>
                <w:b/>
                <w:bCs/>
                <w:u w:val="single"/>
                <w:rPrChange w:id="640" w:author="Moses, Robbie" w:date="2023-02-14T01:39:00Z">
                  <w:rPr/>
                </w:rPrChange>
              </w:rPr>
              <w:t>xample,</w:t>
            </w:r>
            <w:r w:rsidRPr="00FB292A">
              <w:t xml:space="preserve"> if a Return Order is placed today and will be picked up tomorrow, then the Lead Time is 1.</w:t>
            </w:r>
          </w:p>
        </w:tc>
      </w:tr>
      <w:tr w:rsidR="007467C0" w:rsidRPr="00A875AE" w14:paraId="3D635AD4" w14:textId="77777777" w:rsidTr="00A136BE">
        <w:trPr>
          <w:trPrChange w:id="641"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42"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Change w:id="643"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ins w:id="644" w:author="Moses, Robbie" w:date="2023-02-13T01:46:00Z">
              <w:r w:rsidR="00E22853">
                <w:t>-of-the-</w:t>
              </w:r>
            </w:ins>
            <w:r w:rsidRPr="00FB292A">
              <w:t>day (BOD) return time is assumed. This includes one less day of demand in the calculation of the return recommendation.</w:t>
            </w:r>
          </w:p>
        </w:tc>
      </w:tr>
      <w:tr w:rsidR="007467C0" w:rsidRPr="00A875AE" w14:paraId="54F87AF3" w14:textId="77777777" w:rsidTr="00A136BE">
        <w:trPr>
          <w:trPrChange w:id="645"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46"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Change w:id="647"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471A0979" w:rsidR="007467C0" w:rsidRPr="00FB292A" w:rsidRDefault="007467C0" w:rsidP="00D42E06">
            <w:pPr>
              <w:pStyle w:val="TableBody"/>
            </w:pPr>
            <w:del w:id="648" w:author="Moses, Robbie" w:date="2023-02-14T01:40:00Z">
              <w:r w:rsidRPr="00734EF0" w:rsidDel="00734EF0">
                <w:rPr>
                  <w:b/>
                  <w:bCs/>
                  <w:u w:val="single"/>
                  <w:rPrChange w:id="649" w:author="Moses, Robbie" w:date="2023-02-14T01:40:00Z">
                    <w:rPr/>
                  </w:rPrChange>
                </w:rPr>
                <w:delText>For e</w:delText>
              </w:r>
            </w:del>
            <w:ins w:id="650" w:author="Moses, Robbie" w:date="2023-02-14T01:40:00Z">
              <w:r w:rsidR="00734EF0" w:rsidRPr="00734EF0">
                <w:rPr>
                  <w:b/>
                  <w:bCs/>
                  <w:u w:val="single"/>
                  <w:rPrChange w:id="651" w:author="Moses, Robbie" w:date="2023-02-14T01:40:00Z">
                    <w:rPr/>
                  </w:rPrChange>
                </w:rPr>
                <w:t>E</w:t>
              </w:r>
            </w:ins>
            <w:r w:rsidRPr="00734EF0">
              <w:rPr>
                <w:b/>
                <w:bCs/>
                <w:u w:val="single"/>
                <w:rPrChange w:id="652" w:author="Moses, Robbie" w:date="2023-02-14T01:40:00Z">
                  <w:rPr/>
                </w:rPrChange>
              </w:rPr>
              <w:t>xample</w:t>
            </w:r>
            <w:r w:rsidRPr="00FB292A">
              <w:t>, if an Emergency Order is placed today and will be delivered today, then the Lead Time is 0.</w:t>
            </w:r>
          </w:p>
        </w:tc>
      </w:tr>
      <w:tr w:rsidR="007467C0" w:rsidRPr="00A875AE" w14:paraId="3DB0CB8C" w14:textId="77777777" w:rsidTr="00A136BE">
        <w:trPr>
          <w:trPrChange w:id="653"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54"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Change w:id="655"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7E8BA849" w14:textId="01033C6B" w:rsidR="007467C0" w:rsidRPr="00FB292A" w:rsidRDefault="007467C0" w:rsidP="00D42E06">
            <w:pPr>
              <w:pStyle w:val="TableBody"/>
            </w:pPr>
            <w:r w:rsidRPr="00FB292A">
              <w:t xml:space="preserve">An Unplanned or Emergency delivery </w:t>
            </w:r>
            <w:del w:id="656" w:author="Moses, Robbie" w:date="2023-02-13T01:47:00Z">
              <w:r w:rsidRPr="00FB292A" w:rsidDel="00123214">
                <w:delText xml:space="preserve">is one that </w:delText>
              </w:r>
            </w:del>
            <w:r w:rsidRPr="00FB292A">
              <w:t>falls outside the Lead Time for normal deliveries.</w:t>
            </w:r>
          </w:p>
          <w:p w14:paraId="4EC40010" w14:textId="0822130C" w:rsidR="007467C0" w:rsidRPr="00FB292A" w:rsidRDefault="007467C0" w:rsidP="00D42E06">
            <w:pPr>
              <w:pStyle w:val="TableBody"/>
            </w:pPr>
            <w:del w:id="657" w:author="Moses, Robbie" w:date="2023-02-14T01:41:00Z">
              <w:r w:rsidRPr="00FB292A" w:rsidDel="00085D56">
                <w:delText xml:space="preserve"> </w:delText>
              </w:r>
            </w:del>
            <w:r w:rsidRPr="00FB292A">
              <w:t>An Unplanned Delivery is a movement of cash to a Cashpoint that can be initiated on short notice. As a result, these types of service</w:t>
            </w:r>
            <w:ins w:id="658" w:author="Moses, Robbie" w:date="2023-02-13T01:48:00Z">
              <w:r w:rsidR="00123214">
                <w:t>s</w:t>
              </w:r>
            </w:ins>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07D29A75"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del w:id="659" w:author="Moses, Robbie" w:date="2023-02-14T01:42:00Z">
              <w:r w:rsidRPr="00FB292A" w:rsidDel="002D6604">
                <w:delText>pre-emptive alerts</w:delText>
              </w:r>
            </w:del>
            <w:ins w:id="660" w:author="Moses, Robbie" w:date="2023-02-14T01:42:00Z">
              <w:r w:rsidR="002D6604">
                <w:t>pre-emptive alerts</w:t>
              </w:r>
            </w:ins>
            <w:r w:rsidRPr="00FB292A">
              <w:t xml:space="preserve"> report to warn of any Cashpoints running low on cash.</w:t>
            </w:r>
          </w:p>
          <w:p w14:paraId="7E599E32" w14:textId="47E83947" w:rsidR="007467C0" w:rsidRPr="00FB292A" w:rsidDel="00884433" w:rsidRDefault="007467C0" w:rsidP="00D42E06">
            <w:pPr>
              <w:pStyle w:val="TableBody"/>
              <w:rPr>
                <w:del w:id="661" w:author="Moses, Robbie" w:date="2023-02-14T01:43:00Z"/>
              </w:rPr>
            </w:pP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A136BE">
        <w:trPr>
          <w:trPrChange w:id="662" w:author="Moses, Robbie" w:date="2023-02-14T01:35:00Z">
            <w:trPr>
              <w:cantSplit/>
            </w:trPr>
          </w:trPrChange>
        </w:trPr>
        <w:tc>
          <w:tcPr>
            <w:tcW w:w="2300" w:type="dxa"/>
            <w:tcBorders>
              <w:top w:val="single" w:sz="4" w:space="0" w:color="auto"/>
              <w:left w:val="single" w:sz="4" w:space="0" w:color="auto"/>
              <w:bottom w:val="single" w:sz="4" w:space="0" w:color="auto"/>
              <w:right w:val="single" w:sz="4" w:space="0" w:color="auto"/>
            </w:tcBorders>
            <w:tcPrChange w:id="663" w:author="Moses, Robbie" w:date="2023-02-14T01:35:00Z">
              <w:tcPr>
                <w:tcW w:w="2300" w:type="dxa"/>
                <w:tcBorders>
                  <w:top w:val="single" w:sz="4" w:space="0" w:color="auto"/>
                  <w:left w:val="single" w:sz="4" w:space="0" w:color="auto"/>
                  <w:bottom w:val="single" w:sz="4" w:space="0" w:color="auto"/>
                  <w:right w:val="single" w:sz="4" w:space="0" w:color="auto"/>
                </w:tcBorders>
              </w:tcPr>
            </w:tcPrChange>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Change w:id="664" w:author="Moses, Robbie" w:date="2023-02-14T01:35:00Z">
              <w:tcPr>
                <w:tcW w:w="5750" w:type="dxa"/>
                <w:tcBorders>
                  <w:top w:val="single" w:sz="4" w:space="0" w:color="auto"/>
                  <w:left w:val="single" w:sz="4" w:space="0" w:color="auto"/>
                  <w:bottom w:val="single" w:sz="4" w:space="0" w:color="auto"/>
                  <w:right w:val="single" w:sz="4" w:space="0" w:color="auto"/>
                </w:tcBorders>
              </w:tcPr>
            </w:tcPrChange>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665" w:name="_Ref245719415"/>
      <w:bookmarkStart w:id="666" w:name="_Toc74556356"/>
    </w:p>
    <w:p w14:paraId="732347E2" w14:textId="2BB07801" w:rsidR="007467C0" w:rsidRDefault="007467C0" w:rsidP="007467C0">
      <w:pPr>
        <w:pStyle w:val="Heading3"/>
      </w:pPr>
      <w:bookmarkStart w:id="667" w:name="_Toc127491545"/>
      <w:bookmarkStart w:id="668" w:name="_Toc128021078"/>
      <w:r>
        <w:t>Cashpoint</w:t>
      </w:r>
      <w:r>
        <w:rPr>
          <w:rFonts w:ascii="Wingdings" w:hAnsi="Wingdings"/>
        </w:rPr>
        <w:t></w:t>
      </w:r>
      <w:r>
        <w:t>Basic</w:t>
      </w:r>
      <w:r>
        <w:rPr>
          <w:rFonts w:ascii="Wingdings" w:hAnsi="Wingdings"/>
        </w:rPr>
        <w:t></w:t>
      </w:r>
      <w:r>
        <w:t>Cashpoints</w:t>
      </w:r>
      <w:bookmarkEnd w:id="665"/>
      <w:bookmarkEnd w:id="666"/>
      <w:bookmarkEnd w:id="667"/>
      <w:bookmarkEnd w:id="668"/>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669"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66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Change w:id="670" w:author="Moses, Robbie" w:date="2023-02-14T01:45:00Z">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PrChange>
      </w:tblPr>
      <w:tblGrid>
        <w:gridCol w:w="2300"/>
        <w:gridCol w:w="5750"/>
        <w:tblGridChange w:id="671">
          <w:tblGrid>
            <w:gridCol w:w="2300"/>
            <w:gridCol w:w="5750"/>
          </w:tblGrid>
        </w:tblGridChange>
      </w:tblGrid>
      <w:tr w:rsidR="007467C0" w:rsidRPr="00A875AE" w14:paraId="2ACFEA0B" w14:textId="77777777" w:rsidTr="00FE4FDD">
        <w:trPr>
          <w:tblHeader/>
          <w:trPrChange w:id="672" w:author="Moses, Robbie" w:date="2023-02-14T01:45:00Z">
            <w:trPr>
              <w:cantSplit/>
              <w:tblHeader/>
            </w:trPr>
          </w:trPrChange>
        </w:trPr>
        <w:tc>
          <w:tcPr>
            <w:tcW w:w="2300" w:type="dxa"/>
            <w:shd w:val="clear" w:color="auto" w:fill="60C03A"/>
            <w:tcPrChange w:id="673" w:author="Moses, Robbie" w:date="2023-02-14T01:45:00Z">
              <w:tcPr>
                <w:tcW w:w="2300" w:type="dxa"/>
                <w:shd w:val="clear" w:color="auto" w:fill="60C03A"/>
              </w:tcPr>
            </w:tcPrChange>
          </w:tcPr>
          <w:p w14:paraId="1265909B" w14:textId="77777777" w:rsidR="007467C0" w:rsidRPr="002B7987" w:rsidRDefault="007467C0" w:rsidP="00E12A0B">
            <w:pPr>
              <w:pStyle w:val="TableHeader"/>
            </w:pPr>
            <w:r w:rsidRPr="002B7987">
              <w:t>Field Name</w:t>
            </w:r>
          </w:p>
        </w:tc>
        <w:tc>
          <w:tcPr>
            <w:tcW w:w="5750" w:type="dxa"/>
            <w:shd w:val="clear" w:color="auto" w:fill="60C03A"/>
            <w:tcPrChange w:id="674" w:author="Moses, Robbie" w:date="2023-02-14T01:45:00Z">
              <w:tcPr>
                <w:tcW w:w="5750" w:type="dxa"/>
                <w:shd w:val="clear" w:color="auto" w:fill="60C03A"/>
              </w:tcPr>
            </w:tcPrChange>
          </w:tcPr>
          <w:p w14:paraId="5D6946D9" w14:textId="77777777" w:rsidR="007467C0" w:rsidRPr="002B7987" w:rsidRDefault="007467C0" w:rsidP="00E12A0B">
            <w:pPr>
              <w:pStyle w:val="TableHeader"/>
            </w:pPr>
            <w:r w:rsidRPr="002B7987">
              <w:t>Description</w:t>
            </w:r>
          </w:p>
        </w:tc>
      </w:tr>
      <w:tr w:rsidR="007467C0" w:rsidRPr="00A875AE" w14:paraId="52C16A71" w14:textId="77777777" w:rsidTr="00FE4FDD">
        <w:trPr>
          <w:trPrChange w:id="675" w:author="Moses, Robbie" w:date="2023-02-14T01:45:00Z">
            <w:trPr>
              <w:cantSplit/>
            </w:trPr>
          </w:trPrChange>
        </w:trPr>
        <w:tc>
          <w:tcPr>
            <w:tcW w:w="2300" w:type="dxa"/>
            <w:tcPrChange w:id="676" w:author="Moses, Robbie" w:date="2023-02-14T01:45:00Z">
              <w:tcPr>
                <w:tcW w:w="2300" w:type="dxa"/>
              </w:tcPr>
            </w:tcPrChange>
          </w:tcPr>
          <w:p w14:paraId="05528177" w14:textId="77777777" w:rsidR="007467C0" w:rsidRPr="00EC2F9E" w:rsidRDefault="007467C0" w:rsidP="002B7987">
            <w:pPr>
              <w:pStyle w:val="TableBody"/>
              <w:rPr>
                <w:b/>
                <w:bCs/>
                <w:rPrChange w:id="677" w:author="Moses, Robbie" w:date="2023-02-14T01:44:00Z">
                  <w:rPr/>
                </w:rPrChange>
              </w:rPr>
            </w:pPr>
            <w:r w:rsidRPr="00EC2F9E">
              <w:rPr>
                <w:b/>
                <w:bCs/>
                <w:rPrChange w:id="678" w:author="Moses, Robbie" w:date="2023-02-14T01:44:00Z">
                  <w:rPr/>
                </w:rPrChange>
              </w:rPr>
              <w:t>Add Cashpoint Vault</w:t>
            </w:r>
          </w:p>
        </w:tc>
        <w:tc>
          <w:tcPr>
            <w:tcW w:w="5750" w:type="dxa"/>
            <w:tcPrChange w:id="679" w:author="Moses, Robbie" w:date="2023-02-14T01:45:00Z">
              <w:tcPr>
                <w:tcW w:w="5750" w:type="dxa"/>
              </w:tcPr>
            </w:tcPrChange>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E75BA7">
              <w:rPr>
                <w:b/>
                <w:bCs/>
                <w:rPrChange w:id="680" w:author="Moses, Robbie" w:date="2023-02-14T01:44:00Z">
                  <w:rPr/>
                </w:rPrChange>
              </w:rPr>
              <w:t>‘Add’</w:t>
            </w:r>
            <w:r w:rsidRPr="00FB292A">
              <w:t xml:space="preserve"> button. The analyst can also click the Browse button to search for a Cashpoint.</w:t>
            </w:r>
          </w:p>
        </w:tc>
      </w:tr>
      <w:tr w:rsidR="007467C0" w:rsidRPr="00A875AE" w14:paraId="0D8C0198" w14:textId="77777777" w:rsidTr="00FE4FDD">
        <w:trPr>
          <w:trPrChange w:id="681" w:author="Moses, Robbie" w:date="2023-02-14T01:45:00Z">
            <w:trPr>
              <w:cantSplit/>
            </w:trPr>
          </w:trPrChange>
        </w:trPr>
        <w:tc>
          <w:tcPr>
            <w:tcW w:w="2300" w:type="dxa"/>
            <w:tcPrChange w:id="682" w:author="Moses, Robbie" w:date="2023-02-14T01:45:00Z">
              <w:tcPr>
                <w:tcW w:w="2300" w:type="dxa"/>
              </w:tcPr>
            </w:tcPrChange>
          </w:tcPr>
          <w:p w14:paraId="611D63C4" w14:textId="77777777" w:rsidR="007467C0" w:rsidRPr="00EC2F9E" w:rsidRDefault="007467C0" w:rsidP="002B7987">
            <w:pPr>
              <w:pStyle w:val="TableBody"/>
              <w:rPr>
                <w:b/>
                <w:bCs/>
                <w:rPrChange w:id="683" w:author="Moses, Robbie" w:date="2023-02-14T01:44:00Z">
                  <w:rPr/>
                </w:rPrChange>
              </w:rPr>
            </w:pPr>
            <w:r w:rsidRPr="00EC2F9E">
              <w:rPr>
                <w:b/>
                <w:bCs/>
                <w:rPrChange w:id="684" w:author="Moses, Robbie" w:date="2023-02-14T01:44:00Z">
                  <w:rPr/>
                </w:rPrChange>
              </w:rPr>
              <w:t>Add Button</w:t>
            </w:r>
          </w:p>
        </w:tc>
        <w:tc>
          <w:tcPr>
            <w:tcW w:w="5750" w:type="dxa"/>
            <w:tcPrChange w:id="685" w:author="Moses, Robbie" w:date="2023-02-14T01:45:00Z">
              <w:tcPr>
                <w:tcW w:w="5750" w:type="dxa"/>
              </w:tcPr>
            </w:tcPrChange>
          </w:tcPr>
          <w:p w14:paraId="3F893390" w14:textId="67843C09" w:rsidR="007467C0" w:rsidRPr="00FB292A" w:rsidRDefault="007467C0" w:rsidP="002B7987">
            <w:pPr>
              <w:pStyle w:val="TableBody"/>
            </w:pPr>
            <w:r w:rsidRPr="00FB292A">
              <w:t xml:space="preserve">Adds a new Cashpoint to the Vault by entering a valid Cashpoint ID </w:t>
            </w:r>
            <w:ins w:id="686" w:author="Moses, Robbie" w:date="2023-02-13T01:50:00Z">
              <w:r w:rsidR="005348D4">
                <w:t>in</w:t>
              </w:r>
            </w:ins>
            <w:r w:rsidRPr="00FB292A">
              <w:t>to the field adjacent to this button.</w:t>
            </w:r>
          </w:p>
        </w:tc>
      </w:tr>
      <w:tr w:rsidR="007467C0" w:rsidRPr="00A875AE" w14:paraId="0432F5C4" w14:textId="77777777" w:rsidTr="00FE4FDD">
        <w:trPr>
          <w:trPrChange w:id="687" w:author="Moses, Robbie" w:date="2023-02-14T01:45:00Z">
            <w:trPr>
              <w:cantSplit/>
            </w:trPr>
          </w:trPrChange>
        </w:trPr>
        <w:tc>
          <w:tcPr>
            <w:tcW w:w="2300" w:type="dxa"/>
            <w:tcPrChange w:id="688" w:author="Moses, Robbie" w:date="2023-02-14T01:45:00Z">
              <w:tcPr>
                <w:tcW w:w="2300" w:type="dxa"/>
              </w:tcPr>
            </w:tcPrChange>
          </w:tcPr>
          <w:p w14:paraId="4F25D55F" w14:textId="77777777" w:rsidR="007467C0" w:rsidRPr="00EC2F9E" w:rsidRDefault="007467C0" w:rsidP="002B7987">
            <w:pPr>
              <w:pStyle w:val="TableBody"/>
              <w:rPr>
                <w:b/>
                <w:bCs/>
                <w:rPrChange w:id="689" w:author="Moses, Robbie" w:date="2023-02-14T01:44:00Z">
                  <w:rPr/>
                </w:rPrChange>
              </w:rPr>
            </w:pPr>
            <w:r w:rsidRPr="00EC2F9E">
              <w:rPr>
                <w:b/>
                <w:bCs/>
                <w:rPrChange w:id="690" w:author="Moses, Robbie" w:date="2023-02-14T01:44:00Z">
                  <w:rPr/>
                </w:rPrChange>
              </w:rPr>
              <w:t>Browse Button</w:t>
            </w:r>
          </w:p>
        </w:tc>
        <w:tc>
          <w:tcPr>
            <w:tcW w:w="5750" w:type="dxa"/>
            <w:tcPrChange w:id="691" w:author="Moses, Robbie" w:date="2023-02-14T01:45:00Z">
              <w:tcPr>
                <w:tcW w:w="5750" w:type="dxa"/>
              </w:tcPr>
            </w:tcPrChange>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pPr>
              <w:pStyle w:val="TableNote"/>
              <w:pPrChange w:id="692" w:author="Moses, Robbie" w:date="2023-02-14T01:45:00Z">
                <w:pPr>
                  <w:pStyle w:val="TableBody"/>
                </w:pPr>
              </w:pPrChange>
            </w:pPr>
            <w:r w:rsidRPr="00FE4FDD">
              <w:rPr>
                <w:b/>
                <w:bCs/>
                <w:rPrChange w:id="693" w:author="Moses, Robbie" w:date="2023-02-14T01:45:00Z">
                  <w:rPr/>
                </w:rPrChange>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FE4FDD">
        <w:trPr>
          <w:trPrChange w:id="694" w:author="Moses, Robbie" w:date="2023-02-14T01:45:00Z">
            <w:trPr>
              <w:cantSplit/>
            </w:trPr>
          </w:trPrChange>
        </w:trPr>
        <w:tc>
          <w:tcPr>
            <w:tcW w:w="2300" w:type="dxa"/>
            <w:tcPrChange w:id="695" w:author="Moses, Robbie" w:date="2023-02-14T01:45:00Z">
              <w:tcPr>
                <w:tcW w:w="2300" w:type="dxa"/>
              </w:tcPr>
            </w:tcPrChange>
          </w:tcPr>
          <w:p w14:paraId="320B097D" w14:textId="77777777" w:rsidR="007467C0" w:rsidRPr="00EC2F9E" w:rsidRDefault="007467C0" w:rsidP="002B7987">
            <w:pPr>
              <w:pStyle w:val="TableBody"/>
              <w:rPr>
                <w:b/>
                <w:bCs/>
                <w:rPrChange w:id="696" w:author="Moses, Robbie" w:date="2023-02-14T01:44:00Z">
                  <w:rPr/>
                </w:rPrChange>
              </w:rPr>
            </w:pPr>
            <w:r w:rsidRPr="00EC2F9E">
              <w:rPr>
                <w:b/>
                <w:bCs/>
                <w:rPrChange w:id="697" w:author="Moses, Robbie" w:date="2023-02-14T01:44:00Z">
                  <w:rPr/>
                </w:rPrChange>
              </w:rPr>
              <w:lastRenderedPageBreak/>
              <w:t>ID</w:t>
            </w:r>
          </w:p>
        </w:tc>
        <w:tc>
          <w:tcPr>
            <w:tcW w:w="5750" w:type="dxa"/>
            <w:tcPrChange w:id="698" w:author="Moses, Robbie" w:date="2023-02-14T01:45:00Z">
              <w:tcPr>
                <w:tcW w:w="5750" w:type="dxa"/>
              </w:tcPr>
            </w:tcPrChange>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FE4FDD">
        <w:trPr>
          <w:trPrChange w:id="699" w:author="Moses, Robbie" w:date="2023-02-14T01:45:00Z">
            <w:trPr>
              <w:cantSplit/>
            </w:trPr>
          </w:trPrChange>
        </w:trPr>
        <w:tc>
          <w:tcPr>
            <w:tcW w:w="2300" w:type="dxa"/>
            <w:tcPrChange w:id="700" w:author="Moses, Robbie" w:date="2023-02-14T01:45:00Z">
              <w:tcPr>
                <w:tcW w:w="2300" w:type="dxa"/>
              </w:tcPr>
            </w:tcPrChange>
          </w:tcPr>
          <w:p w14:paraId="17A3F280" w14:textId="77777777" w:rsidR="007467C0" w:rsidRPr="00EC2F9E" w:rsidRDefault="007467C0" w:rsidP="002B7987">
            <w:pPr>
              <w:pStyle w:val="TableBody"/>
              <w:rPr>
                <w:b/>
                <w:bCs/>
                <w:rPrChange w:id="701" w:author="Moses, Robbie" w:date="2023-02-14T01:44:00Z">
                  <w:rPr/>
                </w:rPrChange>
              </w:rPr>
            </w:pPr>
            <w:r w:rsidRPr="00EC2F9E">
              <w:rPr>
                <w:b/>
                <w:bCs/>
                <w:rPrChange w:id="702" w:author="Moses, Robbie" w:date="2023-02-14T01:44:00Z">
                  <w:rPr/>
                </w:rPrChange>
              </w:rPr>
              <w:t>Name</w:t>
            </w:r>
          </w:p>
        </w:tc>
        <w:tc>
          <w:tcPr>
            <w:tcW w:w="5750" w:type="dxa"/>
            <w:tcPrChange w:id="703" w:author="Moses, Robbie" w:date="2023-02-14T01:45:00Z">
              <w:tcPr>
                <w:tcW w:w="5750" w:type="dxa"/>
              </w:tcPr>
            </w:tcPrChange>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FE4FDD">
        <w:trPr>
          <w:trPrChange w:id="704" w:author="Moses, Robbie" w:date="2023-02-14T01:45:00Z">
            <w:trPr>
              <w:cantSplit/>
            </w:trPr>
          </w:trPrChange>
        </w:trPr>
        <w:tc>
          <w:tcPr>
            <w:tcW w:w="2300" w:type="dxa"/>
            <w:tcPrChange w:id="705" w:author="Moses, Robbie" w:date="2023-02-14T01:45:00Z">
              <w:tcPr>
                <w:tcW w:w="2300" w:type="dxa"/>
              </w:tcPr>
            </w:tcPrChange>
          </w:tcPr>
          <w:p w14:paraId="10918F70" w14:textId="77777777" w:rsidR="007467C0" w:rsidRPr="00EC2F9E" w:rsidRDefault="007467C0" w:rsidP="002B7987">
            <w:pPr>
              <w:pStyle w:val="TableBody"/>
              <w:rPr>
                <w:b/>
                <w:bCs/>
                <w:rPrChange w:id="706" w:author="Moses, Robbie" w:date="2023-02-14T01:44:00Z">
                  <w:rPr/>
                </w:rPrChange>
              </w:rPr>
            </w:pPr>
            <w:r w:rsidRPr="00EC2F9E">
              <w:rPr>
                <w:b/>
                <w:bCs/>
                <w:rPrChange w:id="707" w:author="Moses, Robbie" w:date="2023-02-14T01:44:00Z">
                  <w:rPr/>
                </w:rPrChange>
              </w:rPr>
              <w:t>Type</w:t>
            </w:r>
          </w:p>
        </w:tc>
        <w:tc>
          <w:tcPr>
            <w:tcW w:w="5750" w:type="dxa"/>
            <w:tcPrChange w:id="708" w:author="Moses, Robbie" w:date="2023-02-14T01:45:00Z">
              <w:tcPr>
                <w:tcW w:w="5750" w:type="dxa"/>
              </w:tcPr>
            </w:tcPrChange>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FE4FDD">
        <w:trPr>
          <w:trPrChange w:id="709" w:author="Moses, Robbie" w:date="2023-02-14T01:45:00Z">
            <w:trPr>
              <w:cantSplit/>
            </w:trPr>
          </w:trPrChange>
        </w:trPr>
        <w:tc>
          <w:tcPr>
            <w:tcW w:w="2300" w:type="dxa"/>
            <w:tcPrChange w:id="710" w:author="Moses, Robbie" w:date="2023-02-14T01:45:00Z">
              <w:tcPr>
                <w:tcW w:w="2300" w:type="dxa"/>
              </w:tcPr>
            </w:tcPrChange>
          </w:tcPr>
          <w:p w14:paraId="78806022" w14:textId="77777777" w:rsidR="007467C0" w:rsidRPr="00EC2F9E" w:rsidRDefault="007467C0" w:rsidP="002B7987">
            <w:pPr>
              <w:pStyle w:val="TableBody"/>
              <w:rPr>
                <w:b/>
                <w:bCs/>
                <w:rPrChange w:id="711" w:author="Moses, Robbie" w:date="2023-02-14T01:44:00Z">
                  <w:rPr/>
                </w:rPrChange>
              </w:rPr>
            </w:pPr>
            <w:r w:rsidRPr="00EC2F9E">
              <w:rPr>
                <w:b/>
                <w:bCs/>
                <w:rPrChange w:id="712" w:author="Moses, Robbie" w:date="2023-02-14T01:44:00Z">
                  <w:rPr/>
                </w:rPrChange>
              </w:rPr>
              <w:t>Return Transit Time</w:t>
            </w:r>
          </w:p>
        </w:tc>
        <w:tc>
          <w:tcPr>
            <w:tcW w:w="5750" w:type="dxa"/>
            <w:tcPrChange w:id="713" w:author="Moses, Robbie" w:date="2023-02-14T01:45:00Z">
              <w:tcPr>
                <w:tcW w:w="5750" w:type="dxa"/>
              </w:tcPr>
            </w:tcPrChange>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FE4FDD">
        <w:trPr>
          <w:trPrChange w:id="714" w:author="Moses, Robbie" w:date="2023-02-14T01:45:00Z">
            <w:trPr>
              <w:cantSplit/>
            </w:trPr>
          </w:trPrChange>
        </w:trPr>
        <w:tc>
          <w:tcPr>
            <w:tcW w:w="2300" w:type="dxa"/>
            <w:tcPrChange w:id="715" w:author="Moses, Robbie" w:date="2023-02-14T01:45:00Z">
              <w:tcPr>
                <w:tcW w:w="2300" w:type="dxa"/>
              </w:tcPr>
            </w:tcPrChange>
          </w:tcPr>
          <w:p w14:paraId="14173AF7" w14:textId="77777777" w:rsidR="007467C0" w:rsidRPr="00EC2F9E" w:rsidRDefault="007467C0" w:rsidP="002B7987">
            <w:pPr>
              <w:pStyle w:val="TableBody"/>
              <w:rPr>
                <w:b/>
                <w:bCs/>
                <w:rPrChange w:id="716" w:author="Moses, Robbie" w:date="2023-02-14T01:44:00Z">
                  <w:rPr/>
                </w:rPrChange>
              </w:rPr>
            </w:pPr>
            <w:r w:rsidRPr="00EC2F9E">
              <w:rPr>
                <w:b/>
                <w:bCs/>
                <w:rPrChange w:id="717" w:author="Moses, Robbie" w:date="2023-02-14T01:44:00Z">
                  <w:rPr/>
                </w:rPrChange>
              </w:rPr>
              <w:t>Delivery Transit Time</w:t>
            </w:r>
          </w:p>
        </w:tc>
        <w:tc>
          <w:tcPr>
            <w:tcW w:w="5750" w:type="dxa"/>
            <w:tcPrChange w:id="718" w:author="Moses, Robbie" w:date="2023-02-14T01:45:00Z">
              <w:tcPr>
                <w:tcW w:w="5750" w:type="dxa"/>
              </w:tcPr>
            </w:tcPrChange>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FE4FDD">
        <w:trPr>
          <w:trPrChange w:id="719" w:author="Moses, Robbie" w:date="2023-02-14T01:45:00Z">
            <w:trPr>
              <w:cantSplit/>
            </w:trPr>
          </w:trPrChange>
        </w:trPr>
        <w:tc>
          <w:tcPr>
            <w:tcW w:w="2300" w:type="dxa"/>
            <w:tcPrChange w:id="720" w:author="Moses, Robbie" w:date="2023-02-14T01:45:00Z">
              <w:tcPr>
                <w:tcW w:w="2300" w:type="dxa"/>
              </w:tcPr>
            </w:tcPrChange>
          </w:tcPr>
          <w:p w14:paraId="556BED13" w14:textId="77777777" w:rsidR="007467C0" w:rsidRPr="00EC2F9E" w:rsidRDefault="007467C0" w:rsidP="002B7987">
            <w:pPr>
              <w:pStyle w:val="TableBody"/>
              <w:rPr>
                <w:b/>
                <w:bCs/>
                <w:rPrChange w:id="721" w:author="Moses, Robbie" w:date="2023-02-14T01:44:00Z">
                  <w:rPr/>
                </w:rPrChange>
              </w:rPr>
            </w:pPr>
            <w:r w:rsidRPr="00EC2F9E">
              <w:rPr>
                <w:b/>
                <w:bCs/>
                <w:rPrChange w:id="722" w:author="Moses, Robbie" w:date="2023-02-14T01:44:00Z">
                  <w:rPr/>
                </w:rPrChange>
              </w:rPr>
              <w:t>Remove Button</w:t>
            </w:r>
          </w:p>
        </w:tc>
        <w:tc>
          <w:tcPr>
            <w:tcW w:w="5750" w:type="dxa"/>
            <w:tcPrChange w:id="723" w:author="Moses, Robbie" w:date="2023-02-14T01:45:00Z">
              <w:tcPr>
                <w:tcW w:w="5750" w:type="dxa"/>
              </w:tcPr>
            </w:tcPrChange>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FE4FDD">
        <w:trPr>
          <w:trPrChange w:id="724" w:author="Moses, Robbie" w:date="2023-02-14T01:45:00Z">
            <w:trPr>
              <w:cantSplit/>
            </w:trPr>
          </w:trPrChange>
        </w:trPr>
        <w:tc>
          <w:tcPr>
            <w:tcW w:w="2300" w:type="dxa"/>
            <w:tcPrChange w:id="725" w:author="Moses, Robbie" w:date="2023-02-14T01:45:00Z">
              <w:tcPr>
                <w:tcW w:w="2300" w:type="dxa"/>
              </w:tcPr>
            </w:tcPrChange>
          </w:tcPr>
          <w:p w14:paraId="12CC74E8" w14:textId="77777777" w:rsidR="007467C0" w:rsidRPr="00EC2F9E" w:rsidRDefault="007467C0" w:rsidP="002B7987">
            <w:pPr>
              <w:pStyle w:val="TableBody"/>
              <w:rPr>
                <w:b/>
                <w:bCs/>
                <w:rPrChange w:id="726" w:author="Moses, Robbie" w:date="2023-02-14T01:44:00Z">
                  <w:rPr/>
                </w:rPrChange>
              </w:rPr>
            </w:pPr>
            <w:r w:rsidRPr="00EC2F9E">
              <w:rPr>
                <w:b/>
                <w:bCs/>
                <w:rPrChange w:id="727" w:author="Moses, Robbie" w:date="2023-02-14T01:44:00Z">
                  <w:rPr/>
                </w:rPrChange>
              </w:rPr>
              <w:t>Save Button</w:t>
            </w:r>
          </w:p>
        </w:tc>
        <w:tc>
          <w:tcPr>
            <w:tcW w:w="5750" w:type="dxa"/>
            <w:tcPrChange w:id="728" w:author="Moses, Robbie" w:date="2023-02-14T01:45:00Z">
              <w:tcPr>
                <w:tcW w:w="5750" w:type="dxa"/>
              </w:tcPr>
            </w:tcPrChange>
          </w:tcPr>
          <w:p w14:paraId="48ADA7F8" w14:textId="77777777" w:rsidR="007467C0" w:rsidRPr="00FB292A" w:rsidRDefault="007467C0" w:rsidP="002B7987">
            <w:pPr>
              <w:pStyle w:val="TableBody"/>
            </w:pPr>
            <w:r w:rsidRPr="00FB292A">
              <w:t>Saves changes made to the Return and Delivery transit times.</w:t>
            </w:r>
          </w:p>
        </w:tc>
      </w:tr>
    </w:tbl>
    <w:p w14:paraId="48B57E5F" w14:textId="77777777" w:rsidR="007467C0" w:rsidDel="00271A27" w:rsidRDefault="007467C0" w:rsidP="007467C0">
      <w:pPr>
        <w:pStyle w:val="TopofSection"/>
        <w:rPr>
          <w:del w:id="729" w:author="Moses, Robbie" w:date="2023-02-14T01:46:00Z"/>
          <w:noProof/>
        </w:rPr>
      </w:pPr>
      <w:r>
        <w:fldChar w:fldCharType="begin"/>
      </w:r>
      <w:r>
        <w:instrText xml:space="preserve"> REF _Ref245707304 \h  \* MERGEFORMAT </w:instrText>
      </w:r>
      <w:r>
        <w:fldChar w:fldCharType="separate"/>
      </w:r>
    </w:p>
    <w:p w14:paraId="1164A73B" w14:textId="77777777" w:rsidR="007467C0" w:rsidRDefault="007467C0" w:rsidP="007467C0">
      <w:pPr>
        <w:pStyle w:val="TopofSection"/>
        <w:rPr>
          <w:lang w:val="en-US"/>
        </w:rPr>
      </w:pP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rPr>
          <w:ins w:id="730" w:author="Moses, Robbie" w:date="2023-02-14T01:47:00Z"/>
        </w:rPr>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731" w:name="_Ref245719420"/>
      <w:bookmarkStart w:id="732" w:name="_Toc74556357"/>
      <w:bookmarkStart w:id="733" w:name="_Toc127491546"/>
      <w:bookmarkStart w:id="734" w:name="_Toc128021079"/>
      <w:r>
        <w:t>Cashpoint</w:t>
      </w:r>
      <w:r>
        <w:rPr>
          <w:rFonts w:ascii="Wingdings" w:hAnsi="Wingdings"/>
        </w:rPr>
        <w:t></w:t>
      </w:r>
      <w:r>
        <w:t>Basic</w:t>
      </w:r>
      <w:r>
        <w:rPr>
          <w:rFonts w:ascii="Wingdings" w:hAnsi="Wingdings"/>
        </w:rPr>
        <w:t></w:t>
      </w:r>
      <w:r>
        <w:t>Balance Entry</w:t>
      </w:r>
      <w:bookmarkEnd w:id="731"/>
      <w:bookmarkEnd w:id="732"/>
      <w:bookmarkEnd w:id="733"/>
      <w:bookmarkEnd w:id="734"/>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735" w:name="_Toc74556652"/>
      <w:r>
        <w:lastRenderedPageBreak/>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73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E12A0B">
            <w:pPr>
              <w:pStyle w:val="TableHeader"/>
            </w:pPr>
            <w:r w:rsidRPr="00A875AE">
              <w:t>Field Name</w:t>
            </w:r>
          </w:p>
        </w:tc>
        <w:tc>
          <w:tcPr>
            <w:tcW w:w="5750" w:type="dxa"/>
            <w:shd w:val="clear" w:color="auto" w:fill="60C03A"/>
          </w:tcPr>
          <w:p w14:paraId="7B280225" w14:textId="77777777" w:rsidR="007467C0" w:rsidRPr="00A875AE" w:rsidRDefault="007467C0" w:rsidP="00E12A0B">
            <w:pPr>
              <w:pStyle w:val="TableHeader"/>
            </w:pPr>
            <w:r w:rsidRPr="00A875AE">
              <w:t>Description</w:t>
            </w:r>
          </w:p>
        </w:tc>
      </w:tr>
      <w:tr w:rsidR="007467C0" w:rsidRPr="00A875AE" w14:paraId="78018F23" w14:textId="77777777" w:rsidTr="00FC375E">
        <w:tc>
          <w:tcPr>
            <w:tcW w:w="2300" w:type="dxa"/>
          </w:tcPr>
          <w:p w14:paraId="67D2A5DE" w14:textId="77777777" w:rsidR="007467C0" w:rsidRPr="00467F11" w:rsidRDefault="007467C0">
            <w:pPr>
              <w:pStyle w:val="TableBody"/>
              <w:rPr>
                <w:b/>
                <w:bCs/>
                <w:rPrChange w:id="736" w:author="Moses, Robbie" w:date="2023-02-14T01:48:00Z">
                  <w:rPr>
                    <w:lang w:eastAsia="en-US"/>
                  </w:rPr>
                </w:rPrChange>
              </w:rPr>
              <w:pPrChange w:id="737" w:author="Moses, Robbie" w:date="2023-02-14T01:48:00Z">
                <w:pPr>
                  <w:pStyle w:val="TableCellText"/>
                </w:pPr>
              </w:pPrChange>
            </w:pPr>
            <w:r w:rsidRPr="00467F11">
              <w:rPr>
                <w:b/>
                <w:bCs/>
                <w:rPrChange w:id="738" w:author="Moses, Robbie" w:date="2023-02-14T01:48:00Z">
                  <w:rPr/>
                </w:rPrChange>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467F11" w:rsidRDefault="007467C0">
            <w:pPr>
              <w:pStyle w:val="TableBody"/>
              <w:rPr>
                <w:b/>
                <w:bCs/>
                <w:rPrChange w:id="739" w:author="Moses, Robbie" w:date="2023-02-14T01:48:00Z">
                  <w:rPr>
                    <w:lang w:eastAsia="en-US"/>
                  </w:rPr>
                </w:rPrChange>
              </w:rPr>
              <w:pPrChange w:id="740" w:author="Moses, Robbie" w:date="2023-02-14T01:48:00Z">
                <w:pPr>
                  <w:pStyle w:val="TableCellText"/>
                </w:pPr>
              </w:pPrChange>
            </w:pPr>
            <w:r w:rsidRPr="00467F11">
              <w:rPr>
                <w:b/>
                <w:bCs/>
                <w:rPrChange w:id="741" w:author="Moses, Robbie" w:date="2023-02-14T01:48:00Z">
                  <w:rPr/>
                </w:rPrChange>
              </w:rPr>
              <w:t>Date</w:t>
            </w:r>
          </w:p>
        </w:tc>
        <w:tc>
          <w:tcPr>
            <w:tcW w:w="5750" w:type="dxa"/>
          </w:tcPr>
          <w:p w14:paraId="36553B9B" w14:textId="50DC5FE4" w:rsidR="007467C0" w:rsidRPr="00FB292A" w:rsidRDefault="007467C0" w:rsidP="00FC375E">
            <w:pPr>
              <w:pStyle w:val="TableBody"/>
            </w:pPr>
            <w:r w:rsidRPr="00FB292A">
              <w:t xml:space="preserve">The date of the entry </w:t>
            </w:r>
            <w:del w:id="742" w:author="Moses, Robbie" w:date="2023-02-13T01:51:00Z">
              <w:r w:rsidRPr="00FB292A" w:rsidDel="005348D4">
                <w:delText xml:space="preserve">that </w:delText>
              </w:r>
            </w:del>
            <w:r w:rsidRPr="00FB292A">
              <w:t>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467F11" w:rsidRDefault="007467C0">
            <w:pPr>
              <w:pStyle w:val="TableBody"/>
              <w:rPr>
                <w:b/>
                <w:bCs/>
                <w:rPrChange w:id="743" w:author="Moses, Robbie" w:date="2023-02-14T01:48:00Z">
                  <w:rPr>
                    <w:lang w:eastAsia="en-US"/>
                  </w:rPr>
                </w:rPrChange>
              </w:rPr>
              <w:pPrChange w:id="744" w:author="Moses, Robbie" w:date="2023-02-14T01:48:00Z">
                <w:pPr>
                  <w:pStyle w:val="TableCellText"/>
                </w:pPr>
              </w:pPrChange>
            </w:pPr>
            <w:r w:rsidRPr="00467F11">
              <w:rPr>
                <w:b/>
                <w:bCs/>
                <w:rPrChange w:id="745" w:author="Moses, Robbie" w:date="2023-02-14T01:48:00Z">
                  <w:rPr/>
                </w:rPrChange>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467F11" w:rsidRDefault="007467C0">
            <w:pPr>
              <w:pStyle w:val="TableBody"/>
              <w:rPr>
                <w:b/>
                <w:bCs/>
                <w:rPrChange w:id="746" w:author="Moses, Robbie" w:date="2023-02-14T01:48:00Z">
                  <w:rPr>
                    <w:lang w:eastAsia="en-US"/>
                  </w:rPr>
                </w:rPrChange>
              </w:rPr>
              <w:pPrChange w:id="747" w:author="Moses, Robbie" w:date="2023-02-14T01:48:00Z">
                <w:pPr>
                  <w:pStyle w:val="TableCellText"/>
                </w:pPr>
              </w:pPrChange>
            </w:pPr>
            <w:r w:rsidRPr="00467F11">
              <w:rPr>
                <w:b/>
                <w:bCs/>
                <w:rPrChange w:id="748" w:author="Moses, Robbie" w:date="2023-02-14T01:48:00Z">
                  <w:rPr/>
                </w:rPrChange>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467F11">
              <w:rPr>
                <w:b/>
                <w:bCs/>
                <w:rPrChange w:id="749" w:author="Moses, Robbie" w:date="2023-02-14T01:48:00Z">
                  <w:rPr/>
                </w:rPrChange>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467F11">
              <w:rPr>
                <w:b/>
                <w:bCs/>
                <w:rPrChange w:id="750" w:author="Moses, Robbie" w:date="2023-02-14T01:48:00Z">
                  <w:rPr/>
                </w:rPrChange>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467F11">
              <w:rPr>
                <w:b/>
                <w:bCs/>
                <w:rPrChange w:id="751" w:author="Moses, Robbie" w:date="2023-02-14T01:49:00Z">
                  <w:rPr/>
                </w:rPrChange>
              </w:rPr>
              <w:t>Closing Balance –</w:t>
            </w:r>
            <w:r w:rsidRPr="00FB292A">
              <w:t xml:space="preserve"> The actual closing balance of the vault.</w:t>
            </w:r>
          </w:p>
          <w:p w14:paraId="175A1428" w14:textId="77777777" w:rsidR="007467C0" w:rsidRPr="00FB292A" w:rsidRDefault="007467C0" w:rsidP="00FC375E">
            <w:pPr>
              <w:pStyle w:val="TableListBullet"/>
            </w:pPr>
            <w:r w:rsidRPr="00467F11">
              <w:rPr>
                <w:b/>
                <w:bCs/>
                <w:rPrChange w:id="752" w:author="Moses, Robbie" w:date="2023-02-14T01:49:00Z">
                  <w:rPr/>
                </w:rPrChange>
              </w:rPr>
              <w:t>Not Available –</w:t>
            </w:r>
            <w:r w:rsidRPr="00FB292A">
              <w:t xml:space="preserve"> The balance that is not available for withdrawal for the selected day.</w:t>
            </w:r>
          </w:p>
          <w:p w14:paraId="75C3F39B" w14:textId="5D375371" w:rsidR="007467C0" w:rsidRPr="00FB292A" w:rsidRDefault="007467C0" w:rsidP="00FC375E">
            <w:pPr>
              <w:pStyle w:val="TableListBullet"/>
            </w:pPr>
            <w:r w:rsidRPr="00467F11">
              <w:rPr>
                <w:b/>
                <w:bCs/>
                <w:rPrChange w:id="753" w:author="Moses, Robbie" w:date="2023-02-14T01:49:00Z">
                  <w:rPr/>
                </w:rPrChange>
              </w:rPr>
              <w:t>Branch/ATM Orders –</w:t>
            </w:r>
            <w:r w:rsidRPr="00FB292A">
              <w:t xml:space="preserve"> The </w:t>
            </w:r>
            <w:del w:id="754" w:author="Moses, Robbie" w:date="2023-02-13T01:51:00Z">
              <w:r w:rsidRPr="00FB292A" w:rsidDel="005348D4">
                <w:delText xml:space="preserve">amount </w:delText>
              </w:r>
            </w:del>
            <w:ins w:id="755" w:author="Moses, Robbie" w:date="2023-02-13T01:51:00Z">
              <w:r w:rsidR="005348D4">
                <w:t>number</w:t>
              </w:r>
              <w:r w:rsidR="005348D4" w:rsidRPr="00FB292A">
                <w:t xml:space="preserve"> </w:t>
              </w:r>
            </w:ins>
            <w:r w:rsidRPr="00FB292A">
              <w:t>of orders for the day to be delivered to the vault’s Branch and ATM Cashpoints.</w:t>
            </w:r>
          </w:p>
          <w:p w14:paraId="79658089" w14:textId="30C138A5" w:rsidR="007467C0" w:rsidRPr="00FB292A" w:rsidRDefault="007467C0" w:rsidP="00FC375E">
            <w:pPr>
              <w:pStyle w:val="TableListBullet"/>
            </w:pPr>
            <w:r w:rsidRPr="00467F11">
              <w:rPr>
                <w:b/>
                <w:bCs/>
                <w:rPrChange w:id="756" w:author="Moses, Robbie" w:date="2023-02-14T01:49:00Z">
                  <w:rPr/>
                </w:rPrChange>
              </w:rPr>
              <w:t>Branch/ATM Returns –</w:t>
            </w:r>
            <w:r w:rsidRPr="00FB292A">
              <w:t xml:space="preserve"> The </w:t>
            </w:r>
            <w:del w:id="757" w:author="Moses, Robbie" w:date="2023-02-13T01:51:00Z">
              <w:r w:rsidRPr="00FB292A" w:rsidDel="005348D4">
                <w:delText xml:space="preserve">amount </w:delText>
              </w:r>
            </w:del>
            <w:ins w:id="758" w:author="Moses, Robbie" w:date="2023-02-13T01:51:00Z">
              <w:r w:rsidR="005348D4">
                <w:t>number</w:t>
              </w:r>
              <w:r w:rsidR="005348D4" w:rsidRPr="00FB292A">
                <w:t xml:space="preserve"> </w:t>
              </w:r>
            </w:ins>
            <w:r w:rsidRPr="00FB292A">
              <w:t>of returns for the day from the vault’s Branch/ATM Cashpoints.</w:t>
            </w:r>
          </w:p>
          <w:p w14:paraId="4600F218" w14:textId="77777777" w:rsidR="007467C0" w:rsidRPr="00FB292A" w:rsidRDefault="007467C0" w:rsidP="00FC375E">
            <w:pPr>
              <w:pStyle w:val="TableListBullet"/>
            </w:pPr>
            <w:r w:rsidRPr="00467F11">
              <w:rPr>
                <w:b/>
                <w:bCs/>
                <w:rPrChange w:id="759" w:author="Moses, Robbie" w:date="2023-02-14T01:49:00Z">
                  <w:rPr/>
                </w:rPrChange>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467F11">
              <w:rPr>
                <w:b/>
                <w:bCs/>
                <w:rPrChange w:id="760" w:author="Moses, Robbie" w:date="2023-02-14T01:49:00Z">
                  <w:rPr/>
                </w:rPrChange>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467F11" w:rsidRDefault="007467C0" w:rsidP="00FC375E">
            <w:pPr>
              <w:pStyle w:val="TableBody"/>
              <w:rPr>
                <w:b/>
                <w:bCs/>
                <w:rPrChange w:id="761" w:author="Moses, Robbie" w:date="2023-02-14T01:48:00Z">
                  <w:rPr/>
                </w:rPrChange>
              </w:rPr>
            </w:pPr>
            <w:r w:rsidRPr="00467F11">
              <w:rPr>
                <w:b/>
                <w:bCs/>
                <w:rPrChange w:id="762" w:author="Moses, Robbie" w:date="2023-02-14T01:48:00Z">
                  <w:rPr/>
                </w:rPrChange>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467F11">
              <w:rPr>
                <w:b/>
                <w:bCs/>
                <w:rPrChange w:id="763" w:author="Moses, Robbie" w:date="2023-02-14T01:49:00Z">
                  <w:rPr/>
                </w:rPrChange>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467F11">
              <w:rPr>
                <w:b/>
                <w:bCs/>
                <w:rPrChange w:id="764" w:author="Moses, Robbie" w:date="2023-02-14T01:49:00Z">
                  <w:rPr/>
                </w:rPrChange>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467F11">
              <w:rPr>
                <w:b/>
                <w:bCs/>
                <w:rPrChange w:id="765" w:author="Moses, Robbie" w:date="2023-02-14T01:49:00Z">
                  <w:rPr/>
                </w:rPrChange>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467F11">
              <w:rPr>
                <w:b/>
                <w:bCs/>
                <w:rPrChange w:id="766" w:author="Moses, Robbie" w:date="2023-02-14T01:49:00Z">
                  <w:rPr/>
                </w:rPrChange>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467F11" w:rsidRDefault="007467C0" w:rsidP="00FC375E">
            <w:pPr>
              <w:pStyle w:val="TableBody"/>
              <w:rPr>
                <w:b/>
                <w:bCs/>
                <w:rPrChange w:id="767" w:author="Moses, Robbie" w:date="2023-02-14T01:48:00Z">
                  <w:rPr/>
                </w:rPrChange>
              </w:rPr>
            </w:pPr>
            <w:r w:rsidRPr="00467F11">
              <w:rPr>
                <w:b/>
                <w:bCs/>
                <w:rPrChange w:id="768" w:author="Moses, Robbie" w:date="2023-02-14T01:48:00Z">
                  <w:rPr/>
                </w:rPrChange>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E75382">
              <w:rPr>
                <w:b/>
                <w:bCs/>
                <w:rPrChange w:id="769" w:author="Moses, Robbie" w:date="2023-02-14T01:51:00Z">
                  <w:rPr/>
                </w:rPrChange>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E75382">
              <w:rPr>
                <w:b/>
                <w:bCs/>
                <w:rPrChange w:id="770" w:author="Moses, Robbie" w:date="2023-02-14T01:51:00Z">
                  <w:rPr/>
                </w:rPrChange>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E75382">
              <w:rPr>
                <w:b/>
                <w:bCs/>
                <w:rPrChange w:id="771" w:author="Moses, Robbie" w:date="2023-02-14T01:51:00Z">
                  <w:rPr/>
                </w:rPrChange>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E75382">
              <w:rPr>
                <w:b/>
                <w:bCs/>
                <w:rPrChange w:id="772" w:author="Moses, Robbie" w:date="2023-02-14T01:51:00Z">
                  <w:rPr/>
                </w:rPrChange>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E75382">
              <w:rPr>
                <w:b/>
                <w:bCs/>
                <w:rPrChange w:id="773" w:author="Moses, Robbie" w:date="2023-02-14T01:51:00Z">
                  <w:rPr/>
                </w:rPrChange>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E75382">
              <w:rPr>
                <w:b/>
                <w:bCs/>
                <w:rPrChange w:id="774" w:author="Moses, Robbie" w:date="2023-02-14T01:51:00Z">
                  <w:rPr/>
                </w:rPrChange>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467F11" w:rsidRDefault="007467C0" w:rsidP="00FC375E">
            <w:pPr>
              <w:pStyle w:val="TableBody"/>
              <w:rPr>
                <w:b/>
                <w:bCs/>
                <w:rPrChange w:id="775" w:author="Moses, Robbie" w:date="2023-02-14T01:48:00Z">
                  <w:rPr/>
                </w:rPrChange>
              </w:rPr>
            </w:pPr>
            <w:r w:rsidRPr="00467F11">
              <w:rPr>
                <w:b/>
                <w:bCs/>
                <w:rPrChange w:id="776" w:author="Moses, Robbie" w:date="2023-02-14T01:48:00Z">
                  <w:rPr/>
                </w:rPrChange>
              </w:rPr>
              <w:lastRenderedPageBreak/>
              <w:t>Check All Link</w:t>
            </w:r>
          </w:p>
        </w:tc>
        <w:tc>
          <w:tcPr>
            <w:tcW w:w="5750" w:type="dxa"/>
          </w:tcPr>
          <w:p w14:paraId="04D4519C" w14:textId="52A6C80A" w:rsidR="007467C0" w:rsidRPr="00FB292A" w:rsidRDefault="007467C0" w:rsidP="00FC375E">
            <w:pPr>
              <w:pStyle w:val="TableBody"/>
            </w:pPr>
            <w:r w:rsidRPr="00FB292A">
              <w:t xml:space="preserve">Checks all denominations and qualities listed </w:t>
            </w:r>
            <w:del w:id="777" w:author="Moses, Robbie" w:date="2023-02-13T01:52:00Z">
              <w:r w:rsidRPr="00FB292A" w:rsidDel="00813E8D">
                <w:delText xml:space="preserve">for </w:delText>
              </w:r>
            </w:del>
            <w:r w:rsidRPr="00FB292A">
              <w:t>on the Balance Entry page.</w:t>
            </w:r>
          </w:p>
        </w:tc>
      </w:tr>
      <w:tr w:rsidR="007467C0" w:rsidRPr="00A875AE" w14:paraId="0C1843ED" w14:textId="77777777" w:rsidTr="00FC375E">
        <w:tc>
          <w:tcPr>
            <w:tcW w:w="2300" w:type="dxa"/>
          </w:tcPr>
          <w:p w14:paraId="49227D72" w14:textId="77777777" w:rsidR="007467C0" w:rsidRPr="00467F11" w:rsidRDefault="007467C0" w:rsidP="00FC375E">
            <w:pPr>
              <w:pStyle w:val="TableBody"/>
              <w:rPr>
                <w:b/>
                <w:bCs/>
                <w:rPrChange w:id="778" w:author="Moses, Robbie" w:date="2023-02-14T01:48:00Z">
                  <w:rPr/>
                </w:rPrChange>
              </w:rPr>
            </w:pPr>
            <w:r w:rsidRPr="00467F11">
              <w:rPr>
                <w:b/>
                <w:bCs/>
                <w:rPrChange w:id="779" w:author="Moses, Robbie" w:date="2023-02-14T01:48:00Z">
                  <w:rPr/>
                </w:rPrChange>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467F11" w:rsidRDefault="007467C0" w:rsidP="00FC375E">
            <w:pPr>
              <w:pStyle w:val="TableBody"/>
              <w:rPr>
                <w:b/>
                <w:bCs/>
                <w:rPrChange w:id="780" w:author="Moses, Robbie" w:date="2023-02-14T01:48:00Z">
                  <w:rPr/>
                </w:rPrChange>
              </w:rPr>
            </w:pPr>
            <w:r w:rsidRPr="00467F11">
              <w:rPr>
                <w:b/>
                <w:bCs/>
                <w:rPrChange w:id="781" w:author="Moses, Robbie" w:date="2023-02-14T01:48:00Z">
                  <w:rPr/>
                </w:rPrChange>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467F11" w:rsidRDefault="007467C0" w:rsidP="00FC375E">
            <w:pPr>
              <w:pStyle w:val="TableBody"/>
              <w:rPr>
                <w:b/>
                <w:bCs/>
                <w:rPrChange w:id="782" w:author="Moses, Robbie" w:date="2023-02-14T01:48:00Z">
                  <w:rPr/>
                </w:rPrChange>
              </w:rPr>
            </w:pPr>
            <w:r w:rsidRPr="00467F11">
              <w:rPr>
                <w:b/>
                <w:bCs/>
                <w:rPrChange w:id="783" w:author="Moses, Robbie" w:date="2023-02-14T01:48:00Z">
                  <w:rPr/>
                </w:rPrChange>
              </w:rPr>
              <w:t>Cancel Button</w:t>
            </w:r>
          </w:p>
        </w:tc>
        <w:tc>
          <w:tcPr>
            <w:tcW w:w="5750" w:type="dxa"/>
          </w:tcPr>
          <w:p w14:paraId="616BFA9B" w14:textId="2E3B117C" w:rsidR="007467C0" w:rsidRPr="00FB292A" w:rsidRDefault="007467C0" w:rsidP="00FC375E">
            <w:pPr>
              <w:pStyle w:val="TableBody"/>
            </w:pPr>
            <w:r w:rsidRPr="00FB292A">
              <w:t xml:space="preserve">Cancels any changes made and reverts </w:t>
            </w:r>
            <w:del w:id="784" w:author="Moses, Robbie" w:date="2023-02-13T01:52:00Z">
              <w:r w:rsidRPr="00FB292A" w:rsidDel="00813E8D">
                <w:delText xml:space="preserve">back </w:delText>
              </w:r>
            </w:del>
            <w:r w:rsidRPr="00FB292A">
              <w:t>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rPr>
          <w:ins w:id="785" w:author="Moses, Robbie" w:date="2023-02-14T01:53:00Z"/>
        </w:rPr>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786" w:name="_Ref245719421"/>
      <w:bookmarkStart w:id="787" w:name="_Toc74556358"/>
      <w:bookmarkStart w:id="788" w:name="_Toc127491547"/>
      <w:bookmarkStart w:id="789" w:name="_Toc128021080"/>
      <w:r>
        <w:t>Cashpoint</w:t>
      </w:r>
      <w:r>
        <w:rPr>
          <w:rFonts w:ascii="Wingdings" w:hAnsi="Wingdings"/>
        </w:rPr>
        <w:t></w:t>
      </w:r>
      <w:r>
        <w:t>Basic</w:t>
      </w:r>
      <w:r>
        <w:rPr>
          <w:rFonts w:ascii="Wingdings" w:hAnsi="Wingdings"/>
        </w:rPr>
        <w:t></w:t>
      </w:r>
      <w:r>
        <w:t>Provisional Credit</w:t>
      </w:r>
      <w:bookmarkEnd w:id="786"/>
      <w:bookmarkEnd w:id="787"/>
      <w:bookmarkEnd w:id="788"/>
      <w:bookmarkEnd w:id="789"/>
    </w:p>
    <w:p w14:paraId="7257F332" w14:textId="102811BA"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del w:id="790" w:author="Moses, Robbie" w:date="2023-02-13T01:52:00Z">
        <w:r w:rsidDel="00300D8F">
          <w:delText>in order</w:delText>
        </w:r>
      </w:del>
      <w:ins w:id="791" w:author="Moses, Robbie" w:date="2023-02-13T01:52:00Z">
        <w:r w:rsidR="00300D8F">
          <w:t>so</w:t>
        </w:r>
      </w:ins>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792"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7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E12A0B">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E47CA4" w:rsidRDefault="007467C0" w:rsidP="00B46CC6">
            <w:pPr>
              <w:pStyle w:val="TableBody"/>
              <w:rPr>
                <w:b/>
                <w:bCs/>
                <w:rPrChange w:id="793" w:author="Moses, Robbie" w:date="2023-02-14T02:18:00Z">
                  <w:rPr/>
                </w:rPrChange>
              </w:rPr>
            </w:pPr>
            <w:r w:rsidRPr="00E47CA4">
              <w:rPr>
                <w:b/>
                <w:bCs/>
                <w:rPrChange w:id="794" w:author="Moses, Robbie" w:date="2023-02-14T02:18:00Z">
                  <w:rPr/>
                </w:rPrChange>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E47CA4" w:rsidRDefault="007467C0" w:rsidP="00B46CC6">
            <w:pPr>
              <w:pStyle w:val="TableBody"/>
              <w:rPr>
                <w:b/>
                <w:bCs/>
                <w:rPrChange w:id="795" w:author="Moses, Robbie" w:date="2023-02-14T02:18:00Z">
                  <w:rPr/>
                </w:rPrChange>
              </w:rPr>
            </w:pPr>
            <w:r w:rsidRPr="00E47CA4">
              <w:rPr>
                <w:b/>
                <w:bCs/>
                <w:rPrChange w:id="796" w:author="Moses, Robbie" w:date="2023-02-14T02:18:00Z">
                  <w:rPr/>
                </w:rPrChange>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E47CA4" w:rsidRDefault="007467C0" w:rsidP="00B46CC6">
            <w:pPr>
              <w:pStyle w:val="TableBody"/>
              <w:rPr>
                <w:b/>
                <w:bCs/>
                <w:rPrChange w:id="797" w:author="Moses, Robbie" w:date="2023-02-14T02:18:00Z">
                  <w:rPr/>
                </w:rPrChange>
              </w:rPr>
            </w:pPr>
            <w:r w:rsidRPr="00E47CA4">
              <w:rPr>
                <w:b/>
                <w:bCs/>
                <w:rPrChange w:id="798" w:author="Moses, Robbie" w:date="2023-02-14T02:18:00Z">
                  <w:rPr/>
                </w:rPrChange>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E47CA4" w:rsidRDefault="007467C0" w:rsidP="00B46CC6">
            <w:pPr>
              <w:pStyle w:val="TableBody"/>
              <w:rPr>
                <w:b/>
                <w:bCs/>
                <w:rPrChange w:id="799" w:author="Moses, Robbie" w:date="2023-02-14T02:18:00Z">
                  <w:rPr/>
                </w:rPrChange>
              </w:rPr>
            </w:pPr>
            <w:r w:rsidRPr="00E47CA4">
              <w:rPr>
                <w:b/>
                <w:bCs/>
                <w:rPrChange w:id="800" w:author="Moses, Robbie" w:date="2023-02-14T02:18:00Z">
                  <w:rPr/>
                </w:rPrChange>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2AEC0FDD" w14:textId="77777777" w:rsidR="007467C0" w:rsidDel="00292A49" w:rsidRDefault="007467C0" w:rsidP="007467C0">
      <w:pPr>
        <w:pStyle w:val="TopofSection"/>
        <w:rPr>
          <w:del w:id="801" w:author="Moses, Robbie" w:date="2023-02-14T02:19:00Z"/>
          <w:noProof/>
        </w:rPr>
      </w:pPr>
      <w:r>
        <w:fldChar w:fldCharType="begin"/>
      </w:r>
      <w:r>
        <w:instrText xml:space="preserve"> REF _Ref245707304 \h  \* MERGEFORMAT </w:instrText>
      </w:r>
      <w:r>
        <w:fldChar w:fldCharType="separate"/>
      </w:r>
    </w:p>
    <w:p w14:paraId="776A2E87" w14:textId="77777777" w:rsidR="007467C0" w:rsidRDefault="007467C0" w:rsidP="007467C0">
      <w:pPr>
        <w:pStyle w:val="TopofSection"/>
        <w:rPr>
          <w:lang w:val="en-US"/>
        </w:rPr>
      </w:pP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rPr>
          <w:ins w:id="802" w:author="Moses, Robbie" w:date="2023-02-14T02:19:00Z"/>
        </w:rPr>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803" w:name="_Ref245719423"/>
      <w:bookmarkStart w:id="804" w:name="_Toc74556359"/>
      <w:bookmarkStart w:id="805" w:name="_Toc127491548"/>
      <w:bookmarkStart w:id="806" w:name="_Toc128021081"/>
      <w:r>
        <w:t>Cashpoint</w:t>
      </w:r>
      <w:r>
        <w:rPr>
          <w:rFonts w:ascii="Wingdings" w:hAnsi="Wingdings"/>
        </w:rPr>
        <w:t></w:t>
      </w:r>
      <w:r>
        <w:t>Advanced</w:t>
      </w:r>
      <w:r>
        <w:rPr>
          <w:rFonts w:ascii="Wingdings" w:hAnsi="Wingdings"/>
        </w:rPr>
        <w:t></w:t>
      </w:r>
      <w:r>
        <w:t>Costs</w:t>
      </w:r>
      <w:bookmarkEnd w:id="803"/>
      <w:bookmarkEnd w:id="804"/>
      <w:bookmarkEnd w:id="805"/>
      <w:bookmarkEnd w:id="806"/>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807"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80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E12A0B">
            <w:pPr>
              <w:pStyle w:val="TableHeader"/>
            </w:pPr>
            <w:r w:rsidRPr="005D315C">
              <w:t>Field Name</w:t>
            </w:r>
          </w:p>
        </w:tc>
        <w:tc>
          <w:tcPr>
            <w:tcW w:w="5750" w:type="dxa"/>
            <w:shd w:val="clear" w:color="auto" w:fill="60C03A"/>
          </w:tcPr>
          <w:p w14:paraId="270D54D7" w14:textId="77777777" w:rsidR="007467C0" w:rsidRPr="00A875AE" w:rsidRDefault="007467C0" w:rsidP="00E12A0B">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386B58">
              <w:rPr>
                <w:b/>
                <w:bCs/>
                <w:rPrChange w:id="808" w:author="Moses, Robbie" w:date="2023-02-14T02:20:00Z">
                  <w:rPr/>
                </w:rPrChange>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pPr>
              <w:pStyle w:val="TableNote"/>
              <w:pPrChange w:id="809" w:author="Moses, Robbie" w:date="2023-02-14T02:21:00Z">
                <w:pPr>
                  <w:pStyle w:val="TableBody"/>
                </w:pPr>
              </w:pPrChange>
            </w:pPr>
            <w:r w:rsidRPr="004C6D9C">
              <w:rPr>
                <w:b/>
                <w:bCs/>
                <w:rPrChange w:id="810" w:author="Moses, Robbie" w:date="2023-02-14T02:21:00Z">
                  <w:rPr/>
                </w:rPrChange>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ins w:id="811" w:author="Moses, Robbie" w:date="2023-02-14T02:21:00Z">
              <w:r w:rsidR="008A2C83">
                <w:t>-</w:t>
              </w:r>
            </w:ins>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750B65">
              <w:rPr>
                <w:b/>
                <w:bCs/>
                <w:rPrChange w:id="812" w:author="Moses, Robbie" w:date="2023-02-14T02:22:00Z">
                  <w:rPr/>
                </w:rPrChange>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50D67A2B" w:rsidR="007467C0" w:rsidRPr="00FB292A" w:rsidRDefault="007467C0" w:rsidP="00CE2158">
            <w:pPr>
              <w:pStyle w:val="TableBody"/>
            </w:pPr>
            <w:r w:rsidRPr="00FB292A">
              <w:t xml:space="preserve">A vault can be assigned a variety of cost elements that are applicable to the type of service the Cashpoint receives. All cost elements </w:t>
            </w:r>
            <w:del w:id="813" w:author="Moses, Robbie" w:date="2023-02-14T02:23:00Z">
              <w:r w:rsidRPr="00FB292A" w:rsidDel="003B04A3">
                <w:delText xml:space="preserve">should </w:delText>
              </w:r>
            </w:del>
            <w:r w:rsidRPr="00FB292A">
              <w:t>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750B65">
              <w:rPr>
                <w:b/>
                <w:bCs/>
                <w:rPrChange w:id="814" w:author="Moses, Robbie" w:date="2023-02-14T02:22:00Z">
                  <w:rPr/>
                </w:rPrChange>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750B65">
              <w:rPr>
                <w:b/>
                <w:bCs/>
                <w:rPrChange w:id="815" w:author="Moses, Robbie" w:date="2023-02-14T02:22:00Z">
                  <w:rPr/>
                </w:rPrChange>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750B65">
              <w:rPr>
                <w:b/>
                <w:bCs/>
                <w:rPrChange w:id="816" w:author="Moses, Robbie" w:date="2023-02-14T02:22:00Z">
                  <w:rPr/>
                </w:rPrChange>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750B65">
              <w:rPr>
                <w:b/>
                <w:bCs/>
                <w:rPrChange w:id="817" w:author="Moses, Robbie" w:date="2023-02-14T02:22:00Z">
                  <w:rPr/>
                </w:rPrChange>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6BE5BA97" w:rsidR="007467C0" w:rsidRPr="00FB292A" w:rsidRDefault="007467C0" w:rsidP="00CE2158">
            <w:pPr>
              <w:pStyle w:val="TableListBullet"/>
            </w:pPr>
            <w:r w:rsidRPr="00750B65">
              <w:rPr>
                <w:b/>
                <w:bCs/>
                <w:rPrChange w:id="818" w:author="Moses, Robbie" w:date="2023-02-14T02:22:00Z">
                  <w:rPr/>
                </w:rPrChange>
              </w:rPr>
              <w:t>Per Unit Costs (Normal/Emergency/Combined Delivery and Returns) –</w:t>
            </w:r>
            <w:r w:rsidRPr="00FB292A">
              <w:t xml:space="preserve">In addition to the fixed cost defined above, some carriers may charge </w:t>
            </w:r>
            <w:ins w:id="819" w:author="Moses, Robbie" w:date="2023-02-13T01:54:00Z">
              <w:r w:rsidR="0079469D">
                <w:t xml:space="preserve">a </w:t>
              </w:r>
            </w:ins>
            <w:r w:rsidRPr="00FB292A">
              <w:t>fixed cost per</w:t>
            </w:r>
            <w:del w:id="820" w:author="Moses, Robbie" w:date="2023-02-14T02:25:00Z">
              <w:r w:rsidRPr="00FB292A" w:rsidDel="00806C40">
                <w:delText xml:space="preserve"> </w:delText>
              </w:r>
            </w:del>
            <w:r w:rsidRPr="00FB292A">
              <w:t>defined unit of delivery (</w:t>
            </w:r>
            <w:del w:id="821" w:author="Moses, Robbie" w:date="2023-02-14T02:25:00Z">
              <w:r w:rsidRPr="0096741F" w:rsidDel="0096741F">
                <w:rPr>
                  <w:b/>
                  <w:bCs/>
                  <w:u w:val="single"/>
                  <w:rPrChange w:id="822" w:author="Moses, Robbie" w:date="2023-02-14T02:25:00Z">
                    <w:rPr/>
                  </w:rPrChange>
                </w:rPr>
                <w:delText>for e</w:delText>
              </w:r>
            </w:del>
            <w:ins w:id="823" w:author="Moses, Robbie" w:date="2023-02-14T02:25:00Z">
              <w:r w:rsidR="0096741F" w:rsidRPr="0096741F">
                <w:rPr>
                  <w:b/>
                  <w:bCs/>
                  <w:u w:val="single"/>
                  <w:rPrChange w:id="824" w:author="Moses, Robbie" w:date="2023-02-14T02:25:00Z">
                    <w:rPr/>
                  </w:rPrChange>
                </w:rPr>
                <w:t>E</w:t>
              </w:r>
            </w:ins>
            <w:r w:rsidRPr="0096741F">
              <w:rPr>
                <w:b/>
                <w:bCs/>
                <w:u w:val="single"/>
                <w:rPrChange w:id="825" w:author="Moses, Robbie" w:date="2023-02-14T02:25:00Z">
                  <w:rPr/>
                </w:rPrChange>
              </w:rPr>
              <w:t>xample,</w:t>
            </w:r>
            <w:r w:rsidRPr="00FB292A">
              <w:t xml:space="preserve"> </w:t>
            </w:r>
            <w:ins w:id="826" w:author="Moses, Robbie" w:date="2023-02-13T01:54:00Z">
              <w:r w:rsidR="00192401">
                <w:t xml:space="preserve">a </w:t>
              </w:r>
            </w:ins>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96741F">
              <w:rPr>
                <w:b/>
                <w:bCs/>
                <w:u w:val="single"/>
                <w:rPrChange w:id="827" w:author="Moses, Robbie" w:date="2023-02-14T02:25:00Z">
                  <w:rPr/>
                </w:rPrChang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2B64F7">
              <w:rPr>
                <w:b/>
                <w:bCs/>
                <w:rPrChange w:id="828" w:author="Moses, Robbie" w:date="2023-02-14T02:25:00Z">
                  <w:rPr/>
                </w:rPrChange>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2B64F7">
              <w:rPr>
                <w:b/>
                <w:bCs/>
                <w:rPrChange w:id="829" w:author="Moses, Robbie" w:date="2023-02-14T02:26:00Z">
                  <w:rPr/>
                </w:rPrChange>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830"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830"/>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E12A0B">
            <w:pPr>
              <w:pStyle w:val="TableHeader"/>
            </w:pPr>
            <w:r w:rsidRPr="005D315C">
              <w:t>Field Name</w:t>
            </w:r>
          </w:p>
        </w:tc>
        <w:tc>
          <w:tcPr>
            <w:tcW w:w="5750" w:type="dxa"/>
            <w:shd w:val="clear" w:color="auto" w:fill="60C03A"/>
          </w:tcPr>
          <w:p w14:paraId="79FCAA6F" w14:textId="77777777" w:rsidR="007467C0" w:rsidRPr="00A875AE" w:rsidRDefault="007467C0" w:rsidP="00E12A0B">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2B64F7" w:rsidRDefault="007467C0" w:rsidP="005870BD">
            <w:pPr>
              <w:pStyle w:val="TableBody"/>
              <w:rPr>
                <w:b/>
                <w:bCs/>
                <w:rPrChange w:id="831" w:author="Moses, Robbie" w:date="2023-02-14T02:26:00Z">
                  <w:rPr/>
                </w:rPrChange>
              </w:rPr>
            </w:pPr>
            <w:r w:rsidRPr="002B64F7">
              <w:rPr>
                <w:b/>
                <w:bCs/>
                <w:rPrChange w:id="832" w:author="Moses, Robbie" w:date="2023-02-14T02:26:00Z">
                  <w:rPr/>
                </w:rPrChange>
              </w:rPr>
              <w:t>Max Holding Amount</w:t>
            </w:r>
          </w:p>
        </w:tc>
        <w:tc>
          <w:tcPr>
            <w:tcW w:w="5750" w:type="dxa"/>
          </w:tcPr>
          <w:p w14:paraId="599CF0E7" w14:textId="3051F03E" w:rsidR="007467C0" w:rsidRPr="00FB292A" w:rsidRDefault="007467C0" w:rsidP="00CE2158">
            <w:pPr>
              <w:pStyle w:val="TableBody"/>
            </w:pPr>
            <w:r w:rsidRPr="00FB292A">
              <w:t xml:space="preserve">This is the maximum total amount that will be recommended to hold in a vault for the </w:t>
            </w:r>
            <w:del w:id="833" w:author="Moses, Robbie" w:date="2023-02-13T01:55:00Z">
              <w:r w:rsidRPr="00FB292A" w:rsidDel="00BE3AC4">
                <w:delText xml:space="preserve">sum </w:delText>
              </w:r>
            </w:del>
            <w:r w:rsidRPr="00FB292A">
              <w:t xml:space="preserve">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2B64F7" w:rsidRDefault="007467C0" w:rsidP="005870BD">
            <w:pPr>
              <w:pStyle w:val="TableBody"/>
              <w:rPr>
                <w:b/>
                <w:bCs/>
                <w:rPrChange w:id="834" w:author="Moses, Robbie" w:date="2023-02-14T02:26:00Z">
                  <w:rPr/>
                </w:rPrChange>
              </w:rPr>
            </w:pPr>
            <w:r w:rsidRPr="002B64F7">
              <w:rPr>
                <w:b/>
                <w:bCs/>
                <w:rPrChange w:id="835" w:author="Moses, Robbie" w:date="2023-02-14T02:26:00Z">
                  <w:rPr/>
                </w:rPrChange>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2B64F7" w:rsidRDefault="007467C0" w:rsidP="005870BD">
            <w:pPr>
              <w:pStyle w:val="TableBody"/>
              <w:rPr>
                <w:b/>
                <w:bCs/>
                <w:rPrChange w:id="836" w:author="Moses, Robbie" w:date="2023-02-14T02:26:00Z">
                  <w:rPr/>
                </w:rPrChange>
              </w:rPr>
            </w:pPr>
            <w:r w:rsidRPr="002B64F7">
              <w:rPr>
                <w:b/>
                <w:bCs/>
                <w:rPrChange w:id="837" w:author="Moses, Robbie" w:date="2023-02-14T02:26:00Z">
                  <w:rPr/>
                </w:rPrChange>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2B64F7" w:rsidRDefault="007467C0" w:rsidP="005870BD">
            <w:pPr>
              <w:pStyle w:val="TableBody"/>
              <w:rPr>
                <w:b/>
                <w:bCs/>
                <w:rPrChange w:id="838" w:author="Moses, Robbie" w:date="2023-02-14T02:26:00Z">
                  <w:rPr/>
                </w:rPrChange>
              </w:rPr>
            </w:pPr>
            <w:r w:rsidRPr="002B64F7">
              <w:rPr>
                <w:b/>
                <w:bCs/>
                <w:rPrChange w:id="839" w:author="Moses, Robbie" w:date="2023-02-14T02:26:00Z">
                  <w:rPr/>
                </w:rPrChange>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r w:rsidR="007467C0" w:rsidRPr="00A875AE" w:rsidDel="002B64F7" w14:paraId="29886A64" w14:textId="67C65B2A" w:rsidTr="006271D1">
        <w:trPr>
          <w:cantSplit/>
          <w:del w:id="840" w:author="Moses, Robbie" w:date="2023-02-14T02:26:00Z"/>
        </w:trPr>
        <w:tc>
          <w:tcPr>
            <w:tcW w:w="2300" w:type="dxa"/>
          </w:tcPr>
          <w:p w14:paraId="0CF713F8" w14:textId="3CA48D39" w:rsidR="007467C0" w:rsidRPr="00FB292A" w:rsidDel="002B64F7" w:rsidRDefault="007467C0" w:rsidP="006271D1">
            <w:pPr>
              <w:pStyle w:val="TableCellText"/>
              <w:rPr>
                <w:del w:id="841" w:author="Moses, Robbie" w:date="2023-02-14T02:26:00Z"/>
                <w:rFonts w:cs="Arial"/>
                <w:lang w:val="en-US" w:eastAsia="en-US" w:bidi="en-US"/>
              </w:rPr>
            </w:pPr>
          </w:p>
        </w:tc>
        <w:tc>
          <w:tcPr>
            <w:tcW w:w="5750" w:type="dxa"/>
          </w:tcPr>
          <w:p w14:paraId="7DC5D4FA" w14:textId="0FCA87BF" w:rsidR="007467C0" w:rsidRPr="00FB292A" w:rsidDel="002B64F7" w:rsidRDefault="007467C0" w:rsidP="006271D1">
            <w:pPr>
              <w:pStyle w:val="TableCellText"/>
              <w:rPr>
                <w:del w:id="842" w:author="Moses, Robbie" w:date="2023-02-14T02:26:00Z"/>
                <w:rFonts w:cs="Arial"/>
                <w:lang w:val="en-US" w:eastAsia="en-US" w:bidi="en-US"/>
              </w:rPr>
            </w:pPr>
          </w:p>
        </w:tc>
      </w:tr>
    </w:tbl>
    <w:bookmarkStart w:id="843"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844" w:name="_Ref65165206"/>
      <w:bookmarkStart w:id="845" w:name="_Toc74556360"/>
      <w:bookmarkStart w:id="846" w:name="_Toc127491549"/>
      <w:bookmarkStart w:id="847" w:name="_Toc128021082"/>
      <w:r>
        <w:t>Cashpoint</w:t>
      </w:r>
      <w:r>
        <w:rPr>
          <w:rFonts w:ascii="Wingdings" w:hAnsi="Wingdings"/>
        </w:rPr>
        <w:t></w:t>
      </w:r>
      <w:r>
        <w:t>Advanced</w:t>
      </w:r>
      <w:r>
        <w:rPr>
          <w:rFonts w:ascii="Wingdings" w:hAnsi="Wingdings"/>
        </w:rPr>
        <w:t></w:t>
      </w:r>
      <w:r>
        <w:t>Teller Verification</w:t>
      </w:r>
      <w:bookmarkEnd w:id="843"/>
      <w:bookmarkEnd w:id="844"/>
      <w:bookmarkEnd w:id="845"/>
      <w:bookmarkEnd w:id="846"/>
      <w:bookmarkEnd w:id="847"/>
    </w:p>
    <w:p w14:paraId="29D1B4F5" w14:textId="733211C6" w:rsidR="007467C0" w:rsidRPr="00E075D5" w:rsidRDefault="007467C0" w:rsidP="005870BD">
      <w:pPr>
        <w:pStyle w:val="BodyText"/>
      </w:pPr>
      <w:r>
        <w:t xml:space="preserve">Cash that is returned to a vault from a Branch/ATM/Commercial Customer is normally not able to be used immediately. The vault must first process the incoming cash to ensure that the amounts are correct before sorting </w:t>
      </w:r>
      <w:del w:id="848" w:author="Moses, Robbie" w:date="2023-02-14T02:39:00Z">
        <w:r w:rsidDel="00A521DA">
          <w:delText xml:space="preserve">it </w:delText>
        </w:r>
      </w:del>
      <w:r>
        <w:t>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849"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84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E12A0B">
            <w:pPr>
              <w:pStyle w:val="TableHeader"/>
            </w:pPr>
            <w:r w:rsidRPr="00A875AE">
              <w:t>Field Name</w:t>
            </w:r>
          </w:p>
        </w:tc>
        <w:tc>
          <w:tcPr>
            <w:tcW w:w="5750" w:type="dxa"/>
            <w:shd w:val="clear" w:color="auto" w:fill="60C03A"/>
          </w:tcPr>
          <w:p w14:paraId="6BAA1FC4" w14:textId="77777777" w:rsidR="007467C0" w:rsidRPr="00A875AE" w:rsidRDefault="007467C0" w:rsidP="00E12A0B">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5B1259" w:rsidRDefault="007467C0" w:rsidP="005870BD">
            <w:pPr>
              <w:pStyle w:val="TableBody"/>
              <w:rPr>
                <w:b/>
                <w:bCs/>
                <w:rPrChange w:id="850" w:author="Moses, Robbie" w:date="2023-02-14T02:40:00Z">
                  <w:rPr/>
                </w:rPrChange>
              </w:rPr>
            </w:pPr>
            <w:r w:rsidRPr="005B1259">
              <w:rPr>
                <w:b/>
                <w:bCs/>
                <w:rPrChange w:id="851" w:author="Moses, Robbie" w:date="2023-02-14T02:40:00Z">
                  <w:rPr/>
                </w:rPrChange>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0334BA">
              <w:rPr>
                <w:b/>
                <w:bCs/>
                <w:rPrChange w:id="852" w:author="Moses, Robbie" w:date="2023-02-14T02:40:00Z">
                  <w:rPr/>
                </w:rPrChange>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0334BA">
              <w:rPr>
                <w:b/>
                <w:bCs/>
                <w:rPrChange w:id="853" w:author="Moses, Robbie" w:date="2023-02-14T02:40:00Z">
                  <w:rPr/>
                </w:rPrChange>
              </w:rPr>
              <w:t>‘Unavailable’</w:t>
            </w:r>
            <w:r w:rsidRPr="00FB292A">
              <w:t xml:space="preserve"> is normally reported on a daily basis in the nightly balance file. This amount usually includes </w:t>
            </w:r>
            <w:ins w:id="854" w:author="Moses, Robbie" w:date="2023-02-13T01:55:00Z">
              <w:r w:rsidR="00BE3AC4">
                <w:t xml:space="preserve">the </w:t>
              </w:r>
            </w:ins>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5B1259" w:rsidRDefault="007467C0" w:rsidP="005870BD">
            <w:pPr>
              <w:pStyle w:val="TableBody"/>
              <w:rPr>
                <w:b/>
                <w:bCs/>
                <w:rPrChange w:id="855" w:author="Moses, Robbie" w:date="2023-02-14T02:40:00Z">
                  <w:rPr/>
                </w:rPrChange>
              </w:rPr>
            </w:pPr>
            <w:r w:rsidRPr="005B1259">
              <w:rPr>
                <w:b/>
                <w:bCs/>
                <w:rPrChange w:id="856" w:author="Moses, Robbie" w:date="2023-02-14T02:40:00Z">
                  <w:rPr/>
                </w:rPrChange>
              </w:rPr>
              <w:t>% of Daily Deposits to be Processed</w:t>
            </w:r>
          </w:p>
        </w:tc>
        <w:tc>
          <w:tcPr>
            <w:tcW w:w="5750" w:type="dxa"/>
          </w:tcPr>
          <w:p w14:paraId="56DCC0BA" w14:textId="7D6A5295" w:rsidR="007467C0" w:rsidRPr="00FB292A" w:rsidRDefault="007467C0" w:rsidP="005870BD">
            <w:pPr>
              <w:pStyle w:val="TableBody"/>
            </w:pPr>
            <w:r w:rsidRPr="00FB292A">
              <w:t xml:space="preserve">This value indicates the percentage of incoming deposits from Branches/ATMs/Commercial customers that </w:t>
            </w:r>
            <w:del w:id="857" w:author="Moses, Robbie" w:date="2023-02-13T01:56:00Z">
              <w:r w:rsidRPr="00FB292A" w:rsidDel="00DF646B">
                <w:delText xml:space="preserve">is </w:delText>
              </w:r>
            </w:del>
            <w:ins w:id="858" w:author="Moses, Robbie" w:date="2023-02-13T01:56:00Z">
              <w:r w:rsidR="00DF646B">
                <w:t>are</w:t>
              </w:r>
              <w:r w:rsidR="00DF646B" w:rsidRPr="00FB292A">
                <w:t xml:space="preserve"> </w:t>
              </w:r>
            </w:ins>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5B1259" w:rsidRDefault="007467C0" w:rsidP="005870BD">
            <w:pPr>
              <w:pStyle w:val="TableBody"/>
              <w:rPr>
                <w:b/>
                <w:bCs/>
                <w:rPrChange w:id="859" w:author="Moses, Robbie" w:date="2023-02-14T02:40:00Z">
                  <w:rPr/>
                </w:rPrChange>
              </w:rPr>
            </w:pPr>
            <w:r w:rsidRPr="005B1259">
              <w:rPr>
                <w:b/>
                <w:bCs/>
                <w:rPrChange w:id="860" w:author="Moses, Robbie" w:date="2023-02-14T02:40:00Z">
                  <w:rPr/>
                </w:rPrChange>
              </w:rPr>
              <w:t>Expected Yield of Unverified Balance</w:t>
            </w:r>
          </w:p>
        </w:tc>
        <w:tc>
          <w:tcPr>
            <w:tcW w:w="5750" w:type="dxa"/>
          </w:tcPr>
          <w:p w14:paraId="39A344E7" w14:textId="0D230D48"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w:t>
            </w:r>
            <w:del w:id="861" w:author="Moses, Robbie" w:date="2023-02-13T01:56:00Z">
              <w:r w:rsidRPr="00FB292A" w:rsidDel="00DF646B">
                <w:delText>s</w:delText>
              </w:r>
            </w:del>
            <w:r w:rsidRPr="00FB292A">
              <w:t xml:space="preserve">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F82B738" w:rsidR="007467C0" w:rsidRPr="00FB292A" w:rsidRDefault="007467C0">
            <w:pPr>
              <w:pStyle w:val="TableNote"/>
              <w:pPrChange w:id="862" w:author="Moses, Robbie" w:date="2023-02-14T02:43:00Z">
                <w:pPr>
                  <w:pStyle w:val="TableBody"/>
                </w:pPr>
              </w:pPrChange>
            </w:pPr>
            <w:r w:rsidRPr="00523395">
              <w:rPr>
                <w:b/>
                <w:bCs/>
                <w:rPrChange w:id="863" w:author="Moses, Robbie" w:date="2023-02-14T02:43:00Z">
                  <w:rPr/>
                </w:rPrChange>
              </w:rPr>
              <w:t>Note</w:t>
            </w:r>
            <w:ins w:id="864" w:author="Moses, Robbie" w:date="2023-02-14T02:43:00Z">
              <w:r w:rsidR="00523395">
                <w:t>:</w:t>
              </w:r>
            </w:ins>
            <w:r w:rsidRPr="00FB292A">
              <w:t xml:space="preserve"> </w:t>
            </w:r>
            <w:del w:id="865" w:author="Moses, Robbie" w:date="2023-02-14T02:43:00Z">
              <w:r w:rsidRPr="00FB292A" w:rsidDel="00523395">
                <w:delText>that t</w:delText>
              </w:r>
            </w:del>
            <w:ins w:id="866" w:author="Moses, Robbie" w:date="2023-02-14T02:43:00Z">
              <w:r w:rsidR="00523395">
                <w:t>T</w:t>
              </w:r>
            </w:ins>
            <w:r w:rsidRPr="00FB292A">
              <w:t xml:space="preserve">he sum of the Expected Yield of </w:t>
            </w:r>
            <w:ins w:id="867" w:author="Moses, Robbie" w:date="2023-02-13T01:56:00Z">
              <w:r w:rsidR="00DF646B">
                <w:t xml:space="preserve">the </w:t>
              </w:r>
            </w:ins>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5B1259" w:rsidRDefault="007467C0" w:rsidP="005870BD">
            <w:pPr>
              <w:pStyle w:val="TableBody"/>
              <w:rPr>
                <w:b/>
                <w:bCs/>
                <w:rPrChange w:id="868" w:author="Moses, Robbie" w:date="2023-02-14T02:40:00Z">
                  <w:rPr/>
                </w:rPrChange>
              </w:rPr>
            </w:pPr>
            <w:r w:rsidRPr="005B1259">
              <w:rPr>
                <w:b/>
                <w:bCs/>
                <w:rPrChange w:id="869" w:author="Moses, Robbie" w:date="2023-02-14T02:40:00Z">
                  <w:rPr/>
                </w:rPrChange>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5B1259" w:rsidRDefault="007467C0" w:rsidP="005870BD">
            <w:pPr>
              <w:pStyle w:val="TableBody"/>
              <w:rPr>
                <w:b/>
                <w:bCs/>
                <w:rPrChange w:id="870" w:author="Moses, Robbie" w:date="2023-02-14T02:40:00Z">
                  <w:rPr/>
                </w:rPrChange>
              </w:rPr>
            </w:pPr>
            <w:r w:rsidRPr="005B1259">
              <w:rPr>
                <w:b/>
                <w:bCs/>
                <w:rPrChange w:id="871" w:author="Moses, Robbie" w:date="2023-02-14T02:40:00Z">
                  <w:rPr/>
                </w:rPrChange>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44D7FC41" w14:textId="77777777" w:rsidR="007467C0" w:rsidDel="00B43FCA" w:rsidRDefault="007467C0" w:rsidP="007467C0">
      <w:pPr>
        <w:pStyle w:val="TopofSection"/>
        <w:rPr>
          <w:del w:id="872" w:author="Moses, Robbie" w:date="2023-02-14T02:44:00Z"/>
          <w:noProof/>
        </w:rPr>
      </w:pPr>
      <w:r>
        <w:fldChar w:fldCharType="begin"/>
      </w:r>
      <w:r>
        <w:instrText xml:space="preserve"> REF _Ref245707304 \h  \* MERGEFORMAT </w:instrText>
      </w:r>
      <w:r>
        <w:fldChar w:fldCharType="separate"/>
      </w:r>
    </w:p>
    <w:p w14:paraId="525296D7" w14:textId="77777777" w:rsidR="007467C0" w:rsidRDefault="007467C0" w:rsidP="007467C0">
      <w:pPr>
        <w:pStyle w:val="TopofSection"/>
        <w:rPr>
          <w:lang w:val="en-US"/>
        </w:rPr>
      </w:pP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rPr>
          <w:ins w:id="873" w:author="Moses, Robbie" w:date="2023-02-14T02:44:00Z"/>
        </w:rPr>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874" w:name="_Ref245719426"/>
      <w:bookmarkStart w:id="875" w:name="_Toc74556361"/>
      <w:bookmarkStart w:id="876" w:name="_Toc127491550"/>
      <w:bookmarkStart w:id="877" w:name="_Toc128021083"/>
      <w:r>
        <w:t>Cashpoint</w:t>
      </w:r>
      <w:r>
        <w:rPr>
          <w:rFonts w:ascii="Wingdings" w:hAnsi="Wingdings"/>
        </w:rPr>
        <w:t></w:t>
      </w:r>
      <w:r>
        <w:t>Advanced</w:t>
      </w:r>
      <w:r>
        <w:rPr>
          <w:rFonts w:ascii="Wingdings" w:hAnsi="Wingdings"/>
        </w:rPr>
        <w:t></w:t>
      </w:r>
      <w:r>
        <w:t>Denomination Yield</w:t>
      </w:r>
      <w:bookmarkEnd w:id="874"/>
      <w:bookmarkEnd w:id="875"/>
      <w:bookmarkEnd w:id="876"/>
      <w:bookmarkEnd w:id="877"/>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ins w:id="878" w:author="Moses, Robbie" w:date="2023-02-13T01:56:00Z">
        <w:r w:rsidR="00374A91">
          <w:t xml:space="preserve">the </w:t>
        </w:r>
      </w:ins>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879" w:name="_Toc74556441"/>
      <w:bookmarkStart w:id="880"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879"/>
      <w:bookmarkEnd w:id="880"/>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881"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8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E12A0B">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3D38BF" w:rsidRDefault="007467C0" w:rsidP="005870BD">
            <w:pPr>
              <w:pStyle w:val="TableBody"/>
              <w:rPr>
                <w:b/>
                <w:bCs/>
                <w:rPrChange w:id="882" w:author="Moses, Robbie" w:date="2023-02-14T02:48:00Z">
                  <w:rPr/>
                </w:rPrChange>
              </w:rPr>
            </w:pPr>
            <w:r w:rsidRPr="003D38BF">
              <w:rPr>
                <w:b/>
                <w:bCs/>
                <w:rPrChange w:id="883" w:author="Moses, Robbie" w:date="2023-02-14T02:48:00Z">
                  <w:rPr/>
                </w:rPrChange>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3D38BF" w:rsidRDefault="007467C0" w:rsidP="005870BD">
            <w:pPr>
              <w:pStyle w:val="TableBody"/>
              <w:rPr>
                <w:b/>
                <w:bCs/>
                <w:rPrChange w:id="884" w:author="Moses, Robbie" w:date="2023-02-14T02:48:00Z">
                  <w:rPr/>
                </w:rPrChange>
              </w:rPr>
            </w:pPr>
            <w:r w:rsidRPr="003D38BF">
              <w:rPr>
                <w:b/>
                <w:bCs/>
                <w:rPrChange w:id="885" w:author="Moses, Robbie" w:date="2023-02-14T02:48:00Z">
                  <w:rPr/>
                </w:rPrChange>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3D38BF" w:rsidRDefault="007467C0" w:rsidP="005870BD">
            <w:pPr>
              <w:pStyle w:val="TableBody"/>
              <w:rPr>
                <w:b/>
                <w:bCs/>
                <w:rPrChange w:id="886" w:author="Moses, Robbie" w:date="2023-02-14T02:48:00Z">
                  <w:rPr/>
                </w:rPrChange>
              </w:rPr>
            </w:pPr>
            <w:r w:rsidRPr="003D38BF">
              <w:rPr>
                <w:b/>
                <w:bCs/>
                <w:rPrChange w:id="887" w:author="Moses, Robbie" w:date="2023-02-14T02:48:00Z">
                  <w:rPr/>
                </w:rPrChange>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ins w:id="888" w:author="Moses, Robbie" w:date="2023-02-14T02:48:00Z">
              <w:r w:rsidR="007E2FB0">
                <w:t>-</w:t>
              </w:r>
            </w:ins>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3D38BF" w:rsidRDefault="007467C0" w:rsidP="005870BD">
            <w:pPr>
              <w:pStyle w:val="TableBody"/>
              <w:rPr>
                <w:b/>
                <w:bCs/>
                <w:rPrChange w:id="889" w:author="Moses, Robbie" w:date="2023-02-14T02:48:00Z">
                  <w:rPr/>
                </w:rPrChange>
              </w:rPr>
            </w:pPr>
            <w:r w:rsidRPr="003D38BF">
              <w:rPr>
                <w:b/>
                <w:bCs/>
                <w:rPrChange w:id="890" w:author="Moses, Robbie" w:date="2023-02-14T02:48:00Z">
                  <w:rPr/>
                </w:rPrChange>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3D38BF" w:rsidRDefault="007467C0" w:rsidP="005870BD">
            <w:pPr>
              <w:pStyle w:val="TableBody"/>
              <w:rPr>
                <w:b/>
                <w:bCs/>
                <w:rPrChange w:id="891" w:author="Moses, Robbie" w:date="2023-02-14T02:48:00Z">
                  <w:rPr/>
                </w:rPrChange>
              </w:rPr>
            </w:pPr>
            <w:r w:rsidRPr="003D38BF">
              <w:rPr>
                <w:b/>
                <w:bCs/>
                <w:rPrChange w:id="892" w:author="Moses, Robbie" w:date="2023-02-14T02:48:00Z">
                  <w:rPr/>
                </w:rPrChange>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542F85"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893" w:name="_Toc74556362"/>
      <w:bookmarkStart w:id="894" w:name="_Toc127491551"/>
      <w:bookmarkStart w:id="895"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893"/>
      <w:bookmarkEnd w:id="894"/>
      <w:bookmarkEnd w:id="895"/>
    </w:p>
    <w:p w14:paraId="2FDE29EA" w14:textId="5173BEB7" w:rsidR="007467C0" w:rsidRDefault="007467C0" w:rsidP="00E17643">
      <w:pPr>
        <w:pStyle w:val="BodyText"/>
      </w:pPr>
      <w:r>
        <w:t>By selecting the Edit button on the Denomination Yield page, the user will receive a pop</w:t>
      </w:r>
      <w:ins w:id="896" w:author="Moses, Robbie" w:date="2023-02-14T02:49:00Z">
        <w:r w:rsidR="00C33E0E">
          <w:t>-</w:t>
        </w:r>
      </w:ins>
      <w:r>
        <w:t>up where they can define the denomination yield expected from the Teller Verification process.</w:t>
      </w:r>
    </w:p>
    <w:p w14:paraId="78FAB7B7" w14:textId="77777777" w:rsidR="007467C0" w:rsidRDefault="007467C0" w:rsidP="007467C0">
      <w:pPr>
        <w:pStyle w:val="Caption"/>
        <w:rPr>
          <w:lang w:val="en-US"/>
        </w:rPr>
      </w:pPr>
      <w:bookmarkStart w:id="897" w:name="_Toc74556442"/>
      <w:bookmarkStart w:id="898" w:name="_Toc128022119"/>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897"/>
      <w:bookmarkEnd w:id="898"/>
    </w:p>
    <w:p w14:paraId="4566F326" w14:textId="77777777" w:rsidR="007467C0" w:rsidRDefault="007467C0">
      <w:pPr>
        <w:spacing w:after="0" w:line="240" w:lineRule="auto"/>
        <w:jc w:val="center"/>
        <w:pPrChange w:id="899" w:author="Moses, Robbie" w:date="2023-02-14T02:49:00Z">
          <w:pPr>
            <w:jc w:val="center"/>
          </w:pPr>
        </w:pPrChange>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A86615">
      <w:pPr>
        <w:pStyle w:val="TopofSection"/>
        <w:spacing w:after="0" w:line="240" w:lineRule="auto"/>
        <w:pPrChange w:id="900" w:author="Moses, Robbie" w:date="2023-02-14T02:49:00Z">
          <w:pPr>
            <w:pStyle w:val="TopofSection"/>
          </w:pPr>
        </w:pPrChange>
      </w:pPr>
      <w:r>
        <w:fldChar w:fldCharType="begin"/>
      </w:r>
      <w:r>
        <w:instrText xml:space="preserve"> HYPERLINK \l "_General_OptiVault_Pages" </w:instrText>
      </w:r>
      <w:r>
        <w:fldChar w:fldCharType="separate"/>
      </w:r>
      <w:r w:rsidR="007467C0" w:rsidRPr="00E17643">
        <w:t>Return: OptiVault General Pages</w:t>
      </w:r>
      <w:r>
        <w:fldChar w:fldCharType="end"/>
      </w:r>
    </w:p>
    <w:p w14:paraId="7B52F18B" w14:textId="77777777" w:rsidR="007467C0" w:rsidRDefault="007467C0" w:rsidP="007467C0"/>
    <w:p w14:paraId="3809690B" w14:textId="77777777" w:rsidR="007467C0" w:rsidRDefault="007467C0" w:rsidP="007467C0">
      <w:pPr>
        <w:pStyle w:val="Heading3"/>
      </w:pPr>
      <w:bookmarkStart w:id="901" w:name="_Ref245719427"/>
      <w:bookmarkStart w:id="902" w:name="_Toc74556363"/>
      <w:bookmarkStart w:id="903" w:name="_Toc127491552"/>
      <w:bookmarkStart w:id="904" w:name="_Toc128021085"/>
      <w:r>
        <w:t>Cashpoint</w:t>
      </w:r>
      <w:r>
        <w:rPr>
          <w:rFonts w:ascii="Wingdings" w:hAnsi="Wingdings"/>
        </w:rPr>
        <w:t></w:t>
      </w:r>
      <w:r>
        <w:t>Advanced</w:t>
      </w:r>
      <w:r>
        <w:rPr>
          <w:rFonts w:ascii="Wingdings" w:hAnsi="Wingdings"/>
        </w:rPr>
        <w:t></w:t>
      </w:r>
      <w:r>
        <w:t>Sorting</w:t>
      </w:r>
      <w:bookmarkEnd w:id="901"/>
      <w:bookmarkEnd w:id="902"/>
      <w:bookmarkEnd w:id="903"/>
      <w:bookmarkEnd w:id="904"/>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7F05A9">
        <w:rPr>
          <w:b/>
          <w:bCs/>
          <w:rPrChange w:id="905" w:author="Moses, Robbie" w:date="2023-02-14T02:50:00Z">
            <w:rPr/>
          </w:rPrChange>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pPr>
        <w:pStyle w:val="BodyText"/>
        <w:spacing w:before="0" w:after="0"/>
        <w:rPr>
          <w:ins w:id="906" w:author="Moses, Robbie" w:date="2023-02-14T02:51:00Z"/>
          <w:color w:val="4472C4" w:themeColor="accent1"/>
        </w:rPr>
        <w:pPrChange w:id="907" w:author="Moses, Robbie" w:date="2023-02-14T02:51:00Z">
          <w:pPr>
            <w:pStyle w:val="BodyText"/>
          </w:pPr>
        </w:pPrChange>
      </w:pPr>
      <w:r>
        <w:t xml:space="preserve">By default, the sorter includes balances of </w:t>
      </w:r>
      <w:r w:rsidRPr="007F05A9">
        <w:rPr>
          <w:b/>
          <w:bCs/>
          <w:rPrChange w:id="908" w:author="Moses, Robbie" w:date="2023-02-14T02:50:00Z">
            <w:rPr/>
          </w:rPrChange>
        </w:rPr>
        <w:t>‘Unknown’</w:t>
      </w:r>
      <w:r>
        <w:t xml:space="preserve"> quality. It is possible to include additional qualities in the sorting process by selecting the </w:t>
      </w:r>
      <w:r w:rsidRPr="009A049C">
        <w:rPr>
          <w:b/>
          <w:bCs/>
          <w:rPrChange w:id="909" w:author="Moses, Robbie" w:date="2023-02-14T02:50:00Z">
            <w:rPr/>
          </w:rPrChange>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pPr>
        <w:pStyle w:val="BodyText"/>
        <w:spacing w:before="0" w:after="0"/>
        <w:pPrChange w:id="910" w:author="Moses, Robbie" w:date="2023-02-14T02:51:00Z">
          <w:pPr>
            <w:pStyle w:val="BodyText"/>
          </w:pPr>
        </w:pPrChange>
      </w:pPr>
    </w:p>
    <w:p w14:paraId="5EB619DB" w14:textId="77777777" w:rsidR="007467C0" w:rsidRDefault="007467C0">
      <w:pPr>
        <w:pStyle w:val="BodyText"/>
        <w:spacing w:before="0" w:after="0"/>
        <w:pPrChange w:id="911" w:author="Moses, Robbie" w:date="2023-02-14T02:51:00Z">
          <w:pPr>
            <w:pStyle w:val="BodyText"/>
          </w:pPr>
        </w:pPrChange>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912"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91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E12A0B">
            <w:pPr>
              <w:pStyle w:val="TableHeader"/>
            </w:pPr>
            <w:r w:rsidRPr="00A875AE">
              <w:t>Field Name</w:t>
            </w:r>
          </w:p>
        </w:tc>
        <w:tc>
          <w:tcPr>
            <w:tcW w:w="5750" w:type="dxa"/>
            <w:shd w:val="clear" w:color="auto" w:fill="60C03A"/>
          </w:tcPr>
          <w:p w14:paraId="593AE31C" w14:textId="77777777" w:rsidR="007467C0" w:rsidRPr="00A875AE" w:rsidRDefault="007467C0" w:rsidP="00E12A0B">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546331" w:rsidRDefault="007467C0" w:rsidP="008142C6">
            <w:pPr>
              <w:pStyle w:val="TableBody"/>
              <w:rPr>
                <w:b/>
                <w:bCs/>
                <w:rPrChange w:id="913" w:author="Moses, Robbie" w:date="2023-02-14T02:51:00Z">
                  <w:rPr/>
                </w:rPrChange>
              </w:rPr>
            </w:pPr>
            <w:r w:rsidRPr="00546331">
              <w:rPr>
                <w:b/>
                <w:bCs/>
                <w:rPrChange w:id="914" w:author="Moses, Robbie" w:date="2023-02-14T02:51:00Z">
                  <w:rPr/>
                </w:rPrChange>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546331" w:rsidRDefault="007467C0" w:rsidP="008142C6">
            <w:pPr>
              <w:pStyle w:val="TableBody"/>
              <w:rPr>
                <w:b/>
                <w:bCs/>
                <w:rPrChange w:id="915" w:author="Moses, Robbie" w:date="2023-02-14T02:51:00Z">
                  <w:rPr/>
                </w:rPrChange>
              </w:rPr>
            </w:pPr>
            <w:r w:rsidRPr="00546331">
              <w:rPr>
                <w:b/>
                <w:bCs/>
                <w:rPrChange w:id="916" w:author="Moses, Robbie" w:date="2023-02-14T02:51:00Z">
                  <w:rPr/>
                </w:rPrChange>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546331" w:rsidRDefault="007467C0" w:rsidP="008142C6">
            <w:pPr>
              <w:pStyle w:val="TableBody"/>
              <w:rPr>
                <w:b/>
                <w:bCs/>
                <w:rPrChange w:id="917" w:author="Moses, Robbie" w:date="2023-02-14T02:51:00Z">
                  <w:rPr/>
                </w:rPrChange>
              </w:rPr>
            </w:pPr>
            <w:r w:rsidRPr="00546331">
              <w:rPr>
                <w:b/>
                <w:bCs/>
                <w:rPrChange w:id="918" w:author="Moses, Robbie" w:date="2023-02-14T02:51:00Z">
                  <w:rPr/>
                </w:rPrChange>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546331" w:rsidRDefault="007467C0" w:rsidP="008142C6">
            <w:pPr>
              <w:pStyle w:val="TableBody"/>
              <w:rPr>
                <w:b/>
                <w:bCs/>
                <w:rPrChange w:id="919" w:author="Moses, Robbie" w:date="2023-02-14T02:51:00Z">
                  <w:rPr/>
                </w:rPrChange>
              </w:rPr>
            </w:pPr>
            <w:r w:rsidRPr="00546331">
              <w:rPr>
                <w:b/>
                <w:bCs/>
                <w:rPrChange w:id="920" w:author="Moses, Robbie" w:date="2023-02-14T02:51:00Z">
                  <w:rPr/>
                </w:rPrChange>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546331" w:rsidRDefault="007467C0" w:rsidP="008142C6">
            <w:pPr>
              <w:pStyle w:val="TableBody"/>
              <w:rPr>
                <w:b/>
                <w:bCs/>
                <w:rPrChange w:id="921" w:author="Moses, Robbie" w:date="2023-02-14T02:51:00Z">
                  <w:rPr/>
                </w:rPrChange>
              </w:rPr>
            </w:pPr>
            <w:r w:rsidRPr="00546331">
              <w:rPr>
                <w:b/>
                <w:bCs/>
                <w:rPrChange w:id="922" w:author="Moses, Robbie" w:date="2023-02-14T02:51:00Z">
                  <w:rPr/>
                </w:rPrChange>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546331" w:rsidRDefault="007467C0" w:rsidP="008142C6">
            <w:pPr>
              <w:pStyle w:val="TableBody"/>
              <w:rPr>
                <w:b/>
                <w:bCs/>
                <w:rPrChange w:id="923" w:author="Moses, Robbie" w:date="2023-02-14T02:51:00Z">
                  <w:rPr/>
                </w:rPrChange>
              </w:rPr>
            </w:pPr>
            <w:r w:rsidRPr="00546331">
              <w:rPr>
                <w:b/>
                <w:bCs/>
                <w:rPrChange w:id="924" w:author="Moses, Robbie" w:date="2023-02-14T02:51:00Z">
                  <w:rPr/>
                </w:rPrChange>
              </w:rPr>
              <w:t>Notes</w:t>
            </w:r>
          </w:p>
        </w:tc>
        <w:tc>
          <w:tcPr>
            <w:tcW w:w="5750" w:type="dxa"/>
          </w:tcPr>
          <w:p w14:paraId="36DC1087" w14:textId="2BE2EAB7"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del w:id="925" w:author="Moses, Robbie" w:date="2023-02-13T01:59:00Z">
              <w:r w:rsidRPr="00FB292A" w:rsidDel="00904117">
                <w:delText>is able to</w:delText>
              </w:r>
            </w:del>
            <w:ins w:id="926" w:author="Moses, Robbie" w:date="2023-02-13T01:59:00Z">
              <w:r w:rsidR="00904117">
                <w:t>can</w:t>
              </w:r>
            </w:ins>
            <w:r w:rsidRPr="00FB292A">
              <w:t xml:space="preserve"> process.</w:t>
            </w:r>
          </w:p>
        </w:tc>
      </w:tr>
      <w:tr w:rsidR="007467C0" w:rsidRPr="00A875AE" w14:paraId="533E14B9" w14:textId="77777777" w:rsidTr="006271D1">
        <w:trPr>
          <w:cantSplit/>
        </w:trPr>
        <w:tc>
          <w:tcPr>
            <w:tcW w:w="2300" w:type="dxa"/>
          </w:tcPr>
          <w:p w14:paraId="588FF19C" w14:textId="77777777" w:rsidR="007467C0" w:rsidRPr="00546331" w:rsidRDefault="007467C0" w:rsidP="008142C6">
            <w:pPr>
              <w:pStyle w:val="TableBody"/>
              <w:rPr>
                <w:b/>
                <w:bCs/>
                <w:rPrChange w:id="927" w:author="Moses, Robbie" w:date="2023-02-14T02:51:00Z">
                  <w:rPr/>
                </w:rPrChange>
              </w:rPr>
            </w:pPr>
            <w:r w:rsidRPr="00546331">
              <w:rPr>
                <w:b/>
                <w:bCs/>
                <w:rPrChange w:id="928" w:author="Moses, Robbie" w:date="2023-02-14T02:51:00Z">
                  <w:rPr/>
                </w:rPrChange>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EE24F5">
              <w:rPr>
                <w:b/>
                <w:bCs/>
                <w:rPrChange w:id="929" w:author="Moses, Robbie" w:date="2023-02-14T02:52:00Z">
                  <w:rPr/>
                </w:rPrChange>
              </w:rPr>
              <w:t>‘Select’</w:t>
            </w:r>
            <w:r w:rsidRPr="00FB292A">
              <w:t xml:space="preserve"> button corresponding to the sorter that is in use in the Cashpoint.</w:t>
            </w:r>
          </w:p>
        </w:tc>
      </w:tr>
    </w:tbl>
    <w:p w14:paraId="0FADDB3F" w14:textId="77777777" w:rsidR="007467C0" w:rsidRPr="008142C6" w:rsidRDefault="00542F85"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930" w:name="_Ref245719431"/>
      <w:bookmarkStart w:id="931" w:name="_Toc74556364"/>
      <w:bookmarkStart w:id="932" w:name="_Toc127491553"/>
      <w:bookmarkStart w:id="933" w:name="_Toc128021086"/>
      <w:r>
        <w:t>Cashpoint</w:t>
      </w:r>
      <w:r>
        <w:rPr>
          <w:rFonts w:ascii="Wingdings" w:hAnsi="Wingdings"/>
        </w:rPr>
        <w:t></w:t>
      </w:r>
      <w:r>
        <w:t>Advanced</w:t>
      </w:r>
      <w:r>
        <w:rPr>
          <w:rFonts w:ascii="Wingdings" w:hAnsi="Wingdings"/>
        </w:rPr>
        <w:t></w:t>
      </w:r>
      <w:r>
        <w:t>Sorter Utilization</w:t>
      </w:r>
      <w:bookmarkEnd w:id="930"/>
      <w:bookmarkEnd w:id="931"/>
      <w:bookmarkEnd w:id="932"/>
      <w:bookmarkEnd w:id="933"/>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934"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9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E12A0B">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2E7E22" w:rsidRDefault="007467C0" w:rsidP="008142C6">
            <w:pPr>
              <w:pStyle w:val="TableBody"/>
              <w:rPr>
                <w:b/>
                <w:bCs/>
                <w:rPrChange w:id="935" w:author="Moses, Robbie" w:date="2023-02-14T02:53:00Z">
                  <w:rPr/>
                </w:rPrChange>
              </w:rPr>
            </w:pPr>
            <w:r w:rsidRPr="002E7E22">
              <w:rPr>
                <w:b/>
                <w:bCs/>
                <w:rPrChange w:id="936" w:author="Moses, Robbie" w:date="2023-02-14T02:53:00Z">
                  <w:rPr/>
                </w:rPrChange>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2E7E22" w:rsidRDefault="007467C0" w:rsidP="008142C6">
            <w:pPr>
              <w:pStyle w:val="TableBody"/>
              <w:rPr>
                <w:b/>
                <w:bCs/>
                <w:rPrChange w:id="937" w:author="Moses, Robbie" w:date="2023-02-14T02:53:00Z">
                  <w:rPr/>
                </w:rPrChange>
              </w:rPr>
            </w:pPr>
            <w:r w:rsidRPr="002E7E22">
              <w:rPr>
                <w:b/>
                <w:bCs/>
                <w:rPrChange w:id="938" w:author="Moses, Robbie" w:date="2023-02-14T02:53:00Z">
                  <w:rPr/>
                </w:rPrChange>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2E7E22" w:rsidRDefault="007467C0" w:rsidP="008142C6">
            <w:pPr>
              <w:pStyle w:val="TableBody"/>
              <w:rPr>
                <w:b/>
                <w:bCs/>
                <w:rPrChange w:id="939" w:author="Moses, Robbie" w:date="2023-02-14T02:53:00Z">
                  <w:rPr/>
                </w:rPrChange>
              </w:rPr>
            </w:pPr>
            <w:r w:rsidRPr="002E7E22">
              <w:rPr>
                <w:b/>
                <w:bCs/>
                <w:rPrChange w:id="940" w:author="Moses, Robbie" w:date="2023-02-14T02:53:00Z">
                  <w:rPr/>
                </w:rPrChange>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2E7E22" w:rsidRDefault="007467C0" w:rsidP="008142C6">
            <w:pPr>
              <w:pStyle w:val="TableBody"/>
              <w:rPr>
                <w:b/>
                <w:bCs/>
                <w:rPrChange w:id="941" w:author="Moses, Robbie" w:date="2023-02-14T02:53:00Z">
                  <w:rPr/>
                </w:rPrChange>
              </w:rPr>
            </w:pPr>
            <w:r w:rsidRPr="002E7E22">
              <w:rPr>
                <w:b/>
                <w:bCs/>
                <w:rPrChange w:id="942" w:author="Moses, Robbie" w:date="2023-02-14T02:53:00Z">
                  <w:rPr/>
                </w:rPrChange>
              </w:rPr>
              <w:t>Sorter</w:t>
            </w:r>
          </w:p>
        </w:tc>
        <w:tc>
          <w:tcPr>
            <w:tcW w:w="5750" w:type="dxa"/>
            <w:tcBorders>
              <w:top w:val="nil"/>
              <w:left w:val="single" w:sz="6" w:space="0" w:color="auto"/>
              <w:bottom w:val="single" w:sz="6" w:space="0" w:color="auto"/>
            </w:tcBorders>
          </w:tcPr>
          <w:p w14:paraId="7B28308E" w14:textId="333D1218" w:rsidR="007467C0" w:rsidRPr="00FB292A" w:rsidDel="00B82ED1" w:rsidRDefault="007467C0" w:rsidP="007D44E0">
            <w:pPr>
              <w:pStyle w:val="TableBody"/>
              <w:rPr>
                <w:del w:id="943" w:author="Moses, Robbie" w:date="2023-02-14T02:53:00Z"/>
              </w:rPr>
            </w:pPr>
            <w:r w:rsidRPr="00FB292A">
              <w:t xml:space="preserve">The drop-down </w:t>
            </w:r>
            <w:del w:id="944" w:author="Moses, Robbie" w:date="2023-02-14T02:53:00Z">
              <w:r w:rsidRPr="00FB292A" w:rsidDel="00B82ED1">
                <w:delText>Listbox</w:delText>
              </w:r>
            </w:del>
            <w:ins w:id="945" w:author="Moses, Robbie" w:date="2023-02-14T02:53:00Z">
              <w:r w:rsidR="00B82ED1" w:rsidRPr="00FB292A">
                <w:t>List box</w:t>
              </w:r>
            </w:ins>
            <w:r w:rsidRPr="00FB292A">
              <w:t xml:space="preserve"> at the top of the page allows the analyst to select the sorter for which the capacity splits will be set.</w:t>
            </w:r>
          </w:p>
          <w:p w14:paraId="4FDBB64A" w14:textId="4EE6E1F5" w:rsidR="007467C0" w:rsidRPr="00FB292A" w:rsidRDefault="00B82ED1" w:rsidP="00F34874">
            <w:pPr>
              <w:pStyle w:val="TableBody"/>
            </w:pPr>
            <w:ins w:id="946" w:author="Moses, Robbie" w:date="2023-02-14T02:53:00Z">
              <w:r>
                <w:t xml:space="preserve"> </w:t>
              </w:r>
            </w:ins>
            <w:r w:rsidR="007467C0" w:rsidRPr="00FB292A">
              <w:t>Choosing a sorter from the list will load the values associated with that sorter.</w:t>
            </w:r>
          </w:p>
        </w:tc>
      </w:tr>
    </w:tbl>
    <w:p w14:paraId="34409689" w14:textId="54148F10" w:rsidR="007467C0" w:rsidDel="00DC0CE4" w:rsidRDefault="007467C0" w:rsidP="007467C0">
      <w:pPr>
        <w:rPr>
          <w:del w:id="947" w:author="Moses, Robbie" w:date="2023-02-14T02:53:00Z"/>
        </w:rPr>
      </w:pPr>
    </w:p>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948" w:name="_Ref245719432"/>
      <w:bookmarkStart w:id="949" w:name="_Toc74556365"/>
      <w:bookmarkStart w:id="950" w:name="_Toc127491554"/>
      <w:bookmarkStart w:id="951" w:name="_Toc128021087"/>
      <w:r>
        <w:t>Cashpoint</w:t>
      </w:r>
      <w:r>
        <w:rPr>
          <w:rFonts w:ascii="Wingdings" w:hAnsi="Wingdings"/>
        </w:rPr>
        <w:t></w:t>
      </w:r>
      <w:r>
        <w:t>Advanced</w:t>
      </w:r>
      <w:r>
        <w:rPr>
          <w:rFonts w:ascii="Wingdings" w:hAnsi="Wingdings"/>
        </w:rPr>
        <w:t></w:t>
      </w:r>
      <w:r>
        <w:t>Quality Yield</w:t>
      </w:r>
      <w:bookmarkEnd w:id="948"/>
      <w:bookmarkEnd w:id="949"/>
      <w:bookmarkEnd w:id="950"/>
      <w:bookmarkEnd w:id="951"/>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ins w:id="952" w:author="Moses, Robbie" w:date="2023-02-13T01:59:00Z">
        <w:r w:rsidR="00AC2BD9">
          <w:t>ing</w:t>
        </w:r>
      </w:ins>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953"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9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E12A0B">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F34874" w:rsidRDefault="007467C0" w:rsidP="008142C6">
            <w:pPr>
              <w:pStyle w:val="TableBody"/>
              <w:rPr>
                <w:b/>
                <w:bCs/>
                <w:rPrChange w:id="954" w:author="Moses, Robbie" w:date="2023-02-14T02:54:00Z">
                  <w:rPr/>
                </w:rPrChange>
              </w:rPr>
            </w:pPr>
            <w:r w:rsidRPr="00F34874">
              <w:rPr>
                <w:b/>
                <w:bCs/>
                <w:rPrChange w:id="955" w:author="Moses, Robbie" w:date="2023-02-14T02:54:00Z">
                  <w:rPr/>
                </w:rPrChange>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F34874" w:rsidRDefault="007467C0" w:rsidP="008142C6">
            <w:pPr>
              <w:pStyle w:val="TableBody"/>
              <w:rPr>
                <w:b/>
                <w:bCs/>
                <w:rPrChange w:id="956" w:author="Moses, Robbie" w:date="2023-02-14T02:54:00Z">
                  <w:rPr/>
                </w:rPrChange>
              </w:rPr>
            </w:pPr>
            <w:r w:rsidRPr="00F34874">
              <w:rPr>
                <w:b/>
                <w:bCs/>
                <w:rPrChange w:id="957" w:author="Moses, Robbie" w:date="2023-02-14T02:54:00Z">
                  <w:rPr/>
                </w:rPrChange>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F34874" w:rsidRDefault="007467C0" w:rsidP="008142C6">
            <w:pPr>
              <w:pStyle w:val="TableBody"/>
              <w:rPr>
                <w:rFonts w:cs="Arial"/>
                <w:b/>
                <w:bCs/>
                <w:lang w:val="en-US" w:bidi="en-US"/>
                <w:rPrChange w:id="958" w:author="Moses, Robbie" w:date="2023-02-14T02:54:00Z">
                  <w:rPr>
                    <w:rFonts w:cs="Arial"/>
                    <w:lang w:val="en-US" w:bidi="en-US"/>
                  </w:rPr>
                </w:rPrChange>
              </w:rPr>
            </w:pPr>
            <w:r w:rsidRPr="00F34874">
              <w:rPr>
                <w:rFonts w:cs="Arial"/>
                <w:b/>
                <w:bCs/>
                <w:lang w:val="en-US" w:bidi="en-US"/>
                <w:rPrChange w:id="959" w:author="Moses, Robbie" w:date="2023-02-14T02:54:00Z">
                  <w:rPr>
                    <w:rFonts w:cs="Arial"/>
                    <w:lang w:val="en-US" w:bidi="en-US"/>
                  </w:rPr>
                </w:rPrChange>
              </w:rPr>
              <w:t>Quality</w:t>
            </w:r>
          </w:p>
        </w:tc>
        <w:tc>
          <w:tcPr>
            <w:tcW w:w="5750" w:type="dxa"/>
            <w:tcBorders>
              <w:top w:val="nil"/>
              <w:left w:val="single" w:sz="6" w:space="0" w:color="auto"/>
              <w:bottom w:val="single" w:sz="6" w:space="0" w:color="auto"/>
            </w:tcBorders>
          </w:tcPr>
          <w:p w14:paraId="7C9B0D2A" w14:textId="77777777" w:rsidR="007467C0" w:rsidRPr="00FB292A" w:rsidRDefault="007467C0" w:rsidP="008142C6">
            <w:pPr>
              <w:pStyle w:val="TableBody"/>
            </w:pPr>
            <w:r w:rsidRPr="00FB292A">
              <w:t>The quality of the denomination that will be output</w:t>
            </w:r>
            <w:del w:id="960" w:author="Moses, Robbie" w:date="2023-02-14T02:56:00Z">
              <w:r w:rsidRPr="00FB292A" w:rsidDel="00D07387">
                <w:delText>ted</w:delText>
              </w:r>
            </w:del>
            <w:r w:rsidRPr="00FB292A">
              <w:t xml:space="preserve">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11250">
              <w:rPr>
                <w:b/>
                <w:bCs/>
                <w:rPrChange w:id="961" w:author="Moses, Robbie" w:date="2023-02-14T02:55:00Z">
                  <w:rPr/>
                </w:rPrChange>
              </w:rPr>
              <w:t>Fit –</w:t>
            </w:r>
            <w:r w:rsidRPr="00FB292A">
              <w:t xml:space="preserve"> Used for ATM and is the highest quality</w:t>
            </w:r>
          </w:p>
          <w:p w14:paraId="2E293B90" w14:textId="77777777" w:rsidR="007467C0" w:rsidRPr="00FB292A" w:rsidRDefault="007467C0" w:rsidP="008142C6">
            <w:pPr>
              <w:pStyle w:val="TableListBullet"/>
            </w:pPr>
            <w:r w:rsidRPr="00A11250">
              <w:rPr>
                <w:b/>
                <w:bCs/>
                <w:rPrChange w:id="962" w:author="Moses, Robbie" w:date="2023-02-14T02:55:00Z">
                  <w:rPr/>
                </w:rPrChange>
              </w:rPr>
              <w:t>Normal –</w:t>
            </w:r>
            <w:r w:rsidRPr="00FB292A">
              <w:t xml:space="preserve"> Used for branches and commercial customers </w:t>
            </w:r>
          </w:p>
          <w:p w14:paraId="7EDEC16D" w14:textId="77777777" w:rsidR="007467C0" w:rsidRPr="00FB292A" w:rsidRDefault="007467C0" w:rsidP="008142C6">
            <w:pPr>
              <w:pStyle w:val="TableListBullet"/>
            </w:pPr>
            <w:r w:rsidRPr="00A11250">
              <w:rPr>
                <w:b/>
                <w:bCs/>
                <w:rPrChange w:id="963" w:author="Moses, Robbie" w:date="2023-02-14T02:55:00Z">
                  <w:rPr/>
                </w:rPrChange>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F34874" w:rsidRDefault="007467C0" w:rsidP="008142C6">
            <w:pPr>
              <w:pStyle w:val="TableBody"/>
              <w:rPr>
                <w:rFonts w:cs="Arial"/>
                <w:b/>
                <w:bCs/>
                <w:lang w:val="en-US" w:bidi="en-US"/>
                <w:rPrChange w:id="964" w:author="Moses, Robbie" w:date="2023-02-14T02:54:00Z">
                  <w:rPr>
                    <w:rFonts w:cs="Arial"/>
                    <w:lang w:val="en-US" w:bidi="en-US"/>
                  </w:rPr>
                </w:rPrChange>
              </w:rPr>
            </w:pPr>
            <w:r w:rsidRPr="00F34874">
              <w:rPr>
                <w:rFonts w:cs="Arial"/>
                <w:b/>
                <w:bCs/>
                <w:lang w:val="en-US" w:bidi="en-US"/>
                <w:rPrChange w:id="965" w:author="Moses, Robbie" w:date="2023-02-14T02:54:00Z">
                  <w:rPr>
                    <w:rFonts w:cs="Arial"/>
                    <w:lang w:val="en-US" w:bidi="en-US"/>
                  </w:rPr>
                </w:rPrChange>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ins w:id="966" w:author="Moses, Robbie" w:date="2023-02-14T02:56:00Z">
              <w:r w:rsidR="00D07387">
                <w:t>-</w:t>
              </w:r>
            </w:ins>
            <w:r w:rsidRPr="00FB292A">
              <w:t xml:space="preserve">up window to allow the analyst to define the quality percentage for each denomination. The total split should equal 100% or zero for each denomination in the list. Click on the </w:t>
            </w:r>
            <w:r w:rsidRPr="003C799D">
              <w:rPr>
                <w:b/>
                <w:bCs/>
                <w:rPrChange w:id="967" w:author="Moses, Robbie" w:date="2023-02-14T02:56:00Z">
                  <w:rPr/>
                </w:rPrChange>
              </w:rPr>
              <w:t>‘Submit’</w:t>
            </w:r>
            <w:r w:rsidRPr="00FB292A">
              <w:t xml:space="preserve"> button at the bottom of the page to save the changes.</w:t>
            </w:r>
          </w:p>
        </w:tc>
      </w:tr>
    </w:tbl>
    <w:p w14:paraId="0FCCA2BB" w14:textId="77777777" w:rsidR="007467C0" w:rsidRPr="008142C6" w:rsidRDefault="00542F85"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968" w:name="_Ref245719437"/>
      <w:bookmarkStart w:id="969" w:name="_Toc74556366"/>
      <w:bookmarkStart w:id="970" w:name="_Toc127491555"/>
      <w:bookmarkStart w:id="971" w:name="_Toc128021088"/>
      <w:r>
        <w:lastRenderedPageBreak/>
        <w:t>Cashpoint</w:t>
      </w:r>
      <w:r>
        <w:rPr>
          <w:rFonts w:ascii="Wingdings" w:hAnsi="Wingdings"/>
        </w:rPr>
        <w:t></w:t>
      </w:r>
      <w:r>
        <w:t>Advanced</w:t>
      </w:r>
      <w:r>
        <w:rPr>
          <w:rFonts w:ascii="Wingdings" w:hAnsi="Wingdings"/>
        </w:rPr>
        <w:t></w:t>
      </w:r>
      <w:r>
        <w:t>Cross-Ship Fit Split</w:t>
      </w:r>
      <w:bookmarkEnd w:id="968"/>
      <w:bookmarkEnd w:id="969"/>
      <w:bookmarkEnd w:id="970"/>
      <w:bookmarkEnd w:id="971"/>
    </w:p>
    <w:p w14:paraId="2817A0C2" w14:textId="394902D2" w:rsidR="007467C0" w:rsidRDefault="007467C0" w:rsidP="008142C6">
      <w:pPr>
        <w:pStyle w:val="BodyText"/>
      </w:pPr>
      <w:del w:id="972" w:author="Moses, Robbie" w:date="2023-02-13T01:59:00Z">
        <w:r w:rsidDel="00AC2BD9">
          <w:delText xml:space="preserve">Cross </w:delText>
        </w:r>
      </w:del>
      <w:ins w:id="973" w:author="Moses, Robbie" w:date="2023-02-13T01:59:00Z">
        <w:r w:rsidR="00AC2BD9">
          <w:t>Cross-</w:t>
        </w:r>
      </w:ins>
      <w:r>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2AA9E4D" w:rsidR="007467C0" w:rsidRDefault="007467C0" w:rsidP="008142C6">
      <w:pPr>
        <w:pStyle w:val="BodyText"/>
      </w:pPr>
      <w:r>
        <w:t>Though the Cross</w:t>
      </w:r>
      <w:ins w:id="974" w:author="Moses, Robbie" w:date="2023-02-14T02:57:00Z">
        <w:r w:rsidR="003746D5">
          <w:t>-</w:t>
        </w:r>
      </w:ins>
      <w:del w:id="975" w:author="Moses, Robbie" w:date="2023-02-14T02:57:00Z">
        <w:r w:rsidDel="003746D5">
          <w:delText xml:space="preserve"> </w:delText>
        </w:r>
      </w:del>
      <w:r>
        <w:t>Shipping penalties apply to Fit cash, it is possible that Normal cash will also contain some Fit cash. Because of this, it is necessary to define an average percentage for each denomination that will be considered fit. In this way, OptiVault can manage the deliveries and return</w:t>
      </w:r>
      <w:del w:id="976" w:author="Moses, Robbie" w:date="2023-02-13T02:00:00Z">
        <w:r w:rsidDel="0024100C">
          <w:delText>ing</w:delText>
        </w:r>
      </w:del>
      <w:r>
        <w:t xml:space="preserve"> of cash to the Central Bank without having penalties while still maintaining enough cash to service customers. </w:t>
      </w:r>
    </w:p>
    <w:p w14:paraId="79E9608F" w14:textId="450C171B" w:rsidR="007467C0" w:rsidRDefault="007467C0" w:rsidP="008142C6">
      <w:pPr>
        <w:pStyle w:val="BodyText"/>
      </w:pPr>
      <w:del w:id="977" w:author="Moses, Robbie" w:date="2023-02-13T02:00:00Z">
        <w:r w:rsidDel="0024100C">
          <w:delText>In order t</w:delText>
        </w:r>
      </w:del>
      <w:ins w:id="978" w:author="Moses, Robbie" w:date="2023-02-13T02:00:00Z">
        <w:r w:rsidR="0024100C">
          <w:t>T</w:t>
        </w:r>
      </w:ins>
      <w:r>
        <w:t>o define the Cross</w:t>
      </w:r>
      <w:ins w:id="979" w:author="Moses, Robbie" w:date="2023-02-14T02:58:00Z">
        <w:r w:rsidR="00221222">
          <w:t>-</w:t>
        </w:r>
      </w:ins>
      <w:del w:id="980" w:author="Moses, Robbie" w:date="2023-02-14T02:58:00Z">
        <w:r w:rsidDel="00221222">
          <w:delText xml:space="preserve"> </w:delText>
        </w:r>
      </w:del>
      <w:r>
        <w:t xml:space="preserve">Ship Fit Split for denominations, a </w:t>
      </w:r>
      <w:ins w:id="981" w:author="Moses, Robbie" w:date="2023-02-14T02:58:00Z">
        <w:r w:rsidR="00221222">
          <w:t>Z</w:t>
        </w:r>
      </w:ins>
      <w:del w:id="982" w:author="Moses, Robbie" w:date="2023-02-14T02:58:00Z">
        <w:r w:rsidDel="00DD5894">
          <w:delText>Z</w:delText>
        </w:r>
      </w:del>
      <w:r>
        <w:t>one must be assigned to the Vault and the Normal denomination must have the Cross</w:t>
      </w:r>
      <w:ins w:id="983" w:author="Moses, Robbie" w:date="2023-02-14T02:58:00Z">
        <w:r w:rsidR="00221222">
          <w:t>-</w:t>
        </w:r>
      </w:ins>
      <w:del w:id="984" w:author="Moses, Robbie" w:date="2023-02-14T02:58:00Z">
        <w:r w:rsidDel="00221222">
          <w:delText xml:space="preserve"> </w:delText>
        </w:r>
      </w:del>
      <w:r>
        <w:t xml:space="preserve">Ship option enabled </w:t>
      </w:r>
      <w:del w:id="985" w:author="Moses, Robbie" w:date="2023-02-13T02:00:00Z">
        <w:r w:rsidDel="0024100C">
          <w:delText xml:space="preserve">in order </w:delText>
        </w:r>
      </w:del>
      <w:r>
        <w:t>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pPr>
        <w:pStyle w:val="BodyText"/>
        <w:pPrChange w:id="986" w:author="Moses, Robbie" w:date="2023-02-14T02:59:00Z">
          <w:pPr/>
        </w:pPrChange>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987"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9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E12A0B">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26158F" w:rsidRDefault="007467C0" w:rsidP="008142C6">
            <w:pPr>
              <w:pStyle w:val="TableBody"/>
              <w:rPr>
                <w:b/>
                <w:bCs/>
                <w:rPrChange w:id="988" w:author="Moses, Robbie" w:date="2023-02-14T02:59:00Z">
                  <w:rPr/>
                </w:rPrChange>
              </w:rPr>
            </w:pPr>
            <w:r w:rsidRPr="0026158F">
              <w:rPr>
                <w:b/>
                <w:bCs/>
                <w:rPrChange w:id="989" w:author="Moses, Robbie" w:date="2023-02-14T02:59:00Z">
                  <w:rPr/>
                </w:rPrChange>
              </w:rPr>
              <w:t>Denomination</w:t>
            </w:r>
          </w:p>
        </w:tc>
        <w:tc>
          <w:tcPr>
            <w:tcW w:w="5750" w:type="dxa"/>
            <w:tcBorders>
              <w:top w:val="nil"/>
              <w:left w:val="single" w:sz="6" w:space="0" w:color="auto"/>
              <w:bottom w:val="single" w:sz="6" w:space="0" w:color="auto"/>
            </w:tcBorders>
          </w:tcPr>
          <w:p w14:paraId="6AB7DB5E" w14:textId="77777777" w:rsidR="0026158F" w:rsidRDefault="007467C0" w:rsidP="008142C6">
            <w:pPr>
              <w:pStyle w:val="TableBody"/>
              <w:rPr>
                <w:ins w:id="990" w:author="Moses, Robbie" w:date="2023-02-14T02:59:00Z"/>
              </w:rPr>
            </w:pPr>
            <w:r w:rsidRPr="00FB292A">
              <w:t xml:space="preserve">The denomination ID for the denomination assigned to the Cashpoint that </w:t>
            </w:r>
            <w:del w:id="991" w:author="Moses, Robbie" w:date="2023-02-13T02:01:00Z">
              <w:r w:rsidRPr="00FB292A" w:rsidDel="00AA413A">
                <w:delText xml:space="preserve">have </w:delText>
              </w:r>
            </w:del>
            <w:ins w:id="992" w:author="Moses, Robbie" w:date="2023-02-13T02:01:00Z">
              <w:r w:rsidR="00AA413A" w:rsidRPr="00FB292A">
                <w:t>ha</w:t>
              </w:r>
              <w:r w:rsidR="00AA413A">
                <w:t>s</w:t>
              </w:r>
              <w:r w:rsidR="00AA413A" w:rsidRPr="00FB292A">
                <w:t xml:space="preserve"> </w:t>
              </w:r>
            </w:ins>
            <w:r w:rsidRPr="00FB292A">
              <w:t xml:space="preserve">the </w:t>
            </w:r>
            <w:r w:rsidRPr="0083524E">
              <w:rPr>
                <w:b/>
                <w:bCs/>
                <w:rPrChange w:id="993" w:author="Moses, Robbie" w:date="2023-02-14T03:00:00Z">
                  <w:rPr/>
                </w:rPrChange>
              </w:rPr>
              <w:t>‘Cross Ship’</w:t>
            </w:r>
            <w:r w:rsidRPr="00FB292A">
              <w:t xml:space="preserve"> option enabled. </w:t>
            </w:r>
          </w:p>
          <w:p w14:paraId="7567E615" w14:textId="1CB396F3" w:rsidR="007467C0" w:rsidRPr="00FB292A" w:rsidRDefault="007467C0">
            <w:pPr>
              <w:pStyle w:val="TableNote"/>
              <w:pPrChange w:id="994" w:author="Moses, Robbie" w:date="2023-02-14T02:59:00Z">
                <w:pPr>
                  <w:pStyle w:val="TableBody"/>
                </w:pPr>
              </w:pPrChange>
            </w:pPr>
            <w:r w:rsidRPr="0026158F">
              <w:rPr>
                <w:b/>
                <w:bCs/>
                <w:rPrChange w:id="995" w:author="Moses, Robbie" w:date="2023-02-14T02:59:00Z">
                  <w:rPr/>
                </w:rPrChange>
              </w:rPr>
              <w:t>Note</w:t>
            </w:r>
            <w:del w:id="996" w:author="Moses, Robbie" w:date="2023-02-14T02:59:00Z">
              <w:r w:rsidRPr="00FB292A" w:rsidDel="0026158F">
                <w:delText xml:space="preserve"> that</w:delText>
              </w:r>
            </w:del>
            <w:ins w:id="997" w:author="Moses, Robbie" w:date="2023-02-14T02:59:00Z">
              <w:r w:rsidR="0026158F">
                <w:t xml:space="preserve">: </w:t>
              </w:r>
            </w:ins>
            <w:del w:id="998" w:author="Moses, Robbie" w:date="2023-02-14T02:59:00Z">
              <w:r w:rsidRPr="00FB292A" w:rsidDel="0026158F">
                <w:delText xml:space="preserve"> </w:delText>
              </w:r>
            </w:del>
            <w:r w:rsidRPr="00FB292A">
              <w:t>Cross Shipping can only apply to ‘</w:t>
            </w:r>
            <w:r w:rsidRPr="0026158F">
              <w:rPr>
                <w:b/>
                <w:bCs/>
                <w:rPrChange w:id="999" w:author="Moses, Robbie" w:date="2023-02-14T03:00:00Z">
                  <w:rPr/>
                </w:rPrChange>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26158F" w:rsidRDefault="007467C0" w:rsidP="008142C6">
            <w:pPr>
              <w:pStyle w:val="TableBody"/>
              <w:rPr>
                <w:b/>
                <w:bCs/>
                <w:rPrChange w:id="1000" w:author="Moses, Robbie" w:date="2023-02-14T02:59:00Z">
                  <w:rPr/>
                </w:rPrChange>
              </w:rPr>
            </w:pPr>
            <w:r w:rsidRPr="0026158F">
              <w:rPr>
                <w:b/>
                <w:bCs/>
                <w:rPrChange w:id="1001" w:author="Moses, Robbie" w:date="2023-02-14T02:59:00Z">
                  <w:rPr/>
                </w:rPrChange>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ins w:id="1002" w:author="Moses, Robbie" w:date="2023-02-14T03:00:00Z">
              <w:r w:rsidR="0083524E">
                <w:t>-</w:t>
              </w:r>
            </w:ins>
            <w:r w:rsidRPr="00FB292A">
              <w:t xml:space="preserve">up window where the analyst can set the Fit percentage for each denomination. Clicking on the </w:t>
            </w:r>
            <w:r w:rsidRPr="0083524E">
              <w:rPr>
                <w:b/>
                <w:bCs/>
                <w:rPrChange w:id="1003" w:author="Moses, Robbie" w:date="2023-02-14T03:00:00Z">
                  <w:rPr/>
                </w:rPrChange>
              </w:rPr>
              <w:t>‘Submit’</w:t>
            </w:r>
            <w:r w:rsidRPr="00FB292A">
              <w:t xml:space="preserve"> button will save the changes for the selected entry.</w:t>
            </w:r>
          </w:p>
        </w:tc>
      </w:tr>
    </w:tbl>
    <w:p w14:paraId="19789D16" w14:textId="77777777" w:rsidR="007467C0" w:rsidRPr="008142C6" w:rsidRDefault="00542F85" w:rsidP="007467C0">
      <w:pPr>
        <w:pStyle w:val="TopofSection"/>
      </w:pPr>
      <w:hyperlink w:anchor="_General_OptiVault_Pages" w:history="1">
        <w:r w:rsidR="007467C0" w:rsidRPr="008142C6">
          <w:t>Return: OptiVault General Pages</w:t>
        </w:r>
      </w:hyperlink>
    </w:p>
    <w:p w14:paraId="7F44EB2D" w14:textId="29DF2327" w:rsidR="007467C0" w:rsidRDefault="007467C0">
      <w:pPr>
        <w:pStyle w:val="TopofSection"/>
        <w:spacing w:after="0" w:line="240" w:lineRule="auto"/>
        <w:jc w:val="center"/>
        <w:rPr>
          <w:noProof/>
        </w:rPr>
        <w:pPrChange w:id="1004" w:author="Moses, Robbie" w:date="2023-02-14T03:00:00Z">
          <w:pPr>
            <w:pStyle w:val="TopofSection"/>
            <w:jc w:val="center"/>
          </w:pPr>
        </w:pPrChange>
      </w:pPr>
      <w:commentRangeStart w:id="1005"/>
      <w:commentRangeStart w:id="1006"/>
      <w:r>
        <w:rPr>
          <w:noProof/>
        </w:rPr>
        <w:lastRenderedPageBreak/>
        <w:drawing>
          <wp:inline distT="0" distB="0" distL="0" distR="0" wp14:anchorId="43B0A109" wp14:editId="55265B05">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005"/>
      <w:r w:rsidR="004107E4">
        <w:rPr>
          <w:rStyle w:val="CommentReference"/>
          <w:color w:val="auto"/>
          <w:lang w:val="en-US" w:eastAsia="en-US" w:bidi="en-US"/>
        </w:rPr>
        <w:commentReference w:id="1005"/>
      </w:r>
      <w:commentRangeEnd w:id="1006"/>
      <w:r w:rsidR="004107E4">
        <w:rPr>
          <w:rStyle w:val="CommentReference"/>
          <w:color w:val="auto"/>
          <w:lang w:val="en-US" w:eastAsia="en-US" w:bidi="en-US"/>
        </w:rPr>
        <w:commentReference w:id="1006"/>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1007"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1008"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1009" w:name="_Ref245719439"/>
      <w:bookmarkStart w:id="1010" w:name="_Toc74556367"/>
      <w:bookmarkStart w:id="1011" w:name="_Toc127491556"/>
      <w:bookmarkStart w:id="1012" w:name="_Toc128021089"/>
      <w:r>
        <w:t>Cashpoint</w:t>
      </w:r>
      <w:r>
        <w:rPr>
          <w:rFonts w:ascii="Wingdings" w:hAnsi="Wingdings"/>
        </w:rPr>
        <w:t></w:t>
      </w:r>
      <w:r>
        <w:t>Orders</w:t>
      </w:r>
      <w:r>
        <w:rPr>
          <w:rFonts w:ascii="Wingdings" w:hAnsi="Wingdings"/>
        </w:rPr>
        <w:t></w:t>
      </w:r>
      <w:r>
        <w:t>Recommendations</w:t>
      </w:r>
      <w:bookmarkEnd w:id="1009"/>
      <w:bookmarkEnd w:id="1010"/>
      <w:bookmarkEnd w:id="1011"/>
      <w:bookmarkEnd w:id="1012"/>
    </w:p>
    <w:p w14:paraId="3B8DFA93" w14:textId="20E300E0" w:rsidR="007467C0" w:rsidRPr="00F63DC6" w:rsidDel="00653873" w:rsidRDefault="007467C0" w:rsidP="008142C6">
      <w:pPr>
        <w:pStyle w:val="BodyText"/>
        <w:rPr>
          <w:del w:id="1013" w:author="Moses, Robbie" w:date="2023-02-22T00:44:00Z"/>
        </w:rPr>
      </w:pPr>
      <w:commentRangeStart w:id="1014"/>
      <w:del w:id="1015" w:author="Moses, Robbie" w:date="2023-02-22T00:44:00Z">
        <w:r w:rsidDel="00653873">
          <w:delText xml:space="preserve">The Recommendations page is </w:delText>
        </w:r>
        <w:commentRangeEnd w:id="1014"/>
        <w:r w:rsidR="005405B0" w:rsidDel="00653873">
          <w:rPr>
            <w:rStyle w:val="CommentReference"/>
            <w:rFonts w:ascii="Calibri" w:hAnsi="Calibri"/>
            <w:lang w:val="en-US" w:bidi="en-US"/>
          </w:rPr>
          <w:commentReference w:id="1014"/>
        </w:r>
      </w:del>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1016"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10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E12A0B">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E12A0B">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0CEDBB09" w14:textId="4640F0B9" w:rsidR="007467C0" w:rsidRPr="00FB292A" w:rsidDel="006E0952" w:rsidRDefault="007467C0" w:rsidP="008142C6">
            <w:pPr>
              <w:pStyle w:val="TableBody"/>
              <w:rPr>
                <w:del w:id="1017" w:author="Moses, Robbie" w:date="2023-02-14T03:02:00Z"/>
              </w:rPr>
            </w:pPr>
            <w:r w:rsidRPr="00FB292A">
              <w:t>The type of service that will take place for the corresponding recommendation.</w:t>
            </w:r>
            <w:ins w:id="1018" w:author="Moses, Robbie" w:date="2023-02-22T06:02:00Z">
              <w:r w:rsidR="00840C4F">
                <w:t xml:space="preserve"> </w:t>
              </w:r>
            </w:ins>
          </w:p>
          <w:p w14:paraId="172CF47B" w14:textId="77777777" w:rsidR="007467C0" w:rsidRPr="00FB292A" w:rsidRDefault="007467C0" w:rsidP="008142C6">
            <w:pPr>
              <w:pStyle w:val="TableBody"/>
            </w:pP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lastRenderedPageBreak/>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320A5CF9" w14:textId="4A2E4E25" w:rsidR="007467C0" w:rsidRPr="00FB292A" w:rsidDel="007D44E0" w:rsidRDefault="007467C0" w:rsidP="00DB2282">
            <w:pPr>
              <w:pStyle w:val="TableBody"/>
              <w:rPr>
                <w:del w:id="1019" w:author="Moses, Robbie" w:date="2023-02-14T03:06:00Z"/>
              </w:rPr>
            </w:pPr>
            <w:r w:rsidRPr="00FB292A">
              <w:t xml:space="preserve">The View Order button is visible when viewing a recommendation that has already been committed into an order. </w:t>
            </w:r>
          </w:p>
          <w:p w14:paraId="529D8AFB" w14:textId="77777777" w:rsidR="007467C0" w:rsidRPr="00FB292A" w:rsidRDefault="007467C0" w:rsidP="00DB2282">
            <w:pPr>
              <w:pStyle w:val="TableBody"/>
            </w:pPr>
            <w:r w:rsidRPr="00FB292A">
              <w:t>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77777777" w:rsidR="007467C0" w:rsidRPr="00FB292A" w:rsidRDefault="007467C0" w:rsidP="008142C6">
            <w:pPr>
              <w:pStyle w:val="TableBody"/>
            </w:pPr>
            <w:r w:rsidRPr="00FB292A">
              <w:t xml:space="preserve">Cancels the changes made </w:t>
            </w:r>
            <w:del w:id="1020" w:author="Moses, Robbie" w:date="2023-02-13T02:01:00Z">
              <w:r w:rsidRPr="00FB292A" w:rsidDel="00324A3D">
                <w:delText xml:space="preserve">to </w:delText>
              </w:r>
            </w:del>
            <w:r w:rsidRPr="00FB292A">
              <w:t>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lastRenderedPageBreak/>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pPr>
              <w:pStyle w:val="TableNote"/>
              <w:pPrChange w:id="1021" w:author="Moses, Robbie" w:date="2023-02-14T03:07:00Z">
                <w:pPr>
                  <w:pStyle w:val="TableBody"/>
                </w:pPr>
              </w:pPrChange>
            </w:pPr>
            <w:r w:rsidRPr="00DB2282">
              <w:rPr>
                <w:b/>
                <w:bCs/>
                <w:rPrChange w:id="1022" w:author="Moses, Robbie" w:date="2023-02-14T03:07:00Z">
                  <w:rPr/>
                </w:rPrChange>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542F85"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1023" w:name="_Ref245719440"/>
      <w:bookmarkStart w:id="1024" w:name="_Toc74556368"/>
      <w:bookmarkStart w:id="1025" w:name="_Toc127491557"/>
      <w:bookmarkStart w:id="1026" w:name="_Toc128021090"/>
      <w:r>
        <w:t>Cashpoint</w:t>
      </w:r>
      <w:r>
        <w:rPr>
          <w:rFonts w:ascii="Wingdings" w:hAnsi="Wingdings"/>
        </w:rPr>
        <w:t></w:t>
      </w:r>
      <w:r>
        <w:t>Orders</w:t>
      </w:r>
      <w:r>
        <w:rPr>
          <w:rFonts w:ascii="Wingdings" w:hAnsi="Wingdings"/>
        </w:rPr>
        <w:t></w:t>
      </w:r>
      <w:r>
        <w:t>Orders</w:t>
      </w:r>
      <w:bookmarkEnd w:id="1023"/>
      <w:bookmarkEnd w:id="1024"/>
      <w:bookmarkEnd w:id="1025"/>
      <w:bookmarkEnd w:id="1026"/>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1027"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10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E12A0B">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5338F91B" w:rsidR="007467C0" w:rsidRPr="00FB292A" w:rsidRDefault="007467C0" w:rsidP="007756E2">
            <w:pPr>
              <w:pStyle w:val="TableBody"/>
            </w:pPr>
            <w:del w:id="1028" w:author="Moses, Robbie" w:date="2023-02-13T02:02:00Z">
              <w:r w:rsidRPr="00FB292A" w:rsidDel="00324A3D">
                <w:delText>In order t</w:delText>
              </w:r>
            </w:del>
            <w:ins w:id="1029" w:author="Moses, Robbie" w:date="2023-02-13T02:02:00Z">
              <w:r w:rsidR="00324A3D">
                <w:t>T</w:t>
              </w:r>
            </w:ins>
            <w:r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ins w:id="1030" w:author="Moses, Robbie" w:date="2023-02-13T02:03:00Z">
              <w:r w:rsidR="005B3A38">
                <w:t xml:space="preserve">in </w:t>
              </w:r>
            </w:ins>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ins w:id="1031" w:author="Moses, Robbie" w:date="2023-02-13T02:03:00Z">
              <w:r w:rsidR="005B3A38">
                <w:t xml:space="preserve">and </w:t>
              </w:r>
            </w:ins>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1032" w:name="_Toc74556443"/>
      <w:bookmarkStart w:id="1033" w:name="_Toc128022120"/>
      <w:r w:rsidRPr="60106B9D">
        <w:rPr>
          <w:color w:val="auto"/>
          <w:sz w:val="22"/>
          <w:szCs w:val="22"/>
        </w:rPr>
        <w:lastRenderedPageBreak/>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1032"/>
      <w:bookmarkEnd w:id="1033"/>
    </w:p>
    <w:p w14:paraId="44884449" w14:textId="77777777" w:rsidR="007467C0" w:rsidRDefault="007467C0">
      <w:pPr>
        <w:pStyle w:val="TopofSection"/>
        <w:spacing w:after="0" w:line="240" w:lineRule="auto"/>
        <w:jc w:val="center"/>
        <w:pPrChange w:id="1034" w:author="Moses, Robbie" w:date="2023-02-14T03:09:00Z">
          <w:pPr>
            <w:pStyle w:val="TopofSection"/>
            <w:jc w:val="center"/>
          </w:pPr>
        </w:pPrChange>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A86615">
      <w:pPr>
        <w:pStyle w:val="TopofSection"/>
        <w:spacing w:after="0" w:line="240" w:lineRule="auto"/>
        <w:pPrChange w:id="1035" w:author="Moses, Robbie" w:date="2023-02-14T03:09:00Z">
          <w:pPr>
            <w:pStyle w:val="TopofSection"/>
          </w:pPr>
        </w:pPrChange>
      </w:pPr>
      <w:r>
        <w:fldChar w:fldCharType="begin"/>
      </w:r>
      <w:r>
        <w:instrText xml:space="preserve"> HYPERLINK \l "_General_OptiVault_Pages" </w:instrText>
      </w:r>
      <w:r>
        <w:fldChar w:fldCharType="separate"/>
      </w:r>
      <w:r w:rsidR="007467C0" w:rsidRPr="0009129F">
        <w:t>Return: OptiVault General Pages</w:t>
      </w:r>
      <w:r>
        <w:fldChar w:fldCharType="end"/>
      </w:r>
    </w:p>
    <w:p w14:paraId="1ED2ADC5" w14:textId="77777777" w:rsidR="007467C0" w:rsidRDefault="007467C0" w:rsidP="007467C0">
      <w:pPr>
        <w:pStyle w:val="TopofSection"/>
      </w:pPr>
    </w:p>
    <w:p w14:paraId="136125D4" w14:textId="77777777" w:rsidR="007467C0" w:rsidRDefault="007467C0" w:rsidP="007467C0">
      <w:pPr>
        <w:pStyle w:val="Heading3"/>
      </w:pPr>
      <w:bookmarkStart w:id="1036" w:name="_Cashpoint(Orders(Orders_workflow"/>
      <w:bookmarkStart w:id="1037" w:name="_Toc74556369"/>
      <w:bookmarkStart w:id="1038" w:name="_Toc127491558"/>
      <w:bookmarkStart w:id="1039" w:name="_Toc128021091"/>
      <w:bookmarkEnd w:id="1036"/>
      <w:r>
        <w:t>Cashpoint</w:t>
      </w:r>
      <w:r>
        <w:rPr>
          <w:rFonts w:ascii="Wingdings" w:hAnsi="Wingdings"/>
        </w:rPr>
        <w:t></w:t>
      </w:r>
      <w:r>
        <w:t>Orders</w:t>
      </w:r>
      <w:r>
        <w:rPr>
          <w:rFonts w:ascii="Wingdings" w:hAnsi="Wingdings"/>
        </w:rPr>
        <w:t></w:t>
      </w:r>
      <w:r>
        <w:t>Orders workflow</w:t>
      </w:r>
      <w:bookmarkEnd w:id="1037"/>
      <w:bookmarkEnd w:id="1038"/>
      <w:bookmarkEnd w:id="1039"/>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79CBBBA8" w14:textId="411C14E3" w:rsidR="0023670C" w:rsidDel="005F33D0" w:rsidRDefault="0023670C">
      <w:pPr>
        <w:spacing w:after="160" w:line="259" w:lineRule="auto"/>
        <w:rPr>
          <w:del w:id="1040" w:author="Moses, Robbie" w:date="2023-02-14T03:09:00Z"/>
        </w:rPr>
      </w:pPr>
      <w:bookmarkStart w:id="1041" w:name="_Toc74556444"/>
      <w:del w:id="1042" w:author="Moses, Robbie" w:date="2023-02-14T03:09:00Z">
        <w:r w:rsidDel="005F33D0">
          <w:br w:type="page"/>
        </w:r>
      </w:del>
    </w:p>
    <w:p w14:paraId="56EEE358" w14:textId="164896BE" w:rsidR="007467C0" w:rsidRDefault="007467C0">
      <w:pPr>
        <w:spacing w:after="160" w:line="259" w:lineRule="auto"/>
        <w:pPrChange w:id="1043" w:author="Moses, Robbie" w:date="2023-02-14T03:09:00Z">
          <w:pPr/>
        </w:pPrChange>
      </w:pPr>
      <w:bookmarkStart w:id="1044"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1041"/>
      <w:bookmarkEnd w:id="1044"/>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68BC7D" w14:textId="0F5F6CE0" w:rsidR="007467C0" w:rsidDel="005D454A" w:rsidRDefault="007467C0" w:rsidP="007467C0">
      <w:pPr>
        <w:rPr>
          <w:del w:id="1045" w:author="Moses, Robbie" w:date="2023-02-14T03:10:00Z"/>
          <w:color w:val="76923C"/>
        </w:rPr>
      </w:pPr>
    </w:p>
    <w:p w14:paraId="0013E41A" w14:textId="77777777" w:rsidR="007467C0" w:rsidRDefault="007467C0" w:rsidP="007467C0">
      <w:pPr>
        <w:pStyle w:val="Caption"/>
      </w:pPr>
      <w:bookmarkStart w:id="1046" w:name="_Toc288754374"/>
      <w:bookmarkStart w:id="1047" w:name="_Toc74556664"/>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1046"/>
      <w:bookmarkEnd w:id="1047"/>
    </w:p>
    <w:tbl>
      <w:tblPr>
        <w:tblW w:w="0" w:type="auto"/>
        <w:tblInd w:w="467" w:type="dxa"/>
        <w:tblLayout w:type="fixed"/>
        <w:tblCellMar>
          <w:left w:w="79" w:type="dxa"/>
          <w:right w:w="79" w:type="dxa"/>
        </w:tblCellMar>
        <w:tblLook w:val="0000" w:firstRow="0" w:lastRow="0" w:firstColumn="0" w:lastColumn="0" w:noHBand="0" w:noVBand="0"/>
        <w:tblPrChange w:id="1048" w:author="Moses, Robbie" w:date="2023-02-14T03:13:00Z">
          <w:tblPr>
            <w:tblW w:w="0" w:type="auto"/>
            <w:tblInd w:w="467" w:type="dxa"/>
            <w:tblLayout w:type="fixed"/>
            <w:tblCellMar>
              <w:left w:w="79" w:type="dxa"/>
              <w:right w:w="79" w:type="dxa"/>
            </w:tblCellMar>
            <w:tblLook w:val="0000" w:firstRow="0" w:lastRow="0" w:firstColumn="0" w:lastColumn="0" w:noHBand="0" w:noVBand="0"/>
          </w:tblPr>
        </w:tblPrChange>
      </w:tblPr>
      <w:tblGrid>
        <w:gridCol w:w="2592"/>
        <w:gridCol w:w="5483"/>
        <w:tblGridChange w:id="1049">
          <w:tblGrid>
            <w:gridCol w:w="2592"/>
            <w:gridCol w:w="5483"/>
          </w:tblGrid>
        </w:tblGridChange>
      </w:tblGrid>
      <w:tr w:rsidR="007467C0" w14:paraId="039E9737" w14:textId="77777777" w:rsidTr="00CD1445">
        <w:trPr>
          <w:tblHeader/>
          <w:trPrChange w:id="1050" w:author="Moses, Robbie" w:date="2023-02-14T03:13:00Z">
            <w:trPr>
              <w:cantSplit/>
              <w:tblHeader/>
            </w:trPr>
          </w:trPrChange>
        </w:trPr>
        <w:tc>
          <w:tcPr>
            <w:tcW w:w="2592" w:type="dxa"/>
            <w:tcBorders>
              <w:top w:val="single" w:sz="4" w:space="0" w:color="000000"/>
              <w:left w:val="single" w:sz="4" w:space="0" w:color="000000"/>
              <w:bottom w:val="single" w:sz="4" w:space="0" w:color="000000"/>
            </w:tcBorders>
            <w:shd w:val="clear" w:color="auto" w:fill="60C03A"/>
            <w:tcPrChange w:id="1051" w:author="Moses, Robbie" w:date="2023-02-14T03:13:00Z">
              <w:tcPr>
                <w:tcW w:w="2592" w:type="dxa"/>
                <w:tcBorders>
                  <w:top w:val="single" w:sz="4" w:space="0" w:color="000000"/>
                  <w:left w:val="single" w:sz="4" w:space="0" w:color="000000"/>
                  <w:bottom w:val="single" w:sz="4" w:space="0" w:color="000000"/>
                </w:tcBorders>
                <w:shd w:val="clear" w:color="auto" w:fill="60C03A"/>
              </w:tcPr>
            </w:tcPrChange>
          </w:tcPr>
          <w:p w14:paraId="16226103" w14:textId="77777777" w:rsidR="007467C0" w:rsidRDefault="007467C0">
            <w:pPr>
              <w:pStyle w:val="TableHeader"/>
              <w:pPrChange w:id="1052" w:author="Moses, Robbie" w:date="2023-02-23T04:13:00Z">
                <w:pPr>
                  <w:pStyle w:val="TableHeader"/>
                  <w:snapToGrid w:val="0"/>
                </w:pPr>
              </w:pPrChange>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Change w:id="1053" w:author="Moses, Robbie" w:date="2023-02-14T03:13:00Z">
              <w:tcPr>
                <w:tcW w:w="5483" w:type="dxa"/>
                <w:tcBorders>
                  <w:top w:val="single" w:sz="4" w:space="0" w:color="000000"/>
                  <w:left w:val="single" w:sz="4" w:space="0" w:color="000000"/>
                  <w:bottom w:val="single" w:sz="4" w:space="0" w:color="000000"/>
                  <w:right w:val="single" w:sz="4" w:space="0" w:color="000000"/>
                </w:tcBorders>
                <w:shd w:val="clear" w:color="auto" w:fill="60C03A"/>
              </w:tcPr>
            </w:tcPrChange>
          </w:tcPr>
          <w:p w14:paraId="3FF05FF9" w14:textId="77777777" w:rsidR="007467C0" w:rsidRDefault="007467C0">
            <w:pPr>
              <w:pStyle w:val="TableHeader"/>
              <w:pPrChange w:id="1054" w:author="Moses, Robbie" w:date="2023-02-23T04:13:00Z">
                <w:pPr>
                  <w:pStyle w:val="TableHeader"/>
                  <w:snapToGrid w:val="0"/>
                </w:pPr>
              </w:pPrChange>
            </w:pPr>
            <w:r>
              <w:t>Description</w:t>
            </w:r>
          </w:p>
        </w:tc>
      </w:tr>
      <w:tr w:rsidR="007467C0" w14:paraId="7D9F0BEB" w14:textId="77777777" w:rsidTr="00CD1445">
        <w:trPr>
          <w:trPrChange w:id="1055"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56" w:author="Moses, Robbie" w:date="2023-02-14T03:13:00Z">
              <w:tcPr>
                <w:tcW w:w="2592" w:type="dxa"/>
                <w:tcBorders>
                  <w:top w:val="single" w:sz="4" w:space="0" w:color="000000"/>
                  <w:left w:val="single" w:sz="4" w:space="0" w:color="000000"/>
                  <w:bottom w:val="single" w:sz="4" w:space="0" w:color="000000"/>
                </w:tcBorders>
              </w:tcPr>
            </w:tcPrChange>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Change w:id="1057"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CD1445">
        <w:trPr>
          <w:trPrChange w:id="1058"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59" w:author="Moses, Robbie" w:date="2023-02-14T03:13:00Z">
              <w:tcPr>
                <w:tcW w:w="2592" w:type="dxa"/>
                <w:tcBorders>
                  <w:top w:val="single" w:sz="4" w:space="0" w:color="000000"/>
                  <w:left w:val="single" w:sz="4" w:space="0" w:color="000000"/>
                  <w:bottom w:val="single" w:sz="4" w:space="0" w:color="000000"/>
                </w:tcBorders>
              </w:tcPr>
            </w:tcPrChange>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Change w:id="1060"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CD1445">
        <w:trPr>
          <w:trPrChange w:id="1061"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62" w:author="Moses, Robbie" w:date="2023-02-14T03:13:00Z">
              <w:tcPr>
                <w:tcW w:w="2592" w:type="dxa"/>
                <w:tcBorders>
                  <w:top w:val="single" w:sz="4" w:space="0" w:color="000000"/>
                  <w:left w:val="single" w:sz="4" w:space="0" w:color="000000"/>
                  <w:bottom w:val="single" w:sz="4" w:space="0" w:color="000000"/>
                </w:tcBorders>
              </w:tcPr>
            </w:tcPrChange>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Change w:id="1063"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1326A3FD" w14:textId="1566E9F1" w:rsidR="007467C0" w:rsidRPr="00FB292A" w:rsidRDefault="007467C0" w:rsidP="0023670C">
            <w:pPr>
              <w:pStyle w:val="TableBody"/>
            </w:pPr>
            <w:r w:rsidRPr="00FB292A">
              <w:t xml:space="preserve">Due date indicates the date </w:t>
            </w:r>
            <w:del w:id="1064" w:author="Moses, Robbie" w:date="2023-02-13T02:04:00Z">
              <w:r w:rsidRPr="00FB292A" w:rsidDel="00E016AE">
                <w:delText xml:space="preserve">of </w:delText>
              </w:r>
            </w:del>
            <w:r w:rsidRPr="00FB292A">
              <w:t xml:space="preserve">when the order will be completed. Normally, the due date </w:t>
            </w:r>
            <w:del w:id="1065" w:author="Moses, Robbie" w:date="2023-02-14T03:11:00Z">
              <w:r w:rsidRPr="00FB292A" w:rsidDel="003606EB">
                <w:delText>takes into account</w:delText>
              </w:r>
            </w:del>
            <w:ins w:id="1066" w:author="Moses, Robbie" w:date="2023-02-14T03:11:00Z">
              <w:r w:rsidR="003606EB" w:rsidRPr="00FB292A">
                <w:t>considers</w:t>
              </w:r>
            </w:ins>
            <w:r w:rsidRPr="00FB292A">
              <w:t xml:space="preserve"> the lead-time of the Cashpoint, the service days available, the holiday and other constraints defined in the application.  </w:t>
            </w:r>
          </w:p>
        </w:tc>
      </w:tr>
      <w:tr w:rsidR="007467C0" w14:paraId="733CFA6B" w14:textId="77777777" w:rsidTr="00CD1445">
        <w:trPr>
          <w:trPrChange w:id="1067"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68" w:author="Moses, Robbie" w:date="2023-02-14T03:13:00Z">
              <w:tcPr>
                <w:tcW w:w="2592" w:type="dxa"/>
                <w:tcBorders>
                  <w:top w:val="single" w:sz="4" w:space="0" w:color="000000"/>
                  <w:left w:val="single" w:sz="4" w:space="0" w:color="000000"/>
                  <w:bottom w:val="single" w:sz="4" w:space="0" w:color="000000"/>
                </w:tcBorders>
              </w:tcPr>
            </w:tcPrChange>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Change w:id="1069"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CD1445">
        <w:trPr>
          <w:trPrChange w:id="1070"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71" w:author="Moses, Robbie" w:date="2023-02-14T03:13:00Z">
              <w:tcPr>
                <w:tcW w:w="2592" w:type="dxa"/>
                <w:tcBorders>
                  <w:top w:val="single" w:sz="4" w:space="0" w:color="000000"/>
                  <w:left w:val="single" w:sz="4" w:space="0" w:color="000000"/>
                  <w:bottom w:val="single" w:sz="4" w:space="0" w:color="000000"/>
                </w:tcBorders>
              </w:tcPr>
            </w:tcPrChange>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Change w:id="1072"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CD1445">
        <w:trPr>
          <w:trPrChange w:id="1073"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74" w:author="Moses, Robbie" w:date="2023-02-14T03:13:00Z">
              <w:tcPr>
                <w:tcW w:w="2592" w:type="dxa"/>
                <w:tcBorders>
                  <w:top w:val="single" w:sz="4" w:space="0" w:color="000000"/>
                  <w:left w:val="single" w:sz="4" w:space="0" w:color="000000"/>
                  <w:bottom w:val="single" w:sz="4" w:space="0" w:color="000000"/>
                </w:tcBorders>
              </w:tcPr>
            </w:tcPrChange>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Change w:id="1075"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75276E44" w14:textId="7C470AEA" w:rsidR="007467C0" w:rsidRPr="00FB292A" w:rsidRDefault="007467C0" w:rsidP="0023670C">
            <w:pPr>
              <w:pStyle w:val="TableBody"/>
            </w:pPr>
            <w:r w:rsidRPr="00FB292A">
              <w:t xml:space="preserve">Describes the </w:t>
            </w:r>
            <w:del w:id="1076" w:author="Moses, Robbie" w:date="2023-02-13T02:04:00Z">
              <w:r w:rsidRPr="00FB292A" w:rsidDel="00E016AE">
                <w:delText xml:space="preserve">Type </w:delText>
              </w:r>
            </w:del>
            <w:ins w:id="1077" w:author="Moses, Robbie" w:date="2023-02-13T02:04:00Z">
              <w:r w:rsidR="00E016AE">
                <w:t>t</w:t>
              </w:r>
              <w:r w:rsidR="00E016AE" w:rsidRPr="00FB292A">
                <w:t xml:space="preserve">ype </w:t>
              </w:r>
            </w:ins>
            <w:r w:rsidRPr="00FB292A">
              <w:t>of service that will be performed (Planned Delivery/Planned Return/Emergency Delivery/Emergency Return)</w:t>
            </w:r>
          </w:p>
        </w:tc>
      </w:tr>
      <w:tr w:rsidR="007467C0" w14:paraId="4E91FC7D" w14:textId="77777777" w:rsidTr="00CD1445">
        <w:trPr>
          <w:trPrChange w:id="1078"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79" w:author="Moses, Robbie" w:date="2023-02-14T03:13:00Z">
              <w:tcPr>
                <w:tcW w:w="2592" w:type="dxa"/>
                <w:tcBorders>
                  <w:top w:val="single" w:sz="4" w:space="0" w:color="000000"/>
                  <w:left w:val="single" w:sz="4" w:space="0" w:color="000000"/>
                  <w:bottom w:val="single" w:sz="4" w:space="0" w:color="000000"/>
                </w:tcBorders>
              </w:tcPr>
            </w:tcPrChange>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Change w:id="1080"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0704648C" w14:textId="0269F783"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see: </w:t>
            </w:r>
            <w:r w:rsidRPr="00287792">
              <w:rPr>
                <w:b/>
                <w:bCs/>
                <w:color w:val="4472C4" w:themeColor="accent1"/>
                <w:rPrChange w:id="1081" w:author="Moses, Robbie" w:date="2023-02-14T03:12:00Z">
                  <w:rPr>
                    <w:b/>
                    <w:bCs/>
                  </w:rPr>
                </w:rPrChange>
              </w:rPr>
              <w:fldChar w:fldCharType="begin"/>
            </w:r>
            <w:r w:rsidRPr="00287792">
              <w:rPr>
                <w:b/>
                <w:bCs/>
                <w:color w:val="4472C4" w:themeColor="accent1"/>
                <w:rPrChange w:id="1082" w:author="Moses, Robbie" w:date="2023-02-14T03:12:00Z">
                  <w:rPr>
                    <w:b/>
                    <w:bCs/>
                  </w:rPr>
                </w:rPrChange>
              </w:rPr>
              <w:instrText xml:space="preserve"> REF _Ref272392666 \h </w:instrText>
            </w:r>
            <w:r w:rsidR="0023670C" w:rsidRPr="00287792">
              <w:rPr>
                <w:b/>
                <w:bCs/>
                <w:color w:val="4472C4" w:themeColor="accent1"/>
                <w:rPrChange w:id="1083" w:author="Moses, Robbie" w:date="2023-02-14T03:12:00Z">
                  <w:rPr>
                    <w:b/>
                    <w:bCs/>
                  </w:rPr>
                </w:rPrChange>
              </w:rPr>
              <w:instrText xml:space="preserve"> \* MERGEFORMAT </w:instrText>
            </w:r>
            <w:r w:rsidRPr="00587CBE">
              <w:rPr>
                <w:b/>
                <w:bCs/>
                <w:color w:val="4472C4" w:themeColor="accent1"/>
              </w:rPr>
            </w:r>
            <w:r w:rsidRPr="00287792">
              <w:rPr>
                <w:b/>
                <w:bCs/>
                <w:color w:val="4472C4" w:themeColor="accent1"/>
                <w:rPrChange w:id="1084" w:author="Moses, Robbie" w:date="2023-02-14T03:12:00Z">
                  <w:rPr>
                    <w:b/>
                    <w:bCs/>
                  </w:rPr>
                </w:rPrChange>
              </w:rPr>
              <w:fldChar w:fldCharType="separate"/>
            </w:r>
            <w:r w:rsidRPr="00287792">
              <w:rPr>
                <w:color w:val="4472C4" w:themeColor="accent1"/>
                <w:rPrChange w:id="1085" w:author="Moses, Robbie" w:date="2023-02-14T03:12:00Z">
                  <w:rPr/>
                </w:rPrChange>
              </w:rPr>
              <w:t>Error! Reference source not found.</w:t>
            </w:r>
            <w:r w:rsidRPr="00287792">
              <w:rPr>
                <w:b/>
                <w:bCs/>
                <w:color w:val="4472C4" w:themeColor="accent1"/>
                <w:rPrChange w:id="1086" w:author="Moses, Robbie" w:date="2023-02-14T03:12:00Z">
                  <w:rPr>
                    <w:b/>
                    <w:bCs/>
                  </w:rPr>
                </w:rPrChange>
              </w:rPr>
              <w:fldChar w:fldCharType="end"/>
            </w:r>
          </w:p>
        </w:tc>
      </w:tr>
      <w:tr w:rsidR="007467C0" w14:paraId="647C0776" w14:textId="77777777" w:rsidTr="00CD1445">
        <w:trPr>
          <w:trPrChange w:id="1087"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88" w:author="Moses, Robbie" w:date="2023-02-14T03:13:00Z">
              <w:tcPr>
                <w:tcW w:w="2592" w:type="dxa"/>
                <w:tcBorders>
                  <w:top w:val="single" w:sz="4" w:space="0" w:color="000000"/>
                  <w:left w:val="single" w:sz="4" w:space="0" w:color="000000"/>
                  <w:bottom w:val="single" w:sz="4" w:space="0" w:color="000000"/>
                </w:tcBorders>
              </w:tcPr>
            </w:tcPrChange>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Change w:id="1089"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24E79CED" w14:textId="40DCDC38" w:rsidR="007467C0" w:rsidRPr="00FB292A" w:rsidRDefault="007467C0" w:rsidP="0023670C">
            <w:pPr>
              <w:pStyle w:val="TableBody"/>
            </w:pPr>
            <w:r w:rsidRPr="00FB292A">
              <w:t xml:space="preserve">Indicates </w:t>
            </w:r>
            <w:ins w:id="1090" w:author="Moses, Robbie" w:date="2023-02-13T02:05:00Z">
              <w:r w:rsidR="005232FD">
                <w:t xml:space="preserve">an </w:t>
              </w:r>
            </w:ins>
            <w:r w:rsidRPr="00FB292A">
              <w:t>action that led to the order such as Manual Order or System Recommendation</w:t>
            </w:r>
          </w:p>
        </w:tc>
      </w:tr>
      <w:tr w:rsidR="007467C0" w14:paraId="6CDC3875" w14:textId="77777777" w:rsidTr="00CD1445">
        <w:trPr>
          <w:trPrChange w:id="1091"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092" w:author="Moses, Robbie" w:date="2023-02-14T03:13:00Z">
              <w:tcPr>
                <w:tcW w:w="2592" w:type="dxa"/>
                <w:tcBorders>
                  <w:top w:val="single" w:sz="4" w:space="0" w:color="000000"/>
                  <w:left w:val="single" w:sz="4" w:space="0" w:color="000000"/>
                  <w:bottom w:val="single" w:sz="4" w:space="0" w:color="000000"/>
                </w:tcBorders>
              </w:tcPr>
            </w:tcPrChange>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Change w:id="1093"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w:t>
            </w:r>
            <w:commentRangeStart w:id="1094"/>
            <w:commentRangeStart w:id="1095"/>
            <w:r w:rsidRPr="00FB292A">
              <w:t xml:space="preserve">See </w:t>
            </w:r>
            <w:commentRangeEnd w:id="1094"/>
            <w:r w:rsidR="00687305">
              <w:rPr>
                <w:rStyle w:val="CommentReference"/>
                <w:rFonts w:ascii="Calibri" w:hAnsi="Calibri"/>
                <w:lang w:val="en-US" w:bidi="en-US"/>
              </w:rPr>
              <w:commentReference w:id="1094"/>
            </w:r>
            <w:commentRangeEnd w:id="1095"/>
            <w:r w:rsidR="00A163D8">
              <w:rPr>
                <w:rStyle w:val="CommentReference"/>
                <w:rFonts w:ascii="Calibri" w:hAnsi="Calibri"/>
                <w:lang w:val="en-US" w:bidi="en-US"/>
              </w:rPr>
              <w:commentReference w:id="1095"/>
            </w:r>
            <w:ins w:id="1096" w:author="Moses, Robbie" w:date="2023-02-22T06:14:00Z">
              <w:r w:rsidR="00A163D8">
                <w:fldChar w:fldCharType="begin"/>
              </w:r>
              <w:r w:rsidR="00A163D8">
                <w:instrText xml:space="preserve"> REF _Ref246140003 \h </w:instrText>
              </w:r>
            </w:ins>
            <w:r w:rsidR="00A163D8">
              <w:fldChar w:fldCharType="separate"/>
            </w:r>
            <w:ins w:id="1097" w:author="Moses, Robbie" w:date="2023-02-22T06:14:00Z">
              <w:r w:rsidR="00A163D8" w:rsidRPr="00A163D8">
                <w:rPr>
                  <w:color w:val="4472C4" w:themeColor="accent1"/>
                  <w:rPrChange w:id="1098" w:author="Moses, Robbie" w:date="2023-02-22T06:15:00Z">
                    <w:rPr/>
                  </w:rPrChange>
                </w:rPr>
                <w:t>System</w:t>
              </w:r>
              <w:r w:rsidR="00A163D8" w:rsidRPr="00A163D8">
                <w:rPr>
                  <w:rFonts w:ascii="Wingdings" w:hAnsi="Wingdings"/>
                  <w:color w:val="4472C4" w:themeColor="accent1"/>
                  <w:rPrChange w:id="1099" w:author="Moses, Robbie" w:date="2023-02-22T06:15:00Z">
                    <w:rPr>
                      <w:rFonts w:ascii="Wingdings" w:hAnsi="Wingdings"/>
                    </w:rPr>
                  </w:rPrChange>
                </w:rPr>
                <w:t></w:t>
              </w:r>
              <w:r w:rsidR="00A163D8" w:rsidRPr="00A163D8">
                <w:rPr>
                  <w:color w:val="4472C4" w:themeColor="accent1"/>
                  <w:rPrChange w:id="1100" w:author="Moses, Robbie" w:date="2023-02-22T06:15:00Z">
                    <w:rPr/>
                  </w:rPrChange>
                </w:rPr>
                <w:t>Override Reason</w:t>
              </w:r>
              <w:r w:rsidR="00A163D8">
                <w:t>s</w:t>
              </w:r>
              <w:r w:rsidR="00A163D8">
                <w:fldChar w:fldCharType="end"/>
              </w:r>
            </w:ins>
          </w:p>
        </w:tc>
      </w:tr>
      <w:tr w:rsidR="007467C0" w14:paraId="7F5F7849" w14:textId="77777777" w:rsidTr="00CD1445">
        <w:trPr>
          <w:trPrChange w:id="1101"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102" w:author="Moses, Robbie" w:date="2023-02-14T03:13:00Z">
              <w:tcPr>
                <w:tcW w:w="2592" w:type="dxa"/>
                <w:tcBorders>
                  <w:top w:val="single" w:sz="4" w:space="0" w:color="000000"/>
                  <w:left w:val="single" w:sz="4" w:space="0" w:color="000000"/>
                  <w:bottom w:val="single" w:sz="4" w:space="0" w:color="000000"/>
                </w:tcBorders>
              </w:tcPr>
            </w:tcPrChange>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Change w:id="1103"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ins w:id="1104" w:author="Moses, Robbie" w:date="2023-02-13T02:05:00Z">
              <w:r w:rsidR="005232FD">
                <w:t xml:space="preserve">the </w:t>
              </w:r>
            </w:ins>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lastRenderedPageBreak/>
              <w:t xml:space="preserve">The total ordered amount should not exceed </w:t>
            </w:r>
            <w:ins w:id="1105" w:author="Moses, Robbie" w:date="2023-02-13T02:05:00Z">
              <w:r w:rsidR="00416D7D">
                <w:t xml:space="preserve">the </w:t>
              </w:r>
            </w:ins>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4E91BB96" w:rsidR="007467C0" w:rsidRPr="00FB292A" w:rsidRDefault="007467C0">
            <w:pPr>
              <w:pStyle w:val="TableListNumber"/>
              <w:numPr>
                <w:ilvl w:val="0"/>
                <w:numId w:val="47"/>
              </w:numPr>
              <w:pPrChange w:id="1106" w:author="Moses, Robbie" w:date="2023-02-14T03:14:00Z">
                <w:pPr>
                  <w:pStyle w:val="TableListNumber"/>
                </w:pPr>
              </w:pPrChange>
            </w:pPr>
            <w:r w:rsidRPr="00FB292A">
              <w:t xml:space="preserve"> 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ins w:id="1107" w:author="Moses, Robbie" w:date="2023-02-13T02:05:00Z">
              <w:r w:rsidR="00416D7D">
                <w:t xml:space="preserve">the </w:t>
              </w:r>
            </w:ins>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CD1445">
        <w:trPr>
          <w:trPrChange w:id="1108"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109" w:author="Moses, Robbie" w:date="2023-02-14T03:13:00Z">
              <w:tcPr>
                <w:tcW w:w="2592" w:type="dxa"/>
                <w:tcBorders>
                  <w:top w:val="single" w:sz="4" w:space="0" w:color="000000"/>
                  <w:left w:val="single" w:sz="4" w:space="0" w:color="000000"/>
                  <w:bottom w:val="single" w:sz="4" w:space="0" w:color="000000"/>
                </w:tcBorders>
              </w:tcPr>
            </w:tcPrChange>
          </w:tcPr>
          <w:p w14:paraId="0C968BDF" w14:textId="77777777" w:rsidR="007467C0" w:rsidRPr="0023670C" w:rsidRDefault="007467C0" w:rsidP="0023670C">
            <w:pPr>
              <w:pStyle w:val="TableBody"/>
              <w:rPr>
                <w:b/>
                <w:bCs/>
              </w:rPr>
            </w:pPr>
            <w:r w:rsidRPr="0023670C">
              <w:rPr>
                <w:b/>
                <w:bCs/>
              </w:rPr>
              <w:lastRenderedPageBreak/>
              <w:t>Blog History</w:t>
            </w:r>
          </w:p>
        </w:tc>
        <w:tc>
          <w:tcPr>
            <w:tcW w:w="5483" w:type="dxa"/>
            <w:tcBorders>
              <w:top w:val="single" w:sz="4" w:space="0" w:color="000000"/>
              <w:left w:val="single" w:sz="4" w:space="0" w:color="000000"/>
              <w:bottom w:val="single" w:sz="4" w:space="0" w:color="000000"/>
              <w:right w:val="single" w:sz="4" w:space="0" w:color="000000"/>
            </w:tcBorders>
            <w:tcPrChange w:id="1110"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CD1445">
        <w:trPr>
          <w:trPrChange w:id="1111" w:author="Moses, Robbie" w:date="2023-02-14T03:13:00Z">
            <w:trPr>
              <w:cantSplit/>
            </w:trPr>
          </w:trPrChange>
        </w:trPr>
        <w:tc>
          <w:tcPr>
            <w:tcW w:w="2592" w:type="dxa"/>
            <w:tcBorders>
              <w:top w:val="single" w:sz="4" w:space="0" w:color="000000"/>
              <w:left w:val="single" w:sz="4" w:space="0" w:color="000000"/>
              <w:bottom w:val="single" w:sz="4" w:space="0" w:color="000000"/>
            </w:tcBorders>
            <w:tcPrChange w:id="1112" w:author="Moses, Robbie" w:date="2023-02-14T03:13:00Z">
              <w:tcPr>
                <w:tcW w:w="2592" w:type="dxa"/>
                <w:tcBorders>
                  <w:top w:val="single" w:sz="4" w:space="0" w:color="000000"/>
                  <w:left w:val="single" w:sz="4" w:space="0" w:color="000000"/>
                  <w:bottom w:val="single" w:sz="4" w:space="0" w:color="000000"/>
                </w:tcBorders>
              </w:tcPr>
            </w:tcPrChange>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Change w:id="1113" w:author="Moses, Robbie" w:date="2023-02-14T03:13:00Z">
              <w:tcPr>
                <w:tcW w:w="5483" w:type="dxa"/>
                <w:tcBorders>
                  <w:top w:val="single" w:sz="4" w:space="0" w:color="000000"/>
                  <w:left w:val="single" w:sz="4" w:space="0" w:color="000000"/>
                  <w:bottom w:val="single" w:sz="4" w:space="0" w:color="000000"/>
                  <w:right w:val="single" w:sz="4" w:space="0" w:color="000000"/>
                </w:tcBorders>
              </w:tcPr>
            </w:tcPrChange>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pPr>
        <w:pStyle w:val="BodyText"/>
        <w:rPr>
          <w:ins w:id="1114" w:author="Moses, Robbie" w:date="2023-02-14T03:15:00Z"/>
        </w:rPr>
        <w:pPrChange w:id="1115" w:author="Moses, Robbie" w:date="2023-02-14T03:15:00Z">
          <w:pPr>
            <w:pStyle w:val="Heading3"/>
            <w:tabs>
              <w:tab w:val="left" w:pos="0"/>
            </w:tabs>
          </w:pPr>
        </w:pPrChange>
      </w:pPr>
      <w:bookmarkStart w:id="1116" w:name="_Toc300651972"/>
      <w:bookmarkStart w:id="1117" w:name="_Toc74556370"/>
    </w:p>
    <w:p w14:paraId="1FA19A82" w14:textId="5AE9567A" w:rsidR="007467C0" w:rsidRDefault="007467C0" w:rsidP="007467C0">
      <w:pPr>
        <w:pStyle w:val="Heading3"/>
        <w:tabs>
          <w:tab w:val="left" w:pos="0"/>
        </w:tabs>
      </w:pPr>
      <w:bookmarkStart w:id="1118" w:name="_Toc127491559"/>
      <w:bookmarkStart w:id="1119" w:name="_Toc128021092"/>
      <w:r>
        <w:t>Cashpoint</w:t>
      </w:r>
      <w:r>
        <w:rPr>
          <w:rFonts w:ascii="Wingdings" w:hAnsi="Wingdings"/>
        </w:rPr>
        <w:t></w:t>
      </w:r>
      <w:r>
        <w:t>Orders</w:t>
      </w:r>
      <w:r>
        <w:rPr>
          <w:rFonts w:ascii="Wingdings" w:hAnsi="Wingdings"/>
        </w:rPr>
        <w:t></w:t>
      </w:r>
      <w:r>
        <w:t>Order Overview</w:t>
      </w:r>
      <w:bookmarkEnd w:id="1116"/>
      <w:bookmarkEnd w:id="1117"/>
      <w:bookmarkEnd w:id="1118"/>
      <w:bookmarkEnd w:id="1119"/>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1120" w:name="_CashpointOrdersOrder_Overview"/>
      <w:bookmarkStart w:id="1121" w:name="_Toc74556371"/>
      <w:bookmarkStart w:id="1122" w:name="_Toc127491560"/>
      <w:bookmarkStart w:id="1123" w:name="_Toc128021093"/>
      <w:bookmarkEnd w:id="1120"/>
      <w:r>
        <w:t>Vault Orders</w:t>
      </w:r>
      <w:bookmarkEnd w:id="1121"/>
      <w:bookmarkEnd w:id="1122"/>
      <w:bookmarkEnd w:id="1123"/>
    </w:p>
    <w:p w14:paraId="4F45BD84" w14:textId="77777777" w:rsidR="007467C0" w:rsidRDefault="007467C0" w:rsidP="00AE21CB">
      <w:pPr>
        <w:pStyle w:val="BodyText"/>
      </w:pPr>
      <w:r>
        <w:t xml:space="preserve">The Vault Orders page gives detailed information about the status of the orders as well as the ability to view all information relating to the orders. Additionally, the Orders page </w:t>
      </w:r>
      <w:r>
        <w:lastRenderedPageBreak/>
        <w:t>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1124" w:name="_Toc74556445"/>
      <w:bookmarkStart w:id="1125" w:name="_Toc128022122"/>
      <w:r>
        <w:t xml:space="preserve">Figure </w:t>
      </w:r>
      <w:r>
        <w:fldChar w:fldCharType="begin"/>
      </w:r>
      <w:r>
        <w:instrText xml:space="preserve"> SEQ Figure \* ARABIC </w:instrText>
      </w:r>
      <w:r>
        <w:fldChar w:fldCharType="separate"/>
      </w:r>
      <w:r>
        <w:rPr>
          <w:noProof/>
        </w:rPr>
        <w:t>13</w:t>
      </w:r>
      <w:r>
        <w:fldChar w:fldCharType="end"/>
      </w:r>
      <w:r>
        <w:t>: Orders Overview Page</w:t>
      </w:r>
      <w:bookmarkEnd w:id="1124"/>
      <w:bookmarkEnd w:id="1125"/>
    </w:p>
    <w:p w14:paraId="0DCB41AD" w14:textId="77777777" w:rsidR="007467C0" w:rsidRDefault="007467C0">
      <w:pPr>
        <w:spacing w:after="0" w:line="240" w:lineRule="auto"/>
        <w:jc w:val="center"/>
        <w:pPrChange w:id="1126"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1127"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1128"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11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pPr>
              <w:pStyle w:val="TableHeader"/>
              <w:pPrChange w:id="1129" w:author="Moses, Robbie" w:date="2023-02-23T04:13:00Z">
                <w:pPr>
                  <w:pStyle w:val="TableHeader"/>
                  <w:snapToGrid w:val="0"/>
                </w:pPr>
              </w:pPrChange>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pPr>
              <w:pStyle w:val="TableHeader"/>
              <w:pPrChange w:id="1130" w:author="Moses, Robbie" w:date="2023-02-23T04:13:00Z">
                <w:pPr>
                  <w:pStyle w:val="TableHeader"/>
                  <w:snapToGrid w:val="0"/>
                </w:pPr>
              </w:pPrChange>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60C4E231" w:rsidR="007467C0" w:rsidRPr="0006520E" w:rsidRDefault="00591763" w:rsidP="00BB4BAE">
            <w:pPr>
              <w:pStyle w:val="TableBody"/>
            </w:pPr>
            <w:ins w:id="1131" w:author="Moses, Robbie" w:date="2023-02-14T03:17:00Z">
              <w:r>
                <w:t xml:space="preserve">A </w:t>
              </w:r>
            </w:ins>
            <w:del w:id="1132" w:author="Moses, Robbie" w:date="2023-02-14T03:17:00Z">
              <w:r w:rsidR="007467C0" w:rsidDel="00591763">
                <w:delText>U</w:delText>
              </w:r>
            </w:del>
            <w:ins w:id="1133" w:author="Moses, Robbie" w:date="2023-02-14T03:17:00Z">
              <w:r>
                <w:t>u</w:t>
              </w:r>
            </w:ins>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6A31BEFF" w:rsidR="007467C0" w:rsidRDefault="007467C0" w:rsidP="00BB4BAE">
            <w:pPr>
              <w:pStyle w:val="TableBody"/>
            </w:pPr>
            <w:r>
              <w:t xml:space="preserve">Due date indicates the date </w:t>
            </w:r>
            <w:del w:id="1134" w:author="Moses, Robbie" w:date="2023-02-13T02:06:00Z">
              <w:r w:rsidDel="003B27C9">
                <w:delText xml:space="preserve">of </w:delText>
              </w:r>
            </w:del>
            <w:r>
              <w:t xml:space="preserve">when the ordered cash will be delivered </w:t>
            </w:r>
            <w:del w:id="1135" w:author="Moses, Robbie" w:date="2023-02-14T03:17:00Z">
              <w:r w:rsidDel="00591763">
                <w:delText>taking into account</w:delText>
              </w:r>
            </w:del>
            <w:ins w:id="1136" w:author="Moses, Robbie" w:date="2023-02-14T03:17:00Z">
              <w:r w:rsidR="00591763">
                <w:t>considering</w:t>
              </w:r>
            </w:ins>
            <w:r>
              <w:t xml:space="preserve"> the lead</w:t>
            </w:r>
            <w:del w:id="1137" w:author="Moses, Robbie" w:date="2023-02-13T02:06:00Z">
              <w:r w:rsidDel="003B27C9">
                <w:delText>-</w:delText>
              </w:r>
            </w:del>
            <w:ins w:id="1138" w:author="Moses, Robbie" w:date="2023-02-13T02:06:00Z">
              <w:r w:rsidR="003B27C9">
                <w:t xml:space="preserve"> </w:t>
              </w:r>
            </w:ins>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lastRenderedPageBreak/>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7A3169B9" w:rsidR="007467C0" w:rsidRDefault="007467C0" w:rsidP="00BB4BAE">
            <w:pPr>
              <w:pStyle w:val="TableBody"/>
            </w:pPr>
            <w:del w:id="1139" w:author="Moses, Robbie" w:date="2023-02-13T02:06:00Z">
              <w:r w:rsidDel="003B27C9">
                <w:delText xml:space="preserve">Amount </w:delText>
              </w:r>
            </w:del>
            <w:ins w:id="1140" w:author="Moses, Robbie" w:date="2023-02-13T02:06:00Z">
              <w:r w:rsidR="003B27C9">
                <w:t xml:space="preserve">The amount </w:t>
              </w:r>
            </w:ins>
            <w:r>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37FF3DAA" w:rsidR="007467C0" w:rsidRPr="0006520E" w:rsidRDefault="007467C0" w:rsidP="00BB4BAE">
            <w:pPr>
              <w:pStyle w:val="TableBody"/>
            </w:pPr>
            <w:del w:id="1141" w:author="Moses, Robbie" w:date="2023-02-13T02:06:00Z">
              <w:r w:rsidDel="003B27C9">
                <w:delText xml:space="preserve">Current </w:delText>
              </w:r>
            </w:del>
            <w:ins w:id="1142" w:author="Moses, Robbie" w:date="2023-02-13T02:06:00Z">
              <w:r w:rsidR="003B27C9">
                <w:t xml:space="preserve">The current </w:t>
              </w:r>
            </w:ins>
            <w:r>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1402FE60" w14:textId="08FF9023" w:rsidR="007467C0" w:rsidDel="009707ED" w:rsidRDefault="007467C0" w:rsidP="007467C0">
      <w:pPr>
        <w:pStyle w:val="BulletSectionReference"/>
        <w:numPr>
          <w:ilvl w:val="0"/>
          <w:numId w:val="0"/>
        </w:numPr>
        <w:rPr>
          <w:del w:id="1143" w:author="Moses, Robbie" w:date="2023-02-14T03:18:00Z"/>
          <w:lang w:val="en-US"/>
        </w:rPr>
      </w:pPr>
    </w:p>
    <w:p w14:paraId="51E5663E" w14:textId="7B648EF7" w:rsidR="007467C0" w:rsidRDefault="00542F85" w:rsidP="007467C0">
      <w:pPr>
        <w:pStyle w:val="BulletSectionReference"/>
        <w:numPr>
          <w:ilvl w:val="0"/>
          <w:numId w:val="0"/>
        </w:numPr>
        <w:rPr>
          <w:ins w:id="1144" w:author="Moses, Robbie" w:date="2023-02-14T03:18: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1145" w:name="_Toc74556372"/>
      <w:bookmarkStart w:id="1146" w:name="_Toc127491561"/>
      <w:bookmarkStart w:id="1147" w:name="_Toc128021094"/>
      <w:r>
        <w:t>Vault Recommendations</w:t>
      </w:r>
      <w:bookmarkEnd w:id="1145"/>
      <w:bookmarkEnd w:id="1146"/>
      <w:bookmarkEnd w:id="1147"/>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1148" w:name="_Toc74556446"/>
      <w:bookmarkStart w:id="1149"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1148"/>
      <w:bookmarkEnd w:id="1149"/>
    </w:p>
    <w:p w14:paraId="57EBF6E1" w14:textId="77777777" w:rsidR="007467C0" w:rsidRDefault="007467C0">
      <w:pPr>
        <w:spacing w:after="0" w:line="240" w:lineRule="auto"/>
        <w:jc w:val="center"/>
        <w:pPrChange w:id="1150"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1151"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1152"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1152"/>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1153" w:author="Moses, Robbie" w:date="2023-02-23T04:13: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1154" w:author="Moses, Robbie" w:date="2023-02-23T04:13: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50D12D32" w:rsidR="007467C0" w:rsidRPr="001126F6" w:rsidRDefault="00F25C77" w:rsidP="00BB4BAE">
            <w:pPr>
              <w:pStyle w:val="TableBody"/>
              <w:rPr>
                <w:lang w:val="en-US"/>
              </w:rPr>
            </w:pPr>
            <w:ins w:id="1155" w:author="Moses, Robbie" w:date="2023-02-14T03:18:00Z">
              <w:r>
                <w:t xml:space="preserve">A </w:t>
              </w:r>
            </w:ins>
            <w:del w:id="1156" w:author="Moses, Robbie" w:date="2023-02-14T03:18:00Z">
              <w:r w:rsidR="007467C0" w:rsidDel="00F25C77">
                <w:delText>U</w:delText>
              </w:r>
            </w:del>
            <w:ins w:id="1157" w:author="Moses, Robbie" w:date="2023-02-14T03:18:00Z">
              <w:r>
                <w:t>u</w:t>
              </w:r>
            </w:ins>
            <w:r w:rsidR="007467C0">
              <w:t>nique alpha</w:t>
            </w:r>
            <w:ins w:id="1158" w:author="Moses, Robbie" w:date="2023-02-14T03:18:00Z">
              <w:r w:rsidR="007371AC">
                <w:t>-</w:t>
              </w:r>
            </w:ins>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1A2235AA" w:rsidR="007467C0" w:rsidRPr="00440A1E" w:rsidRDefault="007467C0" w:rsidP="00BB4BAE">
            <w:pPr>
              <w:pStyle w:val="TableBody"/>
              <w:rPr>
                <w:lang w:val="en-US"/>
              </w:rPr>
            </w:pPr>
            <w:del w:id="1159" w:author="Moses, Robbie" w:date="2023-02-13T02:06:00Z">
              <w:r w:rsidDel="00EC1637">
                <w:rPr>
                  <w:lang w:val="en-US"/>
                </w:rPr>
                <w:delText xml:space="preserve">Default </w:delText>
              </w:r>
            </w:del>
            <w:ins w:id="1160" w:author="Moses, Robbie" w:date="2023-02-13T02:06:00Z">
              <w:r w:rsidR="00EC1637">
                <w:rPr>
                  <w:lang w:val="en-US"/>
                </w:rPr>
                <w:t xml:space="preserve">The default </w:t>
              </w:r>
            </w:ins>
            <w:r>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77777777" w:rsidR="007467C0" w:rsidRPr="00F876C9" w:rsidRDefault="007467C0" w:rsidP="00BB4BAE">
            <w:pPr>
              <w:pStyle w:val="TableBody"/>
              <w:rPr>
                <w:lang w:val="en-US"/>
              </w:rPr>
            </w:pPr>
            <w:r>
              <w:rPr>
                <w:lang w:val="en-US"/>
              </w:rPr>
              <w:t>Date the recommendation was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4162AFC5" w:rsidR="007467C0" w:rsidRDefault="007467C0" w:rsidP="00BB4BAE">
            <w:pPr>
              <w:pStyle w:val="TableBody"/>
            </w:pPr>
            <w:r>
              <w:t xml:space="preserve">Due date indicates the date </w:t>
            </w:r>
            <w:del w:id="1161" w:author="Moses, Robbie" w:date="2023-02-13T02:06:00Z">
              <w:r w:rsidDel="00EC1637">
                <w:delText xml:space="preserve">of </w:delText>
              </w:r>
            </w:del>
            <w:r>
              <w:t xml:space="preserve">when the ordered cash will be available. Normally, the due date </w:t>
            </w:r>
            <w:del w:id="1162" w:author="Moses, Robbie" w:date="2023-02-14T03:19:00Z">
              <w:r w:rsidDel="007371AC">
                <w:delText>takes into account</w:delText>
              </w:r>
            </w:del>
            <w:ins w:id="1163" w:author="Moses, Robbie" w:date="2023-02-14T03:19:00Z">
              <w:r w:rsidR="007371AC">
                <w:t>considers</w:t>
              </w:r>
            </w:ins>
            <w:r>
              <w:t xml:space="preserve"> the lead</w:t>
            </w:r>
            <w:del w:id="1164" w:author="Moses, Robbie" w:date="2023-02-13T02:06:00Z">
              <w:r w:rsidDel="00EC1637">
                <w:delText>-</w:delText>
              </w:r>
            </w:del>
            <w:ins w:id="1165" w:author="Moses, Robbie" w:date="2023-02-13T02:06:00Z">
              <w:r w:rsidR="00EC1637">
                <w:t xml:space="preserve"> </w:t>
              </w:r>
            </w:ins>
            <w:r>
              <w:t xml:space="preserve">time of the Cashpoint, the service days available, the holiday and other constraints defined in the application.  </w:t>
            </w:r>
          </w:p>
          <w:p w14:paraId="5615D7C2" w14:textId="2FE91A04" w:rsidR="007467C0" w:rsidRDefault="007467C0" w:rsidP="00BB4BAE">
            <w:pPr>
              <w:pStyle w:val="TableBody"/>
            </w:pPr>
            <w:r>
              <w:rPr>
                <w:lang w:val="en-US"/>
              </w:rPr>
              <w:t xml:space="preserve">OptiVault </w:t>
            </w:r>
            <w:r>
              <w:t>use</w:t>
            </w:r>
            <w:r>
              <w:rPr>
                <w:lang w:val="en-US"/>
              </w:rPr>
              <w:t>s</w:t>
            </w:r>
            <w:r>
              <w:t xml:space="preserve"> the smart calendar </w:t>
            </w:r>
            <w:del w:id="1166" w:author="Moses, Robbie" w:date="2023-02-13T02:06:00Z">
              <w:r w:rsidDel="00EC1637">
                <w:delText xml:space="preserve">in order </w:delText>
              </w:r>
            </w:del>
            <w:r>
              <w:t xml:space="preserve">to control the dates. Only those dates viable for delivery/return under the </w:t>
            </w:r>
            <w:r>
              <w:rPr>
                <w:lang w:val="en-US"/>
              </w:rPr>
              <w:t>Vault</w:t>
            </w:r>
            <w:r>
              <w:t xml:space="preserve"> definition will be allowed. As an example, if a Cashpoint has a service lead time of 1 day, and the only available d</w:t>
            </w:r>
            <w:ins w:id="1167" w:author="Moses, Robbie" w:date="2023-02-13T03:10:00Z">
              <w:r w:rsidR="00705804">
                <w:t>ays</w:t>
              </w:r>
            </w:ins>
            <w:del w:id="1168" w:author="Moses, Robbie" w:date="2023-02-13T03:10:00Z">
              <w:r w:rsidDel="00705804">
                <w:delText>ates</w:delText>
              </w:r>
            </w:del>
            <w:r>
              <w:t xml:space="preserve"> for delivery </w:t>
            </w:r>
            <w:ins w:id="1169" w:author="Moses, Robbie" w:date="2023-02-13T02:07:00Z">
              <w:r w:rsidR="001D51FB">
                <w:t xml:space="preserve">are </w:t>
              </w:r>
            </w:ins>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52F28DA8" w:rsidR="007467C0" w:rsidRPr="002403E0" w:rsidRDefault="007467C0" w:rsidP="00BB4BAE">
            <w:pPr>
              <w:pStyle w:val="TableBody"/>
              <w:rPr>
                <w:lang w:val="en-US"/>
              </w:rPr>
            </w:pPr>
            <w:del w:id="1170" w:author="Moses, Robbie" w:date="2023-02-14T03:20:00Z">
              <w:r w:rsidDel="0050763A">
                <w:rPr>
                  <w:lang w:val="en-US"/>
                </w:rPr>
                <w:delText>Will r</w:delText>
              </w:r>
            </w:del>
            <w:ins w:id="1171" w:author="Moses, Robbie" w:date="2023-02-14T03:20:00Z">
              <w:r w:rsidR="0050763A">
                <w:rPr>
                  <w:lang w:val="en-US"/>
                </w:rPr>
                <w:t>R</w:t>
              </w:r>
            </w:ins>
            <w:r>
              <w:rPr>
                <w:lang w:val="en-US"/>
              </w:rPr>
              <w:t>efer</w:t>
            </w:r>
            <w:ins w:id="1172" w:author="Moses, Robbie" w:date="2023-02-14T03:20:00Z">
              <w:r w:rsidR="0050763A">
                <w:rPr>
                  <w:lang w:val="en-US"/>
                </w:rPr>
                <w:t>s</w:t>
              </w:r>
            </w:ins>
            <w:r>
              <w:rPr>
                <w:lang w:val="en-US"/>
              </w:rPr>
              <w:t xml:space="preserve"> to the type of cash source</w:t>
            </w:r>
            <w:ins w:id="1173" w:author="Moses, Robbie" w:date="2023-02-14T03:21:00Z">
              <w:r w:rsidR="00585B1D">
                <w:rPr>
                  <w:lang w:val="en-US"/>
                </w:rPr>
                <w:t>.</w:t>
              </w:r>
            </w:ins>
            <w:r>
              <w:rPr>
                <w:lang w:val="en-US"/>
              </w:rPr>
              <w:t xml:space="preserve"> </w:t>
            </w:r>
            <w:del w:id="1174" w:author="Moses, Robbie" w:date="2023-02-14T03:21:00Z">
              <w:r w:rsidDel="00585B1D">
                <w:rPr>
                  <w:lang w:val="en-US"/>
                </w:rPr>
                <w:delText>t</w:delText>
              </w:r>
            </w:del>
            <w:ins w:id="1175" w:author="Moses, Robbie" w:date="2023-02-14T03:21:00Z">
              <w:r w:rsidR="00585B1D">
                <w:rPr>
                  <w:lang w:val="en-US"/>
                </w:rPr>
                <w:t>T</w:t>
              </w:r>
            </w:ins>
            <w:r>
              <w:rPr>
                <w:lang w:val="en-US"/>
              </w:rPr>
              <w:t>he funding source</w:t>
            </w:r>
            <w:del w:id="1176" w:author="Moses, Robbie" w:date="2023-02-13T02:07:00Z">
              <w:r w:rsidDel="001D51FB">
                <w:rPr>
                  <w:lang w:val="en-US"/>
                </w:rPr>
                <w:delText xml:space="preserve"> is</w:delText>
              </w:r>
            </w:del>
            <w:del w:id="1177" w:author="Moses, Robbie" w:date="2023-02-14T03:21:00Z">
              <w:r w:rsidDel="00585B1D">
                <w:rPr>
                  <w:lang w:val="en-US"/>
                </w:rPr>
                <w:delText>.</w:delText>
              </w:r>
            </w:del>
            <w:r>
              <w:rPr>
                <w:lang w:val="en-US"/>
              </w:rPr>
              <w:t xml:space="preserve"> </w:t>
            </w:r>
            <w:ins w:id="1178" w:author="Moses, Robbie" w:date="2023-02-14T03:21:00Z">
              <w:r w:rsidR="00585B1D">
                <w:rPr>
                  <w:lang w:val="en-US"/>
                </w:rPr>
                <w:t>o</w:t>
              </w:r>
            </w:ins>
            <w:del w:id="1179" w:author="Moses, Robbie" w:date="2023-02-14T03:21:00Z">
              <w:r w:rsidDel="00585B1D">
                <w:rPr>
                  <w:lang w:val="en-US"/>
                </w:rPr>
                <w:delText>O</w:delText>
              </w:r>
            </w:del>
            <w:r>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77777777" w:rsidR="007467C0" w:rsidRPr="008A42EA" w:rsidRDefault="007467C0" w:rsidP="00BB4BAE">
            <w:pPr>
              <w:pStyle w:val="TableBody"/>
              <w:rPr>
                <w:lang w:val="en-US"/>
              </w:rPr>
            </w:pPr>
            <w:r>
              <w:rPr>
                <w:lang w:val="en-US"/>
              </w:rPr>
              <w:t xml:space="preserve">1 – 10 Custom fields are available as Optional or Required </w:t>
            </w:r>
            <w:del w:id="1180" w:author="Moses, Robbie" w:date="2023-02-13T02:07:00Z">
              <w:r w:rsidDel="00473705">
                <w:rPr>
                  <w:lang w:val="en-US"/>
                </w:rPr>
                <w:delText xml:space="preserve">so as </w:delText>
              </w:r>
            </w:del>
            <w:r>
              <w:rPr>
                <w:lang w:val="en-US"/>
              </w:rPr>
              <w:t>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ins w:id="1181" w:author="Moses, Robbie" w:date="2023-02-13T02:07:00Z">
              <w:r w:rsidR="00473705">
                <w:rPr>
                  <w:lang w:val="en-US"/>
                </w:rPr>
                <w:t>s</w:t>
              </w:r>
            </w:ins>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28554A44" w:rsidR="007467C0" w:rsidRPr="00A430C1" w:rsidRDefault="00473705" w:rsidP="00BB4BAE">
            <w:pPr>
              <w:pStyle w:val="TableBody"/>
              <w:rPr>
                <w:lang w:val="en-US"/>
              </w:rPr>
            </w:pPr>
            <w:del w:id="1182" w:author="Moses, Robbie" w:date="2023-02-13T02:08:00Z">
              <w:r w:rsidDel="00473705">
                <w:rPr>
                  <w:lang w:val="en-US"/>
                </w:rPr>
                <w:delText>,</w:delText>
              </w:r>
            </w:del>
            <w:ins w:id="1183" w:author="Moses, Robbie" w:date="2023-02-13T02:07:00Z">
              <w:r>
                <w:rPr>
                  <w:lang w:val="en-US"/>
                </w:rPr>
                <w:t xml:space="preserve">The user </w:t>
              </w:r>
            </w:ins>
            <w:r w:rsidR="007467C0">
              <w:rPr>
                <w:lang w:val="en-US"/>
              </w:rPr>
              <w:t xml:space="preserve">selects to advance to the Override Recommendations screen to alter the </w:t>
            </w:r>
            <w:del w:id="1184" w:author="Moses, Robbie" w:date="2023-02-13T02:08:00Z">
              <w:r w:rsidR="007467C0" w:rsidDel="00473705">
                <w:rPr>
                  <w:lang w:val="en-US"/>
                </w:rPr>
                <w:delText xml:space="preserve">system </w:delText>
              </w:r>
            </w:del>
            <w:ins w:id="1185" w:author="Moses, Robbie" w:date="2023-02-13T02:08:00Z">
              <w:r>
                <w:rPr>
                  <w:lang w:val="en-US"/>
                </w:rPr>
                <w:t>system-</w:t>
              </w:r>
            </w:ins>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542F85"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1186" w:name="_Toc74556373"/>
      <w:bookmarkStart w:id="1187" w:name="_Toc127491562"/>
      <w:bookmarkStart w:id="1188" w:name="_Toc128021095"/>
      <w:r>
        <w:t>Override Vault Recommendations</w:t>
      </w:r>
      <w:bookmarkEnd w:id="1186"/>
      <w:bookmarkEnd w:id="1187"/>
      <w:bookmarkEnd w:id="1188"/>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1189" w:name="_Toc74556447"/>
      <w:bookmarkStart w:id="1190" w:name="_Toc128022124"/>
      <w:r w:rsidRPr="005923D2">
        <w:rPr>
          <w:lang w:val="en-US"/>
        </w:rPr>
        <w:lastRenderedPageBreak/>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1189"/>
      <w:bookmarkEnd w:id="1190"/>
    </w:p>
    <w:p w14:paraId="731F3245" w14:textId="77777777" w:rsidR="007467C0" w:rsidRPr="008D3C44" w:rsidRDefault="007467C0">
      <w:pPr>
        <w:spacing w:after="0" w:line="240" w:lineRule="auto"/>
        <w:jc w:val="right"/>
        <w:rPr>
          <w:lang w:bidi="ar-SA"/>
        </w:rPr>
        <w:pPrChange w:id="1191" w:author="Moses, Robbie" w:date="2023-02-14T03:22:00Z">
          <w:pPr/>
        </w:pPrChange>
      </w:pPr>
      <w:r>
        <w:rPr>
          <w:noProof/>
          <w:lang w:bidi="ar-SA"/>
        </w:rPr>
        <w:drawing>
          <wp:inline distT="0" distB="0" distL="0" distR="0" wp14:anchorId="10B89274" wp14:editId="2212CFE2">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B91B7" w14:textId="5B46ACFF" w:rsidR="007467C0" w:rsidRDefault="00542F85" w:rsidP="00CE3935">
      <w:pPr>
        <w:pStyle w:val="BulletSectionReference"/>
        <w:numPr>
          <w:ilvl w:val="0"/>
          <w:numId w:val="0"/>
        </w:numPr>
        <w:spacing w:line="240" w:lineRule="auto"/>
        <w:rPr>
          <w:ins w:id="1192"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1193"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1194"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1194"/>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1195" w:author="Moses, Robbie" w:date="2023-02-23T04:13: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1196" w:author="Moses, Robbie" w:date="2023-02-23T04:13: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05E5978D" w:rsidR="007467C0" w:rsidRPr="001126F6" w:rsidRDefault="00526116" w:rsidP="00BB4BAE">
            <w:pPr>
              <w:pStyle w:val="TableBody"/>
              <w:rPr>
                <w:lang w:val="en-US"/>
              </w:rPr>
            </w:pPr>
            <w:ins w:id="1197" w:author="Moses, Robbie" w:date="2023-02-14T03:22:00Z">
              <w:r>
                <w:t xml:space="preserve">A </w:t>
              </w:r>
            </w:ins>
            <w:del w:id="1198" w:author="Moses, Robbie" w:date="2023-02-14T03:23:00Z">
              <w:r w:rsidR="007467C0" w:rsidDel="00526116">
                <w:delText>U</w:delText>
              </w:r>
            </w:del>
            <w:ins w:id="1199" w:author="Moses, Robbie" w:date="2023-02-14T03:23:00Z">
              <w:r>
                <w:t>u</w:t>
              </w:r>
            </w:ins>
            <w:r w:rsidR="007467C0">
              <w:t>nique alpha</w:t>
            </w:r>
            <w:ins w:id="1200" w:author="Moses, Robbie" w:date="2023-02-14T03:23:00Z">
              <w:r>
                <w:t>-</w:t>
              </w:r>
            </w:ins>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62CB9CEF" w:rsidR="007467C0" w:rsidRPr="00440A1E" w:rsidRDefault="007467C0" w:rsidP="00BB4BAE">
            <w:pPr>
              <w:pStyle w:val="TableBody"/>
              <w:rPr>
                <w:lang w:val="en-US"/>
              </w:rPr>
            </w:pPr>
            <w:del w:id="1201" w:author="Moses, Robbie" w:date="2023-02-13T02:08:00Z">
              <w:r w:rsidDel="00CE171A">
                <w:rPr>
                  <w:lang w:val="en-US"/>
                </w:rPr>
                <w:delText xml:space="preserve">Default </w:delText>
              </w:r>
            </w:del>
            <w:ins w:id="1202" w:author="Moses, Robbie" w:date="2023-02-13T02:08:00Z">
              <w:r w:rsidR="00CE171A">
                <w:rPr>
                  <w:lang w:val="en-US"/>
                </w:rPr>
                <w:t xml:space="preserve">The default </w:t>
              </w:r>
            </w:ins>
            <w:r>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7777777" w:rsidR="007467C0" w:rsidRPr="00F876C9" w:rsidRDefault="007467C0" w:rsidP="00BB4BAE">
            <w:pPr>
              <w:pStyle w:val="TableBody"/>
              <w:rPr>
                <w:lang w:val="en-US"/>
              </w:rPr>
            </w:pPr>
            <w:r>
              <w:rPr>
                <w:lang w:val="en-US"/>
              </w:rPr>
              <w:t>Date the recommendation was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4246BABE" w:rsidR="007467C0" w:rsidRDefault="007467C0" w:rsidP="00BB4BAE">
            <w:pPr>
              <w:pStyle w:val="TableBody"/>
            </w:pPr>
            <w:r>
              <w:t xml:space="preserve">Due date indicates the date </w:t>
            </w:r>
            <w:del w:id="1203" w:author="Moses, Robbie" w:date="2023-02-13T02:08:00Z">
              <w:r w:rsidDel="00CE171A">
                <w:delText xml:space="preserve">of </w:delText>
              </w:r>
            </w:del>
            <w:r>
              <w:t xml:space="preserve">when the ordered cash will be available. Normally, the due date </w:t>
            </w:r>
            <w:del w:id="1204" w:author="Moses, Robbie" w:date="2023-02-14T03:23:00Z">
              <w:r w:rsidDel="00526116">
                <w:delText>takes into account</w:delText>
              </w:r>
            </w:del>
            <w:ins w:id="1205" w:author="Moses, Robbie" w:date="2023-02-14T03:23:00Z">
              <w:r w:rsidR="00526116">
                <w:t>considers</w:t>
              </w:r>
            </w:ins>
            <w:r>
              <w:t xml:space="preserve"> the lead</w:t>
            </w:r>
            <w:del w:id="1206" w:author="Moses, Robbie" w:date="2023-02-13T02:08:00Z">
              <w:r w:rsidDel="00CE171A">
                <w:delText>-</w:delText>
              </w:r>
            </w:del>
            <w:ins w:id="1207" w:author="Moses, Robbie" w:date="2023-02-13T02:08:00Z">
              <w:r w:rsidR="00CE171A">
                <w:t xml:space="preserve"> </w:t>
              </w:r>
            </w:ins>
            <w:r>
              <w:t xml:space="preserve">time of the Cashpoint, the service days available, the holiday and other constraints defined in the application.  </w:t>
            </w:r>
          </w:p>
          <w:p w14:paraId="742C6A59" w14:textId="2C457B1F" w:rsidR="007467C0" w:rsidRDefault="007467C0" w:rsidP="00BB4BAE">
            <w:pPr>
              <w:pStyle w:val="TableBody"/>
            </w:pPr>
            <w:r>
              <w:rPr>
                <w:lang w:val="en-US"/>
              </w:rPr>
              <w:t xml:space="preserve">OptiVault </w:t>
            </w:r>
            <w:r>
              <w:t>use</w:t>
            </w:r>
            <w:r>
              <w:rPr>
                <w:lang w:val="en-US"/>
              </w:rPr>
              <w:t>s</w:t>
            </w:r>
            <w:r>
              <w:t xml:space="preserve"> the smart calendar </w:t>
            </w:r>
            <w:del w:id="1208" w:author="Moses, Robbie" w:date="2023-02-13T02:08:00Z">
              <w:r w:rsidDel="00CE171A">
                <w:delText xml:space="preserve">in order </w:delText>
              </w:r>
            </w:del>
            <w:r>
              <w:t xml:space="preserve">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ins w:id="1209" w:author="Moses, Robbie" w:date="2023-02-13T02:09:00Z">
              <w:r w:rsidR="00E5267E">
                <w:t xml:space="preserve">are </w:t>
              </w:r>
            </w:ins>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13850063" w:rsidR="007467C0" w:rsidRPr="002403E0" w:rsidRDefault="007467C0" w:rsidP="00BB4BAE">
            <w:pPr>
              <w:pStyle w:val="TableBody"/>
              <w:rPr>
                <w:lang w:val="en-US"/>
              </w:rPr>
            </w:pPr>
            <w:del w:id="1210" w:author="Moses, Robbie" w:date="2023-02-14T03:23:00Z">
              <w:r w:rsidDel="00526116">
                <w:rPr>
                  <w:lang w:val="en-US"/>
                </w:rPr>
                <w:delText>Will r</w:delText>
              </w:r>
            </w:del>
            <w:ins w:id="1211" w:author="Moses, Robbie" w:date="2023-02-14T03:23:00Z">
              <w:r w:rsidR="00526116">
                <w:rPr>
                  <w:lang w:val="en-US"/>
                </w:rPr>
                <w:t>R</w:t>
              </w:r>
            </w:ins>
            <w:r>
              <w:rPr>
                <w:lang w:val="en-US"/>
              </w:rPr>
              <w:t>efer</w:t>
            </w:r>
            <w:ins w:id="1212" w:author="Moses, Robbie" w:date="2023-02-14T03:23:00Z">
              <w:r w:rsidR="00526116">
                <w:rPr>
                  <w:lang w:val="en-US"/>
                </w:rPr>
                <w:t>s</w:t>
              </w:r>
            </w:ins>
            <w:r>
              <w:rPr>
                <w:lang w:val="en-US"/>
              </w:rPr>
              <w:t xml:space="preserve"> to the type of cash source</w:t>
            </w:r>
            <w:ins w:id="1213" w:author="Moses, Robbie" w:date="2023-02-14T03:23:00Z">
              <w:r w:rsidR="00526116">
                <w:rPr>
                  <w:lang w:val="en-US"/>
                </w:rPr>
                <w:t>.</w:t>
              </w:r>
            </w:ins>
            <w:r>
              <w:rPr>
                <w:lang w:val="en-US"/>
              </w:rPr>
              <w:t xml:space="preserve"> </w:t>
            </w:r>
            <w:del w:id="1214" w:author="Moses, Robbie" w:date="2023-02-14T03:23:00Z">
              <w:r w:rsidDel="00526116">
                <w:rPr>
                  <w:lang w:val="en-US"/>
                </w:rPr>
                <w:delText>t</w:delText>
              </w:r>
            </w:del>
            <w:ins w:id="1215" w:author="Moses, Robbie" w:date="2023-02-14T03:23:00Z">
              <w:r w:rsidR="00526116">
                <w:rPr>
                  <w:lang w:val="en-US"/>
                </w:rPr>
                <w:t>T</w:t>
              </w:r>
            </w:ins>
            <w:r>
              <w:rPr>
                <w:lang w:val="en-US"/>
              </w:rPr>
              <w:t>he funding source</w:t>
            </w:r>
            <w:del w:id="1216" w:author="Moses, Robbie" w:date="2023-02-13T02:09:00Z">
              <w:r w:rsidDel="00437BA8">
                <w:rPr>
                  <w:lang w:val="en-US"/>
                </w:rPr>
                <w:delText xml:space="preserve"> is</w:delText>
              </w:r>
            </w:del>
            <w:del w:id="1217" w:author="Moses, Robbie" w:date="2023-02-14T03:23:00Z">
              <w:r w:rsidDel="00526116">
                <w:rPr>
                  <w:lang w:val="en-US"/>
                </w:rPr>
                <w:delText>. O</w:delText>
              </w:r>
            </w:del>
            <w:ins w:id="1218" w:author="Moses, Robbie" w:date="2023-02-14T03:23:00Z">
              <w:r w:rsidR="00526116">
                <w:rPr>
                  <w:lang w:val="en-US"/>
                </w:rPr>
                <w:t xml:space="preserve"> o</w:t>
              </w:r>
            </w:ins>
            <w:r>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77777777" w:rsidR="007467C0" w:rsidRDefault="007467C0" w:rsidP="00BB4BAE">
            <w:pPr>
              <w:pStyle w:val="TableBody"/>
              <w:rPr>
                <w:lang w:val="en-US"/>
              </w:rPr>
            </w:pPr>
            <w:r>
              <w:rPr>
                <w:lang w:val="en-US"/>
              </w:rPr>
              <w:t>Users select</w:t>
            </w:r>
            <w:del w:id="1219" w:author="Moses, Robbie" w:date="2023-02-13T02:09:00Z">
              <w:r w:rsidDel="00437BA8">
                <w:rPr>
                  <w:lang w:val="en-US"/>
                </w:rPr>
                <w:delText>s</w:delText>
              </w:r>
            </w:del>
            <w:r>
              <w:rPr>
                <w:lang w:val="en-US"/>
              </w:rPr>
              <w:t xml:space="preserve">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lastRenderedPageBreak/>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77777777" w:rsidR="007467C0" w:rsidRPr="008A42EA" w:rsidRDefault="007467C0" w:rsidP="00BB4BAE">
            <w:pPr>
              <w:pStyle w:val="TableBody"/>
              <w:rPr>
                <w:lang w:val="en-US"/>
              </w:rPr>
            </w:pPr>
            <w:r>
              <w:rPr>
                <w:lang w:val="en-US"/>
              </w:rPr>
              <w:t xml:space="preserve">1 – 10 Custom fields are available as Optional or Required </w:t>
            </w:r>
            <w:del w:id="1220" w:author="Moses, Robbie" w:date="2023-02-13T02:09:00Z">
              <w:r w:rsidDel="000E3B65">
                <w:rPr>
                  <w:lang w:val="en-US"/>
                </w:rPr>
                <w:delText xml:space="preserve">so as </w:delText>
              </w:r>
            </w:del>
            <w:r>
              <w:rPr>
                <w:lang w:val="en-US"/>
              </w:rPr>
              <w:t>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ins w:id="1221" w:author="Moses, Robbie" w:date="2023-02-13T02:09:00Z">
              <w:r w:rsidR="000E3B65">
                <w:rPr>
                  <w:lang w:val="en-US"/>
                </w:rPr>
                <w:t xml:space="preserve">the </w:t>
              </w:r>
            </w:ins>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4479A1AF" w:rsidR="007467C0" w:rsidRPr="00A430C1" w:rsidRDefault="007467C0" w:rsidP="00BB4BAE">
            <w:pPr>
              <w:pStyle w:val="TableBody"/>
              <w:rPr>
                <w:lang w:val="en-US"/>
              </w:rPr>
            </w:pPr>
            <w:r>
              <w:rPr>
                <w:lang w:val="en-US"/>
              </w:rPr>
              <w:t xml:space="preserve">Once the user has made the necessary updates to the </w:t>
            </w:r>
            <w:del w:id="1222" w:author="Moses, Robbie" w:date="2023-02-14T03:24:00Z">
              <w:r w:rsidDel="001F7E9A">
                <w:rPr>
                  <w:lang w:val="en-US"/>
                </w:rPr>
                <w:delText>recommendation</w:delText>
              </w:r>
            </w:del>
            <w:ins w:id="1223" w:author="Moses, Robbie" w:date="2023-02-14T03:24:00Z">
              <w:r w:rsidR="001F7E9A">
                <w:rPr>
                  <w:lang w:val="en-US"/>
                </w:rPr>
                <w:t>recommendation,</w:t>
              </w:r>
            </w:ins>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542F85" w:rsidP="007467C0">
      <w:pPr>
        <w:pStyle w:val="BulletSectionReference"/>
        <w:numPr>
          <w:ilvl w:val="0"/>
          <w:numId w:val="0"/>
        </w:numPr>
        <w:rPr>
          <w:ins w:id="1224" w:author="Moses, Robbie" w:date="2023-02-14T03:24:00Z"/>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1225" w:name="_Toc74556374"/>
      <w:bookmarkStart w:id="1226" w:name="_Toc127491563"/>
      <w:bookmarkStart w:id="1227" w:name="_Toc128021096"/>
      <w:r>
        <w:t>Manual Orders</w:t>
      </w:r>
      <w:bookmarkEnd w:id="1225"/>
      <w:bookmarkEnd w:id="1226"/>
      <w:bookmarkEnd w:id="1227"/>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1228" w:name="_Toc74556448"/>
      <w:bookmarkStart w:id="1229"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1228"/>
      <w:bookmarkEnd w:id="1229"/>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1230"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542F85" w:rsidP="00CA7A35">
      <w:pPr>
        <w:pStyle w:val="BulletSectionReference"/>
        <w:numPr>
          <w:ilvl w:val="0"/>
          <w:numId w:val="0"/>
        </w:numPr>
        <w:spacing w:line="240" w:lineRule="auto"/>
        <w:rPr>
          <w:ins w:id="1231"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1232"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1233" w:name="_Toc300309651"/>
      <w:bookmarkStart w:id="1234" w:name="_Toc74556668"/>
      <w:r w:rsidRPr="002D47C4">
        <w:rPr>
          <w:lang w:val="en-US"/>
        </w:rPr>
        <w:lastRenderedPageBreak/>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1233"/>
      <w:bookmarkEnd w:id="1234"/>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1235" w:author="Moses, Robbie" w:date="2023-02-23T04:13: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1236" w:author="Moses, Robbie" w:date="2023-02-23T04:13: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E112E09" w:rsidR="007467C0" w:rsidRPr="001126F6" w:rsidRDefault="00CA7A35" w:rsidP="00BB4BAE">
            <w:pPr>
              <w:pStyle w:val="TableBody"/>
              <w:rPr>
                <w:lang w:val="en-US"/>
              </w:rPr>
            </w:pPr>
            <w:ins w:id="1237" w:author="Moses, Robbie" w:date="2023-02-14T03:25:00Z">
              <w:r>
                <w:t xml:space="preserve">A </w:t>
              </w:r>
            </w:ins>
            <w:del w:id="1238" w:author="Moses, Robbie" w:date="2023-02-14T03:25:00Z">
              <w:r w:rsidR="007467C0" w:rsidDel="00B66807">
                <w:delText>U</w:delText>
              </w:r>
            </w:del>
            <w:ins w:id="1239" w:author="Moses, Robbie" w:date="2023-02-14T03:25:00Z">
              <w:r w:rsidR="00B66807">
                <w:t>u</w:t>
              </w:r>
            </w:ins>
            <w:r w:rsidR="007467C0">
              <w:t>nique alpha</w:t>
            </w:r>
            <w:ins w:id="1240" w:author="Moses, Robbie" w:date="2023-02-14T03:25:00Z">
              <w:r w:rsidR="00B66807">
                <w:t>-</w:t>
              </w:r>
            </w:ins>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ins w:id="1241" w:author="Moses, Robbie" w:date="2023-02-13T02:09:00Z">
              <w:r w:rsidR="00EB79F9">
                <w:rPr>
                  <w:lang w:val="en-US"/>
                </w:rPr>
                <w:t>s</w:t>
              </w:r>
            </w:ins>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77777777" w:rsidR="007467C0" w:rsidRDefault="007467C0" w:rsidP="00BB4BAE">
            <w:pPr>
              <w:pStyle w:val="TableBody"/>
            </w:pPr>
            <w:r>
              <w:t xml:space="preserve">Typically represents today’s date or the date </w:t>
            </w:r>
            <w:del w:id="1242" w:author="Moses, Robbie" w:date="2023-02-13T02:09:00Z">
              <w:r w:rsidDel="00EB79F9">
                <w:delText xml:space="preserve">of </w:delText>
              </w:r>
            </w:del>
            <w:r>
              <w:t>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2A8AB85A" w:rsidR="007467C0" w:rsidRDefault="007467C0" w:rsidP="00BB4BAE">
            <w:pPr>
              <w:pStyle w:val="TableBody"/>
            </w:pPr>
            <w:r>
              <w:t xml:space="preserve">Due date indicates the date </w:t>
            </w:r>
            <w:del w:id="1243" w:author="Moses, Robbie" w:date="2023-02-13T02:10:00Z">
              <w:r w:rsidDel="00EB79F9">
                <w:delText xml:space="preserve">of </w:delText>
              </w:r>
            </w:del>
            <w:r>
              <w:t xml:space="preserve">when the ordered cash will be available. Normally, the due date </w:t>
            </w:r>
            <w:del w:id="1244" w:author="Moses, Robbie" w:date="2023-02-14T03:25:00Z">
              <w:r w:rsidDel="00B66807">
                <w:delText>takes into account</w:delText>
              </w:r>
            </w:del>
            <w:ins w:id="1245" w:author="Moses, Robbie" w:date="2023-02-14T03:25:00Z">
              <w:r w:rsidR="00B66807">
                <w:t>considers</w:t>
              </w:r>
            </w:ins>
            <w:r>
              <w:t xml:space="preserve"> the lead</w:t>
            </w:r>
            <w:del w:id="1246" w:author="Moses, Robbie" w:date="2023-02-13T02:10:00Z">
              <w:r w:rsidDel="00EB79F9">
                <w:delText>-</w:delText>
              </w:r>
            </w:del>
            <w:ins w:id="1247" w:author="Moses, Robbie" w:date="2023-02-13T02:10:00Z">
              <w:r w:rsidR="00EB79F9">
                <w:t xml:space="preserve"> </w:t>
              </w:r>
            </w:ins>
            <w:r>
              <w:t xml:space="preserve">time of the Cashpoint, the service days available, the holiday and other constraints defined in the application.  </w:t>
            </w:r>
          </w:p>
          <w:p w14:paraId="19803C8F" w14:textId="58E19786" w:rsidR="007467C0" w:rsidRDefault="007467C0" w:rsidP="00BB4BAE">
            <w:pPr>
              <w:pStyle w:val="TableBody"/>
            </w:pPr>
            <w:r>
              <w:rPr>
                <w:lang w:val="en-US"/>
              </w:rPr>
              <w:t xml:space="preserve">OptiVault </w:t>
            </w:r>
            <w:r>
              <w:t>use</w:t>
            </w:r>
            <w:r>
              <w:rPr>
                <w:lang w:val="en-US"/>
              </w:rPr>
              <w:t>s</w:t>
            </w:r>
            <w:r>
              <w:t xml:space="preserve"> the smart calendar </w:t>
            </w:r>
            <w:del w:id="1248" w:author="Moses, Robbie" w:date="2023-02-13T02:10:00Z">
              <w:r w:rsidDel="001D55C7">
                <w:delText xml:space="preserve">in order </w:delText>
              </w:r>
            </w:del>
            <w:r>
              <w:t xml:space="preserve">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ins w:id="1249" w:author="Moses, Robbie" w:date="2023-02-13T02:10:00Z">
              <w:r w:rsidR="001D55C7">
                <w:t xml:space="preserve">are </w:t>
              </w:r>
            </w:ins>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77777777" w:rsidR="007467C0" w:rsidRPr="008A42EA" w:rsidRDefault="007467C0" w:rsidP="00BB4BAE">
            <w:pPr>
              <w:pStyle w:val="TableBody"/>
              <w:rPr>
                <w:lang w:val="en-US"/>
              </w:rPr>
            </w:pPr>
            <w:r>
              <w:rPr>
                <w:lang w:val="en-US"/>
              </w:rPr>
              <w:t xml:space="preserve">1 – 10 Custom fields are available as Optional or Required </w:t>
            </w:r>
            <w:del w:id="1250" w:author="Moses, Robbie" w:date="2023-02-13T02:10:00Z">
              <w:r w:rsidDel="001D55C7">
                <w:rPr>
                  <w:lang w:val="en-US"/>
                </w:rPr>
                <w:delText xml:space="preserve">so as </w:delText>
              </w:r>
            </w:del>
            <w:r>
              <w:rPr>
                <w:lang w:val="en-US"/>
              </w:rPr>
              <w:t>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ins w:id="1251" w:author="Moses, Robbie" w:date="2023-02-13T02:11:00Z">
              <w:r w:rsidR="001D55C7">
                <w:rPr>
                  <w:lang w:val="en-US"/>
                </w:rPr>
                <w:t xml:space="preserve">an </w:t>
              </w:r>
            </w:ins>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lastRenderedPageBreak/>
              <w:t xml:space="preserve">Enter </w:t>
            </w:r>
            <w:ins w:id="1252" w:author="Moses, Robbie" w:date="2023-02-13T02:11:00Z">
              <w:r w:rsidR="001D55C7">
                <w:t xml:space="preserve">the </w:t>
              </w:r>
            </w:ins>
            <w:r>
              <w:t>amount of Cash by denomination</w:t>
            </w:r>
            <w:r>
              <w:rPr>
                <w:lang w:val="en-US"/>
              </w:rPr>
              <w:t>, condition (Fit, Normal, Soiled)</w:t>
            </w:r>
            <w:r>
              <w:t xml:space="preserve"> and currency that need</w:t>
            </w:r>
            <w:ins w:id="1253" w:author="Moses, Robbie" w:date="2023-02-13T02:11:00Z">
              <w:r w:rsidR="001D55C7">
                <w:t>s</w:t>
              </w:r>
            </w:ins>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ins w:id="1254" w:author="Moses, Robbie" w:date="2023-02-13T02:11:00Z">
              <w:r w:rsidR="001D55C7">
                <w:t xml:space="preserve">the </w:t>
              </w:r>
            </w:ins>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542F85" w:rsidP="007467C0">
      <w:pPr>
        <w:pStyle w:val="BulletSectionReference"/>
        <w:numPr>
          <w:ilvl w:val="0"/>
          <w:numId w:val="0"/>
        </w:numPr>
        <w:rPr>
          <w:ins w:id="1255" w:author="Moses, Robbie" w:date="2023-02-14T03:26:00Z"/>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1256" w:name="_Toc74556375"/>
      <w:bookmarkStart w:id="1257" w:name="_Toc127491564"/>
      <w:bookmarkStart w:id="1258" w:name="_Toc128021097"/>
      <w:r>
        <w:t>Order Details Page</w:t>
      </w:r>
      <w:bookmarkEnd w:id="1256"/>
      <w:bookmarkEnd w:id="1257"/>
      <w:bookmarkEnd w:id="1258"/>
    </w:p>
    <w:p w14:paraId="3DEC7BD6" w14:textId="77777777" w:rsidR="007467C0" w:rsidRDefault="007467C0" w:rsidP="00177C47">
      <w:pPr>
        <w:pStyle w:val="BodyText"/>
      </w:pPr>
      <w:r>
        <w:t xml:space="preserve">The Order Details page provides an opportunity to review, edit, override, and delete an order prior to final placement. If utilized, it also provides the ability to add additional BLOG messages and review </w:t>
      </w:r>
      <w:del w:id="1259" w:author="Moses, Robbie" w:date="2023-02-13T02:11:00Z">
        <w:r w:rsidDel="001D55C7">
          <w:delText xml:space="preserve">of </w:delText>
        </w:r>
      </w:del>
      <w:r>
        <w:t>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1260" w:name="_Toc74556449"/>
      <w:bookmarkStart w:id="1261" w:name="_Toc128022126"/>
      <w:r>
        <w:lastRenderedPageBreak/>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1260"/>
      <w:bookmarkEnd w:id="1261"/>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41535" w14:textId="4E66D9E2" w:rsidR="00177C47" w:rsidDel="00A933EF" w:rsidRDefault="00177C47">
      <w:pPr>
        <w:spacing w:after="160" w:line="259" w:lineRule="auto"/>
        <w:rPr>
          <w:del w:id="1262" w:author="Moses, Robbie" w:date="2023-02-14T03:27:00Z"/>
          <w:caps/>
          <w:spacing w:val="10"/>
          <w:sz w:val="18"/>
          <w:szCs w:val="18"/>
          <w:lang w:val="fr-FR"/>
        </w:rPr>
      </w:pPr>
      <w:bookmarkStart w:id="1263" w:name="_Toc74556669"/>
      <w:del w:id="1264" w:author="Moses, Robbie" w:date="2023-02-14T03:27:00Z">
        <w:r w:rsidDel="00A933EF">
          <w:br w:type="page"/>
        </w:r>
      </w:del>
    </w:p>
    <w:p w14:paraId="754184CD" w14:textId="5675C3C4" w:rsidR="007467C0" w:rsidRDefault="007467C0">
      <w:pPr>
        <w:spacing w:after="160" w:line="259" w:lineRule="auto"/>
        <w:pPrChange w:id="1265" w:author="Moses, Robbie" w:date="2023-02-14T03:27:00Z">
          <w:pPr>
            <w:pStyle w:val="Caption"/>
          </w:pPr>
        </w:pPrChange>
      </w:pPr>
      <w:r>
        <w:t xml:space="preserve">Table </w:t>
      </w:r>
      <w:fldSimple w:instr=" SEQ &quot;Table&quot; \*Arabic ">
        <w:r>
          <w:rPr>
            <w:noProof/>
          </w:rPr>
          <w:t>30</w:t>
        </w:r>
      </w:fldSimple>
      <w:r>
        <w:t>: Order Confirmation Page</w:t>
      </w:r>
      <w:bookmarkEnd w:id="12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pPr>
              <w:pStyle w:val="TableHeader"/>
              <w:pPrChange w:id="1266" w:author="Moses, Robbie" w:date="2023-02-23T04:13:00Z">
                <w:pPr>
                  <w:pStyle w:val="TableHeader"/>
                  <w:snapToGrid w:val="0"/>
                </w:pPr>
              </w:pPrChange>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pPr>
              <w:pStyle w:val="TableHeader"/>
              <w:pPrChange w:id="1267" w:author="Moses, Robbie" w:date="2023-02-23T04:13:00Z">
                <w:pPr>
                  <w:pStyle w:val="TableHeader"/>
                  <w:snapToGrid w:val="0"/>
                </w:pPr>
              </w:pPrChange>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958F825" w:rsidR="007467C0" w:rsidRPr="001126F6" w:rsidRDefault="00A933EF" w:rsidP="00177C47">
            <w:pPr>
              <w:pStyle w:val="TableBody"/>
              <w:rPr>
                <w:lang w:val="en-US"/>
              </w:rPr>
            </w:pPr>
            <w:ins w:id="1268" w:author="Moses, Robbie" w:date="2023-02-14T03:27:00Z">
              <w:r>
                <w:t xml:space="preserve">A </w:t>
              </w:r>
            </w:ins>
            <w:del w:id="1269" w:author="Moses, Robbie" w:date="2023-02-14T03:27:00Z">
              <w:r w:rsidR="007467C0" w:rsidDel="00A933EF">
                <w:delText>U</w:delText>
              </w:r>
            </w:del>
            <w:ins w:id="1270" w:author="Moses, Robbie" w:date="2023-02-14T03:27:00Z">
              <w:r>
                <w:t>u</w:t>
              </w:r>
            </w:ins>
            <w:r w:rsidR="007467C0">
              <w:t>nique alpha</w:t>
            </w:r>
            <w:ins w:id="1271" w:author="Moses, Robbie" w:date="2023-02-14T03:27:00Z">
              <w:r>
                <w:t>-</w:t>
              </w:r>
            </w:ins>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533E295" w:rsidR="007467C0" w:rsidRDefault="007467C0" w:rsidP="00177C47">
            <w:pPr>
              <w:pStyle w:val="TableBody"/>
            </w:pPr>
            <w:r>
              <w:t xml:space="preserve">Typically represents today’s date or the date </w:t>
            </w:r>
            <w:del w:id="1272" w:author="Moses, Robbie" w:date="2023-02-13T02:12:00Z">
              <w:r w:rsidDel="00E6108F">
                <w:delText xml:space="preserve">of </w:delText>
              </w:r>
            </w:del>
            <w:r>
              <w:t>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7BBEDFA6" w:rsidR="007467C0" w:rsidRDefault="007467C0" w:rsidP="00177C47">
            <w:pPr>
              <w:pStyle w:val="TableBody"/>
            </w:pPr>
            <w:r>
              <w:t xml:space="preserve">Due date indicates the date </w:t>
            </w:r>
            <w:del w:id="1273" w:author="Moses, Robbie" w:date="2023-02-13T02:13:00Z">
              <w:r w:rsidDel="00E6108F">
                <w:delText xml:space="preserve">of </w:delText>
              </w:r>
            </w:del>
            <w:r>
              <w:t xml:space="preserve">when the ordered cash will be delivered </w:t>
            </w:r>
            <w:del w:id="1274" w:author="Moses, Robbie" w:date="2023-02-14T03:27:00Z">
              <w:r w:rsidDel="00036D94">
                <w:delText>taking into account</w:delText>
              </w:r>
            </w:del>
            <w:ins w:id="1275" w:author="Moses, Robbie" w:date="2023-02-14T03:27:00Z">
              <w:r w:rsidR="00036D94">
                <w:t>considering</w:t>
              </w:r>
            </w:ins>
            <w:r>
              <w:t xml:space="preserve"> the lead</w:t>
            </w:r>
            <w:del w:id="1276" w:author="Moses, Robbie" w:date="2023-02-13T02:13:00Z">
              <w:r w:rsidDel="00E6108F">
                <w:delText>-</w:delText>
              </w:r>
            </w:del>
            <w:ins w:id="1277" w:author="Moses, Robbie" w:date="2023-02-13T02:13:00Z">
              <w:r w:rsidR="00E6108F">
                <w:t xml:space="preserve"> </w:t>
              </w:r>
            </w:ins>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lastRenderedPageBreak/>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4ACA8D2" w:rsidR="007467C0" w:rsidRDefault="007467C0" w:rsidP="00177C47">
            <w:pPr>
              <w:pStyle w:val="TableBody"/>
            </w:pPr>
            <w:r>
              <w:t xml:space="preserve">Indicates the status of the order: </w:t>
            </w:r>
            <w:del w:id="1278" w:author="Moses, Robbie" w:date="2023-02-13T02:13:00Z">
              <w:r w:rsidDel="00E6108F">
                <w:delText xml:space="preserve">auto </w:delText>
              </w:r>
            </w:del>
            <w:ins w:id="1279" w:author="Moses, Robbie" w:date="2023-02-13T02:13:00Z">
              <w:r w:rsidR="00E6108F">
                <w:t>auto-</w:t>
              </w:r>
            </w:ins>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79DD43BF" w:rsidR="007467C0" w:rsidRDefault="007467C0" w:rsidP="00177C47">
            <w:pPr>
              <w:pStyle w:val="TableBody"/>
            </w:pPr>
            <w:r>
              <w:rPr>
                <w:lang w:val="en-US"/>
              </w:rPr>
              <w:t xml:space="preserve">1 – 10 Custom fields are available as Optional or Required </w:t>
            </w:r>
            <w:del w:id="1280" w:author="Moses, Robbie" w:date="2023-02-13T02:13:00Z">
              <w:r w:rsidDel="00E6108F">
                <w:rPr>
                  <w:lang w:val="en-US"/>
                </w:rPr>
                <w:delText xml:space="preserve">so as </w:delText>
              </w:r>
            </w:del>
            <w:r>
              <w:rPr>
                <w:lang w:val="en-US"/>
              </w:rPr>
              <w:t>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C3ED8B8" w:rsidR="007467C0" w:rsidRPr="0006520E" w:rsidRDefault="007467C0" w:rsidP="00177C47">
            <w:pPr>
              <w:pStyle w:val="TableBody"/>
              <w:rPr>
                <w:lang w:val="en-US"/>
              </w:rPr>
            </w:pPr>
            <w:del w:id="1281" w:author="Moses, Robbie" w:date="2023-02-13T02:13:00Z">
              <w:r w:rsidDel="00E6108F">
                <w:rPr>
                  <w:lang w:val="en-US"/>
                </w:rPr>
                <w:delText xml:space="preserve">Current </w:delText>
              </w:r>
            </w:del>
            <w:ins w:id="1282" w:author="Moses, Robbie" w:date="2023-02-13T02:13:00Z">
              <w:r w:rsidR="00E6108F">
                <w:rPr>
                  <w:lang w:val="en-US"/>
                </w:rPr>
                <w:t xml:space="preserve">The current </w:t>
              </w:r>
            </w:ins>
            <w:r>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73D60FD3" w:rsidR="007467C0" w:rsidRDefault="007467C0" w:rsidP="00177C47">
            <w:pPr>
              <w:pStyle w:val="TableBody"/>
              <w:rPr>
                <w:lang w:val="en-US"/>
              </w:rPr>
            </w:pPr>
            <w:r>
              <w:rPr>
                <w:lang w:val="en-US"/>
              </w:rPr>
              <w:t xml:space="preserve">User </w:t>
            </w:r>
            <w:del w:id="1283" w:author="Moses, Robbie" w:date="2023-02-13T02:13:00Z">
              <w:r w:rsidDel="00E6108F">
                <w:rPr>
                  <w:lang w:val="en-US"/>
                </w:rPr>
                <w:delText>has the ability to</w:delText>
              </w:r>
            </w:del>
            <w:ins w:id="1284" w:author="Moses, Robbie" w:date="2023-02-13T02:13:00Z">
              <w:r w:rsidR="00E6108F">
                <w:rPr>
                  <w:lang w:val="en-US"/>
                </w:rPr>
                <w:t>can</w:t>
              </w:r>
            </w:ins>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342E02F7" w:rsidR="007467C0" w:rsidRDefault="007467C0" w:rsidP="00177C47">
            <w:pPr>
              <w:pStyle w:val="TableBody"/>
              <w:rPr>
                <w:lang w:val="en-US"/>
              </w:rPr>
            </w:pPr>
            <w:del w:id="1285" w:author="Moses, Robbie" w:date="2023-02-14T03:29:00Z">
              <w:r w:rsidDel="00AC772A">
                <w:rPr>
                  <w:lang w:val="en-US"/>
                </w:rPr>
                <w:delText>Button a</w:delText>
              </w:r>
            </w:del>
            <w:ins w:id="1286" w:author="Moses, Robbie" w:date="2023-02-14T03:29:00Z">
              <w:r w:rsidR="00AC772A">
                <w:rPr>
                  <w:lang w:val="en-US"/>
                </w:rPr>
                <w:t>A</w:t>
              </w:r>
            </w:ins>
            <w:r>
              <w:rPr>
                <w:lang w:val="en-US"/>
              </w:rPr>
              <w:t>ccept</w:t>
            </w:r>
            <w:ins w:id="1287" w:author="Moses, Robbie" w:date="2023-02-14T03:29:00Z">
              <w:r w:rsidR="00AC772A">
                <w:rPr>
                  <w:lang w:val="en-US"/>
                </w:rPr>
                <w:t xml:space="preserve"> button</w:t>
              </w:r>
            </w:ins>
            <w:r>
              <w:rPr>
                <w:lang w:val="en-US"/>
              </w:rPr>
              <w:t xml:space="preserve"> </w:t>
            </w:r>
            <w:del w:id="1288" w:author="Moses, Robbie" w:date="2023-02-14T03:29:00Z">
              <w:r w:rsidDel="003B2544">
                <w:rPr>
                  <w:lang w:val="en-US"/>
                </w:rPr>
                <w:delText xml:space="preserve">and </w:delText>
              </w:r>
            </w:del>
            <w:r>
              <w:rPr>
                <w:lang w:val="en-US"/>
              </w:rPr>
              <w:t>book</w:t>
            </w:r>
            <w:ins w:id="1289" w:author="Moses, Robbie" w:date="2023-02-14T03:29:00Z">
              <w:r w:rsidR="003B2544">
                <w:rPr>
                  <w:lang w:val="en-US"/>
                </w:rPr>
                <w:t>s</w:t>
              </w:r>
            </w:ins>
            <w:r>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542F85"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1290" w:name="_Ref245719442"/>
      <w:bookmarkStart w:id="1291" w:name="_Toc74556376"/>
      <w:bookmarkStart w:id="1292" w:name="_Toc127491565"/>
      <w:bookmarkStart w:id="1293" w:name="_Toc128021098"/>
      <w:r>
        <w:t>Cashpoint</w:t>
      </w:r>
      <w:r>
        <w:rPr>
          <w:rFonts w:ascii="Wingdings" w:hAnsi="Wingdings"/>
        </w:rPr>
        <w:t></w:t>
      </w:r>
      <w:r>
        <w:t>Forecast</w:t>
      </w:r>
      <w:r>
        <w:rPr>
          <w:rFonts w:ascii="Wingdings" w:hAnsi="Wingdings"/>
        </w:rPr>
        <w:t></w:t>
      </w:r>
      <w:r>
        <w:t>View Forecast</w:t>
      </w:r>
      <w:bookmarkEnd w:id="1290"/>
      <w:bookmarkEnd w:id="1291"/>
      <w:bookmarkEnd w:id="1292"/>
      <w:bookmarkEnd w:id="1293"/>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1294"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12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Change w:id="1295" w:author="Moses, Robbie" w:date="2023-02-14T03:33:00Z">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PrChange>
      </w:tblPr>
      <w:tblGrid>
        <w:gridCol w:w="2300"/>
        <w:gridCol w:w="5750"/>
        <w:tblGridChange w:id="1296">
          <w:tblGrid>
            <w:gridCol w:w="2300"/>
            <w:gridCol w:w="5750"/>
          </w:tblGrid>
        </w:tblGridChange>
      </w:tblGrid>
      <w:tr w:rsidR="007467C0" w:rsidRPr="00A875AE" w14:paraId="7C9EC432" w14:textId="77777777" w:rsidTr="008A68A7">
        <w:trPr>
          <w:tblHeader/>
          <w:trPrChange w:id="1297" w:author="Moses, Robbie" w:date="2023-02-14T03:33:00Z">
            <w:trPr>
              <w:cantSplit/>
              <w:tblHeader/>
            </w:trPr>
          </w:trPrChange>
        </w:trPr>
        <w:tc>
          <w:tcPr>
            <w:tcW w:w="2300" w:type="dxa"/>
            <w:tcBorders>
              <w:top w:val="single" w:sz="6" w:space="0" w:color="auto"/>
              <w:bottom w:val="double" w:sz="6" w:space="0" w:color="auto"/>
              <w:right w:val="single" w:sz="6" w:space="0" w:color="auto"/>
            </w:tcBorders>
            <w:shd w:val="clear" w:color="auto" w:fill="60C03A"/>
            <w:tcPrChange w:id="1298" w:author="Moses, Robbie" w:date="2023-02-14T03:33:00Z">
              <w:tcPr>
                <w:tcW w:w="2300" w:type="dxa"/>
                <w:tcBorders>
                  <w:top w:val="single" w:sz="6" w:space="0" w:color="auto"/>
                  <w:bottom w:val="double" w:sz="6" w:space="0" w:color="auto"/>
                  <w:right w:val="single" w:sz="6" w:space="0" w:color="auto"/>
                </w:tcBorders>
                <w:shd w:val="clear" w:color="auto" w:fill="60C03A"/>
              </w:tcPr>
            </w:tcPrChange>
          </w:tcPr>
          <w:p w14:paraId="27C980B9" w14:textId="77777777" w:rsidR="007467C0" w:rsidRPr="00A875AE" w:rsidRDefault="007467C0" w:rsidP="00E12A0B">
            <w:pPr>
              <w:pStyle w:val="TableHeader"/>
            </w:pPr>
            <w:r w:rsidRPr="00A875AE">
              <w:t>Field Name</w:t>
            </w:r>
          </w:p>
        </w:tc>
        <w:tc>
          <w:tcPr>
            <w:tcW w:w="5750" w:type="dxa"/>
            <w:tcBorders>
              <w:top w:val="single" w:sz="6" w:space="0" w:color="auto"/>
              <w:left w:val="nil"/>
              <w:bottom w:val="double" w:sz="6" w:space="0" w:color="auto"/>
            </w:tcBorders>
            <w:shd w:val="clear" w:color="auto" w:fill="60C03A"/>
            <w:tcPrChange w:id="1299" w:author="Moses, Robbie" w:date="2023-02-14T03:33:00Z">
              <w:tcPr>
                <w:tcW w:w="5750" w:type="dxa"/>
                <w:tcBorders>
                  <w:top w:val="single" w:sz="6" w:space="0" w:color="auto"/>
                  <w:left w:val="nil"/>
                  <w:bottom w:val="double" w:sz="6" w:space="0" w:color="auto"/>
                </w:tcBorders>
                <w:shd w:val="clear" w:color="auto" w:fill="60C03A"/>
              </w:tcPr>
            </w:tcPrChange>
          </w:tcPr>
          <w:p w14:paraId="785C00FC" w14:textId="77777777" w:rsidR="007467C0" w:rsidRPr="00A875AE" w:rsidRDefault="007467C0" w:rsidP="00E12A0B">
            <w:pPr>
              <w:pStyle w:val="TableHeader"/>
            </w:pPr>
            <w:r w:rsidRPr="00A875AE">
              <w:t>Description</w:t>
            </w:r>
          </w:p>
        </w:tc>
      </w:tr>
      <w:tr w:rsidR="007467C0" w:rsidRPr="00A875AE" w14:paraId="300F04A1" w14:textId="77777777" w:rsidTr="008A68A7">
        <w:trPr>
          <w:trPrChange w:id="1300" w:author="Moses, Robbie" w:date="2023-02-14T03:33:00Z">
            <w:trPr>
              <w:cantSplit/>
            </w:trPr>
          </w:trPrChange>
        </w:trPr>
        <w:tc>
          <w:tcPr>
            <w:tcW w:w="2300" w:type="dxa"/>
            <w:tcBorders>
              <w:top w:val="nil"/>
              <w:bottom w:val="single" w:sz="6" w:space="0" w:color="auto"/>
              <w:right w:val="single" w:sz="6" w:space="0" w:color="auto"/>
            </w:tcBorders>
            <w:tcPrChange w:id="1301" w:author="Moses, Robbie" w:date="2023-02-14T03:33:00Z">
              <w:tcPr>
                <w:tcW w:w="2300" w:type="dxa"/>
                <w:tcBorders>
                  <w:top w:val="nil"/>
                  <w:bottom w:val="single" w:sz="6" w:space="0" w:color="auto"/>
                  <w:right w:val="single" w:sz="6" w:space="0" w:color="auto"/>
                </w:tcBorders>
              </w:tcPr>
            </w:tcPrChange>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Change w:id="1302" w:author="Moses, Robbie" w:date="2023-02-14T03:33:00Z">
              <w:tcPr>
                <w:tcW w:w="5750" w:type="dxa"/>
                <w:tcBorders>
                  <w:top w:val="nil"/>
                  <w:left w:val="single" w:sz="6" w:space="0" w:color="auto"/>
                  <w:bottom w:val="single" w:sz="6" w:space="0" w:color="auto"/>
                </w:tcBorders>
              </w:tcPr>
            </w:tcPrChange>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pPr>
              <w:pStyle w:val="TableNote"/>
              <w:pPrChange w:id="1303" w:author="Moses, Robbie" w:date="2023-02-14T03:30:00Z">
                <w:pPr>
                  <w:pStyle w:val="TableBody"/>
                </w:pPr>
              </w:pPrChange>
            </w:pPr>
            <w:r w:rsidRPr="00A10D08">
              <w:rPr>
                <w:b/>
                <w:bCs/>
                <w:rPrChange w:id="1304" w:author="Moses, Robbie" w:date="2023-02-14T03:30:00Z">
                  <w:rPr/>
                </w:rPrChange>
              </w:rPr>
              <w:lastRenderedPageBreak/>
              <w:t>Note:</w:t>
            </w:r>
            <w:r w:rsidRPr="00FB292A">
              <w:t xml:space="preserve"> The graph will only show </w:t>
            </w:r>
            <w:ins w:id="1305" w:author="Moses, Robbie" w:date="2023-02-13T02:14:00Z">
              <w:r w:rsidR="00E6108F">
                <w:t xml:space="preserve">the </w:t>
              </w:r>
            </w:ins>
            <w:r w:rsidRPr="00FB292A">
              <w:t>date for which Forecast records were created.</w:t>
            </w:r>
          </w:p>
        </w:tc>
      </w:tr>
      <w:tr w:rsidR="007467C0" w:rsidRPr="00A875AE" w14:paraId="3185F2F2" w14:textId="77777777" w:rsidTr="008A68A7">
        <w:trPr>
          <w:trPrChange w:id="1306" w:author="Moses, Robbie" w:date="2023-02-14T03:33:00Z">
            <w:trPr>
              <w:cantSplit/>
            </w:trPr>
          </w:trPrChange>
        </w:trPr>
        <w:tc>
          <w:tcPr>
            <w:tcW w:w="2300" w:type="dxa"/>
            <w:tcBorders>
              <w:top w:val="nil"/>
              <w:bottom w:val="single" w:sz="6" w:space="0" w:color="auto"/>
              <w:right w:val="single" w:sz="6" w:space="0" w:color="auto"/>
            </w:tcBorders>
            <w:tcPrChange w:id="1307" w:author="Moses, Robbie" w:date="2023-02-14T03:33:00Z">
              <w:tcPr>
                <w:tcW w:w="2300" w:type="dxa"/>
                <w:tcBorders>
                  <w:top w:val="nil"/>
                  <w:bottom w:val="single" w:sz="6" w:space="0" w:color="auto"/>
                  <w:right w:val="single" w:sz="6" w:space="0" w:color="auto"/>
                </w:tcBorders>
              </w:tcPr>
            </w:tcPrChange>
          </w:tcPr>
          <w:p w14:paraId="4B3150A8" w14:textId="77777777" w:rsidR="007467C0" w:rsidRPr="00177C47" w:rsidRDefault="007467C0" w:rsidP="00177C47">
            <w:pPr>
              <w:pStyle w:val="TableBody"/>
              <w:rPr>
                <w:b/>
                <w:bCs/>
              </w:rPr>
            </w:pPr>
            <w:r w:rsidRPr="00177C47">
              <w:rPr>
                <w:b/>
                <w:bCs/>
              </w:rPr>
              <w:lastRenderedPageBreak/>
              <w:t>End Date</w:t>
            </w:r>
          </w:p>
        </w:tc>
        <w:tc>
          <w:tcPr>
            <w:tcW w:w="5750" w:type="dxa"/>
            <w:tcBorders>
              <w:top w:val="nil"/>
              <w:left w:val="single" w:sz="6" w:space="0" w:color="auto"/>
              <w:bottom w:val="single" w:sz="6" w:space="0" w:color="auto"/>
            </w:tcBorders>
            <w:tcPrChange w:id="1308" w:author="Moses, Robbie" w:date="2023-02-14T03:33:00Z">
              <w:tcPr>
                <w:tcW w:w="5750" w:type="dxa"/>
                <w:tcBorders>
                  <w:top w:val="nil"/>
                  <w:left w:val="single" w:sz="6" w:space="0" w:color="auto"/>
                  <w:bottom w:val="single" w:sz="6" w:space="0" w:color="auto"/>
                </w:tcBorders>
              </w:tcPr>
            </w:tcPrChange>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pPr>
              <w:pStyle w:val="TableNote"/>
              <w:pPrChange w:id="1309" w:author="Moses, Robbie" w:date="2023-02-14T03:31:00Z">
                <w:pPr>
                  <w:pStyle w:val="TableBody"/>
                </w:pPr>
              </w:pPrChange>
            </w:pPr>
            <w:r w:rsidRPr="00704AC5">
              <w:rPr>
                <w:b/>
                <w:bCs/>
                <w:rPrChange w:id="1310" w:author="Moses, Robbie" w:date="2023-02-14T03:31:00Z">
                  <w:rPr/>
                </w:rPrChange>
              </w:rPr>
              <w:t>Note:</w:t>
            </w:r>
            <w:r w:rsidRPr="00FB292A">
              <w:t xml:space="preserve"> The graph will only show </w:t>
            </w:r>
            <w:ins w:id="1311" w:author="Moses, Robbie" w:date="2023-02-13T02:14:00Z">
              <w:r w:rsidR="00E6108F">
                <w:t xml:space="preserve">the </w:t>
              </w:r>
            </w:ins>
            <w:r w:rsidRPr="00FB292A">
              <w:t>date for which Forecast records were created.</w:t>
            </w:r>
          </w:p>
        </w:tc>
      </w:tr>
      <w:tr w:rsidR="007467C0" w:rsidRPr="00A875AE" w14:paraId="17574799" w14:textId="77777777" w:rsidTr="008A68A7">
        <w:trPr>
          <w:trPrChange w:id="1312" w:author="Moses, Robbie" w:date="2023-02-14T03:33:00Z">
            <w:trPr>
              <w:cantSplit/>
            </w:trPr>
          </w:trPrChange>
        </w:trPr>
        <w:tc>
          <w:tcPr>
            <w:tcW w:w="2300" w:type="dxa"/>
            <w:tcBorders>
              <w:top w:val="nil"/>
              <w:bottom w:val="single" w:sz="6" w:space="0" w:color="auto"/>
              <w:right w:val="single" w:sz="6" w:space="0" w:color="auto"/>
            </w:tcBorders>
            <w:tcPrChange w:id="1313" w:author="Moses, Robbie" w:date="2023-02-14T03:33:00Z">
              <w:tcPr>
                <w:tcW w:w="2300" w:type="dxa"/>
                <w:tcBorders>
                  <w:top w:val="nil"/>
                  <w:bottom w:val="single" w:sz="6" w:space="0" w:color="auto"/>
                  <w:right w:val="single" w:sz="6" w:space="0" w:color="auto"/>
                </w:tcBorders>
              </w:tcPr>
            </w:tcPrChange>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Change w:id="1314" w:author="Moses, Robbie" w:date="2023-02-14T03:33:00Z">
              <w:tcPr>
                <w:tcW w:w="5750" w:type="dxa"/>
                <w:tcBorders>
                  <w:top w:val="nil"/>
                  <w:left w:val="single" w:sz="6" w:space="0" w:color="auto"/>
                  <w:bottom w:val="single" w:sz="6" w:space="0" w:color="auto"/>
                </w:tcBorders>
              </w:tcPr>
            </w:tcPrChange>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8A68A7">
        <w:trPr>
          <w:trPrChange w:id="1315" w:author="Moses, Robbie" w:date="2023-02-14T03:33:00Z">
            <w:trPr>
              <w:cantSplit/>
            </w:trPr>
          </w:trPrChange>
        </w:trPr>
        <w:tc>
          <w:tcPr>
            <w:tcW w:w="2300" w:type="dxa"/>
            <w:tcBorders>
              <w:top w:val="nil"/>
              <w:bottom w:val="single" w:sz="4" w:space="0" w:color="auto"/>
              <w:right w:val="single" w:sz="6" w:space="0" w:color="auto"/>
            </w:tcBorders>
            <w:tcPrChange w:id="1316" w:author="Moses, Robbie" w:date="2023-02-14T03:33:00Z">
              <w:tcPr>
                <w:tcW w:w="2300" w:type="dxa"/>
                <w:tcBorders>
                  <w:top w:val="nil"/>
                  <w:bottom w:val="single" w:sz="4" w:space="0" w:color="auto"/>
                  <w:right w:val="single" w:sz="6" w:space="0" w:color="auto"/>
                </w:tcBorders>
              </w:tcPr>
            </w:tcPrChange>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Change w:id="1317" w:author="Moses, Robbie" w:date="2023-02-14T03:33:00Z">
              <w:tcPr>
                <w:tcW w:w="5750" w:type="dxa"/>
                <w:tcBorders>
                  <w:top w:val="nil"/>
                  <w:left w:val="single" w:sz="6" w:space="0" w:color="auto"/>
                  <w:bottom w:val="single" w:sz="4" w:space="0" w:color="auto"/>
                </w:tcBorders>
              </w:tcPr>
            </w:tcPrChange>
          </w:tcPr>
          <w:p w14:paraId="7F7EAE99" w14:textId="50BCF0AB" w:rsidR="007467C0" w:rsidRPr="00FB292A" w:rsidRDefault="007467C0" w:rsidP="00177C47">
            <w:pPr>
              <w:pStyle w:val="TableBody"/>
            </w:pPr>
            <w:r w:rsidRPr="00FB292A">
              <w:t>Allows the analyst to cha</w:t>
            </w:r>
            <w:r>
              <w:t>nge to a different denomination(s).</w:t>
            </w:r>
            <w:r w:rsidRPr="00FB292A">
              <w:t xml:space="preserve"> </w:t>
            </w:r>
            <w:del w:id="1318" w:author="Moses, Robbie" w:date="2023-02-13T02:14:00Z">
              <w:r w:rsidRPr="00FB292A" w:rsidDel="00E6108F">
                <w:delText>In order t</w:delText>
              </w:r>
            </w:del>
            <w:ins w:id="1319" w:author="Moses, Robbie" w:date="2023-02-13T02:14:00Z">
              <w:r w:rsidR="00E6108F">
                <w:t>T</w:t>
              </w:r>
            </w:ins>
            <w:r w:rsidRPr="00FB292A">
              <w:t xml:space="preserve">o change the view, the analyst must select the desired options and click the </w:t>
            </w:r>
            <w:r w:rsidRPr="00704AC5">
              <w:rPr>
                <w:b/>
                <w:bCs/>
                <w:rPrChange w:id="1320" w:author="Moses, Robbie" w:date="2023-02-14T03:31:00Z">
                  <w:rPr/>
                </w:rPrChange>
              </w:rPr>
              <w:t>‘Submit’</w:t>
            </w:r>
            <w:r w:rsidRPr="00FB292A">
              <w:t xml:space="preserve"> button</w:t>
            </w:r>
          </w:p>
          <w:p w14:paraId="39FD15D9" w14:textId="208A42A5" w:rsidR="007467C0" w:rsidRPr="00FB292A" w:rsidRDefault="007467C0">
            <w:pPr>
              <w:pStyle w:val="TableNote"/>
              <w:pPrChange w:id="1321" w:author="Moses, Robbie" w:date="2023-02-14T03:31:00Z">
                <w:pPr>
                  <w:pStyle w:val="TableBody"/>
                </w:pPr>
              </w:pPrChange>
            </w:pPr>
            <w:r w:rsidRPr="00704AC5">
              <w:rPr>
                <w:b/>
                <w:bCs/>
                <w:rPrChange w:id="1322" w:author="Moses, Robbie" w:date="2023-02-14T03:31:00Z">
                  <w:rPr/>
                </w:rPrChange>
              </w:rPr>
              <w:t>Note:</w:t>
            </w:r>
            <w:r w:rsidRPr="00FB292A">
              <w:t xml:space="preserve"> Selecting </w:t>
            </w:r>
            <w:r w:rsidRPr="00704AC5">
              <w:rPr>
                <w:b/>
                <w:bCs/>
                <w:rPrChange w:id="1323" w:author="Moses, Robbie" w:date="2023-02-14T03:31:00Z">
                  <w:rPr/>
                </w:rPrChange>
              </w:rPr>
              <w:t>‘All’</w:t>
            </w:r>
            <w:r w:rsidRPr="00FB292A">
              <w:t xml:space="preserve"> gives a summary of all </w:t>
            </w:r>
            <w:del w:id="1324" w:author="Moses, Robbie" w:date="2023-02-14T03:32:00Z">
              <w:r w:rsidRPr="00FB292A" w:rsidDel="00704AC5">
                <w:delText>forecast</w:delText>
              </w:r>
            </w:del>
            <w:ins w:id="1325" w:author="Moses, Robbie" w:date="2023-02-14T03:32:00Z">
              <w:r w:rsidR="00704AC5" w:rsidRPr="00FB292A">
                <w:t>forecasts</w:t>
              </w:r>
            </w:ins>
            <w:r w:rsidRPr="00FB292A">
              <w:t xml:space="preserve"> for all denominations for the selected qualities.</w:t>
            </w:r>
          </w:p>
        </w:tc>
      </w:tr>
      <w:tr w:rsidR="007467C0" w:rsidRPr="00A875AE" w14:paraId="3AEFECDC" w14:textId="77777777" w:rsidTr="008A68A7">
        <w:trPr>
          <w:trPrChange w:id="1326" w:author="Moses, Robbie" w:date="2023-02-14T03:33:00Z">
            <w:trPr>
              <w:cantSplit/>
            </w:trPr>
          </w:trPrChange>
        </w:trPr>
        <w:tc>
          <w:tcPr>
            <w:tcW w:w="2300" w:type="dxa"/>
            <w:tcBorders>
              <w:top w:val="nil"/>
              <w:bottom w:val="single" w:sz="4" w:space="0" w:color="auto"/>
              <w:right w:val="single" w:sz="6" w:space="0" w:color="auto"/>
            </w:tcBorders>
            <w:tcPrChange w:id="1327" w:author="Moses, Robbie" w:date="2023-02-14T03:33:00Z">
              <w:tcPr>
                <w:tcW w:w="2300" w:type="dxa"/>
                <w:tcBorders>
                  <w:top w:val="nil"/>
                  <w:bottom w:val="single" w:sz="4" w:space="0" w:color="auto"/>
                  <w:right w:val="single" w:sz="6" w:space="0" w:color="auto"/>
                </w:tcBorders>
              </w:tcPr>
            </w:tcPrChange>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Change w:id="1328" w:author="Moses, Robbie" w:date="2023-02-14T03:33:00Z">
              <w:tcPr>
                <w:tcW w:w="5750" w:type="dxa"/>
                <w:tcBorders>
                  <w:top w:val="nil"/>
                  <w:left w:val="single" w:sz="6" w:space="0" w:color="auto"/>
                  <w:bottom w:val="single" w:sz="4" w:space="0" w:color="auto"/>
                </w:tcBorders>
              </w:tcPr>
            </w:tcPrChange>
          </w:tcPr>
          <w:p w14:paraId="2F931AB4" w14:textId="7B60A26F" w:rsidR="007467C0" w:rsidRPr="00FB292A" w:rsidRDefault="007467C0" w:rsidP="00177C47">
            <w:pPr>
              <w:pStyle w:val="TableBody"/>
            </w:pPr>
            <w:r w:rsidRPr="00FB292A">
              <w:t>Allows the analyst to change to a different quality</w:t>
            </w:r>
            <w:r>
              <w:t>/qualities</w:t>
            </w:r>
            <w:r w:rsidRPr="00FB292A">
              <w:t xml:space="preserve"> </w:t>
            </w:r>
            <w:del w:id="1329" w:author="Moses, Robbie" w:date="2023-02-13T02:15:00Z">
              <w:r w:rsidRPr="00FB292A" w:rsidDel="00E6108F">
                <w:delText xml:space="preserve">in order </w:delText>
              </w:r>
            </w:del>
            <w:r w:rsidRPr="00FB292A">
              <w:t xml:space="preserve">to change the view, the analyst must select the desired options and click the </w:t>
            </w:r>
            <w:r w:rsidRPr="0044668C">
              <w:rPr>
                <w:b/>
                <w:bCs/>
                <w:rPrChange w:id="1330" w:author="Moses, Robbie" w:date="2023-02-14T03:32:00Z">
                  <w:rPr/>
                </w:rPrChange>
              </w:rPr>
              <w:t>‘Submit’</w:t>
            </w:r>
            <w:r w:rsidRPr="00FB292A">
              <w:t xml:space="preserve"> button.</w:t>
            </w:r>
          </w:p>
          <w:p w14:paraId="39743A5E" w14:textId="2B36112D" w:rsidR="007467C0" w:rsidRPr="00FB292A" w:rsidRDefault="007467C0">
            <w:pPr>
              <w:pStyle w:val="TableNote"/>
              <w:pPrChange w:id="1331" w:author="Moses, Robbie" w:date="2023-02-14T03:32:00Z">
                <w:pPr>
                  <w:pStyle w:val="TableBody"/>
                </w:pPr>
              </w:pPrChange>
            </w:pPr>
            <w:r w:rsidRPr="0044668C">
              <w:rPr>
                <w:b/>
                <w:bCs/>
                <w:rPrChange w:id="1332" w:author="Moses, Robbie" w:date="2023-02-14T03:33:00Z">
                  <w:rPr/>
                </w:rPrChange>
              </w:rPr>
              <w:t>Note:</w:t>
            </w:r>
            <w:r w:rsidRPr="00FB292A">
              <w:t xml:space="preserve"> Selecting </w:t>
            </w:r>
            <w:r w:rsidRPr="0044668C">
              <w:rPr>
                <w:b/>
                <w:bCs/>
                <w:rPrChange w:id="1333" w:author="Moses, Robbie" w:date="2023-02-14T03:33:00Z">
                  <w:rPr/>
                </w:rPrChange>
              </w:rPr>
              <w:t>‘All’</w:t>
            </w:r>
            <w:r w:rsidRPr="00FB292A">
              <w:t xml:space="preserve"> gives a summary of all the forecasts for the qualities </w:t>
            </w:r>
            <w:del w:id="1334" w:author="Moses, Robbie" w:date="2023-02-13T02:15:00Z">
              <w:r w:rsidRPr="00FB292A" w:rsidDel="00E6108F">
                <w:delText xml:space="preserve">for </w:delText>
              </w:r>
            </w:del>
            <w:ins w:id="1335" w:author="Moses, Robbie" w:date="2023-02-13T02:15:00Z">
              <w:r w:rsidR="00E6108F">
                <w:t>of</w:t>
              </w:r>
              <w:r w:rsidR="00E6108F" w:rsidRPr="00FB292A">
                <w:t xml:space="preserve"> </w:t>
              </w:r>
            </w:ins>
            <w:r w:rsidRPr="00FB292A">
              <w:t xml:space="preserve">the selected denomination. </w:t>
            </w:r>
          </w:p>
        </w:tc>
      </w:tr>
      <w:tr w:rsidR="007467C0" w:rsidRPr="00A875AE" w14:paraId="78057B30" w14:textId="77777777" w:rsidTr="008A68A7">
        <w:trPr>
          <w:trPrChange w:id="1336" w:author="Moses, Robbie" w:date="2023-02-14T03:33:00Z">
            <w:trPr>
              <w:cantSplit/>
            </w:trPr>
          </w:trPrChange>
        </w:trPr>
        <w:tc>
          <w:tcPr>
            <w:tcW w:w="2300" w:type="dxa"/>
            <w:tcBorders>
              <w:top w:val="nil"/>
              <w:bottom w:val="single" w:sz="4" w:space="0" w:color="auto"/>
              <w:right w:val="single" w:sz="6" w:space="0" w:color="auto"/>
            </w:tcBorders>
            <w:tcPrChange w:id="1337" w:author="Moses, Robbie" w:date="2023-02-14T03:33:00Z">
              <w:tcPr>
                <w:tcW w:w="2300" w:type="dxa"/>
                <w:tcBorders>
                  <w:top w:val="nil"/>
                  <w:bottom w:val="single" w:sz="4" w:space="0" w:color="auto"/>
                  <w:right w:val="single" w:sz="6" w:space="0" w:color="auto"/>
                </w:tcBorders>
              </w:tcPr>
            </w:tcPrChange>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Change w:id="1338" w:author="Moses, Robbie" w:date="2023-02-14T03:33:00Z">
              <w:tcPr>
                <w:tcW w:w="5750" w:type="dxa"/>
                <w:tcBorders>
                  <w:top w:val="nil"/>
                  <w:left w:val="single" w:sz="6" w:space="0" w:color="auto"/>
                  <w:bottom w:val="single" w:sz="4" w:space="0" w:color="auto"/>
                </w:tcBorders>
              </w:tcPr>
            </w:tcPrChange>
          </w:tcPr>
          <w:p w14:paraId="40F0405A" w14:textId="77777777" w:rsidR="007467C0" w:rsidRPr="00FB292A" w:rsidRDefault="007467C0" w:rsidP="00177C47">
            <w:pPr>
              <w:pStyle w:val="TableBody"/>
            </w:pPr>
            <w:r w:rsidRPr="00FB292A">
              <w:t xml:space="preserve">Allows the user to select between a line or bar graph. </w:t>
            </w:r>
          </w:p>
          <w:p w14:paraId="5BE1945C" w14:textId="57AB117A" w:rsidR="007467C0" w:rsidRPr="00FB292A" w:rsidRDefault="007467C0" w:rsidP="00177C47">
            <w:pPr>
              <w:pStyle w:val="TableBody"/>
            </w:pPr>
            <w:del w:id="1339" w:author="Moses, Robbie" w:date="2023-02-13T02:15:00Z">
              <w:r w:rsidRPr="00FB292A" w:rsidDel="00E6108F">
                <w:delText>In order t</w:delText>
              </w:r>
            </w:del>
            <w:ins w:id="1340" w:author="Moses, Robbie" w:date="2023-02-13T02:15:00Z">
              <w:r w:rsidR="00E6108F">
                <w:t>T</w:t>
              </w:r>
            </w:ins>
            <w:r w:rsidRPr="00FB292A">
              <w:t xml:space="preserve">o change the view, the user must select the desired options and click the </w:t>
            </w:r>
            <w:r w:rsidRPr="008A68A7">
              <w:rPr>
                <w:b/>
                <w:bCs/>
                <w:rPrChange w:id="1341" w:author="Moses, Robbie" w:date="2023-02-14T03:33:00Z">
                  <w:rPr/>
                </w:rPrChange>
              </w:rPr>
              <w:t>Submit</w:t>
            </w:r>
            <w:r w:rsidRPr="00FB292A">
              <w:t xml:space="preserve"> button</w:t>
            </w:r>
          </w:p>
        </w:tc>
      </w:tr>
      <w:tr w:rsidR="007467C0" w:rsidRPr="00A875AE" w14:paraId="371FBF58" w14:textId="77777777" w:rsidTr="008A68A7">
        <w:trPr>
          <w:trPrChange w:id="1342" w:author="Moses, Robbie" w:date="2023-02-14T03:33:00Z">
            <w:trPr>
              <w:cantSplit/>
            </w:trPr>
          </w:trPrChange>
        </w:trPr>
        <w:tc>
          <w:tcPr>
            <w:tcW w:w="2300" w:type="dxa"/>
            <w:tcBorders>
              <w:top w:val="nil"/>
              <w:bottom w:val="single" w:sz="4" w:space="0" w:color="auto"/>
              <w:right w:val="single" w:sz="6" w:space="0" w:color="auto"/>
            </w:tcBorders>
            <w:tcPrChange w:id="1343" w:author="Moses, Robbie" w:date="2023-02-14T03:33:00Z">
              <w:tcPr>
                <w:tcW w:w="2300" w:type="dxa"/>
                <w:tcBorders>
                  <w:top w:val="nil"/>
                  <w:bottom w:val="single" w:sz="4" w:space="0" w:color="auto"/>
                  <w:right w:val="single" w:sz="6" w:space="0" w:color="auto"/>
                </w:tcBorders>
              </w:tcPr>
            </w:tcPrChange>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Change w:id="1344" w:author="Moses, Robbie" w:date="2023-02-14T03:33:00Z">
              <w:tcPr>
                <w:tcW w:w="5750" w:type="dxa"/>
                <w:tcBorders>
                  <w:top w:val="nil"/>
                  <w:left w:val="single" w:sz="6" w:space="0" w:color="auto"/>
                  <w:bottom w:val="single" w:sz="4" w:space="0" w:color="auto"/>
                </w:tcBorders>
              </w:tcPr>
            </w:tcPrChange>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3B1FB736" w:rsidR="007467C0" w:rsidRPr="00FB292A" w:rsidRDefault="007467C0" w:rsidP="00177C47">
            <w:pPr>
              <w:pStyle w:val="TableBody"/>
            </w:pPr>
            <w:del w:id="1345" w:author="Moses, Robbie" w:date="2023-02-13T02:17:00Z">
              <w:r w:rsidRPr="00FB292A" w:rsidDel="00E6108F">
                <w:delText>In order t</w:delText>
              </w:r>
            </w:del>
            <w:ins w:id="1346" w:author="Moses, Robbie" w:date="2023-02-13T02:17:00Z">
              <w:r w:rsidR="00E6108F">
                <w:t>T</w:t>
              </w:r>
            </w:ins>
            <w:r w:rsidRPr="00FB292A">
              <w:t xml:space="preserve">o change the view, the analyst must select the desired options and click the </w:t>
            </w:r>
            <w:r w:rsidRPr="008A68A7">
              <w:rPr>
                <w:b/>
                <w:bCs/>
                <w:rPrChange w:id="1347" w:author="Moses, Robbie" w:date="2023-02-14T03:33:00Z">
                  <w:rPr/>
                </w:rPrChange>
              </w:rPr>
              <w:t>Submit</w:t>
            </w:r>
            <w:r w:rsidRPr="00FB292A">
              <w:t xml:space="preserve"> button</w:t>
            </w:r>
          </w:p>
        </w:tc>
      </w:tr>
      <w:tr w:rsidR="007467C0" w:rsidRPr="00A875AE" w14:paraId="042963BB" w14:textId="77777777" w:rsidTr="008A68A7">
        <w:trPr>
          <w:trPrChange w:id="1348" w:author="Moses, Robbie" w:date="2023-02-14T03:33:00Z">
            <w:trPr>
              <w:cantSplit/>
            </w:trPr>
          </w:trPrChange>
        </w:trPr>
        <w:tc>
          <w:tcPr>
            <w:tcW w:w="2300" w:type="dxa"/>
            <w:tcBorders>
              <w:top w:val="nil"/>
              <w:bottom w:val="single" w:sz="4" w:space="0" w:color="auto"/>
              <w:right w:val="single" w:sz="6" w:space="0" w:color="auto"/>
            </w:tcBorders>
            <w:tcPrChange w:id="1349" w:author="Moses, Robbie" w:date="2023-02-14T03:33:00Z">
              <w:tcPr>
                <w:tcW w:w="2300" w:type="dxa"/>
                <w:tcBorders>
                  <w:top w:val="nil"/>
                  <w:bottom w:val="single" w:sz="4" w:space="0" w:color="auto"/>
                  <w:right w:val="single" w:sz="6" w:space="0" w:color="auto"/>
                </w:tcBorders>
              </w:tcPr>
            </w:tcPrChange>
          </w:tcPr>
          <w:p w14:paraId="57FC5D85" w14:textId="77777777" w:rsidR="007467C0" w:rsidRPr="00177C47" w:rsidRDefault="007467C0" w:rsidP="00177C47">
            <w:pPr>
              <w:pStyle w:val="TableBody"/>
              <w:rPr>
                <w:b/>
                <w:bCs/>
              </w:rPr>
            </w:pPr>
            <w:r w:rsidRPr="00177C47">
              <w:rPr>
                <w:b/>
                <w:bCs/>
              </w:rPr>
              <w:lastRenderedPageBreak/>
              <w:t>Forecast and</w:t>
            </w:r>
            <w:r w:rsidRPr="00177C47">
              <w:rPr>
                <w:b/>
                <w:bCs/>
              </w:rPr>
              <w:br/>
              <w:t>History Graphs</w:t>
            </w:r>
          </w:p>
        </w:tc>
        <w:tc>
          <w:tcPr>
            <w:tcW w:w="5750" w:type="dxa"/>
            <w:tcBorders>
              <w:top w:val="nil"/>
              <w:left w:val="single" w:sz="6" w:space="0" w:color="auto"/>
              <w:bottom w:val="single" w:sz="4" w:space="0" w:color="auto"/>
            </w:tcBorders>
            <w:tcPrChange w:id="1350" w:author="Moses, Robbie" w:date="2023-02-14T03:33:00Z">
              <w:tcPr>
                <w:tcW w:w="5750" w:type="dxa"/>
                <w:tcBorders>
                  <w:top w:val="nil"/>
                  <w:left w:val="single" w:sz="6" w:space="0" w:color="auto"/>
                  <w:bottom w:val="single" w:sz="4" w:space="0" w:color="auto"/>
                </w:tcBorders>
              </w:tcPr>
            </w:tcPrChange>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ins w:id="1351" w:author="Moses, Robbie" w:date="2023-02-13T02:18:00Z">
              <w:r w:rsidRPr="00371CBF">
                <w:rPr>
                  <w:b/>
                  <w:bCs/>
                  <w:rPrChange w:id="1352" w:author="Moses, Robbie" w:date="2023-02-14T03:34:00Z">
                    <w:rPr/>
                  </w:rPrChange>
                </w:rPr>
                <w:t xml:space="preserve">The </w:t>
              </w:r>
            </w:ins>
            <w:r w:rsidR="007467C0" w:rsidRPr="00371CBF">
              <w:rPr>
                <w:b/>
                <w:bCs/>
                <w:rPrChange w:id="1353" w:author="Moses, Robbie" w:date="2023-02-14T03:34:00Z">
                  <w:rPr/>
                </w:rPrChange>
              </w:rPr>
              <w:t>Blue line (actual data)</w:t>
            </w:r>
            <w:r w:rsidR="007467C0" w:rsidRPr="00FB292A">
              <w:t xml:space="preserve"> represents the historical data loaded in daily files.</w:t>
            </w:r>
          </w:p>
          <w:p w14:paraId="04EA2A48" w14:textId="1144266E" w:rsidR="007467C0" w:rsidRPr="00FB292A" w:rsidRDefault="00E6108F" w:rsidP="00177C47">
            <w:pPr>
              <w:pStyle w:val="TableBody"/>
            </w:pPr>
            <w:ins w:id="1354" w:author="Moses, Robbie" w:date="2023-02-13T02:18:00Z">
              <w:r w:rsidRPr="00371CBF">
                <w:rPr>
                  <w:b/>
                  <w:bCs/>
                  <w:rPrChange w:id="1355" w:author="Moses, Robbie" w:date="2023-02-14T03:34:00Z">
                    <w:rPr/>
                  </w:rPrChange>
                </w:rPr>
                <w:t xml:space="preserve">The </w:t>
              </w:r>
            </w:ins>
            <w:r w:rsidR="007467C0" w:rsidRPr="00371CBF">
              <w:rPr>
                <w:b/>
                <w:bCs/>
                <w:rPrChange w:id="1356" w:author="Moses, Robbie" w:date="2023-02-14T03:34:00Z">
                  <w:rPr/>
                </w:rPrChange>
              </w:rPr>
              <w:t>Red line (prediction)</w:t>
            </w:r>
            <w:r w:rsidR="007467C0" w:rsidRPr="00FB292A">
              <w:t xml:space="preserve"> represents the forecast data and is based on historical demand, </w:t>
            </w:r>
            <w:del w:id="1357" w:author="Moses, Robbie" w:date="2023-02-14T03:33:00Z">
              <w:r w:rsidR="007467C0" w:rsidRPr="00FB292A" w:rsidDel="008A68A7">
                <w:delText>cost</w:delText>
              </w:r>
            </w:del>
            <w:ins w:id="1358" w:author="Moses, Robbie" w:date="2023-02-14T03:33:00Z">
              <w:r w:rsidR="008A68A7" w:rsidRPr="00FB292A">
                <w:t>cost,</w:t>
              </w:r>
            </w:ins>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8A68A7">
        <w:trPr>
          <w:trPrChange w:id="1359" w:author="Moses, Robbie" w:date="2023-02-14T03:33:00Z">
            <w:trPr>
              <w:cantSplit/>
            </w:trPr>
          </w:trPrChange>
        </w:trPr>
        <w:tc>
          <w:tcPr>
            <w:tcW w:w="2300" w:type="dxa"/>
            <w:tcBorders>
              <w:top w:val="nil"/>
              <w:bottom w:val="single" w:sz="4" w:space="0" w:color="auto"/>
              <w:right w:val="single" w:sz="6" w:space="0" w:color="auto"/>
            </w:tcBorders>
            <w:tcPrChange w:id="1360" w:author="Moses, Robbie" w:date="2023-02-14T03:33:00Z">
              <w:tcPr>
                <w:tcW w:w="2300" w:type="dxa"/>
                <w:tcBorders>
                  <w:top w:val="nil"/>
                  <w:bottom w:val="single" w:sz="4" w:space="0" w:color="auto"/>
                  <w:right w:val="single" w:sz="6" w:space="0" w:color="auto"/>
                </w:tcBorders>
              </w:tcPr>
            </w:tcPrChange>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Change w:id="1361" w:author="Moses, Robbie" w:date="2023-02-14T03:33:00Z">
              <w:tcPr>
                <w:tcW w:w="5750" w:type="dxa"/>
                <w:tcBorders>
                  <w:top w:val="nil"/>
                  <w:left w:val="single" w:sz="6" w:space="0" w:color="auto"/>
                  <w:bottom w:val="single" w:sz="4" w:space="0" w:color="auto"/>
                </w:tcBorders>
              </w:tcPr>
            </w:tcPrChange>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8A68A7">
        <w:trPr>
          <w:trPrChange w:id="1362" w:author="Moses, Robbie" w:date="2023-02-14T03:33:00Z">
            <w:trPr>
              <w:cantSplit/>
            </w:trPr>
          </w:trPrChange>
        </w:trPr>
        <w:tc>
          <w:tcPr>
            <w:tcW w:w="2300" w:type="dxa"/>
            <w:tcBorders>
              <w:top w:val="nil"/>
              <w:bottom w:val="single" w:sz="4" w:space="0" w:color="auto"/>
              <w:right w:val="single" w:sz="6" w:space="0" w:color="auto"/>
            </w:tcBorders>
            <w:tcPrChange w:id="1363" w:author="Moses, Robbie" w:date="2023-02-14T03:33:00Z">
              <w:tcPr>
                <w:tcW w:w="2300" w:type="dxa"/>
                <w:tcBorders>
                  <w:top w:val="nil"/>
                  <w:bottom w:val="single" w:sz="4" w:space="0" w:color="auto"/>
                  <w:right w:val="single" w:sz="6" w:space="0" w:color="auto"/>
                </w:tcBorders>
              </w:tcPr>
            </w:tcPrChange>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Change w:id="1364" w:author="Moses, Robbie" w:date="2023-02-14T03:33:00Z">
              <w:tcPr>
                <w:tcW w:w="5750" w:type="dxa"/>
                <w:tcBorders>
                  <w:top w:val="nil"/>
                  <w:left w:val="single" w:sz="6" w:space="0" w:color="auto"/>
                  <w:bottom w:val="single" w:sz="4" w:space="0" w:color="auto"/>
                </w:tcBorders>
              </w:tcPr>
            </w:tcPrChange>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8A68A7">
        <w:trPr>
          <w:trPrChange w:id="1365" w:author="Moses, Robbie" w:date="2023-02-14T03:33:00Z">
            <w:trPr>
              <w:cantSplit/>
            </w:trPr>
          </w:trPrChange>
        </w:trPr>
        <w:tc>
          <w:tcPr>
            <w:tcW w:w="2300" w:type="dxa"/>
            <w:tcBorders>
              <w:top w:val="nil"/>
              <w:bottom w:val="single" w:sz="4" w:space="0" w:color="auto"/>
              <w:right w:val="single" w:sz="6" w:space="0" w:color="auto"/>
            </w:tcBorders>
            <w:tcPrChange w:id="1366" w:author="Moses, Robbie" w:date="2023-02-14T03:33:00Z">
              <w:tcPr>
                <w:tcW w:w="2300" w:type="dxa"/>
                <w:tcBorders>
                  <w:top w:val="nil"/>
                  <w:bottom w:val="single" w:sz="4" w:space="0" w:color="auto"/>
                  <w:right w:val="single" w:sz="6" w:space="0" w:color="auto"/>
                </w:tcBorders>
              </w:tcPr>
            </w:tcPrChange>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Change w:id="1367" w:author="Moses, Robbie" w:date="2023-02-14T03:33:00Z">
              <w:tcPr>
                <w:tcW w:w="5750" w:type="dxa"/>
                <w:tcBorders>
                  <w:top w:val="nil"/>
                  <w:left w:val="single" w:sz="6" w:space="0" w:color="auto"/>
                  <w:bottom w:val="single" w:sz="4" w:space="0" w:color="auto"/>
                </w:tcBorders>
              </w:tcPr>
            </w:tcPrChange>
          </w:tcPr>
          <w:p w14:paraId="0C890E42" w14:textId="6A02AD9C" w:rsidR="007467C0" w:rsidRPr="00FB292A" w:rsidRDefault="007467C0" w:rsidP="00177C47">
            <w:pPr>
              <w:pStyle w:val="TableBody"/>
            </w:pPr>
            <w:r w:rsidRPr="00FB292A">
              <w:t xml:space="preserve">The value </w:t>
            </w:r>
            <w:del w:id="1368" w:author="Moses, Robbie" w:date="2023-02-13T02:18:00Z">
              <w:r w:rsidRPr="00FB292A" w:rsidDel="00E6108F">
                <w:delText xml:space="preserve">of </w:delText>
              </w:r>
            </w:del>
            <w:r w:rsidRPr="00FB292A">
              <w:t xml:space="preserve">originally forecasted for the day without any adjustments. This figure is for informational purposes only. The Forecasted figure that will be enforced for the Cashpoint is the </w:t>
            </w:r>
            <w:r w:rsidRPr="007C67F1">
              <w:rPr>
                <w:b/>
                <w:bCs/>
                <w:rPrChange w:id="1369" w:author="Moses, Robbie" w:date="2023-02-14T03:35:00Z">
                  <w:rPr/>
                </w:rPrChange>
              </w:rPr>
              <w:t>‘Forecast’</w:t>
            </w:r>
            <w:r w:rsidRPr="00FB292A">
              <w:t xml:space="preserve"> number.</w:t>
            </w:r>
          </w:p>
        </w:tc>
      </w:tr>
      <w:tr w:rsidR="007467C0" w:rsidRPr="00A875AE" w14:paraId="2F214F29" w14:textId="77777777" w:rsidTr="008A68A7">
        <w:trPr>
          <w:trPrChange w:id="1370" w:author="Moses, Robbie" w:date="2023-02-14T03:33:00Z">
            <w:trPr>
              <w:cantSplit/>
            </w:trPr>
          </w:trPrChange>
        </w:trPr>
        <w:tc>
          <w:tcPr>
            <w:tcW w:w="2300" w:type="dxa"/>
            <w:tcBorders>
              <w:top w:val="nil"/>
              <w:bottom w:val="single" w:sz="4" w:space="0" w:color="auto"/>
              <w:right w:val="single" w:sz="6" w:space="0" w:color="auto"/>
            </w:tcBorders>
            <w:tcPrChange w:id="1371" w:author="Moses, Robbie" w:date="2023-02-14T03:33:00Z">
              <w:tcPr>
                <w:tcW w:w="2300" w:type="dxa"/>
                <w:tcBorders>
                  <w:top w:val="nil"/>
                  <w:bottom w:val="single" w:sz="4" w:space="0" w:color="auto"/>
                  <w:right w:val="single" w:sz="6" w:space="0" w:color="auto"/>
                </w:tcBorders>
              </w:tcPr>
            </w:tcPrChange>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Change w:id="1372" w:author="Moses, Robbie" w:date="2023-02-14T03:33:00Z">
              <w:tcPr>
                <w:tcW w:w="5750" w:type="dxa"/>
                <w:tcBorders>
                  <w:top w:val="nil"/>
                  <w:left w:val="single" w:sz="6" w:space="0" w:color="auto"/>
                  <w:bottom w:val="single" w:sz="4" w:space="0" w:color="auto"/>
                </w:tcBorders>
              </w:tcPr>
            </w:tcPrChange>
          </w:tcPr>
          <w:p w14:paraId="2EAFF39B" w14:textId="355B9429" w:rsidR="007467C0" w:rsidRPr="00FB292A" w:rsidRDefault="007467C0" w:rsidP="00177C47">
            <w:pPr>
              <w:pStyle w:val="TableBody"/>
            </w:pPr>
            <w:r w:rsidRPr="00FB292A">
              <w:t xml:space="preserve">The value of the Forecast </w:t>
            </w:r>
            <w:ins w:id="1373" w:author="Moses, Robbie" w:date="2023-02-13T02:18:00Z">
              <w:r w:rsidR="00E6108F">
                <w:t xml:space="preserve">is </w:t>
              </w:r>
            </w:ins>
            <w:r w:rsidRPr="00FB292A">
              <w:t xml:space="preserve">currently set for the selected day. Forecasts can be adjusted higher or lower due to rounding or Forecast Adjustments applied by an Analyst. </w:t>
            </w:r>
          </w:p>
        </w:tc>
      </w:tr>
      <w:tr w:rsidR="007467C0" w:rsidRPr="00A875AE" w14:paraId="29A992E7" w14:textId="77777777" w:rsidTr="008A68A7">
        <w:trPr>
          <w:trPrChange w:id="1374" w:author="Moses, Robbie" w:date="2023-02-14T03:33:00Z">
            <w:trPr>
              <w:cantSplit/>
            </w:trPr>
          </w:trPrChange>
        </w:trPr>
        <w:tc>
          <w:tcPr>
            <w:tcW w:w="2300" w:type="dxa"/>
            <w:tcBorders>
              <w:top w:val="nil"/>
              <w:bottom w:val="single" w:sz="4" w:space="0" w:color="auto"/>
              <w:right w:val="single" w:sz="6" w:space="0" w:color="auto"/>
            </w:tcBorders>
            <w:tcPrChange w:id="1375" w:author="Moses, Robbie" w:date="2023-02-14T03:33:00Z">
              <w:tcPr>
                <w:tcW w:w="2300" w:type="dxa"/>
                <w:tcBorders>
                  <w:top w:val="nil"/>
                  <w:bottom w:val="single" w:sz="4" w:space="0" w:color="auto"/>
                  <w:right w:val="single" w:sz="6" w:space="0" w:color="auto"/>
                </w:tcBorders>
              </w:tcPr>
            </w:tcPrChange>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Change w:id="1376" w:author="Moses, Robbie" w:date="2023-02-14T03:33:00Z">
              <w:tcPr>
                <w:tcW w:w="5750" w:type="dxa"/>
                <w:tcBorders>
                  <w:top w:val="nil"/>
                  <w:left w:val="single" w:sz="6" w:space="0" w:color="auto"/>
                  <w:bottom w:val="single" w:sz="4" w:space="0" w:color="auto"/>
                </w:tcBorders>
              </w:tcPr>
            </w:tcPrChange>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8A68A7">
        <w:trPr>
          <w:trPrChange w:id="1377" w:author="Moses, Robbie" w:date="2023-02-14T03:33:00Z">
            <w:trPr>
              <w:cantSplit/>
            </w:trPr>
          </w:trPrChange>
        </w:trPr>
        <w:tc>
          <w:tcPr>
            <w:tcW w:w="2300" w:type="dxa"/>
            <w:tcBorders>
              <w:top w:val="nil"/>
              <w:bottom w:val="single" w:sz="4" w:space="0" w:color="auto"/>
              <w:right w:val="single" w:sz="6" w:space="0" w:color="auto"/>
            </w:tcBorders>
            <w:tcPrChange w:id="1378" w:author="Moses, Robbie" w:date="2023-02-14T03:33:00Z">
              <w:tcPr>
                <w:tcW w:w="2300" w:type="dxa"/>
                <w:tcBorders>
                  <w:top w:val="nil"/>
                  <w:bottom w:val="single" w:sz="4" w:space="0" w:color="auto"/>
                  <w:right w:val="single" w:sz="6" w:space="0" w:color="auto"/>
                </w:tcBorders>
              </w:tcPr>
            </w:tcPrChange>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Change w:id="1379" w:author="Moses, Robbie" w:date="2023-02-14T03:33:00Z">
              <w:tcPr>
                <w:tcW w:w="5750" w:type="dxa"/>
                <w:tcBorders>
                  <w:top w:val="nil"/>
                  <w:left w:val="single" w:sz="6" w:space="0" w:color="auto"/>
                  <w:bottom w:val="single" w:sz="4" w:space="0" w:color="auto"/>
                </w:tcBorders>
              </w:tcPr>
            </w:tcPrChange>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8A68A7">
        <w:trPr>
          <w:trPrChange w:id="1380" w:author="Moses, Robbie" w:date="2023-02-14T03:33:00Z">
            <w:trPr>
              <w:cantSplit/>
            </w:trPr>
          </w:trPrChange>
        </w:trPr>
        <w:tc>
          <w:tcPr>
            <w:tcW w:w="2300" w:type="dxa"/>
            <w:tcBorders>
              <w:top w:val="nil"/>
              <w:bottom w:val="single" w:sz="4" w:space="0" w:color="auto"/>
              <w:right w:val="single" w:sz="6" w:space="0" w:color="auto"/>
            </w:tcBorders>
            <w:tcPrChange w:id="1381" w:author="Moses, Robbie" w:date="2023-02-14T03:33:00Z">
              <w:tcPr>
                <w:tcW w:w="2300" w:type="dxa"/>
                <w:tcBorders>
                  <w:top w:val="nil"/>
                  <w:bottom w:val="single" w:sz="4" w:space="0" w:color="auto"/>
                  <w:right w:val="single" w:sz="6" w:space="0" w:color="auto"/>
                </w:tcBorders>
              </w:tcPr>
            </w:tcPrChange>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Change w:id="1382" w:author="Moses, Robbie" w:date="2023-02-14T03:33:00Z">
              <w:tcPr>
                <w:tcW w:w="5750" w:type="dxa"/>
                <w:tcBorders>
                  <w:top w:val="nil"/>
                  <w:left w:val="single" w:sz="6" w:space="0" w:color="auto"/>
                  <w:bottom w:val="single" w:sz="4" w:space="0" w:color="auto"/>
                </w:tcBorders>
              </w:tcPr>
            </w:tcPrChange>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8A68A7">
        <w:trPr>
          <w:trPrChange w:id="1383" w:author="Moses, Robbie" w:date="2023-02-14T03:33:00Z">
            <w:trPr>
              <w:cantSplit/>
            </w:trPr>
          </w:trPrChange>
        </w:trPr>
        <w:tc>
          <w:tcPr>
            <w:tcW w:w="2300" w:type="dxa"/>
            <w:tcBorders>
              <w:top w:val="nil"/>
              <w:bottom w:val="single" w:sz="4" w:space="0" w:color="auto"/>
              <w:right w:val="single" w:sz="6" w:space="0" w:color="auto"/>
            </w:tcBorders>
            <w:tcPrChange w:id="1384" w:author="Moses, Robbie" w:date="2023-02-14T03:33:00Z">
              <w:tcPr>
                <w:tcW w:w="2300" w:type="dxa"/>
                <w:tcBorders>
                  <w:top w:val="nil"/>
                  <w:bottom w:val="single" w:sz="4" w:space="0" w:color="auto"/>
                  <w:right w:val="single" w:sz="6" w:space="0" w:color="auto"/>
                </w:tcBorders>
              </w:tcPr>
            </w:tcPrChange>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Change w:id="1385" w:author="Moses, Robbie" w:date="2023-02-14T03:33:00Z">
              <w:tcPr>
                <w:tcW w:w="5750" w:type="dxa"/>
                <w:tcBorders>
                  <w:top w:val="nil"/>
                  <w:left w:val="single" w:sz="6" w:space="0" w:color="auto"/>
                  <w:bottom w:val="single" w:sz="4" w:space="0" w:color="auto"/>
                </w:tcBorders>
              </w:tcPr>
            </w:tcPrChange>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A243D5">
              <w:rPr>
                <w:b/>
                <w:bCs/>
                <w:rPrChange w:id="1386" w:author="Moses, Robbie" w:date="2023-02-14T03:35:00Z">
                  <w:rPr/>
                </w:rPrChange>
              </w:rPr>
              <w:t>“closed”</w:t>
            </w:r>
            <w:r w:rsidRPr="00FB292A">
              <w:t xml:space="preserve"> on Holidays.</w:t>
            </w:r>
          </w:p>
        </w:tc>
      </w:tr>
      <w:tr w:rsidR="007467C0" w:rsidRPr="00A875AE" w14:paraId="65AE4FFA" w14:textId="77777777" w:rsidTr="008A68A7">
        <w:trPr>
          <w:trPrChange w:id="1387" w:author="Moses, Robbie" w:date="2023-02-14T03:33:00Z">
            <w:trPr>
              <w:cantSplit/>
            </w:trPr>
          </w:trPrChange>
        </w:trPr>
        <w:tc>
          <w:tcPr>
            <w:tcW w:w="2300" w:type="dxa"/>
            <w:tcBorders>
              <w:top w:val="nil"/>
              <w:bottom w:val="single" w:sz="4" w:space="0" w:color="auto"/>
              <w:right w:val="single" w:sz="6" w:space="0" w:color="auto"/>
            </w:tcBorders>
            <w:tcPrChange w:id="1388" w:author="Moses, Robbie" w:date="2023-02-14T03:33:00Z">
              <w:tcPr>
                <w:tcW w:w="2300" w:type="dxa"/>
                <w:tcBorders>
                  <w:top w:val="nil"/>
                  <w:bottom w:val="single" w:sz="4" w:space="0" w:color="auto"/>
                  <w:right w:val="single" w:sz="6" w:space="0" w:color="auto"/>
                </w:tcBorders>
              </w:tcPr>
            </w:tcPrChange>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Change w:id="1389" w:author="Moses, Robbie" w:date="2023-02-14T03:33:00Z">
              <w:tcPr>
                <w:tcW w:w="5750" w:type="dxa"/>
                <w:tcBorders>
                  <w:top w:val="nil"/>
                  <w:left w:val="single" w:sz="6" w:space="0" w:color="auto"/>
                  <w:bottom w:val="single" w:sz="4" w:space="0" w:color="auto"/>
                </w:tcBorders>
              </w:tcPr>
            </w:tcPrChange>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8A68A7">
        <w:trPr>
          <w:trPrChange w:id="1390" w:author="Moses, Robbie" w:date="2023-02-14T03:33:00Z">
            <w:trPr>
              <w:cantSplit/>
            </w:trPr>
          </w:trPrChange>
        </w:trPr>
        <w:tc>
          <w:tcPr>
            <w:tcW w:w="2300" w:type="dxa"/>
            <w:tcBorders>
              <w:top w:val="nil"/>
              <w:bottom w:val="single" w:sz="4" w:space="0" w:color="auto"/>
              <w:right w:val="single" w:sz="6" w:space="0" w:color="auto"/>
            </w:tcBorders>
            <w:tcPrChange w:id="1391" w:author="Moses, Robbie" w:date="2023-02-14T03:33:00Z">
              <w:tcPr>
                <w:tcW w:w="2300" w:type="dxa"/>
                <w:tcBorders>
                  <w:top w:val="nil"/>
                  <w:bottom w:val="single" w:sz="4" w:space="0" w:color="auto"/>
                  <w:right w:val="single" w:sz="6" w:space="0" w:color="auto"/>
                </w:tcBorders>
              </w:tcPr>
            </w:tcPrChange>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Change w:id="1392" w:author="Moses, Robbie" w:date="2023-02-14T03:33:00Z">
              <w:tcPr>
                <w:tcW w:w="5750" w:type="dxa"/>
                <w:tcBorders>
                  <w:top w:val="nil"/>
                  <w:left w:val="single" w:sz="6" w:space="0" w:color="auto"/>
                  <w:bottom w:val="single" w:sz="4" w:space="0" w:color="auto"/>
                </w:tcBorders>
              </w:tcPr>
            </w:tcPrChange>
          </w:tcPr>
          <w:p w14:paraId="710DFBEB" w14:textId="78163835" w:rsidR="007467C0" w:rsidRPr="00FB292A" w:rsidRDefault="007467C0" w:rsidP="00177C47">
            <w:pPr>
              <w:pStyle w:val="TableBody"/>
            </w:pPr>
            <w:r w:rsidRPr="00FB292A">
              <w:t xml:space="preserve">The value </w:t>
            </w:r>
            <w:del w:id="1393" w:author="Moses, Robbie" w:date="2023-02-13T02:18:00Z">
              <w:r w:rsidRPr="00FB292A" w:rsidDel="00E6108F">
                <w:delText xml:space="preserve">that </w:delText>
              </w:r>
            </w:del>
            <w:r w:rsidRPr="00FB292A">
              <w:t>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8A68A7">
        <w:trPr>
          <w:trPrChange w:id="1394" w:author="Moses, Robbie" w:date="2023-02-14T03:33:00Z">
            <w:trPr>
              <w:cantSplit/>
            </w:trPr>
          </w:trPrChange>
        </w:trPr>
        <w:tc>
          <w:tcPr>
            <w:tcW w:w="2300" w:type="dxa"/>
            <w:tcBorders>
              <w:top w:val="nil"/>
              <w:bottom w:val="single" w:sz="4" w:space="0" w:color="auto"/>
              <w:right w:val="single" w:sz="6" w:space="0" w:color="auto"/>
            </w:tcBorders>
            <w:tcPrChange w:id="1395" w:author="Moses, Robbie" w:date="2023-02-14T03:33:00Z">
              <w:tcPr>
                <w:tcW w:w="2300" w:type="dxa"/>
                <w:tcBorders>
                  <w:top w:val="nil"/>
                  <w:bottom w:val="single" w:sz="4" w:space="0" w:color="auto"/>
                  <w:right w:val="single" w:sz="6" w:space="0" w:color="auto"/>
                </w:tcBorders>
              </w:tcPr>
            </w:tcPrChange>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Change w:id="1396" w:author="Moses, Robbie" w:date="2023-02-14T03:33:00Z">
              <w:tcPr>
                <w:tcW w:w="5750" w:type="dxa"/>
                <w:tcBorders>
                  <w:top w:val="nil"/>
                  <w:left w:val="single" w:sz="6" w:space="0" w:color="auto"/>
                  <w:bottom w:val="single" w:sz="4" w:space="0" w:color="auto"/>
                </w:tcBorders>
              </w:tcPr>
            </w:tcPrChange>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8A68A7">
        <w:trPr>
          <w:trPrChange w:id="1397" w:author="Moses, Robbie" w:date="2023-02-14T03:33:00Z">
            <w:trPr>
              <w:cantSplit/>
            </w:trPr>
          </w:trPrChange>
        </w:trPr>
        <w:tc>
          <w:tcPr>
            <w:tcW w:w="2300" w:type="dxa"/>
            <w:tcBorders>
              <w:top w:val="nil"/>
              <w:bottom w:val="single" w:sz="4" w:space="0" w:color="auto"/>
              <w:right w:val="single" w:sz="6" w:space="0" w:color="auto"/>
            </w:tcBorders>
            <w:tcPrChange w:id="1398" w:author="Moses, Robbie" w:date="2023-02-14T03:33:00Z">
              <w:tcPr>
                <w:tcW w:w="2300" w:type="dxa"/>
                <w:tcBorders>
                  <w:top w:val="nil"/>
                  <w:bottom w:val="single" w:sz="4" w:space="0" w:color="auto"/>
                  <w:right w:val="single" w:sz="6" w:space="0" w:color="auto"/>
                </w:tcBorders>
              </w:tcPr>
            </w:tcPrChange>
          </w:tcPr>
          <w:p w14:paraId="7388BF0A" w14:textId="77777777" w:rsidR="007467C0" w:rsidRPr="00177C47" w:rsidRDefault="007467C0" w:rsidP="00177C47">
            <w:pPr>
              <w:pStyle w:val="TableBody"/>
              <w:rPr>
                <w:b/>
                <w:bCs/>
              </w:rPr>
            </w:pPr>
            <w:r w:rsidRPr="00177C47">
              <w:rPr>
                <w:b/>
                <w:bCs/>
              </w:rPr>
              <w:lastRenderedPageBreak/>
              <w:t>Adjustments Tab</w:t>
            </w:r>
          </w:p>
        </w:tc>
        <w:tc>
          <w:tcPr>
            <w:tcW w:w="5750" w:type="dxa"/>
            <w:tcBorders>
              <w:top w:val="nil"/>
              <w:left w:val="single" w:sz="6" w:space="0" w:color="auto"/>
              <w:bottom w:val="single" w:sz="4" w:space="0" w:color="auto"/>
            </w:tcBorders>
            <w:tcPrChange w:id="1399" w:author="Moses, Robbie" w:date="2023-02-14T03:33:00Z">
              <w:tcPr>
                <w:tcW w:w="5750" w:type="dxa"/>
                <w:tcBorders>
                  <w:top w:val="nil"/>
                  <w:left w:val="single" w:sz="6" w:space="0" w:color="auto"/>
                  <w:bottom w:val="single" w:sz="4" w:space="0" w:color="auto"/>
                </w:tcBorders>
              </w:tcPr>
            </w:tcPrChange>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8A68A7">
        <w:trPr>
          <w:trPrChange w:id="1400" w:author="Moses, Robbie" w:date="2023-02-14T03:33:00Z">
            <w:trPr>
              <w:cantSplit/>
            </w:trPr>
          </w:trPrChange>
        </w:trPr>
        <w:tc>
          <w:tcPr>
            <w:tcW w:w="2300" w:type="dxa"/>
            <w:tcBorders>
              <w:top w:val="nil"/>
              <w:bottom w:val="single" w:sz="4" w:space="0" w:color="auto"/>
              <w:right w:val="single" w:sz="6" w:space="0" w:color="auto"/>
            </w:tcBorders>
            <w:tcPrChange w:id="1401" w:author="Moses, Robbie" w:date="2023-02-14T03:33:00Z">
              <w:tcPr>
                <w:tcW w:w="2300" w:type="dxa"/>
                <w:tcBorders>
                  <w:top w:val="nil"/>
                  <w:bottom w:val="single" w:sz="4" w:space="0" w:color="auto"/>
                  <w:right w:val="single" w:sz="6" w:space="0" w:color="auto"/>
                </w:tcBorders>
              </w:tcPr>
            </w:tcPrChange>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Change w:id="1402" w:author="Moses, Robbie" w:date="2023-02-14T03:33:00Z">
              <w:tcPr>
                <w:tcW w:w="5750" w:type="dxa"/>
                <w:tcBorders>
                  <w:top w:val="nil"/>
                  <w:left w:val="single" w:sz="6" w:space="0" w:color="auto"/>
                  <w:bottom w:val="single" w:sz="4" w:space="0" w:color="auto"/>
                </w:tcBorders>
              </w:tcPr>
            </w:tcPrChange>
          </w:tcPr>
          <w:p w14:paraId="7A556EE8" w14:textId="367CB2B6" w:rsidR="007467C0" w:rsidRPr="00FB292A" w:rsidRDefault="007467C0" w:rsidP="00177C47">
            <w:pPr>
              <w:pStyle w:val="TableBody"/>
            </w:pPr>
            <w:r w:rsidRPr="00FB292A">
              <w:t xml:space="preserve">Above the </w:t>
            </w:r>
            <w:r w:rsidRPr="00C9211A">
              <w:rPr>
                <w:b/>
                <w:bCs/>
                <w:rPrChange w:id="1403" w:author="Moses, Robbie" w:date="2023-02-14T03:36:00Z">
                  <w:rPr/>
                </w:rPrChange>
              </w:rPr>
              <w:t>‘Adjust’</w:t>
            </w:r>
            <w:r w:rsidRPr="00FB292A">
              <w:t xml:space="preserve"> button is a link that allows the user to specify new Forecast adjustments.  Forecast adjustments can be applied to the follow</w:t>
            </w:r>
            <w:ins w:id="1404" w:author="Moses, Robbie" w:date="2023-02-13T02:19:00Z">
              <w:r w:rsidR="00E6108F">
                <w:t>ing</w:t>
              </w:r>
            </w:ins>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90241D">
              <w:rPr>
                <w:b/>
                <w:bCs/>
                <w:rPrChange w:id="1405" w:author="Moses, Robbie" w:date="2023-02-14T03:36:00Z">
                  <w:rPr/>
                </w:rPrChange>
              </w:rPr>
              <w:t>‘All Days’</w:t>
            </w:r>
            <w:r w:rsidRPr="00FB292A">
              <w:t xml:space="preserve"> Adjustment is overwritten by any day of the week or specific date. The Forecast adjustments are not cumulative.</w:t>
            </w:r>
          </w:p>
        </w:tc>
      </w:tr>
      <w:tr w:rsidR="007467C0" w:rsidRPr="00A875AE" w14:paraId="2F6662CF" w14:textId="77777777" w:rsidTr="008A68A7">
        <w:trPr>
          <w:trPrChange w:id="1406" w:author="Moses, Robbie" w:date="2023-02-14T03:33:00Z">
            <w:trPr>
              <w:cantSplit/>
            </w:trPr>
          </w:trPrChange>
        </w:trPr>
        <w:tc>
          <w:tcPr>
            <w:tcW w:w="2300" w:type="dxa"/>
            <w:tcBorders>
              <w:top w:val="nil"/>
              <w:bottom w:val="single" w:sz="4" w:space="0" w:color="auto"/>
              <w:right w:val="single" w:sz="6" w:space="0" w:color="auto"/>
            </w:tcBorders>
            <w:tcPrChange w:id="1407" w:author="Moses, Robbie" w:date="2023-02-14T03:33:00Z">
              <w:tcPr>
                <w:tcW w:w="2300" w:type="dxa"/>
                <w:tcBorders>
                  <w:top w:val="nil"/>
                  <w:bottom w:val="single" w:sz="4" w:space="0" w:color="auto"/>
                  <w:right w:val="single" w:sz="6" w:space="0" w:color="auto"/>
                </w:tcBorders>
              </w:tcPr>
            </w:tcPrChange>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Change w:id="1408" w:author="Moses, Robbie" w:date="2023-02-14T03:33:00Z">
              <w:tcPr>
                <w:tcW w:w="5750" w:type="dxa"/>
                <w:tcBorders>
                  <w:top w:val="nil"/>
                  <w:left w:val="single" w:sz="6" w:space="0" w:color="auto"/>
                  <w:bottom w:val="single" w:sz="4" w:space="0" w:color="auto"/>
                </w:tcBorders>
              </w:tcPr>
            </w:tcPrChange>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8A68A7">
        <w:trPr>
          <w:trPrChange w:id="1409" w:author="Moses, Robbie" w:date="2023-02-14T03:33:00Z">
            <w:trPr>
              <w:cantSplit/>
            </w:trPr>
          </w:trPrChange>
        </w:trPr>
        <w:tc>
          <w:tcPr>
            <w:tcW w:w="2300" w:type="dxa"/>
            <w:tcBorders>
              <w:top w:val="nil"/>
              <w:bottom w:val="single" w:sz="4" w:space="0" w:color="auto"/>
              <w:right w:val="single" w:sz="6" w:space="0" w:color="auto"/>
            </w:tcBorders>
            <w:tcPrChange w:id="1410" w:author="Moses, Robbie" w:date="2023-02-14T03:33:00Z">
              <w:tcPr>
                <w:tcW w:w="2300" w:type="dxa"/>
                <w:tcBorders>
                  <w:top w:val="nil"/>
                  <w:bottom w:val="single" w:sz="4" w:space="0" w:color="auto"/>
                  <w:right w:val="single" w:sz="6" w:space="0" w:color="auto"/>
                </w:tcBorders>
              </w:tcPr>
            </w:tcPrChange>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Change w:id="1411" w:author="Moses, Robbie" w:date="2023-02-14T03:33:00Z">
              <w:tcPr>
                <w:tcW w:w="5750" w:type="dxa"/>
                <w:tcBorders>
                  <w:top w:val="nil"/>
                  <w:left w:val="single" w:sz="6" w:space="0" w:color="auto"/>
                  <w:bottom w:val="single" w:sz="4" w:space="0" w:color="auto"/>
                </w:tcBorders>
              </w:tcPr>
            </w:tcPrChange>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3E149B10" w:rsidR="007467C0" w:rsidRPr="00FB292A" w:rsidRDefault="007467C0">
            <w:pPr>
              <w:pStyle w:val="TableNote"/>
              <w:pPrChange w:id="1412" w:author="Moses, Robbie" w:date="2023-02-14T03:36:00Z">
                <w:pPr>
                  <w:pStyle w:val="TableBody"/>
                </w:pPr>
              </w:pPrChange>
            </w:pPr>
            <w:r w:rsidRPr="00C9211A">
              <w:rPr>
                <w:b/>
                <w:bCs/>
                <w:rPrChange w:id="1413" w:author="Moses, Robbie" w:date="2023-02-14T03:36:00Z">
                  <w:rPr/>
                </w:rPrChange>
              </w:rPr>
              <w:t>Note:</w:t>
            </w:r>
            <w:r w:rsidRPr="00FB292A">
              <w:t xml:space="preserve"> The </w:t>
            </w:r>
            <w:r w:rsidRPr="00C9211A">
              <w:rPr>
                <w:b/>
                <w:bCs/>
                <w:rPrChange w:id="1414" w:author="Moses, Robbie" w:date="2023-02-14T03:37:00Z">
                  <w:rPr/>
                </w:rPrChange>
              </w:rPr>
              <w:t>All Days</w:t>
            </w:r>
            <w:r w:rsidRPr="00FB292A">
              <w:t xml:space="preserve"> adjustment is required for every Cashpoint. Setting it to zero means it will </w:t>
            </w:r>
            <w:del w:id="1415" w:author="Moses, Robbie" w:date="2023-02-13T02:19:00Z">
              <w:r w:rsidRPr="00FB292A" w:rsidDel="00E6108F">
                <w:delText>have no effect on</w:delText>
              </w:r>
            </w:del>
            <w:ins w:id="1416" w:author="Moses, Robbie" w:date="2023-02-13T02:19:00Z">
              <w:r w:rsidR="00E6108F">
                <w:t>not affect</w:t>
              </w:r>
            </w:ins>
            <w:r w:rsidRPr="00FB292A">
              <w:t xml:space="preserve"> the Cashpoint forecast.</w:t>
            </w:r>
          </w:p>
        </w:tc>
      </w:tr>
    </w:tbl>
    <w:p w14:paraId="693F10ED" w14:textId="77777777" w:rsidR="007467C0" w:rsidRPr="00793BBA" w:rsidRDefault="00542F85"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1417" w:name="_Ref249809186"/>
      <w:bookmarkStart w:id="1418" w:name="_Toc74556377"/>
      <w:bookmarkStart w:id="1419" w:name="_Toc127491566"/>
      <w:bookmarkStart w:id="1420" w:name="_Toc128021099"/>
      <w:bookmarkStart w:id="1421" w:name="_Ref245719443"/>
      <w:r>
        <w:t>Cashpoint</w:t>
      </w:r>
      <w:r>
        <w:rPr>
          <w:rFonts w:ascii="Wingdings" w:hAnsi="Wingdings"/>
        </w:rPr>
        <w:t></w:t>
      </w:r>
      <w:r>
        <w:t>Forecast</w:t>
      </w:r>
      <w:r>
        <w:rPr>
          <w:rFonts w:ascii="Wingdings" w:hAnsi="Wingdings"/>
        </w:rPr>
        <w:t></w:t>
      </w:r>
      <w:r>
        <w:t>Exclude History</w:t>
      </w:r>
      <w:bookmarkEnd w:id="1417"/>
      <w:bookmarkEnd w:id="1418"/>
      <w:bookmarkEnd w:id="1419"/>
      <w:bookmarkEnd w:id="1420"/>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lastRenderedPageBreak/>
        <w:fldChar w:fldCharType="begin"/>
      </w:r>
      <w:r>
        <w:instrText xml:space="preserve"> REF _Ref245724200 \h  \* MERGEFORMAT </w:instrText>
      </w:r>
      <w:r>
        <w:fldChar w:fldCharType="separate"/>
      </w:r>
      <w:r>
        <w:t>Commercial</w:t>
      </w:r>
      <w:r>
        <w:fldChar w:fldCharType="end"/>
      </w:r>
    </w:p>
    <w:p w14:paraId="2D2CBC67" w14:textId="17F4F5B6" w:rsidR="007467C0" w:rsidRPr="00D6760E" w:rsidRDefault="007467C0" w:rsidP="0049290A">
      <w:pPr>
        <w:pStyle w:val="BodyText"/>
      </w:pPr>
      <w:r>
        <w:t xml:space="preserve">The Vault History report shows the analyst the historical data that has been loaded into the system for the selected vault. The analyst </w:t>
      </w:r>
      <w:del w:id="1422" w:author="Moses, Robbie" w:date="2023-02-13T02:19:00Z">
        <w:r w:rsidDel="00E6108F">
          <w:delText>has the ability to</w:delText>
        </w:r>
      </w:del>
      <w:ins w:id="1423" w:author="Moses, Robbie" w:date="2023-02-13T02:19:00Z">
        <w:r w:rsidR="00E6108F">
          <w:t>can</w:t>
        </w:r>
      </w:ins>
      <w:r>
        <w:t xml:space="preserve"> exclude data from the forecast from this page.</w:t>
      </w:r>
    </w:p>
    <w:p w14:paraId="2844976F" w14:textId="77777777" w:rsidR="007467C0" w:rsidRDefault="007467C0" w:rsidP="007467C0">
      <w:pPr>
        <w:pStyle w:val="Caption"/>
      </w:pPr>
      <w:bookmarkStart w:id="1424"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14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E12A0B">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E12A0B">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7B3EF3" w:rsidRDefault="007467C0" w:rsidP="0049290A">
            <w:pPr>
              <w:pStyle w:val="TableBody"/>
              <w:rPr>
                <w:b/>
                <w:bCs/>
                <w:rPrChange w:id="1425" w:author="Moses, Robbie" w:date="2023-02-14T03:37:00Z">
                  <w:rPr/>
                </w:rPrChange>
              </w:rPr>
            </w:pPr>
            <w:r w:rsidRPr="007B3EF3">
              <w:rPr>
                <w:b/>
                <w:bCs/>
                <w:rPrChange w:id="1426" w:author="Moses, Robbie" w:date="2023-02-14T03:37:00Z">
                  <w:rPr/>
                </w:rPrChange>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7B3EF3" w:rsidRDefault="007467C0" w:rsidP="0049290A">
            <w:pPr>
              <w:pStyle w:val="TableBody"/>
              <w:rPr>
                <w:b/>
                <w:bCs/>
                <w:rPrChange w:id="1427" w:author="Moses, Robbie" w:date="2023-02-14T03:37:00Z">
                  <w:rPr/>
                </w:rPrChange>
              </w:rPr>
            </w:pPr>
            <w:r w:rsidRPr="007B3EF3">
              <w:rPr>
                <w:b/>
                <w:bCs/>
                <w:rPrChange w:id="1428" w:author="Moses, Robbie" w:date="2023-02-14T03:37:00Z">
                  <w:rPr/>
                </w:rPrChange>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7B3EF3" w:rsidRDefault="007467C0" w:rsidP="0049290A">
            <w:pPr>
              <w:pStyle w:val="TableBody"/>
              <w:rPr>
                <w:b/>
                <w:bCs/>
                <w:rPrChange w:id="1429" w:author="Moses, Robbie" w:date="2023-02-14T03:37:00Z">
                  <w:rPr/>
                </w:rPrChange>
              </w:rPr>
            </w:pPr>
            <w:r w:rsidRPr="007B3EF3">
              <w:rPr>
                <w:b/>
                <w:bCs/>
                <w:rPrChange w:id="1430" w:author="Moses, Robbie" w:date="2023-02-14T03:37:00Z">
                  <w:rPr/>
                </w:rPrChange>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7B3EF3" w:rsidRDefault="007467C0" w:rsidP="0049290A">
            <w:pPr>
              <w:pStyle w:val="TableBody"/>
              <w:rPr>
                <w:b/>
                <w:bCs/>
                <w:rPrChange w:id="1431" w:author="Moses, Robbie" w:date="2023-02-14T03:37:00Z">
                  <w:rPr/>
                </w:rPrChange>
              </w:rPr>
            </w:pPr>
            <w:r w:rsidRPr="007B3EF3">
              <w:rPr>
                <w:b/>
                <w:bCs/>
                <w:rPrChange w:id="1432" w:author="Moses, Robbie" w:date="2023-02-14T03:37:00Z">
                  <w:rPr/>
                </w:rPrChange>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7B3EF3" w:rsidRDefault="007467C0" w:rsidP="0049290A">
            <w:pPr>
              <w:pStyle w:val="TableBody"/>
              <w:rPr>
                <w:b/>
                <w:bCs/>
                <w:rPrChange w:id="1433" w:author="Moses, Robbie" w:date="2023-02-14T03:37:00Z">
                  <w:rPr/>
                </w:rPrChange>
              </w:rPr>
            </w:pPr>
            <w:r w:rsidRPr="007B3EF3">
              <w:rPr>
                <w:b/>
                <w:bCs/>
                <w:rPrChange w:id="1434" w:author="Moses, Robbie" w:date="2023-02-14T03:37:00Z">
                  <w:rPr/>
                </w:rPrChange>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7B3EF3" w:rsidRDefault="007467C0" w:rsidP="0049290A">
            <w:pPr>
              <w:pStyle w:val="TableBody"/>
              <w:rPr>
                <w:b/>
                <w:bCs/>
                <w:rPrChange w:id="1435" w:author="Moses, Robbie" w:date="2023-02-14T03:37:00Z">
                  <w:rPr/>
                </w:rPrChange>
              </w:rPr>
            </w:pPr>
            <w:r w:rsidRPr="007B3EF3">
              <w:rPr>
                <w:b/>
                <w:bCs/>
                <w:rPrChange w:id="1436" w:author="Moses, Robbie" w:date="2023-02-14T03:37:00Z">
                  <w:rPr/>
                </w:rPrChange>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7B3EF3" w:rsidRDefault="007467C0" w:rsidP="0049290A">
            <w:pPr>
              <w:pStyle w:val="TableBody"/>
              <w:rPr>
                <w:b/>
                <w:bCs/>
                <w:rPrChange w:id="1437" w:author="Moses, Robbie" w:date="2023-02-14T03:37:00Z">
                  <w:rPr/>
                </w:rPrChange>
              </w:rPr>
            </w:pPr>
            <w:r w:rsidRPr="007B3EF3">
              <w:rPr>
                <w:b/>
                <w:bCs/>
                <w:rPrChange w:id="1438" w:author="Moses, Robbie" w:date="2023-02-14T03:37:00Z">
                  <w:rPr/>
                </w:rPrChange>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7B3EF3" w:rsidRDefault="007467C0" w:rsidP="0049290A">
            <w:pPr>
              <w:pStyle w:val="TableBody"/>
              <w:rPr>
                <w:b/>
                <w:bCs/>
                <w:rPrChange w:id="1439" w:author="Moses, Robbie" w:date="2023-02-14T03:37:00Z">
                  <w:rPr/>
                </w:rPrChange>
              </w:rPr>
            </w:pPr>
            <w:r w:rsidRPr="007B3EF3">
              <w:rPr>
                <w:b/>
                <w:bCs/>
                <w:rPrChange w:id="1440" w:author="Moses, Robbie" w:date="2023-02-14T03:37:00Z">
                  <w:rPr/>
                </w:rPrChange>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ins w:id="1441" w:author="Moses, Robbie" w:date="2023-02-13T02:19:00Z">
              <w:r w:rsidR="00E6108F">
                <w:t xml:space="preserve">is </w:t>
              </w:r>
            </w:ins>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7B3EF3" w:rsidRDefault="007467C0" w:rsidP="0049290A">
            <w:pPr>
              <w:pStyle w:val="TableBody"/>
              <w:rPr>
                <w:b/>
                <w:bCs/>
                <w:rPrChange w:id="1442" w:author="Moses, Robbie" w:date="2023-02-14T03:37:00Z">
                  <w:rPr/>
                </w:rPrChange>
              </w:rPr>
            </w:pPr>
            <w:r w:rsidRPr="007B3EF3">
              <w:rPr>
                <w:b/>
                <w:bCs/>
                <w:rPrChange w:id="1443" w:author="Moses, Robbie" w:date="2023-02-14T03:37:00Z">
                  <w:rPr/>
                </w:rPrChange>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7B3EF3" w:rsidRDefault="007467C0" w:rsidP="0049290A">
            <w:pPr>
              <w:pStyle w:val="TableBody"/>
              <w:rPr>
                <w:b/>
                <w:bCs/>
                <w:rPrChange w:id="1444" w:author="Moses, Robbie" w:date="2023-02-14T03:37:00Z">
                  <w:rPr/>
                </w:rPrChange>
              </w:rPr>
            </w:pPr>
            <w:r w:rsidRPr="007B3EF3">
              <w:rPr>
                <w:b/>
                <w:bCs/>
                <w:rPrChange w:id="1445" w:author="Moses, Robbie" w:date="2023-02-14T03:37:00Z">
                  <w:rPr/>
                </w:rPrChange>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7B3EF3" w:rsidRDefault="007467C0" w:rsidP="0049290A">
            <w:pPr>
              <w:pStyle w:val="TableBody"/>
              <w:rPr>
                <w:b/>
                <w:bCs/>
                <w:rPrChange w:id="1446" w:author="Moses, Robbie" w:date="2023-02-14T03:37:00Z">
                  <w:rPr/>
                </w:rPrChange>
              </w:rPr>
            </w:pPr>
            <w:r w:rsidRPr="007B3EF3">
              <w:rPr>
                <w:b/>
                <w:bCs/>
                <w:rPrChange w:id="1447" w:author="Moses, Robbie" w:date="2023-02-14T03:37:00Z">
                  <w:rPr/>
                </w:rPrChange>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7B3EF3" w:rsidRDefault="007467C0" w:rsidP="0049290A">
            <w:pPr>
              <w:pStyle w:val="TableBody"/>
              <w:rPr>
                <w:b/>
                <w:bCs/>
                <w:rPrChange w:id="1448" w:author="Moses, Robbie" w:date="2023-02-14T03:37:00Z">
                  <w:rPr/>
                </w:rPrChange>
              </w:rPr>
            </w:pPr>
            <w:r w:rsidRPr="007B3EF3">
              <w:rPr>
                <w:b/>
                <w:bCs/>
                <w:rPrChange w:id="1449" w:author="Moses, Robbie" w:date="2023-02-14T03:37:00Z">
                  <w:rPr/>
                </w:rPrChange>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7B3EF3" w:rsidRDefault="007467C0" w:rsidP="0049290A">
            <w:pPr>
              <w:pStyle w:val="TableBody"/>
              <w:rPr>
                <w:b/>
                <w:bCs/>
                <w:rPrChange w:id="1450" w:author="Moses, Robbie" w:date="2023-02-14T03:37:00Z">
                  <w:rPr/>
                </w:rPrChange>
              </w:rPr>
            </w:pPr>
            <w:r w:rsidRPr="007B3EF3">
              <w:rPr>
                <w:b/>
                <w:bCs/>
                <w:rPrChange w:id="1451" w:author="Moses, Robbie" w:date="2023-02-14T03:37:00Z">
                  <w:rPr/>
                </w:rPrChange>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7B3EF3" w:rsidRDefault="007467C0" w:rsidP="0049290A">
            <w:pPr>
              <w:pStyle w:val="TableBody"/>
              <w:rPr>
                <w:b/>
                <w:bCs/>
                <w:rPrChange w:id="1452" w:author="Moses, Robbie" w:date="2023-02-14T03:37:00Z">
                  <w:rPr/>
                </w:rPrChange>
              </w:rPr>
            </w:pPr>
            <w:r w:rsidRPr="007B3EF3">
              <w:rPr>
                <w:b/>
                <w:bCs/>
                <w:rPrChange w:id="1453" w:author="Moses, Robbie" w:date="2023-02-14T03:37:00Z">
                  <w:rPr/>
                </w:rPrChange>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7B3EF3" w:rsidRDefault="007467C0" w:rsidP="0049290A">
            <w:pPr>
              <w:pStyle w:val="TableBody"/>
              <w:rPr>
                <w:b/>
                <w:bCs/>
                <w:rPrChange w:id="1454" w:author="Moses, Robbie" w:date="2023-02-14T03:37:00Z">
                  <w:rPr/>
                </w:rPrChange>
              </w:rPr>
            </w:pPr>
            <w:r w:rsidRPr="007B3EF3">
              <w:rPr>
                <w:b/>
                <w:bCs/>
                <w:rPrChange w:id="1455" w:author="Moses, Robbie" w:date="2023-02-14T03:37:00Z">
                  <w:rPr/>
                </w:rPrChange>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7B3EF3" w:rsidRDefault="007467C0" w:rsidP="0049290A">
            <w:pPr>
              <w:pStyle w:val="TableBody"/>
              <w:rPr>
                <w:b/>
                <w:bCs/>
                <w:rPrChange w:id="1456" w:author="Moses, Robbie" w:date="2023-02-14T03:37:00Z">
                  <w:rPr/>
                </w:rPrChange>
              </w:rPr>
            </w:pPr>
            <w:r w:rsidRPr="007B3EF3">
              <w:rPr>
                <w:b/>
                <w:bCs/>
                <w:rPrChange w:id="1457" w:author="Moses, Robbie" w:date="2023-02-14T03:37:00Z">
                  <w:rPr/>
                </w:rPrChange>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7B3EF3" w:rsidRDefault="007467C0" w:rsidP="0049290A">
            <w:pPr>
              <w:pStyle w:val="TableBody"/>
              <w:rPr>
                <w:b/>
                <w:bCs/>
                <w:rPrChange w:id="1458" w:author="Moses, Robbie" w:date="2023-02-14T03:37:00Z">
                  <w:rPr/>
                </w:rPrChange>
              </w:rPr>
            </w:pPr>
            <w:r w:rsidRPr="007B3EF3">
              <w:rPr>
                <w:b/>
                <w:bCs/>
                <w:rPrChange w:id="1459" w:author="Moses, Robbie" w:date="2023-02-14T03:37:00Z">
                  <w:rPr/>
                </w:rPrChange>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7B3EF3" w:rsidRDefault="007467C0" w:rsidP="0049290A">
            <w:pPr>
              <w:pStyle w:val="TableBody"/>
              <w:rPr>
                <w:b/>
                <w:bCs/>
                <w:rPrChange w:id="1460" w:author="Moses, Robbie" w:date="2023-02-14T03:37:00Z">
                  <w:rPr/>
                </w:rPrChange>
              </w:rPr>
            </w:pPr>
            <w:r w:rsidRPr="007B3EF3">
              <w:rPr>
                <w:b/>
                <w:bCs/>
                <w:rPrChange w:id="1461" w:author="Moses, Robbie" w:date="2023-02-14T03:37:00Z">
                  <w:rPr/>
                </w:rPrChange>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1546A549" w:rsidR="007467C0" w:rsidRPr="00FB292A" w:rsidRDefault="007467C0" w:rsidP="0049290A">
            <w:pPr>
              <w:pStyle w:val="TableBody"/>
            </w:pPr>
            <w:r w:rsidRPr="00FB292A">
              <w:t xml:space="preserve">Upon clicking the Exclude Button, </w:t>
            </w:r>
            <w:ins w:id="1462" w:author="Moses, Robbie" w:date="2023-02-13T02:20:00Z">
              <w:r w:rsidR="00E6108F">
                <w:t xml:space="preserve">the </w:t>
              </w:r>
            </w:ins>
            <w:r w:rsidRPr="00FB292A">
              <w:t>analyst can ch</w:t>
            </w:r>
            <w:ins w:id="1463" w:author="Moses, Robbie" w:date="2023-02-13T02:20:00Z">
              <w:r w:rsidR="00E6108F">
                <w:t>o</w:t>
              </w:r>
            </w:ins>
            <w:r w:rsidRPr="00FB292A">
              <w:t xml:space="preserve">ose to exclude Deposits, </w:t>
            </w:r>
            <w:del w:id="1464" w:author="Moses, Robbie" w:date="2023-02-14T03:38:00Z">
              <w:r w:rsidRPr="00FB292A" w:rsidDel="008A4653">
                <w:delText>Withdrawals</w:delText>
              </w:r>
            </w:del>
            <w:ins w:id="1465" w:author="Moses, Robbie" w:date="2023-02-14T03:38:00Z">
              <w:r w:rsidR="008A4653" w:rsidRPr="00FB292A">
                <w:t>Withdrawals,</w:t>
              </w:r>
            </w:ins>
            <w:r w:rsidRPr="00FB292A">
              <w:t xml:space="preserve"> or both from the pop</w:t>
            </w:r>
            <w:ins w:id="1466" w:author="Moses, Robbie" w:date="2023-02-14T03:38:00Z">
              <w:r w:rsidR="008A4653">
                <w:t>-</w:t>
              </w:r>
            </w:ins>
            <w:r w:rsidRPr="00FB292A">
              <w:t>up window.</w:t>
            </w:r>
          </w:p>
          <w:p w14:paraId="4AE76F4D" w14:textId="77777777" w:rsidR="007467C0" w:rsidRPr="00FB292A" w:rsidRDefault="007467C0" w:rsidP="0049290A">
            <w:pPr>
              <w:pStyle w:val="TableNote"/>
            </w:pPr>
            <w:r w:rsidRPr="00E6108F">
              <w:rPr>
                <w:b/>
                <w:bCs/>
                <w:rPrChange w:id="1467" w:author="Moses, Robbie" w:date="2023-02-13T02:20:00Z">
                  <w:rPr/>
                </w:rPrChange>
              </w:rPr>
              <w:t>Note</w:t>
            </w:r>
            <w:r w:rsidRPr="00FB292A">
              <w:t xml:space="preserve">: The exclusion entries must be saved for them to take effect in the database. This is done by clicking the </w:t>
            </w:r>
            <w:r w:rsidRPr="008A4653">
              <w:rPr>
                <w:b/>
                <w:bCs/>
                <w:rPrChange w:id="1468" w:author="Moses, Robbie" w:date="2023-02-14T03:38:00Z">
                  <w:rPr/>
                </w:rPrChange>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7B3EF3" w:rsidRDefault="007467C0" w:rsidP="0049290A">
            <w:pPr>
              <w:pStyle w:val="TableBody"/>
              <w:rPr>
                <w:b/>
                <w:bCs/>
                <w:rPrChange w:id="1469" w:author="Moses, Robbie" w:date="2023-02-14T03:37:00Z">
                  <w:rPr/>
                </w:rPrChange>
              </w:rPr>
            </w:pPr>
            <w:r w:rsidRPr="007B3EF3">
              <w:rPr>
                <w:b/>
                <w:bCs/>
                <w:rPrChange w:id="1470" w:author="Moses, Robbie" w:date="2023-02-14T03:37:00Z">
                  <w:rPr/>
                </w:rPrChange>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7B3EF3" w:rsidRDefault="007467C0" w:rsidP="0049290A">
            <w:pPr>
              <w:pStyle w:val="TableBody"/>
              <w:rPr>
                <w:b/>
                <w:bCs/>
                <w:rPrChange w:id="1471" w:author="Moses, Robbie" w:date="2023-02-14T03:37:00Z">
                  <w:rPr/>
                </w:rPrChange>
              </w:rPr>
            </w:pPr>
            <w:r w:rsidRPr="007B3EF3">
              <w:rPr>
                <w:b/>
                <w:bCs/>
                <w:rPrChange w:id="1472" w:author="Moses, Robbie" w:date="2023-02-14T03:37:00Z">
                  <w:rPr/>
                </w:rPrChange>
              </w:rPr>
              <w:lastRenderedPageBreak/>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542F85"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1473" w:name="_Ref249809351"/>
      <w:bookmarkStart w:id="1474" w:name="_Toc74556378"/>
      <w:bookmarkStart w:id="1475" w:name="_Toc127491567"/>
      <w:bookmarkStart w:id="1476" w:name="_Toc128021100"/>
      <w:r>
        <w:t>Cashpoint</w:t>
      </w:r>
      <w:r>
        <w:rPr>
          <w:rFonts w:ascii="Wingdings" w:hAnsi="Wingdings"/>
        </w:rPr>
        <w:t></w:t>
      </w:r>
      <w:r>
        <w:t>Forecast</w:t>
      </w:r>
      <w:r>
        <w:rPr>
          <w:rFonts w:ascii="Wingdings" w:hAnsi="Wingdings"/>
        </w:rPr>
        <w:t></w:t>
      </w:r>
      <w:r>
        <w:t>Generate Forecasts</w:t>
      </w:r>
      <w:bookmarkEnd w:id="1421"/>
      <w:bookmarkEnd w:id="1473"/>
      <w:bookmarkEnd w:id="1474"/>
      <w:bookmarkEnd w:id="1475"/>
      <w:bookmarkEnd w:id="1476"/>
    </w:p>
    <w:p w14:paraId="45F727C6" w14:textId="461DA58B" w:rsidR="007467C0" w:rsidRPr="008A4653" w:rsidRDefault="007467C0" w:rsidP="00E01266">
      <w:pPr>
        <w:pStyle w:val="BodyText"/>
        <w:rPr>
          <w:color w:val="4472C4" w:themeColor="accent1"/>
          <w:rPrChange w:id="1477" w:author="Moses, Robbie" w:date="2023-02-14T03:39:00Z">
            <w:rPr/>
          </w:rPrChange>
        </w:rPr>
      </w:pPr>
      <w:r w:rsidRPr="00E01266">
        <w:rPr>
          <w:rStyle w:val="BodyTextChar"/>
        </w:rPr>
        <w:t>The Generate Forecast page allows the user to generate a new Forecast for the current Cashpoint. The user can</w:t>
      </w:r>
      <w:r>
        <w:t xml:space="preserve"> create new Forecast Definition IDs or use existing IDs </w:t>
      </w:r>
      <w:del w:id="1478" w:author="Moses, Robbie" w:date="2023-02-13T02:21:00Z">
        <w:r w:rsidDel="00E6108F">
          <w:delText xml:space="preserve">in order </w:delText>
        </w:r>
      </w:del>
      <w:r>
        <w:t xml:space="preserve">to run the Forecast process. Denominations </w:t>
      </w:r>
      <w:del w:id="1479" w:author="Moses, Robbie" w:date="2023-02-13T02:21:00Z">
        <w:r w:rsidDel="00E6108F">
          <w:delText>are able to</w:delText>
        </w:r>
      </w:del>
      <w:ins w:id="1480" w:author="Moses, Robbie" w:date="2023-02-13T02:21:00Z">
        <w:r w:rsidR="00E6108F">
          <w:t>can</w:t>
        </w:r>
      </w:ins>
      <w:r>
        <w:t xml:space="preserve"> be included during the recommendations and forecast process by simply selecting the </w:t>
      </w:r>
      <w:r w:rsidRPr="00214AAA">
        <w:rPr>
          <w:b/>
          <w:bCs/>
          <w:rPrChange w:id="1481" w:author="Moses, Robbie" w:date="2023-02-14T03:39:00Z">
            <w:rPr/>
          </w:rPrChange>
        </w:rPr>
        <w:t>‘Recommend’</w:t>
      </w:r>
      <w:r>
        <w:t xml:space="preserve"> checkbox on the Vault &gt; Basic &gt; Denominations page. For more information on running Forecasts see: </w:t>
      </w:r>
      <w:r w:rsidRPr="008A4653">
        <w:rPr>
          <w:color w:val="4472C4" w:themeColor="accent1"/>
          <w:rPrChange w:id="1482" w:author="Moses, Robbie" w:date="2023-02-14T03:39:00Z">
            <w:rPr/>
          </w:rPrChange>
        </w:rPr>
        <w:fldChar w:fldCharType="begin"/>
      </w:r>
      <w:r w:rsidRPr="008A4653">
        <w:rPr>
          <w:color w:val="4472C4" w:themeColor="accent1"/>
          <w:rPrChange w:id="1483" w:author="Moses, Robbie" w:date="2023-02-14T03:39:00Z">
            <w:rPr/>
          </w:rPrChange>
        </w:rPr>
        <w:instrText xml:space="preserve"> REF _Ref249240534 \h </w:instrText>
      </w:r>
      <w:r w:rsidR="00E01266" w:rsidRPr="008A4653">
        <w:rPr>
          <w:color w:val="4472C4" w:themeColor="accent1"/>
          <w:rPrChange w:id="1484" w:author="Moses, Robbie" w:date="2023-02-14T03:39:00Z">
            <w:rPr/>
          </w:rPrChange>
        </w:rPr>
        <w:instrText xml:space="preserve"> \* MERGEFORMAT </w:instrText>
      </w:r>
      <w:r w:rsidRPr="00587CBE">
        <w:rPr>
          <w:color w:val="4472C4" w:themeColor="accent1"/>
        </w:rPr>
      </w:r>
      <w:r w:rsidRPr="008A4653">
        <w:rPr>
          <w:color w:val="4472C4" w:themeColor="accent1"/>
          <w:rPrChange w:id="1485" w:author="Moses, Robbie" w:date="2023-02-14T03:39:00Z">
            <w:rPr/>
          </w:rPrChange>
        </w:rPr>
        <w:fldChar w:fldCharType="separate"/>
      </w:r>
      <w:r w:rsidRPr="008A4653">
        <w:rPr>
          <w:color w:val="4472C4" w:themeColor="accent1"/>
          <w:rPrChange w:id="1486" w:author="Moses, Robbie" w:date="2023-02-14T03:39:00Z">
            <w:rPr/>
          </w:rPrChange>
        </w:rPr>
        <w:t>Forecast</w:t>
      </w:r>
      <w:r w:rsidRPr="008A4653">
        <w:rPr>
          <w:rFonts w:ascii="Wingdings" w:hAnsi="Wingdings"/>
          <w:color w:val="4472C4" w:themeColor="accent1"/>
          <w:rPrChange w:id="1487" w:author="Moses, Robbie" w:date="2023-02-14T03:39:00Z">
            <w:rPr>
              <w:rFonts w:ascii="Wingdings" w:hAnsi="Wingdings"/>
            </w:rPr>
          </w:rPrChange>
        </w:rPr>
        <w:t></w:t>
      </w:r>
      <w:r w:rsidRPr="008A4653">
        <w:rPr>
          <w:color w:val="4472C4" w:themeColor="accent1"/>
          <w:rPrChange w:id="1488" w:author="Moses, Robbie" w:date="2023-02-14T03:39:00Z">
            <w:rPr/>
          </w:rPrChange>
        </w:rPr>
        <w:t>Run Forecast</w:t>
      </w:r>
      <w:r w:rsidRPr="008A4653">
        <w:rPr>
          <w:color w:val="4472C4" w:themeColor="accent1"/>
          <w:rPrChange w:id="1489" w:author="Moses, Robbie" w:date="2023-02-14T03:39:00Z">
            <w:rPr/>
          </w:rPrChange>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77777777" w:rsidR="007467C0" w:rsidRDefault="007467C0">
      <w:pPr>
        <w:spacing w:after="0" w:line="240" w:lineRule="auto"/>
        <w:jc w:val="center"/>
        <w:pPrChange w:id="1490" w:author="Moses, Robbie" w:date="2023-02-14T03:40:00Z">
          <w:pPr>
            <w:jc w:val="center"/>
          </w:pPr>
        </w:pPrChange>
      </w:pPr>
      <w:commentRangeStart w:id="1491"/>
      <w:r>
        <w:rPr>
          <w:noProof/>
        </w:rPr>
        <w:drawing>
          <wp:inline distT="0" distB="0" distL="0" distR="0" wp14:anchorId="43B3C229" wp14:editId="6369FF74">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1491"/>
      <w:r w:rsidR="009048BE">
        <w:rPr>
          <w:rStyle w:val="CommentReference"/>
        </w:rPr>
        <w:commentReference w:id="1491"/>
      </w:r>
    </w:p>
    <w:p w14:paraId="70C852D5" w14:textId="37F2402F" w:rsidR="007467C0" w:rsidRPr="00E01266" w:rsidRDefault="007467C0">
      <w:pPr>
        <w:pStyle w:val="TopofSection"/>
        <w:spacing w:after="0" w:line="240" w:lineRule="auto"/>
        <w:rPr>
          <w:noProof/>
        </w:rPr>
        <w:pPrChange w:id="1492"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rPr>
          <w:ins w:id="1493" w:author="Moses, Robbie" w:date="2023-02-14T03:40:00Z"/>
        </w:rPr>
      </w:pPr>
      <w:r w:rsidRPr="00AC4E90">
        <w:t>Cashpoints</w:t>
      </w:r>
      <w:r>
        <w:fldChar w:fldCharType="end"/>
      </w:r>
    </w:p>
    <w:p w14:paraId="02116634" w14:textId="77777777" w:rsidR="00214AAA" w:rsidRPr="00326CDA" w:rsidRDefault="00214AAA">
      <w:pPr>
        <w:pStyle w:val="TopofSection"/>
        <w:spacing w:after="0" w:line="240" w:lineRule="auto"/>
        <w:pPrChange w:id="1494" w:author="Moses, Robbie" w:date="2023-02-14T03:40:00Z">
          <w:pPr>
            <w:pStyle w:val="TopofSection"/>
          </w:pPr>
        </w:pPrChange>
      </w:pPr>
    </w:p>
    <w:p w14:paraId="3DD4E23F" w14:textId="77777777" w:rsidR="007467C0" w:rsidRDefault="007467C0" w:rsidP="007467C0">
      <w:pPr>
        <w:pStyle w:val="Heading3"/>
      </w:pPr>
      <w:bookmarkStart w:id="1495" w:name="_Ref245719445"/>
      <w:bookmarkStart w:id="1496" w:name="_Toc74556379"/>
      <w:bookmarkStart w:id="1497" w:name="_Toc127491568"/>
      <w:bookmarkStart w:id="1498" w:name="_Toc128021101"/>
      <w:r>
        <w:t>Cashpoint</w:t>
      </w:r>
      <w:r>
        <w:rPr>
          <w:rFonts w:ascii="Wingdings" w:hAnsi="Wingdings"/>
        </w:rPr>
        <w:t></w:t>
      </w:r>
      <w:r>
        <w:t>Forecast</w:t>
      </w:r>
      <w:r>
        <w:rPr>
          <w:rFonts w:ascii="Wingdings" w:hAnsi="Wingdings"/>
        </w:rPr>
        <w:t></w:t>
      </w:r>
      <w:r>
        <w:t>Analysis</w:t>
      </w:r>
      <w:bookmarkEnd w:id="1495"/>
      <w:bookmarkEnd w:id="1496"/>
      <w:bookmarkEnd w:id="1497"/>
      <w:bookmarkEnd w:id="1498"/>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ins w:id="1499" w:author="Moses, Robbie" w:date="2023-02-14T03:40:00Z"/>
          <w:rFonts w:ascii="Open Sans" w:hAnsi="Open Sans"/>
          <w:szCs w:val="20"/>
          <w:lang w:val="en-GB" w:bidi="ar-SA"/>
        </w:rPr>
      </w:pPr>
      <w:ins w:id="1500" w:author="Moses, Robbie" w:date="2023-02-14T03:40:00Z">
        <w:r>
          <w:br w:type="page"/>
        </w:r>
      </w:ins>
    </w:p>
    <w:p w14:paraId="1379E50F" w14:textId="1AADB79A" w:rsidR="007467C0" w:rsidRDefault="007467C0" w:rsidP="00E01266">
      <w:pPr>
        <w:pStyle w:val="BodyText"/>
      </w:pPr>
      <w:r>
        <w:lastRenderedPageBreak/>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1501"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150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48301C">
            <w:pPr>
              <w:pStyle w:val="TableHeader"/>
            </w:pPr>
            <w:r w:rsidRPr="00A875AE">
              <w:t>Field Name</w:t>
            </w:r>
          </w:p>
        </w:tc>
        <w:tc>
          <w:tcPr>
            <w:tcW w:w="5750" w:type="dxa"/>
            <w:shd w:val="clear" w:color="auto" w:fill="60C03A"/>
          </w:tcPr>
          <w:p w14:paraId="0D55AB95" w14:textId="77777777" w:rsidR="007467C0" w:rsidRPr="00A875AE" w:rsidRDefault="007467C0" w:rsidP="0048301C">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8775F3" w:rsidRDefault="007467C0" w:rsidP="00E01266">
            <w:pPr>
              <w:pStyle w:val="TableBody"/>
              <w:rPr>
                <w:b/>
                <w:bCs/>
                <w:rPrChange w:id="1502" w:author="Moses, Robbie" w:date="2023-02-14T03:40:00Z">
                  <w:rPr/>
                </w:rPrChange>
              </w:rPr>
            </w:pPr>
            <w:r w:rsidRPr="008775F3">
              <w:rPr>
                <w:b/>
                <w:bCs/>
                <w:rPrChange w:id="1503" w:author="Moses, Robbie" w:date="2023-02-14T03:40:00Z">
                  <w:rPr/>
                </w:rPrChange>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8775F3" w:rsidRDefault="007467C0" w:rsidP="00E01266">
            <w:pPr>
              <w:pStyle w:val="TableBody"/>
              <w:rPr>
                <w:b/>
                <w:bCs/>
                <w:rPrChange w:id="1504" w:author="Moses, Robbie" w:date="2023-02-14T03:40:00Z">
                  <w:rPr/>
                </w:rPrChange>
              </w:rPr>
            </w:pPr>
            <w:r w:rsidRPr="008775F3">
              <w:rPr>
                <w:b/>
                <w:bCs/>
                <w:rPrChange w:id="1505" w:author="Moses, Robbie" w:date="2023-02-14T03:40:00Z">
                  <w:rPr/>
                </w:rPrChange>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8775F3" w:rsidRDefault="007467C0" w:rsidP="00E01266">
            <w:pPr>
              <w:pStyle w:val="TableBody"/>
              <w:rPr>
                <w:b/>
                <w:bCs/>
                <w:rPrChange w:id="1506" w:author="Moses, Robbie" w:date="2023-02-14T03:40:00Z">
                  <w:rPr/>
                </w:rPrChange>
              </w:rPr>
            </w:pPr>
            <w:r w:rsidRPr="008775F3">
              <w:rPr>
                <w:b/>
                <w:bCs/>
                <w:rPrChange w:id="1507" w:author="Moses, Robbie" w:date="2023-02-14T03:40:00Z">
                  <w:rPr/>
                </w:rPrChange>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8775F3" w:rsidRDefault="007467C0" w:rsidP="00E01266">
            <w:pPr>
              <w:pStyle w:val="TableBody"/>
              <w:rPr>
                <w:b/>
                <w:bCs/>
                <w:rPrChange w:id="1508" w:author="Moses, Robbie" w:date="2023-02-14T03:40:00Z">
                  <w:rPr/>
                </w:rPrChange>
              </w:rPr>
            </w:pPr>
            <w:r w:rsidRPr="008775F3">
              <w:rPr>
                <w:b/>
                <w:bCs/>
                <w:rPrChange w:id="1509" w:author="Moses, Robbie" w:date="2023-02-14T03:40:00Z">
                  <w:rPr/>
                </w:rPrChange>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8775F3" w:rsidRDefault="007467C0" w:rsidP="00E01266">
            <w:pPr>
              <w:pStyle w:val="TableBody"/>
              <w:rPr>
                <w:b/>
                <w:bCs/>
                <w:rPrChange w:id="1510" w:author="Moses, Robbie" w:date="2023-02-14T03:40:00Z">
                  <w:rPr/>
                </w:rPrChange>
              </w:rPr>
            </w:pPr>
            <w:r w:rsidRPr="008775F3">
              <w:rPr>
                <w:b/>
                <w:bCs/>
                <w:rPrChange w:id="1511" w:author="Moses, Robbie" w:date="2023-02-14T03:40:00Z">
                  <w:rPr/>
                </w:rPrChange>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542F85"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1512" w:name="_Ref245719446"/>
      <w:bookmarkStart w:id="1513" w:name="_Toc74556380"/>
      <w:bookmarkStart w:id="1514" w:name="_Toc127491569"/>
      <w:bookmarkStart w:id="1515" w:name="_Toc128021102"/>
      <w:r>
        <w:t>Cashpoint</w:t>
      </w:r>
      <w:r>
        <w:rPr>
          <w:rFonts w:ascii="Wingdings" w:hAnsi="Wingdings"/>
        </w:rPr>
        <w:t></w:t>
      </w:r>
      <w:r>
        <w:t>Forecast</w:t>
      </w:r>
      <w:r>
        <w:rPr>
          <w:rFonts w:ascii="Wingdings" w:hAnsi="Wingdings"/>
        </w:rPr>
        <w:t></w:t>
      </w:r>
      <w:r>
        <w:t>ATM/BRANCH Forecast</w:t>
      </w:r>
      <w:bookmarkEnd w:id="1512"/>
      <w:bookmarkEnd w:id="1513"/>
      <w:bookmarkEnd w:id="1514"/>
      <w:bookmarkEnd w:id="1515"/>
    </w:p>
    <w:p w14:paraId="6B5DC9CF" w14:textId="4BDA74A9" w:rsidR="007467C0" w:rsidRPr="009D691D" w:rsidRDefault="007467C0" w:rsidP="00E01266">
      <w:pPr>
        <w:pStyle w:val="BodyText"/>
      </w:pPr>
      <w:r>
        <w:t xml:space="preserve">This page allows the analyst to determine how the Vault will handle forecasting </w:t>
      </w:r>
      <w:del w:id="1516" w:author="Moses, Robbie" w:date="2023-02-13T02:22:00Z">
        <w:r w:rsidDel="00E6108F">
          <w:delText xml:space="preserve">of </w:delText>
        </w:r>
      </w:del>
      <w:r>
        <w:t>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1517"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15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48301C">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48301C">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761E5B" w:rsidRDefault="007467C0" w:rsidP="00E01266">
            <w:pPr>
              <w:pStyle w:val="TableBody"/>
              <w:rPr>
                <w:b/>
                <w:bCs/>
                <w:rPrChange w:id="1518" w:author="Moses, Robbie" w:date="2023-02-14T03:41:00Z">
                  <w:rPr/>
                </w:rPrChange>
              </w:rPr>
            </w:pPr>
            <w:r w:rsidRPr="00761E5B">
              <w:rPr>
                <w:b/>
                <w:bCs/>
                <w:rPrChange w:id="1519" w:author="Moses, Robbie" w:date="2023-02-14T03:41:00Z">
                  <w:rPr/>
                </w:rPrChange>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761E5B" w:rsidRDefault="007467C0" w:rsidP="00E01266">
            <w:pPr>
              <w:pStyle w:val="TableBody"/>
              <w:rPr>
                <w:b/>
                <w:bCs/>
                <w:rPrChange w:id="1520" w:author="Moses, Robbie" w:date="2023-02-14T03:41:00Z">
                  <w:rPr/>
                </w:rPrChange>
              </w:rPr>
            </w:pPr>
            <w:r w:rsidRPr="00761E5B">
              <w:rPr>
                <w:b/>
                <w:bCs/>
                <w:rPrChange w:id="1521" w:author="Moses, Robbie" w:date="2023-02-14T03:41:00Z">
                  <w:rPr/>
                </w:rPrChange>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761E5B" w:rsidRDefault="007467C0" w:rsidP="00E01266">
            <w:pPr>
              <w:pStyle w:val="TableBody"/>
              <w:rPr>
                <w:b/>
                <w:bCs/>
                <w:rPrChange w:id="1522" w:author="Moses, Robbie" w:date="2023-02-14T03:41:00Z">
                  <w:rPr/>
                </w:rPrChange>
              </w:rPr>
            </w:pPr>
            <w:r w:rsidRPr="00761E5B">
              <w:rPr>
                <w:b/>
                <w:bCs/>
                <w:rPrChange w:id="1523" w:author="Moses, Robbie" w:date="2023-02-14T03:41:00Z">
                  <w:rPr/>
                </w:rPrChange>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761E5B" w:rsidRDefault="007467C0" w:rsidP="00E01266">
            <w:pPr>
              <w:pStyle w:val="TableBody"/>
              <w:rPr>
                <w:b/>
                <w:bCs/>
                <w:rPrChange w:id="1524" w:author="Moses, Robbie" w:date="2023-02-14T03:41:00Z">
                  <w:rPr/>
                </w:rPrChange>
              </w:rPr>
            </w:pPr>
            <w:r w:rsidRPr="00761E5B">
              <w:rPr>
                <w:b/>
                <w:bCs/>
                <w:rPrChange w:id="1525" w:author="Moses, Robbie" w:date="2023-02-14T03:41:00Z">
                  <w:rPr/>
                </w:rPrChange>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542F85"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1526" w:name="_Ref245719448"/>
      <w:bookmarkStart w:id="1527" w:name="_Toc74556381"/>
      <w:bookmarkStart w:id="1528" w:name="_Toc127491570"/>
      <w:bookmarkStart w:id="1529" w:name="_Toc128021103"/>
      <w:r>
        <w:lastRenderedPageBreak/>
        <w:t>Cashpoint</w:t>
      </w:r>
      <w:r>
        <w:rPr>
          <w:rFonts w:ascii="Wingdings" w:hAnsi="Wingdings"/>
        </w:rPr>
        <w:t></w:t>
      </w:r>
      <w:r>
        <w:t>Report</w:t>
      </w:r>
      <w:bookmarkEnd w:id="1526"/>
      <w:r>
        <w:t>s</w:t>
      </w:r>
      <w:bookmarkEnd w:id="1527"/>
      <w:bookmarkEnd w:id="1528"/>
      <w:bookmarkEnd w:id="1529"/>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7777777" w:rsidR="000D6C04" w:rsidRDefault="000D6C04">
      <w:pPr>
        <w:spacing w:after="160" w:line="259" w:lineRule="auto"/>
        <w:rPr>
          <w:rFonts w:ascii="Open Sans" w:hAnsi="Open Sans"/>
          <w:b/>
          <w:sz w:val="34"/>
          <w:szCs w:val="28"/>
          <w:lang w:bidi="ar-SA"/>
        </w:rPr>
      </w:pPr>
      <w:bookmarkStart w:id="1530" w:name="_Toc74556382"/>
      <w:del w:id="1531" w:author="Moses, Robbie" w:date="2023-02-14T03:41:00Z">
        <w:r w:rsidDel="00761E5B">
          <w:br w:type="page"/>
        </w:r>
      </w:del>
    </w:p>
    <w:p w14:paraId="52654D83" w14:textId="53CC8465" w:rsidR="007467C0" w:rsidRPr="00813F4E" w:rsidRDefault="007467C0">
      <w:pPr>
        <w:pStyle w:val="Heading1"/>
        <w:pPrChange w:id="1532" w:author="Moses, Robbie" w:date="2023-02-14T03:41:00Z">
          <w:pPr>
            <w:pStyle w:val="Heading2"/>
          </w:pPr>
        </w:pPrChange>
      </w:pPr>
      <w:bookmarkStart w:id="1533" w:name="_Toc127491571"/>
      <w:bookmarkStart w:id="1534" w:name="_Toc128021104"/>
      <w:r>
        <w:lastRenderedPageBreak/>
        <w:t>Today Tab</w:t>
      </w:r>
      <w:bookmarkEnd w:id="1530"/>
      <w:bookmarkEnd w:id="1533"/>
      <w:bookmarkEnd w:id="1534"/>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F16E16" w:rsidRDefault="007467C0" w:rsidP="000D6C04">
      <w:pPr>
        <w:pStyle w:val="ListBullet"/>
        <w:rPr>
          <w:rStyle w:val="Hyperlink"/>
          <w:rFonts w:eastAsiaTheme="majorEastAsia"/>
          <w:color w:val="2F5496" w:themeColor="accent1" w:themeShade="BF"/>
          <w:u w:val="none"/>
          <w:rPrChange w:id="1535" w:author="Moses, Robbie" w:date="2023-02-14T03:42:00Z">
            <w:rPr>
              <w:rStyle w:val="Hyperlink"/>
              <w:rFonts w:eastAsiaTheme="majorEastAsia"/>
              <w:color w:val="2F5496" w:themeColor="accent1" w:themeShade="BF"/>
            </w:rPr>
          </w:rPrChang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F16E16">
        <w:rPr>
          <w:rStyle w:val="Hyperlink"/>
          <w:rFonts w:eastAsiaTheme="majorEastAsia"/>
          <w:color w:val="2F5496" w:themeColor="accent1" w:themeShade="BF"/>
          <w:u w:val="none"/>
          <w:lang w:val="en-US"/>
          <w:rPrChange w:id="1536" w:author="Moses, Robbie" w:date="2023-02-14T03:42:00Z">
            <w:rPr>
              <w:rStyle w:val="Hyperlink"/>
              <w:rFonts w:eastAsiaTheme="majorEastAsia"/>
              <w:color w:val="2F5496" w:themeColor="accent1" w:themeShade="BF"/>
              <w:lang w:val="en-US"/>
            </w:rPr>
          </w:rPrChange>
        </w:rPr>
        <w:t>Today</w:t>
      </w:r>
      <w:r w:rsidRPr="00F16E16">
        <w:rPr>
          <w:rStyle w:val="Hyperlink"/>
          <w:rFonts w:ascii="Wingdings" w:eastAsia="Wingdings" w:hAnsi="Wingdings" w:cs="Wingdings"/>
          <w:color w:val="2F5496" w:themeColor="accent1" w:themeShade="BF"/>
          <w:u w:val="none"/>
          <w:rPrChange w:id="1537" w:author="Moses, Robbie" w:date="2023-02-14T03:42:00Z">
            <w:rPr>
              <w:rStyle w:val="Hyperlink"/>
              <w:rFonts w:ascii="Wingdings" w:eastAsia="Wingdings" w:hAnsi="Wingdings" w:cs="Wingdings"/>
              <w:color w:val="2F5496" w:themeColor="accent1" w:themeShade="BF"/>
            </w:rPr>
          </w:rPrChange>
        </w:rPr>
        <w:t>à</w:t>
      </w:r>
      <w:r w:rsidRPr="00F16E16">
        <w:rPr>
          <w:rStyle w:val="Hyperlink"/>
          <w:rFonts w:eastAsiaTheme="majorEastAsia"/>
          <w:color w:val="2F5496" w:themeColor="accent1" w:themeShade="BF"/>
          <w:u w:val="none"/>
          <w:lang w:val="en-US"/>
          <w:rPrChange w:id="1538" w:author="Moses, Robbie" w:date="2023-02-14T03:42:00Z">
            <w:rPr>
              <w:rStyle w:val="Hyperlink"/>
              <w:rFonts w:eastAsiaTheme="majorEastAsia"/>
              <w:color w:val="2F5496" w:themeColor="accent1" w:themeShade="BF"/>
              <w:lang w:val="en-US"/>
            </w:rPr>
          </w:rPrChange>
        </w:rPr>
        <w:t>Snapshot</w:t>
      </w:r>
    </w:p>
    <w:p w14:paraId="072ED012" w14:textId="77777777" w:rsidR="007467C0" w:rsidRPr="00F16E16" w:rsidRDefault="007467C0" w:rsidP="000D6C04">
      <w:pPr>
        <w:pStyle w:val="ListBullet"/>
      </w:pPr>
      <w:r w:rsidRPr="00F16E16">
        <w:fldChar w:fldCharType="end"/>
      </w:r>
      <w:r w:rsidRPr="00F16E16">
        <w:fldChar w:fldCharType="begin"/>
      </w:r>
      <w:r w:rsidRPr="00F16E16">
        <w:instrText xml:space="preserve"> HYPERLINK \l "_Today(Vault_Status" </w:instrText>
      </w:r>
      <w:r w:rsidRPr="00F16E16">
        <w:fldChar w:fldCharType="separate"/>
      </w:r>
      <w:r w:rsidRPr="00F16E16">
        <w:rPr>
          <w:rStyle w:val="Hyperlink"/>
          <w:rFonts w:eastAsiaTheme="majorEastAsia"/>
          <w:color w:val="2F5496" w:themeColor="accent1" w:themeShade="BF"/>
          <w:u w:val="none"/>
          <w:lang w:val="en-US"/>
          <w:rPrChange w:id="1539" w:author="Moses, Robbie" w:date="2023-02-14T03:42:00Z">
            <w:rPr>
              <w:rStyle w:val="Hyperlink"/>
              <w:rFonts w:eastAsiaTheme="majorEastAsia"/>
              <w:color w:val="2F5496" w:themeColor="accent1" w:themeShade="BF"/>
              <w:lang w:val="en-US"/>
            </w:rPr>
          </w:rPrChange>
        </w:rPr>
        <w:t>Today</w:t>
      </w:r>
      <w:r w:rsidRPr="00F16E16">
        <w:rPr>
          <w:rStyle w:val="Hyperlink"/>
          <w:rFonts w:ascii="Wingdings" w:eastAsia="Wingdings" w:hAnsi="Wingdings" w:cs="Wingdings"/>
          <w:color w:val="2F5496" w:themeColor="accent1" w:themeShade="BF"/>
          <w:u w:val="none"/>
          <w:lang w:val="en-US"/>
          <w:rPrChange w:id="1540" w:author="Moses, Robbie" w:date="2023-02-14T03:42:00Z">
            <w:rPr>
              <w:rStyle w:val="Hyperlink"/>
              <w:rFonts w:ascii="Wingdings" w:eastAsia="Wingdings" w:hAnsi="Wingdings" w:cs="Wingdings"/>
              <w:color w:val="2F5496" w:themeColor="accent1" w:themeShade="BF"/>
              <w:lang w:val="en-US"/>
            </w:rPr>
          </w:rPrChange>
        </w:rPr>
        <w:t>à</w:t>
      </w:r>
      <w:r w:rsidRPr="00F16E16">
        <w:rPr>
          <w:rStyle w:val="Hyperlink"/>
          <w:rFonts w:eastAsiaTheme="majorEastAsia"/>
          <w:color w:val="2F5496" w:themeColor="accent1" w:themeShade="BF"/>
          <w:u w:val="none"/>
          <w:lang w:val="en-US"/>
          <w:rPrChange w:id="1541" w:author="Moses, Robbie" w:date="2023-02-14T03:42:00Z">
            <w:rPr>
              <w:rStyle w:val="Hyperlink"/>
              <w:rFonts w:eastAsiaTheme="majorEastAsia"/>
              <w:color w:val="2F5496" w:themeColor="accent1" w:themeShade="BF"/>
              <w:lang w:val="en-US"/>
            </w:rPr>
          </w:rPrChange>
        </w:rPr>
        <w:t>Vault Status</w:t>
      </w:r>
      <w:r w:rsidRPr="00F16E16">
        <w:rPr>
          <w:rStyle w:val="Hyperlink"/>
          <w:rFonts w:eastAsiaTheme="majorEastAsia"/>
          <w:color w:val="2F5496" w:themeColor="accent1" w:themeShade="BF"/>
          <w:u w:val="none"/>
          <w:lang w:val="en-US"/>
          <w:rPrChange w:id="1542" w:author="Moses, Robbie" w:date="2023-02-14T03:42:00Z">
            <w:rPr>
              <w:rStyle w:val="Hyperlink"/>
              <w:rFonts w:eastAsiaTheme="majorEastAsia"/>
              <w:color w:val="2F5496" w:themeColor="accent1" w:themeShade="BF"/>
              <w:lang w:val="en-US"/>
            </w:rPr>
          </w:rPrChange>
        </w:rPr>
        <w:fldChar w:fldCharType="end"/>
      </w:r>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1543" w:name="_TodaySnapshot_Page"/>
      <w:bookmarkStart w:id="1544" w:name="_Ref236038419"/>
      <w:bookmarkStart w:id="1545" w:name="_Ref236108341"/>
      <w:bookmarkStart w:id="1546" w:name="_Toc401058498"/>
      <w:bookmarkStart w:id="1547" w:name="_Toc74556383"/>
      <w:bookmarkStart w:id="1548" w:name="_Toc127491572"/>
      <w:bookmarkStart w:id="1549" w:name="_Toc128021105"/>
      <w:bookmarkEnd w:id="1543"/>
      <w:r>
        <w:t>Today</w:t>
      </w:r>
      <w:r>
        <w:rPr>
          <w:rFonts w:ascii="Wingdings" w:hAnsi="Wingdings"/>
        </w:rPr>
        <w:t></w:t>
      </w:r>
      <w:r>
        <w:t>Snapshot Page</w:t>
      </w:r>
      <w:bookmarkEnd w:id="1544"/>
      <w:bookmarkEnd w:id="1545"/>
      <w:bookmarkEnd w:id="1546"/>
      <w:bookmarkEnd w:id="1547"/>
      <w:bookmarkEnd w:id="1548"/>
      <w:bookmarkEnd w:id="1549"/>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1550" w:name="_Toc401058770"/>
      <w:bookmarkStart w:id="1551" w:name="_Toc74556450"/>
      <w:bookmarkStart w:id="1552" w:name="_Toc128022127"/>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1550"/>
      <w:bookmarkEnd w:id="1551"/>
      <w:bookmarkEnd w:id="1552"/>
    </w:p>
    <w:p w14:paraId="6C6B00DD" w14:textId="027A91C2" w:rsidR="007467C0" w:rsidRDefault="007467C0">
      <w:pPr>
        <w:pPrChange w:id="1553" w:author="Moses, Robbie" w:date="2023-02-23T01:21:00Z">
          <w:pPr>
            <w:jc w:val="center"/>
          </w:pPr>
        </w:pPrChange>
      </w:pPr>
      <w:del w:id="1554"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555"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1556" w:name="_Toc401058920"/>
      <w:bookmarkStart w:id="1557"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1556"/>
      <w:bookmarkEnd w:id="155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pPr>
              <w:pStyle w:val="TableHeader"/>
              <w:pPrChange w:id="1558" w:author="Moses, Robbie" w:date="2023-02-23T04:13:00Z">
                <w:pPr>
                  <w:pStyle w:val="TableHeader"/>
                  <w:snapToGrid w:val="0"/>
                </w:pPr>
              </w:pPrChange>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pPr>
              <w:pStyle w:val="TableHeader"/>
              <w:pPrChange w:id="1559" w:author="Moses, Robbie" w:date="2023-02-23T04:13:00Z">
                <w:pPr>
                  <w:pStyle w:val="TableHeader"/>
                  <w:snapToGrid w:val="0"/>
                </w:pPr>
              </w:pPrChange>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3F679984" w:rsidR="007467C0" w:rsidRDefault="007467C0" w:rsidP="00E2713D">
            <w:pPr>
              <w:pStyle w:val="TableBody"/>
              <w:rPr>
                <w:bCs/>
              </w:rPr>
            </w:pPr>
            <w:r>
              <w:t xml:space="preserve">This section displays when balances were last loaded for the </w:t>
            </w:r>
            <w:del w:id="1560" w:author="Moses, Robbie" w:date="2023-02-13T02:23:00Z">
              <w:r w:rsidDel="00E6108F">
                <w:delText>c</w:delText>
              </w:r>
            </w:del>
            <w:ins w:id="1561" w:author="Moses, Robbie" w:date="2023-02-13T02:23:00Z">
              <w:r w:rsidR="00E6108F">
                <w:t>C</w:t>
              </w:r>
            </w:ins>
            <w:r>
              <w:t xml:space="preserve">ashpoints assigned to the current user. The list is organized by date and groups the </w:t>
            </w:r>
            <w:del w:id="1562" w:author="Moses, Robbie" w:date="2023-02-13T02:23:00Z">
              <w:r w:rsidDel="00E6108F">
                <w:delText>c</w:delText>
              </w:r>
            </w:del>
            <w:ins w:id="1563" w:author="Moses, Robbie" w:date="2023-02-13T02:23:00Z">
              <w:r w:rsidR="00E6108F">
                <w:t>C</w:t>
              </w:r>
            </w:ins>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3F99D2C2" w:rsidR="007467C0" w:rsidRDefault="00E6108F" w:rsidP="00E2713D">
            <w:pPr>
              <w:pStyle w:val="TableBody"/>
            </w:pPr>
            <w:ins w:id="1564" w:author="Moses, Robbie" w:date="2023-02-13T02:23:00Z">
              <w:r>
                <w:t xml:space="preserve">The </w:t>
              </w:r>
            </w:ins>
            <w:r w:rsidR="007467C0">
              <w:t xml:space="preserve">Ordering Status screen displays a graphical indicator of the status of the current day’s orders. </w:t>
            </w:r>
            <w:commentRangeStart w:id="1565"/>
            <w:r w:rsidR="007467C0">
              <w:t>Clicking on any of the hyperlinks</w:t>
            </w:r>
            <w:commentRangeEnd w:id="1565"/>
            <w:r w:rsidR="00EB04FB">
              <w:rPr>
                <w:rStyle w:val="CommentReference"/>
                <w:rFonts w:ascii="Calibri" w:hAnsi="Calibri"/>
                <w:lang w:val="en-US" w:bidi="en-US"/>
              </w:rPr>
              <w:commentReference w:id="1565"/>
            </w:r>
            <w:r w:rsidR="007467C0">
              <w:t xml:space="preserve"> will take the user to the Orders Page. (See: </w:t>
            </w:r>
            <w:ins w:id="1566" w:author="Moses, Robbie" w:date="2023-02-22T06:24:00Z">
              <w:r w:rsidR="00A163D8" w:rsidRPr="00A163D8">
                <w:rPr>
                  <w:color w:val="4472C4" w:themeColor="accent1"/>
                  <w:rPrChange w:id="1567" w:author="Moses, Robbie" w:date="2023-02-22T06:24:00Z">
                    <w:rPr/>
                  </w:rPrChange>
                </w:rPr>
                <w:fldChar w:fldCharType="begin"/>
              </w:r>
              <w:r w:rsidR="00A163D8" w:rsidRPr="00A163D8">
                <w:rPr>
                  <w:color w:val="4472C4" w:themeColor="accent1"/>
                  <w:rPrChange w:id="1568" w:author="Moses, Robbie" w:date="2023-02-22T06:24:00Z">
                    <w:rPr/>
                  </w:rPrChange>
                </w:rPr>
                <w:instrText xml:space="preserve"> REF _Ref245722651 \h </w:instrText>
              </w:r>
            </w:ins>
            <w:r w:rsidR="00A163D8" w:rsidRPr="00587CBE">
              <w:rPr>
                <w:color w:val="4472C4" w:themeColor="accent1"/>
              </w:rPr>
            </w:r>
            <w:r w:rsidR="00A163D8" w:rsidRPr="00A163D8">
              <w:rPr>
                <w:color w:val="4472C4" w:themeColor="accent1"/>
                <w:rPrChange w:id="1569" w:author="Moses, Robbie" w:date="2023-02-22T06:24:00Z">
                  <w:rPr/>
                </w:rPrChange>
              </w:rPr>
              <w:fldChar w:fldCharType="separate"/>
            </w:r>
            <w:ins w:id="1570" w:author="Moses, Robbie" w:date="2023-02-22T06:24:00Z">
              <w:r w:rsidR="00A163D8" w:rsidRPr="00A163D8">
                <w:rPr>
                  <w:color w:val="4472C4" w:themeColor="accent1"/>
                  <w:rPrChange w:id="1571" w:author="Moses, Robbie" w:date="2023-02-22T06:24:00Z">
                    <w:rPr/>
                  </w:rPrChange>
                </w:rPr>
                <w:t>Vault Orders</w:t>
              </w:r>
              <w:r w:rsidR="00A163D8" w:rsidRPr="00A163D8">
                <w:rPr>
                  <w:color w:val="4472C4" w:themeColor="accent1"/>
                  <w:rPrChange w:id="1572" w:author="Moses, Robbie" w:date="2023-02-22T06:24:00Z">
                    <w:rPr/>
                  </w:rPrChange>
                </w:rPr>
                <w:fldChar w:fldCharType="end"/>
              </w:r>
            </w:ins>
            <w:ins w:id="1573" w:author="Moses, Robbie" w:date="2023-02-22T06:10:00Z">
              <w:r w:rsidR="00A163D8">
                <w:rPr>
                  <w:color w:val="4472C4" w:themeColor="accent1"/>
                </w:rPr>
                <w:t xml:space="preserve"> </w:t>
              </w:r>
            </w:ins>
            <w:commentRangeStart w:id="1574"/>
            <w:commentRangeStart w:id="1575"/>
            <w:r w:rsidR="007467C0">
              <w:fldChar w:fldCharType="begin"/>
            </w:r>
            <w:r w:rsidR="007467C0">
              <w:instrText xml:space="preserve"> REF Ref_todayorders \h </w:instrText>
            </w:r>
            <w:r w:rsidR="00E2713D">
              <w:instrText xml:space="preserve"> \* MERGEFORMAT </w:instrText>
            </w:r>
            <w:r w:rsidR="007467C0">
              <w:fldChar w:fldCharType="separate"/>
            </w:r>
            <w:r w:rsidR="007467C0" w:rsidRPr="00E6108F">
              <w:rPr>
                <w:b/>
                <w:bCs/>
                <w:color w:val="4472C4" w:themeColor="accent1"/>
                <w:lang w:val="en-US"/>
                <w:rPrChange w:id="1576" w:author="Moses, Robbie" w:date="2023-02-13T02:24:00Z">
                  <w:rPr>
                    <w:b/>
                    <w:bCs/>
                    <w:lang w:val="en-US"/>
                  </w:rPr>
                </w:rPrChange>
              </w:rPr>
              <w:t>Error! Reference source not found</w:t>
            </w:r>
            <w:r w:rsidR="007467C0">
              <w:rPr>
                <w:b/>
                <w:bCs/>
                <w:lang w:val="en-US"/>
              </w:rPr>
              <w:t>.</w:t>
            </w:r>
            <w:r w:rsidR="007467C0">
              <w:fldChar w:fldCharType="end"/>
            </w:r>
            <w:commentRangeEnd w:id="1574"/>
            <w:r w:rsidR="001432CB">
              <w:rPr>
                <w:rStyle w:val="CommentReference"/>
                <w:rFonts w:ascii="Calibri" w:hAnsi="Calibri"/>
                <w:lang w:val="en-US" w:bidi="en-US"/>
              </w:rPr>
              <w:commentReference w:id="1574"/>
            </w:r>
            <w:commentRangeEnd w:id="1575"/>
            <w:r w:rsidR="00A163D8">
              <w:rPr>
                <w:rStyle w:val="CommentReference"/>
                <w:rFonts w:ascii="Calibri" w:hAnsi="Calibri"/>
                <w:lang w:val="en-US" w:bidi="en-US"/>
              </w:rPr>
              <w:commentReference w:id="1575"/>
            </w:r>
            <w:r w:rsidR="007467C0">
              <w:t>). The right side of this section shows:</w:t>
            </w:r>
          </w:p>
          <w:p w14:paraId="3F14987A" w14:textId="402B4D0F" w:rsidR="007467C0" w:rsidRDefault="007467C0" w:rsidP="00E2713D">
            <w:pPr>
              <w:pStyle w:val="TableListBullet"/>
            </w:pPr>
            <w:r>
              <w:rPr>
                <w:b/>
              </w:rPr>
              <w:t xml:space="preserve">Total Number of Recommendations for Today - </w:t>
            </w:r>
            <w:r>
              <w:t xml:space="preserve">The Total Number of Cashpoints, assigned to this user, which </w:t>
            </w:r>
            <w:del w:id="1577" w:author="Moses, Robbie" w:date="2023-02-13T02:24:00Z">
              <w:r w:rsidDel="00E6108F">
                <w:delText xml:space="preserve">have </w:delText>
              </w:r>
            </w:del>
            <w:ins w:id="1578" w:author="Moses, Robbie" w:date="2023-02-13T02:24:00Z">
              <w:r w:rsidR="00E6108F">
                <w:t xml:space="preserve">has </w:t>
              </w:r>
            </w:ins>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60896218" w:rsidR="007467C0" w:rsidRDefault="007467C0" w:rsidP="00E2713D">
            <w:pPr>
              <w:pStyle w:val="TableListBullet"/>
            </w:pPr>
            <w:r>
              <w:rPr>
                <w:b/>
              </w:rPr>
              <w:t xml:space="preserve">Recommendations remaining to be processed – </w:t>
            </w:r>
            <w:r>
              <w:t xml:space="preserve">This number is the number of Cashpoints, assigned to this user, which </w:t>
            </w:r>
            <w:del w:id="1579" w:author="Moses, Robbie" w:date="2023-02-13T02:24:00Z">
              <w:r w:rsidDel="00E6108F">
                <w:delText xml:space="preserve">have </w:delText>
              </w:r>
            </w:del>
            <w:ins w:id="1580" w:author="Moses, Robbie" w:date="2023-02-13T02:24:00Z">
              <w:r w:rsidR="00E6108F">
                <w:t xml:space="preserve">has </w:t>
              </w:r>
            </w:ins>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7F57A6C4" w:rsidR="007467C0" w:rsidRDefault="007467C0" w:rsidP="00E2713D">
            <w:pPr>
              <w:pStyle w:val="TableListBullet"/>
            </w:pPr>
            <w:r>
              <w:rPr>
                <w:b/>
              </w:rPr>
              <w:t>Recommendations that have been ordered –</w:t>
            </w:r>
            <w:r>
              <w:t xml:space="preserve"> This number is the number of Cashpoints, assigned to this user, which </w:t>
            </w:r>
            <w:del w:id="1581" w:author="Moses, Robbie" w:date="2023-02-13T02:24:00Z">
              <w:r w:rsidDel="00E6108F">
                <w:delText xml:space="preserve">have </w:delText>
              </w:r>
            </w:del>
            <w:ins w:id="1582" w:author="Moses, Robbie" w:date="2023-02-13T02:24:00Z">
              <w:r w:rsidR="00E6108F">
                <w:t xml:space="preserve">has </w:t>
              </w:r>
            </w:ins>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263CF5D7" w:rsidR="007467C0" w:rsidRPr="00CE77F4" w:rsidRDefault="007467C0" w:rsidP="00E2713D">
            <w:pPr>
              <w:pStyle w:val="TableBody"/>
              <w:rPr>
                <w:lang w:val="en-US"/>
              </w:rPr>
            </w:pPr>
            <w:r>
              <w:rPr>
                <w:lang w:val="en-US"/>
              </w:rPr>
              <w:t>This portion</w:t>
            </w:r>
            <w:r>
              <w:t xml:space="preserve"> informs about the orders already committed, overridden or manually created for </w:t>
            </w:r>
            <w:ins w:id="1583" w:author="Moses, Robbie" w:date="2023-02-13T02:24:00Z">
              <w:r w:rsidR="00E6108F">
                <w:rPr>
                  <w:lang w:val="en-US"/>
                </w:rPr>
                <w:t>C</w:t>
              </w:r>
            </w:ins>
            <w:del w:id="1584" w:author="Moses, Robbie" w:date="2023-02-13T02:24:00Z">
              <w:r w:rsidDel="00E6108F">
                <w:rPr>
                  <w:lang w:val="en-US"/>
                </w:rPr>
                <w:delText>c</w:delText>
              </w:r>
            </w:del>
            <w:r>
              <w:rPr>
                <w:lang w:val="en-US"/>
              </w:rPr>
              <w:t>ashpoints</w:t>
            </w:r>
            <w:r>
              <w:t>.</w:t>
            </w:r>
          </w:p>
          <w:p w14:paraId="09947A4E" w14:textId="1C60A7A1" w:rsidR="007467C0" w:rsidRDefault="007467C0" w:rsidP="00E2713D">
            <w:pPr>
              <w:pStyle w:val="TableBody"/>
            </w:pPr>
            <w:r>
              <w:t>The information show</w:t>
            </w:r>
            <w:ins w:id="1585" w:author="Moses, Robbie" w:date="2023-02-13T02:24:00Z">
              <w:r w:rsidR="00E6108F">
                <w:t>n</w:t>
              </w:r>
            </w:ins>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58D9A391"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del w:id="1586" w:author="Moses, Robbie" w:date="2023-02-13T02:25:00Z">
              <w:r w:rsidRPr="00F270BD" w:rsidDel="00E6108F">
                <w:rPr>
                  <w:color w:val="4472C4" w:themeColor="accent1"/>
                </w:rPr>
                <w:delText xml:space="preserve"> </w:delText>
              </w:r>
            </w:del>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1587" w:name="_Ref221514354"/>
      <w:bookmarkStart w:id="1588" w:name="_Toc401058501"/>
      <w:bookmarkStart w:id="1589" w:name="_Toc74556384"/>
      <w:bookmarkStart w:id="1590" w:name="_Toc127491573"/>
      <w:bookmarkStart w:id="1591" w:name="_Toc128021106"/>
      <w:r>
        <w:t>Snapshot</w:t>
      </w:r>
      <w:r>
        <w:rPr>
          <w:rFonts w:ascii="Wingdings" w:hAnsi="Wingdings"/>
        </w:rPr>
        <w:t></w:t>
      </w:r>
      <w:r>
        <w:t>To Do List</w:t>
      </w:r>
      <w:bookmarkEnd w:id="1587"/>
      <w:bookmarkEnd w:id="1588"/>
      <w:bookmarkEnd w:id="1589"/>
      <w:bookmarkEnd w:id="1590"/>
      <w:bookmarkEnd w:id="1591"/>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1592" w:name="_Toc401058773"/>
      <w:bookmarkStart w:id="1593" w:name="_Toc74556451"/>
      <w:bookmarkStart w:id="1594" w:name="_Toc128022128"/>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1592"/>
      <w:bookmarkEnd w:id="1593"/>
      <w:bookmarkEnd w:id="1594"/>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1595" w:name="_Toc401058924"/>
      <w:bookmarkStart w:id="1596"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1595"/>
      <w:bookmarkEnd w:id="1596"/>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pPr>
              <w:pStyle w:val="TableHeader"/>
              <w:pPrChange w:id="1597" w:author="Moses, Robbie" w:date="2023-02-23T04:13:00Z">
                <w:pPr>
                  <w:pStyle w:val="TableHeader"/>
                  <w:snapToGrid w:val="0"/>
                </w:pPr>
              </w:pPrChange>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pPr>
              <w:pStyle w:val="TableHeader"/>
              <w:pPrChange w:id="1598" w:author="Moses, Robbie" w:date="2023-02-23T04:13:00Z">
                <w:pPr>
                  <w:pStyle w:val="TableHeader"/>
                  <w:snapToGrid w:val="0"/>
                </w:pPr>
              </w:pPrChange>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48F2CAA3" w:rsidR="007467C0" w:rsidRDefault="007467C0" w:rsidP="00DE0731">
            <w:pPr>
              <w:pStyle w:val="TableBody"/>
            </w:pPr>
            <w:r>
              <w:t xml:space="preserve">Indicates that the item has been checked but </w:t>
            </w:r>
            <w:del w:id="1599" w:author="Moses, Robbie" w:date="2023-02-13T02:26:00Z">
              <w:r w:rsidDel="00E6108F">
                <w:delText>there are some items that</w:delText>
              </w:r>
            </w:del>
            <w:ins w:id="1600" w:author="Moses, Robbie" w:date="2023-02-13T02:26:00Z">
              <w:r w:rsidR="00E6108F">
                <w:t>some items</w:t>
              </w:r>
            </w:ins>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390F0471"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ins w:id="1601" w:author="Moses, Robbie" w:date="2023-02-13T02:26:00Z">
              <w:r w:rsidR="00E6108F">
                <w:t>C</w:t>
              </w:r>
            </w:ins>
            <w:del w:id="1602" w:author="Moses, Robbie" w:date="2023-02-13T02:26:00Z">
              <w:r w:rsidRPr="00DE0731" w:rsidDel="00E6108F">
                <w:delText>c</w:delText>
              </w:r>
            </w:del>
            <w:r w:rsidRPr="00DE0731">
              <w:t xml:space="preserve">ashpoints or </w:t>
            </w:r>
            <w:del w:id="1603" w:author="Moses, Robbie" w:date="2023-02-13T02:26:00Z">
              <w:r w:rsidRPr="00DE0731" w:rsidDel="00E6108F">
                <w:delText xml:space="preserve">to </w:delText>
              </w:r>
            </w:del>
            <w:r w:rsidRPr="00DE0731">
              <w:t>just one.</w:t>
            </w:r>
            <w:r w:rsidRPr="00DE0731">
              <w:br/>
            </w:r>
            <w:r w:rsidRPr="00126712">
              <w:rPr>
                <w:b/>
                <w:bCs/>
              </w:rPr>
              <w:t xml:space="preserve">Green - </w:t>
            </w:r>
            <w:r w:rsidRPr="00DE0731">
              <w:t xml:space="preserve">There are no errors </w:t>
            </w:r>
            <w:del w:id="1604" w:author="Moses, Robbie" w:date="2023-02-13T02:26:00Z">
              <w:r w:rsidRPr="00DE0731" w:rsidDel="00E6108F">
                <w:delText xml:space="preserve">from </w:delText>
              </w:r>
            </w:del>
            <w:ins w:id="1605" w:author="Moses, Robbie" w:date="2023-02-13T02:26:00Z">
              <w:r w:rsidR="00E6108F">
                <w:t>in</w:t>
              </w:r>
              <w:r w:rsidR="00E6108F" w:rsidRPr="00DE0731">
                <w:t xml:space="preserve"> </w:t>
              </w:r>
            </w:ins>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30DC2992" w:rsidR="007467C0" w:rsidRPr="00DE0731" w:rsidRDefault="007467C0" w:rsidP="00DE0731">
            <w:pPr>
              <w:pStyle w:val="TableBody"/>
            </w:pPr>
            <w:r w:rsidRPr="004B3A5F">
              <w:rPr>
                <w:b/>
                <w:bCs/>
              </w:rPr>
              <w:t>Red -</w:t>
            </w:r>
            <w:r w:rsidRPr="00DE0731">
              <w:t xml:space="preserve"> There are </w:t>
            </w:r>
            <w:del w:id="1606" w:author="Moses, Robbie" w:date="2023-02-13T02:27:00Z">
              <w:r w:rsidRPr="00DE0731" w:rsidDel="00E6108F">
                <w:delText>c</w:delText>
              </w:r>
            </w:del>
            <w:ins w:id="1607" w:author="Moses, Robbie" w:date="2023-02-13T02:27:00Z">
              <w:r w:rsidR="00E6108F">
                <w:t>C</w:t>
              </w:r>
            </w:ins>
            <w:r w:rsidRPr="00DE0731">
              <w:t>ashpoints that failed the aggregation process.</w:t>
            </w:r>
            <w:r w:rsidRPr="00DE0731">
              <w:br/>
            </w:r>
            <w:r w:rsidRPr="004B3A5F">
              <w:rPr>
                <w:b/>
                <w:bCs/>
              </w:rPr>
              <w:t>Green -</w:t>
            </w:r>
            <w:r w:rsidRPr="00DE0731">
              <w:t xml:space="preserve"> There are no errors </w:t>
            </w:r>
            <w:del w:id="1608" w:author="Moses, Robbie" w:date="2023-02-13T02:27:00Z">
              <w:r w:rsidRPr="00DE0731" w:rsidDel="00E6108F">
                <w:delText xml:space="preserve">for </w:delText>
              </w:r>
            </w:del>
            <w:ins w:id="1609" w:author="Moses, Robbie" w:date="2023-02-13T02:27:00Z">
              <w:r w:rsidR="00E6108F">
                <w:t>in</w:t>
              </w:r>
              <w:r w:rsidR="00E6108F" w:rsidRPr="00DE0731">
                <w:t xml:space="preserve"> </w:t>
              </w:r>
            </w:ins>
            <w:r w:rsidRPr="00DE0731">
              <w:t xml:space="preserve">the aggregation process. </w:t>
            </w:r>
          </w:p>
          <w:p w14:paraId="47BB0274" w14:textId="7BBF4994" w:rsidR="004B3A5F" w:rsidRPr="00143789" w:rsidRDefault="007467C0" w:rsidP="004B3A5F">
            <w:pPr>
              <w:pStyle w:val="TableBody"/>
              <w:rPr>
                <w:lang w:val="en-US"/>
              </w:rPr>
            </w:pPr>
            <w:r>
              <w:rPr>
                <w:lang w:val="en-US"/>
              </w:rPr>
              <w:lastRenderedPageBreak/>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77777777" w:rsidR="007467C0" w:rsidRDefault="007467C0" w:rsidP="00DE0731">
            <w:pPr>
              <w:pStyle w:val="TableBody"/>
            </w:pPr>
            <w:r w:rsidRPr="00980919">
              <w:rPr>
                <w:b/>
                <w:bCs/>
              </w:rPr>
              <w:t>Red –</w:t>
            </w:r>
            <w:r>
              <w:t xml:space="preserve"> There are active Cashpoints, assigned to this user, with out of date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77777777" w:rsidR="007467C0" w:rsidRDefault="007467C0" w:rsidP="00DE0731">
            <w:pPr>
              <w:pStyle w:val="TableBody"/>
            </w:pPr>
            <w:r>
              <w:t xml:space="preserve">If a red legend is displayed, balances must be loaded for those Cashpoints with out of date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2748E3F" w:rsidR="007467C0" w:rsidRPr="00DE0731" w:rsidRDefault="007467C0" w:rsidP="00DE0731">
            <w:pPr>
              <w:pStyle w:val="TableBody"/>
            </w:pPr>
            <w:r w:rsidRPr="00476311">
              <w:rPr>
                <w:b/>
                <w:bCs/>
              </w:rPr>
              <w:t>Red -</w:t>
            </w:r>
            <w:r w:rsidRPr="00DE0731">
              <w:t xml:space="preserve"> You have poor forecast health for some of your </w:t>
            </w:r>
            <w:del w:id="1610" w:author="Moses, Robbie" w:date="2023-02-13T02:28:00Z">
              <w:r w:rsidRPr="00DE0731" w:rsidDel="00E6108F">
                <w:delText>c</w:delText>
              </w:r>
            </w:del>
            <w:ins w:id="1611" w:author="Moses, Robbie" w:date="2023-02-13T02:28:00Z">
              <w:r w:rsidR="00E6108F">
                <w:t>C</w:t>
              </w:r>
            </w:ins>
            <w:r w:rsidRPr="00DE0731">
              <w:t>ashpoints.</w:t>
            </w:r>
            <w:r w:rsidRPr="00DE0731">
              <w:br/>
            </w:r>
            <w:r w:rsidRPr="00476311">
              <w:rPr>
                <w:b/>
                <w:bCs/>
              </w:rPr>
              <w:t>Yellow -</w:t>
            </w:r>
            <w:r w:rsidRPr="00DE0731">
              <w:t xml:space="preserve"> You have marginal forecast health for some of your </w:t>
            </w:r>
            <w:ins w:id="1612" w:author="Moses, Robbie" w:date="2023-02-13T02:28:00Z">
              <w:r w:rsidR="00E6108F">
                <w:t>C</w:t>
              </w:r>
            </w:ins>
            <w:del w:id="1613" w:author="Moses, Robbie" w:date="2023-02-13T02:28:00Z">
              <w:r w:rsidRPr="00DE0731" w:rsidDel="00E6108F">
                <w:delText>c</w:delText>
              </w:r>
            </w:del>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pPr>
              <w:pStyle w:val="TableHeader"/>
              <w:pPrChange w:id="1614" w:author="Moses, Robbie" w:date="2023-02-23T04:13:00Z">
                <w:pPr>
                  <w:pStyle w:val="TableHeader"/>
                  <w:snapToGrid w:val="0"/>
                </w:pPr>
              </w:pPrChange>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2B5812DD"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del w:id="1615" w:author="Moses, Robbie" w:date="2023-02-13T02:29:00Z">
              <w:r w:rsidRPr="00431681" w:rsidDel="00E6108F">
                <w:delText xml:space="preserve">insure </w:delText>
              </w:r>
            </w:del>
            <w:ins w:id="1616" w:author="Moses, Robbie" w:date="2023-02-13T02:29:00Z">
              <w:r w:rsidR="00E6108F">
                <w:t>e</w:t>
              </w:r>
              <w:r w:rsidR="00E6108F" w:rsidRPr="00431681">
                <w:t xml:space="preserve">nsure </w:t>
              </w:r>
            </w:ins>
            <w:r w:rsidRPr="00431681">
              <w:t xml:space="preserve">that settings and sorter usage planning </w:t>
            </w:r>
            <w:del w:id="1617" w:author="Moses, Robbie" w:date="2023-02-13T02:29:00Z">
              <w:r w:rsidRPr="00431681" w:rsidDel="00E6108F">
                <w:delText xml:space="preserve">has </w:delText>
              </w:r>
            </w:del>
            <w:ins w:id="1618" w:author="Moses, Robbie" w:date="2023-02-13T02:29:00Z">
              <w:r w:rsidR="00E6108F" w:rsidRPr="00431681">
                <w:t>ha</w:t>
              </w:r>
              <w:r w:rsidR="00E6108F">
                <w:t>ve</w:t>
              </w:r>
              <w:r w:rsidR="00E6108F" w:rsidRPr="00431681">
                <w:t xml:space="preserve"> </w:t>
              </w:r>
            </w:ins>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1797439D" w:rsidR="007467C0" w:rsidRPr="00431681" w:rsidRDefault="007467C0" w:rsidP="00DE0731">
            <w:pPr>
              <w:pStyle w:val="TableBody"/>
            </w:pPr>
            <w:r>
              <w:t xml:space="preserve">It is recommended </w:t>
            </w:r>
            <w:del w:id="1619" w:author="Moses, Robbie" w:date="2023-02-13T02:29:00Z">
              <w:r w:rsidDel="00E6108F">
                <w:delText xml:space="preserve">for </w:delText>
              </w:r>
            </w:del>
            <w:ins w:id="1620" w:author="Moses, Robbie" w:date="2023-02-13T02:29:00Z">
              <w:r w:rsidR="00E6108F">
                <w:t xml:space="preserve">that </w:t>
              </w:r>
            </w:ins>
            <w:r>
              <w:t xml:space="preserve">the users </w:t>
            </w:r>
            <w:del w:id="1621" w:author="Moses, Robbie" w:date="2023-02-13T02:29:00Z">
              <w:r w:rsidDel="00E6108F">
                <w:delText xml:space="preserve">to </w:delText>
              </w:r>
            </w:del>
            <w:r>
              <w:t>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45A37A3"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ins w:id="1622" w:author="Moses, Robbie" w:date="2023-02-22T05:55:00Z">
              <w:r w:rsidR="00840C4F" w:rsidRPr="00840C4F">
                <w:rPr>
                  <w:rStyle w:val="TopicCrossReference"/>
                  <w:color w:val="4472C4" w:themeColor="accent1"/>
                  <w:rPrChange w:id="1623" w:author="Moses, Robbie" w:date="2023-02-22T05:55:00Z">
                    <w:rPr>
                      <w:rStyle w:val="TopicCrossReference"/>
                    </w:rPr>
                  </w:rPrChange>
                </w:rPr>
                <w:fldChar w:fldCharType="begin"/>
              </w:r>
              <w:r w:rsidR="00840C4F" w:rsidRPr="00840C4F">
                <w:rPr>
                  <w:rStyle w:val="TopicCrossReference"/>
                  <w:color w:val="4472C4" w:themeColor="accent1"/>
                  <w:rPrChange w:id="1624" w:author="Moses, Robbie" w:date="2023-02-22T05:55:00Z">
                    <w:rPr>
                      <w:rStyle w:val="TopicCrossReference"/>
                    </w:rPr>
                  </w:rPrChange>
                </w:rPr>
                <w:instrText xml:space="preserve"> REF _Ref246139824 \h </w:instrText>
              </w:r>
            </w:ins>
            <w:r w:rsidR="00840C4F" w:rsidRPr="00B147BC">
              <w:rPr>
                <w:rStyle w:val="TopicCrossReference"/>
                <w:color w:val="4472C4" w:themeColor="accent1"/>
              </w:rPr>
            </w:r>
            <w:r w:rsidR="00840C4F" w:rsidRPr="00840C4F">
              <w:rPr>
                <w:rStyle w:val="TopicCrossReference"/>
                <w:color w:val="4472C4" w:themeColor="accent1"/>
                <w:rPrChange w:id="1625" w:author="Moses, Robbie" w:date="2023-02-22T05:55:00Z">
                  <w:rPr>
                    <w:rStyle w:val="TopicCrossReference"/>
                  </w:rPr>
                </w:rPrChange>
              </w:rPr>
              <w:fldChar w:fldCharType="separate"/>
            </w:r>
            <w:ins w:id="1626" w:author="Moses, Robbie" w:date="2023-02-22T05:55:00Z">
              <w:r w:rsidR="00840C4F" w:rsidRPr="00840C4F">
                <w:rPr>
                  <w:color w:val="4472C4" w:themeColor="accent1"/>
                  <w:rPrChange w:id="1627" w:author="Moses, Robbie" w:date="2023-02-22T05:55:00Z">
                    <w:rPr/>
                  </w:rPrChange>
                </w:rPr>
                <w:t>Events</w:t>
              </w:r>
              <w:r w:rsidR="00840C4F" w:rsidRPr="00840C4F">
                <w:rPr>
                  <w:rFonts w:ascii="Wingdings" w:hAnsi="Wingdings"/>
                  <w:color w:val="4472C4" w:themeColor="accent1"/>
                  <w:rPrChange w:id="1628" w:author="Moses, Robbie" w:date="2023-02-22T05:55:00Z">
                    <w:rPr>
                      <w:rFonts w:ascii="Wingdings" w:hAnsi="Wingdings"/>
                    </w:rPr>
                  </w:rPrChange>
                </w:rPr>
                <w:t></w:t>
              </w:r>
              <w:r w:rsidR="00840C4F" w:rsidRPr="00840C4F">
                <w:rPr>
                  <w:color w:val="4472C4" w:themeColor="accent1"/>
                  <w:rPrChange w:id="1629" w:author="Moses, Robbie" w:date="2023-02-22T05:55:00Z">
                    <w:rPr/>
                  </w:rPrChange>
                </w:rPr>
                <w:t>Events Page</w:t>
              </w:r>
              <w:r w:rsidR="00840C4F" w:rsidRPr="00840C4F">
                <w:rPr>
                  <w:rStyle w:val="TopicCrossReference"/>
                  <w:color w:val="4472C4" w:themeColor="accent1"/>
                  <w:rPrChange w:id="1630" w:author="Moses, Robbie" w:date="2023-02-22T05:55:00Z">
                    <w:rPr>
                      <w:rStyle w:val="TopicCrossReference"/>
                    </w:rPr>
                  </w:rPrChange>
                </w:rPr>
                <w:fldChar w:fldCharType="end"/>
              </w:r>
            </w:ins>
            <w:commentRangeStart w:id="1631"/>
            <w:commentRangeStart w:id="1632"/>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Error! Reference source not found.</w:t>
            </w:r>
            <w:r>
              <w:rPr>
                <w:rStyle w:val="TopicCrossReference"/>
              </w:rPr>
              <w:fldChar w:fldCharType="end"/>
            </w:r>
            <w:commentRangeEnd w:id="1631"/>
            <w:r w:rsidR="004F1B6E">
              <w:rPr>
                <w:rStyle w:val="CommentReference"/>
                <w:rFonts w:ascii="Calibri" w:hAnsi="Calibri"/>
                <w:lang w:val="en-US" w:bidi="en-US"/>
              </w:rPr>
              <w:commentReference w:id="1631"/>
            </w:r>
            <w:commentRangeEnd w:id="1632"/>
            <w:r w:rsidR="00840C4F">
              <w:rPr>
                <w:rStyle w:val="CommentReference"/>
                <w:rFonts w:ascii="Calibri" w:hAnsi="Calibri"/>
                <w:lang w:val="en-US" w:bidi="en-US"/>
              </w:rPr>
              <w:commentReference w:id="1632"/>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8B2DF" w:rsidR="007467C0" w:rsidRDefault="007467C0" w:rsidP="00DE0731">
            <w:pPr>
              <w:pStyle w:val="TableBody"/>
            </w:pPr>
            <w:del w:id="1633" w:author="Moses, Robbie" w:date="2023-02-13T02:30:00Z">
              <w:r w:rsidDel="00E6108F">
                <w:delText>In order t</w:delText>
              </w:r>
            </w:del>
            <w:ins w:id="1634" w:author="Moses, Robbie" w:date="2023-02-13T02:30:00Z">
              <w:r w:rsidR="00E6108F">
                <w:t>T</w:t>
              </w:r>
            </w:ins>
            <w:r>
              <w:t xml:space="preserve">o monitor </w:t>
            </w:r>
            <w:ins w:id="1635" w:author="Moses, Robbie" w:date="2023-02-13T02:30:00Z">
              <w:r w:rsidR="00E6108F">
                <w:t xml:space="preserve">the </w:t>
              </w:r>
            </w:ins>
            <w:r>
              <w:t xml:space="preserve">costs of the network, analysts have to make sure the cost settings are up to date and </w:t>
            </w:r>
            <w:ins w:id="1636" w:author="Moses, Robbie" w:date="2023-02-13T02:30:00Z">
              <w:r w:rsidR="00E6108F">
                <w:t xml:space="preserve">the </w:t>
              </w:r>
            </w:ins>
            <w:r>
              <w:t>actual cost calculation is being run on a weekly basis. For more information, see</w:t>
            </w:r>
            <w:ins w:id="1637" w:author="Moses, Robbie" w:date="2023-02-22T06:28:00Z">
              <w:r w:rsidR="00A163D8">
                <w:t xml:space="preserve"> </w:t>
              </w:r>
            </w:ins>
            <w:ins w:id="1638" w:author="Moses, Robbie" w:date="2023-02-22T06:29:00Z">
              <w:r w:rsidR="00A163D8" w:rsidRPr="00A163D8">
                <w:rPr>
                  <w:color w:val="4472C4" w:themeColor="accent1"/>
                  <w:rPrChange w:id="1639" w:author="Moses, Robbie" w:date="2023-02-22T06:29:00Z">
                    <w:rPr/>
                  </w:rPrChange>
                </w:rPr>
                <w:fldChar w:fldCharType="begin"/>
              </w:r>
              <w:r w:rsidR="00A163D8" w:rsidRPr="00A163D8">
                <w:rPr>
                  <w:color w:val="4472C4" w:themeColor="accent1"/>
                  <w:rPrChange w:id="1640" w:author="Moses, Robbie" w:date="2023-02-22T06:29:00Z">
                    <w:rPr/>
                  </w:rPrChange>
                </w:rPr>
                <w:instrText xml:space="preserve"> REF _Ref246139894 \h </w:instrText>
              </w:r>
            </w:ins>
            <w:r w:rsidR="00A163D8" w:rsidRPr="00B147BC">
              <w:rPr>
                <w:color w:val="4472C4" w:themeColor="accent1"/>
              </w:rPr>
            </w:r>
            <w:r w:rsidR="00A163D8" w:rsidRPr="00A163D8">
              <w:rPr>
                <w:color w:val="4472C4" w:themeColor="accent1"/>
                <w:rPrChange w:id="1641" w:author="Moses, Robbie" w:date="2023-02-22T06:29:00Z">
                  <w:rPr/>
                </w:rPrChange>
              </w:rPr>
              <w:fldChar w:fldCharType="separate"/>
            </w:r>
            <w:ins w:id="1642" w:author="Moses, Robbie" w:date="2023-02-22T06:29:00Z">
              <w:r w:rsidR="00A163D8" w:rsidRPr="00A163D8">
                <w:rPr>
                  <w:color w:val="4472C4" w:themeColor="accent1"/>
                  <w:rPrChange w:id="1643" w:author="Moses, Robbie" w:date="2023-02-22T06:29:00Z">
                    <w:rPr/>
                  </w:rPrChange>
                </w:rPr>
                <w:t>Processing</w:t>
              </w:r>
              <w:r w:rsidR="00A163D8" w:rsidRPr="00A163D8">
                <w:rPr>
                  <w:rFonts w:ascii="Wingdings" w:hAnsi="Wingdings"/>
                  <w:color w:val="4472C4" w:themeColor="accent1"/>
                  <w:rPrChange w:id="1644" w:author="Moses, Robbie" w:date="2023-02-22T06:29:00Z">
                    <w:rPr>
                      <w:rFonts w:ascii="Wingdings" w:hAnsi="Wingdings"/>
                    </w:rPr>
                  </w:rPrChange>
                </w:rPr>
                <w:t></w:t>
              </w:r>
              <w:r w:rsidR="00A163D8" w:rsidRPr="00A163D8">
                <w:rPr>
                  <w:color w:val="4472C4" w:themeColor="accent1"/>
                  <w:rPrChange w:id="1645" w:author="Moses, Robbie" w:date="2023-02-22T06:29:00Z">
                    <w:rPr/>
                  </w:rPrChange>
                </w:rPr>
                <w:t>Cost Calculation</w:t>
              </w:r>
              <w:r w:rsidR="00A163D8" w:rsidRPr="00A163D8">
                <w:rPr>
                  <w:color w:val="4472C4" w:themeColor="accent1"/>
                  <w:rPrChange w:id="1646" w:author="Moses, Robbie" w:date="2023-02-22T06:29:00Z">
                    <w:rPr/>
                  </w:rPrChange>
                </w:rPr>
                <w:fldChar w:fldCharType="end"/>
              </w:r>
            </w:ins>
            <w:ins w:id="1647" w:author="Moses, Robbie" w:date="2023-02-22T05:59:00Z">
              <w:r w:rsidR="00840C4F" w:rsidRPr="00A163D8">
                <w:rPr>
                  <w:color w:val="4472C4" w:themeColor="accent1"/>
                  <w:rPrChange w:id="1648" w:author="Moses, Robbie" w:date="2023-02-22T06:29:00Z">
                    <w:rPr/>
                  </w:rPrChange>
                </w:rPr>
                <w:t xml:space="preserve"> </w:t>
              </w:r>
            </w:ins>
            <w:ins w:id="1649" w:author="Moses, Robbie" w:date="2023-02-22T06:00:00Z">
              <w:r w:rsidR="00840C4F" w:rsidRPr="00840C4F">
                <w:rPr>
                  <w:color w:val="4472C4" w:themeColor="accent1"/>
                  <w:rPrChange w:id="1650" w:author="Moses, Robbie" w:date="2023-02-22T06:00:00Z">
                    <w:rPr/>
                  </w:rPrChange>
                </w:rPr>
                <w:fldChar w:fldCharType="begin"/>
              </w:r>
              <w:r w:rsidR="00840C4F" w:rsidRPr="00840C4F">
                <w:rPr>
                  <w:color w:val="4472C4" w:themeColor="accent1"/>
                  <w:rPrChange w:id="1651" w:author="Moses, Robbie" w:date="2023-02-22T06:00:00Z">
                    <w:rPr/>
                  </w:rPrChange>
                </w:rPr>
                <w:instrText xml:space="preserve"> REF _Ref245719423 \h </w:instrText>
              </w:r>
            </w:ins>
            <w:r w:rsidR="00840C4F" w:rsidRPr="00B147BC">
              <w:rPr>
                <w:color w:val="4472C4" w:themeColor="accent1"/>
              </w:rPr>
            </w:r>
            <w:r w:rsidR="00840C4F" w:rsidRPr="00840C4F">
              <w:rPr>
                <w:color w:val="4472C4" w:themeColor="accent1"/>
                <w:rPrChange w:id="1652" w:author="Moses, Robbie" w:date="2023-02-22T06:00:00Z">
                  <w:rPr/>
                </w:rPrChange>
              </w:rPr>
              <w:fldChar w:fldCharType="separate"/>
            </w:r>
            <w:ins w:id="1653" w:author="Moses, Robbie" w:date="2023-02-22T06:00:00Z">
              <w:r w:rsidR="00840C4F" w:rsidRPr="00840C4F">
                <w:rPr>
                  <w:color w:val="4472C4" w:themeColor="accent1"/>
                  <w:rPrChange w:id="1654" w:author="Moses, Robbie" w:date="2023-02-22T06:00:00Z">
                    <w:rPr/>
                  </w:rPrChange>
                </w:rPr>
                <w:t>Cashpoint</w:t>
              </w:r>
              <w:r w:rsidR="00840C4F" w:rsidRPr="00840C4F">
                <w:rPr>
                  <w:rFonts w:ascii="Wingdings" w:hAnsi="Wingdings"/>
                  <w:color w:val="4472C4" w:themeColor="accent1"/>
                  <w:rPrChange w:id="1655" w:author="Moses, Robbie" w:date="2023-02-22T06:00:00Z">
                    <w:rPr>
                      <w:rFonts w:ascii="Wingdings" w:hAnsi="Wingdings"/>
                    </w:rPr>
                  </w:rPrChange>
                </w:rPr>
                <w:t></w:t>
              </w:r>
              <w:r w:rsidR="00840C4F" w:rsidRPr="00840C4F">
                <w:rPr>
                  <w:color w:val="4472C4" w:themeColor="accent1"/>
                  <w:rPrChange w:id="1656" w:author="Moses, Robbie" w:date="2023-02-22T06:00:00Z">
                    <w:rPr/>
                  </w:rPrChange>
                </w:rPr>
                <w:t>Advanced</w:t>
              </w:r>
              <w:r w:rsidR="00840C4F" w:rsidRPr="00840C4F">
                <w:rPr>
                  <w:rFonts w:ascii="Wingdings" w:hAnsi="Wingdings"/>
                  <w:color w:val="4472C4" w:themeColor="accent1"/>
                  <w:rPrChange w:id="1657" w:author="Moses, Robbie" w:date="2023-02-22T06:00:00Z">
                    <w:rPr>
                      <w:rFonts w:ascii="Wingdings" w:hAnsi="Wingdings"/>
                    </w:rPr>
                  </w:rPrChange>
                </w:rPr>
                <w:t></w:t>
              </w:r>
              <w:r w:rsidR="00840C4F" w:rsidRPr="00840C4F">
                <w:rPr>
                  <w:color w:val="4472C4" w:themeColor="accent1"/>
                  <w:rPrChange w:id="1658" w:author="Moses, Robbie" w:date="2023-02-22T06:00:00Z">
                    <w:rPr/>
                  </w:rPrChange>
                </w:rPr>
                <w:t>Costs</w:t>
              </w:r>
              <w:r w:rsidR="00840C4F" w:rsidRPr="00840C4F">
                <w:rPr>
                  <w:color w:val="4472C4" w:themeColor="accent1"/>
                  <w:rPrChange w:id="1659" w:author="Moses, Robbie" w:date="2023-02-22T06:00:00Z">
                    <w:rPr/>
                  </w:rPrChange>
                </w:rPr>
                <w:fldChar w:fldCharType="end"/>
              </w:r>
            </w:ins>
            <w:r w:rsidRPr="00840C4F">
              <w:rPr>
                <w:color w:val="4472C4" w:themeColor="accent1"/>
                <w:rPrChange w:id="1660" w:author="Moses, Robbie" w:date="2023-02-22T06:00:00Z">
                  <w:rPr/>
                </w:rPrChange>
              </w:rPr>
              <w:t xml:space="preserve"> </w:t>
            </w:r>
            <w:commentRangeStart w:id="1661"/>
            <w:commentRangeStart w:id="1662"/>
            <w:r w:rsidRPr="00DE0731">
              <w:rPr>
                <w:rStyle w:val="TopicCrossReference"/>
                <w:b/>
                <w:bCs/>
                <w:lang w:val="en-US"/>
              </w:rPr>
              <w:fldChar w:fldCharType="begin"/>
            </w:r>
            <w:r w:rsidRPr="00DE0731">
              <w:rPr>
                <w:rStyle w:val="TopicCrossReference"/>
                <w:b/>
                <w:bCs/>
                <w:lang w:val="en-US"/>
              </w:rPr>
              <w:instrText xml:space="preserve"> REF _Ref221531380 \h </w:instrText>
            </w:r>
            <w:r w:rsidR="00DE0731" w:rsidRPr="00DE0731">
              <w:rPr>
                <w:rStyle w:val="TopicCrossReference"/>
                <w:b/>
                <w:bCs/>
                <w:lang w:val="en-US"/>
              </w:rPr>
              <w:instrText xml:space="preserve"> \* MERGEFORMAT </w:instrText>
            </w:r>
            <w:r w:rsidRPr="00DE0731">
              <w:rPr>
                <w:rStyle w:val="TopicCrossReference"/>
                <w:b/>
                <w:bCs/>
                <w:lang w:val="en-US"/>
              </w:rPr>
            </w:r>
            <w:r w:rsidRPr="00DE0731">
              <w:rPr>
                <w:rStyle w:val="TopicCrossReference"/>
                <w:b/>
                <w:bCs/>
                <w:lang w:val="en-US"/>
              </w:rPr>
              <w:fldChar w:fldCharType="separate"/>
            </w:r>
            <w:r w:rsidRPr="00E6108F">
              <w:rPr>
                <w:rStyle w:val="TopicCrossReference"/>
                <w:b/>
                <w:lang w:val="en-US"/>
                <w:rPrChange w:id="1663" w:author="Moses, Robbie" w:date="2023-02-13T02:30:00Z">
                  <w:rPr>
                    <w:rStyle w:val="TopicCrossReference"/>
                    <w:bCs/>
                    <w:lang w:val="en-US"/>
                  </w:rPr>
                </w:rPrChange>
              </w:rPr>
              <w:t>Error! Reference source not found</w:t>
            </w:r>
            <w:r w:rsidRPr="00DE0731">
              <w:rPr>
                <w:rStyle w:val="TopicCrossReference"/>
                <w:bCs/>
                <w:lang w:val="en-US"/>
              </w:rPr>
              <w:t>.</w:t>
            </w:r>
            <w:r w:rsidRPr="00DE0731">
              <w:rPr>
                <w:rStyle w:val="TopicCrossReference"/>
                <w:b/>
                <w:bCs/>
                <w:lang w:val="en-US"/>
              </w:rPr>
              <w:fldChar w:fldCharType="end"/>
            </w:r>
            <w:commentRangeEnd w:id="1661"/>
            <w:r w:rsidR="004F1B6E">
              <w:rPr>
                <w:rStyle w:val="CommentReference"/>
                <w:rFonts w:ascii="Calibri" w:hAnsi="Calibri"/>
                <w:lang w:val="en-US" w:bidi="en-US"/>
              </w:rPr>
              <w:commentReference w:id="1661"/>
            </w:r>
            <w:commentRangeEnd w:id="1662"/>
            <w:r w:rsidR="00840C4F">
              <w:rPr>
                <w:rStyle w:val="CommentReference"/>
                <w:rFonts w:ascii="Calibri" w:hAnsi="Calibri"/>
                <w:lang w:val="en-US" w:bidi="en-US"/>
              </w:rPr>
              <w:commentReference w:id="1662"/>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1664" w:name="_tODAY(sNAPSHOT"/>
      <w:bookmarkStart w:id="1665" w:name="_Today(Vault_Status"/>
      <w:bookmarkStart w:id="1666" w:name="_Toc74556385"/>
      <w:bookmarkStart w:id="1667" w:name="_Toc127491574"/>
      <w:bookmarkStart w:id="1668" w:name="_Ref127938593"/>
      <w:bookmarkStart w:id="1669" w:name="_Toc128021107"/>
      <w:bookmarkEnd w:id="1664"/>
      <w:bookmarkEnd w:id="1665"/>
      <w:r>
        <w:rPr>
          <w:lang w:val="en-US"/>
        </w:rPr>
        <w:t>Today</w:t>
      </w:r>
      <w:r>
        <w:rPr>
          <w:rFonts w:ascii="Wingdings" w:hAnsi="Wingdings"/>
        </w:rPr>
        <w:t></w:t>
      </w:r>
      <w:r>
        <w:rPr>
          <w:lang w:val="en-US"/>
        </w:rPr>
        <w:t>Vault Status</w:t>
      </w:r>
      <w:bookmarkEnd w:id="1666"/>
      <w:bookmarkEnd w:id="1667"/>
      <w:bookmarkEnd w:id="1668"/>
      <w:bookmarkEnd w:id="1669"/>
    </w:p>
    <w:p w14:paraId="4B478F80" w14:textId="16ACAEB9" w:rsidR="007467C0" w:rsidRDefault="007467C0" w:rsidP="00B676BB">
      <w:pPr>
        <w:pStyle w:val="BodyText"/>
      </w:pPr>
      <w:r>
        <w:t xml:space="preserve">The Today Vault Status Tab shows the analyst a summary of the vaults that are assigned to the analyst </w:t>
      </w:r>
      <w:del w:id="1670" w:author="Moses, Robbie" w:date="2023-02-13T02:30:00Z">
        <w:r w:rsidDel="00E6108F">
          <w:delText xml:space="preserve">through </w:delText>
        </w:r>
      </w:del>
      <w:r>
        <w:t xml:space="preserve">based on the Group settings on the Privileges page. Each vault is listed on this page along with a summary of the recommendations, orders, </w:t>
      </w:r>
      <w:del w:id="1671" w:author="Moses, Robbie" w:date="2023-02-22T05:29:00Z">
        <w:r w:rsidDel="00EB04FB">
          <w:delText>errors</w:delText>
        </w:r>
      </w:del>
      <w:ins w:id="1672" w:author="Moses, Robbie" w:date="2023-02-22T05:29:00Z">
        <w:r w:rsidR="00EB04FB">
          <w:t>errors,</w:t>
        </w:r>
      </w:ins>
      <w:r>
        <w:t xml:space="preserve"> and last load dates. </w:t>
      </w:r>
    </w:p>
    <w:p w14:paraId="58CB9D79" w14:textId="77777777" w:rsidR="007467C0" w:rsidRDefault="007467C0" w:rsidP="007467C0">
      <w:pPr>
        <w:pStyle w:val="Caption"/>
        <w:rPr>
          <w:ins w:id="1673" w:author="Moses, Robbie" w:date="2023-02-23T01:17:00Z"/>
        </w:rPr>
      </w:pPr>
      <w:bookmarkStart w:id="1674" w:name="_Toc74556452"/>
      <w:bookmarkStart w:id="1675" w:name="_Toc128022129"/>
      <w:r>
        <w:lastRenderedPageBreak/>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1674"/>
      <w:bookmarkEnd w:id="1675"/>
    </w:p>
    <w:p w14:paraId="2939B143" w14:textId="0E954139" w:rsidR="0093796A" w:rsidRPr="002D0641" w:rsidRDefault="0093796A">
      <w:pPr>
        <w:jc w:val="center"/>
        <w:pPrChange w:id="1676" w:author="Moses, Robbie" w:date="2023-02-23T01:19:00Z">
          <w:pPr>
            <w:pStyle w:val="Caption"/>
          </w:pPr>
        </w:pPrChange>
      </w:pPr>
      <w:ins w:id="1677"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1678" w:author="Moses, Robbie" w:date="2023-02-23T01:17:00Z">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1679" w:name="_Toc74556676"/>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16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48301C">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48301C">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12FA32" w:rsidR="007467C0" w:rsidRPr="00FB292A" w:rsidRDefault="007467C0" w:rsidP="00D1056C">
            <w:pPr>
              <w:pStyle w:val="TableBody"/>
            </w:pPr>
            <w:del w:id="1680" w:author="Moses, Robbie" w:date="2023-02-13T02:31:00Z">
              <w:r w:rsidRPr="00FB292A" w:rsidDel="00E6108F">
                <w:delText xml:space="preserve">Unique </w:delText>
              </w:r>
            </w:del>
            <w:ins w:id="1681" w:author="Moses, Robbie" w:date="2023-02-13T02:31:00Z">
              <w:r w:rsidR="00E6108F">
                <w:t>A u</w:t>
              </w:r>
              <w:r w:rsidR="00E6108F" w:rsidRPr="00FB292A">
                <w:t xml:space="preserve">nique </w:t>
              </w:r>
            </w:ins>
            <w:del w:id="1682" w:author="Moses, Robbie" w:date="2023-02-13T02:31:00Z">
              <w:r w:rsidRPr="00FB292A" w:rsidDel="00E6108F">
                <w:delText xml:space="preserve">12 </w:delText>
              </w:r>
            </w:del>
            <w:ins w:id="1683" w:author="Moses, Robbie" w:date="2023-02-13T02:31:00Z">
              <w:r w:rsidR="00E6108F" w:rsidRPr="00FB292A">
                <w:t>12</w:t>
              </w:r>
              <w:r w:rsidR="00E6108F">
                <w:t>-</w:t>
              </w:r>
            </w:ins>
            <w:r w:rsidRPr="00FB292A">
              <w:t xml:space="preserve">character alpha-numeric identifier </w:t>
            </w:r>
            <w:del w:id="1684" w:author="Moses, Robbie" w:date="2023-02-13T02:31:00Z">
              <w:r w:rsidRPr="00FB292A" w:rsidDel="00E6108F">
                <w:delText xml:space="preserve">that </w:delText>
              </w:r>
            </w:del>
            <w:r w:rsidRPr="00FB292A">
              <w:t>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5CEA5EE2" w:rsidR="007467C0" w:rsidRPr="00FB292A" w:rsidRDefault="007467C0" w:rsidP="00D1056C">
            <w:pPr>
              <w:pStyle w:val="TableBody"/>
            </w:pPr>
            <w:r>
              <w:t>Each currency has an individual line.  Each currency is designated by the currenc</w:t>
            </w:r>
            <w:del w:id="1685" w:author="Moses, Robbie" w:date="2023-02-13T02:31:00Z">
              <w:r w:rsidDel="00E6108F">
                <w:delText xml:space="preserve"> </w:delText>
              </w:r>
            </w:del>
            <w:r>
              <w:t>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053B0B88"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w:t>
            </w:r>
            <w:del w:id="1686" w:author="Moses, Robbie" w:date="2023-02-13T02:31:00Z">
              <w:r w:rsidRPr="00FB292A" w:rsidDel="00E6108F">
                <w:delText xml:space="preserve"> </w:delText>
              </w:r>
            </w:del>
            <w:r w:rsidRPr="00FB292A">
              <w:t>,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lastRenderedPageBreak/>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636A5A33" w:rsidR="007467C0" w:rsidRPr="00FB292A" w:rsidRDefault="007467C0" w:rsidP="00D1056C">
            <w:pPr>
              <w:pStyle w:val="TableBody"/>
            </w:pPr>
            <w:r w:rsidRPr="00FB292A">
              <w:t xml:space="preserve">Shows the amount of </w:t>
            </w:r>
            <w:del w:id="1687" w:author="Moses, Robbie" w:date="2023-02-13T02:31:00Z">
              <w:r w:rsidRPr="00FB292A" w:rsidDel="00E6108F">
                <w:delText xml:space="preserve">the </w:delText>
              </w:r>
            </w:del>
            <w:r w:rsidRPr="00FB292A">
              <w:t>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1688" w:name="_Toc74556386"/>
      <w:bookmarkStart w:id="1689" w:name="_Toc127491575"/>
      <w:bookmarkStart w:id="1690" w:name="_Toc128021108"/>
      <w:r>
        <w:rPr>
          <w:lang w:val="en-US"/>
        </w:rPr>
        <w:t>Today</w:t>
      </w:r>
      <w:r>
        <w:rPr>
          <w:rFonts w:ascii="Wingdings" w:hAnsi="Wingdings"/>
        </w:rPr>
        <w:t></w:t>
      </w:r>
      <w:r>
        <w:rPr>
          <w:lang w:val="en-US"/>
        </w:rPr>
        <w:t>Vault Orders</w:t>
      </w:r>
      <w:bookmarkEnd w:id="1688"/>
      <w:bookmarkEnd w:id="1689"/>
      <w:bookmarkEnd w:id="1690"/>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1691" w:name="_Toc74556453"/>
      <w:bookmarkStart w:id="1692" w:name="_Toc12802213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1691"/>
      <w:bookmarkEnd w:id="1692"/>
    </w:p>
    <w:p w14:paraId="3D24C6FA" w14:textId="0D605582" w:rsidR="007467C0" w:rsidRDefault="007467C0" w:rsidP="00D1056C">
      <w:pPr>
        <w:jc w:val="center"/>
      </w:pPr>
      <w:del w:id="1693"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694"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1695" w:name="_Toc74556677"/>
      <w:r w:rsidRPr="00E145E3">
        <w:rPr>
          <w:lang w:val="en-US"/>
        </w:rPr>
        <w:lastRenderedPageBreak/>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16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48301C">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48301C">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37F63CC" w:rsidR="007467C0" w:rsidRPr="00FB292A" w:rsidRDefault="007467C0" w:rsidP="00D1056C">
            <w:pPr>
              <w:pStyle w:val="TableBody"/>
            </w:pPr>
            <w:del w:id="1696" w:author="Moses, Robbie" w:date="2023-02-13T02:31:00Z">
              <w:r w:rsidRPr="00FB292A" w:rsidDel="00E6108F">
                <w:delText xml:space="preserve">Unique </w:delText>
              </w:r>
            </w:del>
            <w:ins w:id="1697" w:author="Moses, Robbie" w:date="2023-02-13T02:31:00Z">
              <w:r w:rsidR="00E6108F">
                <w:t>A u</w:t>
              </w:r>
              <w:r w:rsidR="00E6108F" w:rsidRPr="00FB292A">
                <w:t xml:space="preserve">nique </w:t>
              </w:r>
            </w:ins>
            <w:r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0EC5DB73" w:rsidR="007467C0" w:rsidRPr="00FB292A" w:rsidRDefault="007467C0" w:rsidP="00D1056C">
            <w:pPr>
              <w:pStyle w:val="TableBody"/>
            </w:pPr>
            <w:r>
              <w:t xml:space="preserve">The other entity involved in this cash transfer: For </w:t>
            </w:r>
            <w:del w:id="1698" w:author="Moses, Robbie" w:date="2023-02-13T02:31:00Z">
              <w:r w:rsidDel="00E6108F">
                <w:delText xml:space="preserve">a </w:delText>
              </w:r>
            </w:del>
            <w:r>
              <w:t>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0D35DE25" w:rsidR="007467C0" w:rsidRPr="00FB292A" w:rsidRDefault="007467C0" w:rsidP="00D1056C">
            <w:pPr>
              <w:pStyle w:val="TableBody"/>
            </w:pPr>
            <w:del w:id="1699" w:author="Moses, Robbie" w:date="2023-02-13T02:32:00Z">
              <w:r w:rsidDel="00E6108F">
                <w:delText xml:space="preserve">Current </w:delText>
              </w:r>
            </w:del>
            <w:ins w:id="1700" w:author="Moses, Robbie" w:date="2023-02-13T02:32:00Z">
              <w:r w:rsidR="00E6108F">
                <w:t xml:space="preserve">The current </w:t>
              </w:r>
            </w:ins>
            <w:r>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4D8E6069" w:rsidR="007467C0" w:rsidRPr="00FB292A" w:rsidRDefault="007467C0" w:rsidP="00D1056C">
            <w:pPr>
              <w:pStyle w:val="TableBody"/>
            </w:pPr>
            <w:del w:id="1701" w:author="Moses, Robbie" w:date="2023-02-13T02:32:00Z">
              <w:r w:rsidDel="00E6108F">
                <w:delText xml:space="preserve">Date </w:delText>
              </w:r>
            </w:del>
            <w:ins w:id="1702" w:author="Moses, Robbie" w:date="2023-02-13T02:32:00Z">
              <w:r w:rsidR="00E6108F">
                <w:t xml:space="preserve">The date </w:t>
              </w:r>
            </w:ins>
            <w:r>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311736D8" w:rsidR="007467C0" w:rsidRPr="00FB292A" w:rsidRDefault="007467C0" w:rsidP="00D1056C">
            <w:pPr>
              <w:pStyle w:val="TableBody"/>
            </w:pPr>
            <w:del w:id="1703" w:author="Moses, Robbie" w:date="2023-02-13T02:32:00Z">
              <w:r w:rsidDel="00E6108F">
                <w:delText xml:space="preserve">Date </w:delText>
              </w:r>
            </w:del>
            <w:ins w:id="1704" w:author="Moses, Robbie" w:date="2023-02-13T02:32:00Z">
              <w:r w:rsidR="00E6108F">
                <w:t xml:space="preserve">The date </w:t>
              </w:r>
            </w:ins>
            <w:r>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1705" w:name="_Toc74556387"/>
      <w:bookmarkStart w:id="1706" w:name="_Toc127491576"/>
      <w:bookmarkStart w:id="1707" w:name="_Toc128021109"/>
      <w:r>
        <w:rPr>
          <w:lang w:val="en-US"/>
        </w:rPr>
        <w:t>Today</w:t>
      </w:r>
      <w:r>
        <w:rPr>
          <w:rFonts w:ascii="Wingdings" w:hAnsi="Wingdings"/>
        </w:rPr>
        <w:t></w:t>
      </w:r>
      <w:r>
        <w:rPr>
          <w:lang w:val="en-US"/>
        </w:rPr>
        <w:t>Orders Workflow</w:t>
      </w:r>
      <w:bookmarkEnd w:id="1705"/>
      <w:bookmarkEnd w:id="1706"/>
      <w:bookmarkEnd w:id="1707"/>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1708" w:name="_Toc74556454"/>
      <w:bookmarkStart w:id="1709" w:name="_Toc128022131"/>
      <w:r>
        <w:lastRenderedPageBreak/>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1708"/>
      <w:bookmarkEnd w:id="1709"/>
    </w:p>
    <w:p w14:paraId="4E006D23" w14:textId="5B208947" w:rsidR="007467C0" w:rsidRDefault="007467C0" w:rsidP="00D1056C">
      <w:pPr>
        <w:pStyle w:val="TopofSection"/>
        <w:jc w:val="center"/>
        <w:rPr>
          <w:lang w:val="en-US"/>
        </w:rPr>
      </w:pPr>
      <w:del w:id="1710"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11"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1712" w:name="_Toc300309666"/>
      <w:bookmarkStart w:id="1713"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1712"/>
      <w:bookmarkEnd w:id="1713"/>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1714" w:author="Moses, Robbie" w:date="2023-02-23T04:13: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1715" w:author="Moses, Robbie" w:date="2023-02-23T04:13: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ins w:id="1716" w:author="Moses, Robbie" w:date="2023-02-13T02:32:00Z">
              <w:r w:rsidR="00E6108F">
                <w:t xml:space="preserve">the </w:t>
              </w:r>
            </w:ins>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ins w:id="1717" w:author="Moses, Robbie" w:date="2023-02-13T02:32:00Z">
              <w:r w:rsidR="00E6108F">
                <w:t xml:space="preserve">the </w:t>
              </w:r>
            </w:ins>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ins w:id="1718" w:author="Moses, Robbie" w:date="2023-02-13T02:33:00Z">
              <w:r w:rsidR="00E6108F">
                <w:t xml:space="preserve">the </w:t>
              </w:r>
            </w:ins>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ins w:id="1719" w:author="Moses, Robbie" w:date="2023-02-13T02:33:00Z">
              <w:r w:rsidR="00E6108F">
                <w:t xml:space="preserve">the </w:t>
              </w:r>
            </w:ins>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ins w:id="1720" w:author="Moses, Robbie" w:date="2023-02-13T02:33:00Z">
              <w:r w:rsidR="00E6108F">
                <w:t xml:space="preserve">the </w:t>
              </w:r>
            </w:ins>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47292CED" w:rsidR="007467C0" w:rsidRDefault="007467C0" w:rsidP="00D1056C">
            <w:pPr>
              <w:pStyle w:val="TableBody"/>
            </w:pPr>
            <w:del w:id="1721" w:author="Moses, Robbie" w:date="2023-02-13T02:33:00Z">
              <w:r w:rsidDel="00E6108F">
                <w:delText xml:space="preserve">Date </w:delText>
              </w:r>
            </w:del>
            <w:ins w:id="1722" w:author="Moses, Robbie" w:date="2023-02-13T02:33:00Z">
              <w:r w:rsidR="00E6108F">
                <w:t xml:space="preserve">The date </w:t>
              </w:r>
            </w:ins>
            <w:r>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52151AD2" w:rsidR="007467C0" w:rsidRDefault="007467C0" w:rsidP="00D1056C">
            <w:pPr>
              <w:pStyle w:val="TableBody"/>
            </w:pPr>
            <w:del w:id="1723" w:author="Moses, Robbie" w:date="2023-02-13T02:33:00Z">
              <w:r w:rsidDel="00E6108F">
                <w:delText xml:space="preserve">Date </w:delText>
              </w:r>
            </w:del>
            <w:ins w:id="1724" w:author="Moses, Robbie" w:date="2023-02-13T02:33:00Z">
              <w:r w:rsidR="00E6108F">
                <w:t xml:space="preserve">The date </w:t>
              </w:r>
            </w:ins>
            <w:r>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lastRenderedPageBreak/>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pPr>
        <w:pStyle w:val="Heading1"/>
        <w:pPrChange w:id="1725" w:author="Moses, Robbie" w:date="2023-02-14T05:18:00Z">
          <w:pPr>
            <w:pStyle w:val="Heading2"/>
          </w:pPr>
        </w:pPrChange>
      </w:pPr>
      <w:bookmarkStart w:id="1726" w:name="_Ref245707318"/>
      <w:bookmarkStart w:id="1727" w:name="_Toc74556388"/>
      <w:bookmarkStart w:id="1728" w:name="_Toc127491577"/>
      <w:bookmarkStart w:id="1729" w:name="_Toc128021110"/>
      <w:r>
        <w:lastRenderedPageBreak/>
        <w:t>Processing Tab</w:t>
      </w:r>
      <w:bookmarkEnd w:id="1726"/>
      <w:bookmarkEnd w:id="1727"/>
      <w:bookmarkEnd w:id="1728"/>
      <w:bookmarkEnd w:id="1729"/>
    </w:p>
    <w:p w14:paraId="5E552AFB" w14:textId="627E853B" w:rsidR="007467C0" w:rsidRDefault="007467C0" w:rsidP="00D1056C">
      <w:pPr>
        <w:pStyle w:val="BodyText"/>
      </w:pPr>
      <w:r>
        <w:t xml:space="preserve">This Tab provides the user with tools to load, process, and export data. The user </w:t>
      </w:r>
      <w:del w:id="1730" w:author="Moses, Robbie" w:date="2023-02-13T02:34:00Z">
        <w:r w:rsidDel="00E6108F">
          <w:delText>is able to</w:delText>
        </w:r>
      </w:del>
      <w:ins w:id="1731" w:author="Moses, Robbie" w:date="2023-02-13T02:34:00Z">
        <w:r w:rsidR="00E6108F">
          <w:t>can</w:t>
        </w:r>
      </w:ins>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1732" w:name="_Ref246139868"/>
      <w:bookmarkStart w:id="1733" w:name="_Toc74556389"/>
      <w:bookmarkStart w:id="1734" w:name="_Toc127491578"/>
      <w:bookmarkStart w:id="1735" w:name="_Toc128021111"/>
      <w:r>
        <w:t>Processing</w:t>
      </w:r>
      <w:r>
        <w:rPr>
          <w:rFonts w:ascii="Wingdings" w:hAnsi="Wingdings"/>
        </w:rPr>
        <w:t></w:t>
      </w:r>
      <w:r>
        <w:t>Process Status</w:t>
      </w:r>
      <w:bookmarkEnd w:id="1732"/>
      <w:bookmarkEnd w:id="1733"/>
      <w:bookmarkEnd w:id="1734"/>
      <w:bookmarkEnd w:id="1735"/>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1736" w:name="_Toc74556455"/>
      <w:bookmarkStart w:id="1737" w:name="_Toc128022132"/>
      <w:r>
        <w:t xml:space="preserve">Figure </w:t>
      </w:r>
      <w:r>
        <w:fldChar w:fldCharType="begin"/>
      </w:r>
      <w:r>
        <w:instrText xml:space="preserve"> SEQ Figure \* ARABIC </w:instrText>
      </w:r>
      <w:r>
        <w:fldChar w:fldCharType="separate"/>
      </w:r>
      <w:r>
        <w:rPr>
          <w:noProof/>
        </w:rPr>
        <w:t>23</w:t>
      </w:r>
      <w:r>
        <w:fldChar w:fldCharType="end"/>
      </w:r>
      <w:r>
        <w:t>: Process Status Page</w:t>
      </w:r>
      <w:bookmarkEnd w:id="1736"/>
      <w:bookmarkEnd w:id="1737"/>
    </w:p>
    <w:p w14:paraId="6D5A6601" w14:textId="48D68910" w:rsidR="007467C0" w:rsidRPr="0036582A" w:rsidRDefault="007467C0" w:rsidP="00D1056C">
      <w:pPr>
        <w:jc w:val="center"/>
      </w:pPr>
      <w:del w:id="1738"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39"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1740" w:name="_Toc74556679"/>
      <w:r>
        <w:lastRenderedPageBreak/>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17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48301C">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6F9D848A" w:rsidR="007467C0" w:rsidRPr="00FB292A" w:rsidRDefault="007467C0" w:rsidP="00D1056C">
            <w:pPr>
              <w:pStyle w:val="TableBody"/>
            </w:pPr>
            <w:r w:rsidRPr="00FB292A">
              <w:t xml:space="preserve">The daily import commercial balance load process </w:t>
            </w:r>
            <w:del w:id="1741" w:author="Moses, Robbie" w:date="2023-02-13T02:34:00Z">
              <w:r w:rsidRPr="00FB292A" w:rsidDel="00E6108F">
                <w:delText xml:space="preserve">that </w:delText>
              </w:r>
            </w:del>
            <w:r w:rsidRPr="00FB292A">
              <w:t xml:space="preserve">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392C5F85" w:rsidR="007467C0" w:rsidRPr="00FB292A" w:rsidRDefault="007467C0" w:rsidP="00D1056C">
            <w:pPr>
              <w:pStyle w:val="TableBody"/>
            </w:pPr>
            <w:r w:rsidRPr="00FB292A">
              <w:t xml:space="preserve">The daily import vault balance load process </w:t>
            </w:r>
            <w:del w:id="1742" w:author="Moses, Robbie" w:date="2023-02-13T02:34:00Z">
              <w:r w:rsidRPr="00FB292A" w:rsidDel="00E6108F">
                <w:delText xml:space="preserve">that </w:delText>
              </w:r>
            </w:del>
            <w:r w:rsidRPr="00FB292A">
              <w:t xml:space="preserve">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00D51FE5" w:rsidR="007467C0" w:rsidRPr="00FB292A" w:rsidRDefault="007467C0" w:rsidP="00D1056C">
            <w:pPr>
              <w:pStyle w:val="TableBody"/>
            </w:pPr>
            <w:r w:rsidRPr="00FB292A">
              <w:t xml:space="preserve">The forecasting process for Cashpoints </w:t>
            </w:r>
            <w:del w:id="1743" w:author="Moses, Robbie" w:date="2023-02-13T02:34:00Z">
              <w:r w:rsidRPr="00FB292A" w:rsidDel="00E6108F">
                <w:delText xml:space="preserve">that </w:delText>
              </w:r>
            </w:del>
            <w:r w:rsidRPr="00FB292A">
              <w:t xml:space="preserve">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53097104" w:rsidR="007467C0" w:rsidRPr="00FB292A" w:rsidRDefault="007467C0" w:rsidP="00D1056C">
            <w:pPr>
              <w:pStyle w:val="TableBody"/>
            </w:pPr>
            <w:r w:rsidRPr="00FB292A">
              <w:t xml:space="preserve">The Constraint Calculations for Custodial Inventory Cashpoints </w:t>
            </w:r>
            <w:del w:id="1744" w:author="Moses, Robbie" w:date="2023-02-13T02:35:00Z">
              <w:r w:rsidRPr="00FB292A" w:rsidDel="00E6108F">
                <w:delText xml:space="preserve">that </w:delText>
              </w:r>
            </w:del>
            <w:del w:id="1745" w:author="Moses, Robbie" w:date="2023-02-13T02:34:00Z">
              <w:r w:rsidRPr="00FB292A" w:rsidDel="00E6108F">
                <w:delText xml:space="preserve">is </w:delText>
              </w:r>
            </w:del>
            <w:ins w:id="1746" w:author="Moses, Robbie" w:date="2023-02-13T02:34:00Z">
              <w:r w:rsidR="00E6108F">
                <w:t>are</w:t>
              </w:r>
              <w:r w:rsidR="00E6108F" w:rsidRPr="00FB292A">
                <w:t xml:space="preserve"> </w:t>
              </w:r>
            </w:ins>
            <w:r w:rsidRPr="00FB292A">
              <w:t xml:space="preserve">started through </w:t>
            </w:r>
            <w:ins w:id="1747" w:author="Moses, Robbie" w:date="2023-02-13T02:35:00Z">
              <w:r w:rsidR="00E6108F">
                <w:t xml:space="preserve">the </w:t>
              </w:r>
            </w:ins>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20F19262" w:rsidR="007467C0" w:rsidRPr="00FB292A" w:rsidRDefault="007467C0" w:rsidP="00D1056C">
            <w:pPr>
              <w:pStyle w:val="TableBody"/>
            </w:pPr>
            <w:r w:rsidRPr="00FB292A">
              <w:t xml:space="preserve">The recommendation process for Cashpoints </w:t>
            </w:r>
            <w:del w:id="1748" w:author="Moses, Robbie" w:date="2023-02-13T02:35:00Z">
              <w:r w:rsidRPr="00FB292A" w:rsidDel="00E6108F">
                <w:delText xml:space="preserve">that </w:delText>
              </w:r>
            </w:del>
            <w:r w:rsidRPr="00FB292A">
              <w:t>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5264EB4D" w:rsidR="007467C0" w:rsidRPr="00FB292A" w:rsidRDefault="007467C0" w:rsidP="00D1056C">
            <w:pPr>
              <w:pStyle w:val="TableBody"/>
            </w:pPr>
            <w:r w:rsidRPr="00FB292A">
              <w:t xml:space="preserve">The Orders Output process for Cashpoints </w:t>
            </w:r>
            <w:del w:id="1749" w:author="Moses, Robbie" w:date="2023-02-13T02:35:00Z">
              <w:r w:rsidRPr="00FB292A" w:rsidDel="00E6108F">
                <w:delText xml:space="preserve">that </w:delText>
              </w:r>
            </w:del>
            <w:r w:rsidRPr="00FB292A">
              <w:t xml:space="preserve">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6B031908" w:rsidR="007467C0" w:rsidRPr="00FB292A" w:rsidRDefault="007467C0" w:rsidP="00D1056C">
            <w:pPr>
              <w:pStyle w:val="TableBody"/>
            </w:pPr>
            <w:r w:rsidRPr="00FB292A">
              <w:t xml:space="preserve">The Recommendation Output process for Cashpoints </w:t>
            </w:r>
            <w:del w:id="1750" w:author="Moses, Robbie" w:date="2023-02-13T02:35:00Z">
              <w:r w:rsidRPr="00FB292A" w:rsidDel="00E6108F">
                <w:delText xml:space="preserve">that </w:delText>
              </w:r>
            </w:del>
            <w:r w:rsidRPr="00FB292A">
              <w:t xml:space="preserve">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52E52781" w:rsidR="007467C0" w:rsidRPr="00FB292A" w:rsidRDefault="007467C0" w:rsidP="00D1056C">
            <w:pPr>
              <w:pStyle w:val="TableBody"/>
            </w:pPr>
            <w:r w:rsidRPr="00FB292A">
              <w:t xml:space="preserve">The Commercial Consolidation process for Commercial Cashpoints </w:t>
            </w:r>
            <w:del w:id="1751" w:author="Moses, Robbie" w:date="2023-02-13T02:35:00Z">
              <w:r w:rsidRPr="00FB292A" w:rsidDel="00E6108F">
                <w:delText xml:space="preserve">that </w:delText>
              </w:r>
            </w:del>
            <w:r w:rsidRPr="00FB292A">
              <w:t xml:space="preserve">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del w:id="1752" w:author="Moses, Robbie" w:date="2023-02-13T02:35:00Z">
              <w:r w:rsidRPr="00FB292A" w:rsidDel="00E6108F">
                <w:delText xml:space="preserve"> </w:delText>
              </w:r>
            </w:del>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3E9F0453">
                    <v:group id="Canvas 2222" style="width:39.15pt;height:39.75pt;mso-position-horizontal-relative:char;mso-position-vertical-relative:line" coordsize="497205,504825" o:spid="_x0000_s1026" editas="canvas" w14:anchorId="10E17F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ins w:id="1753" w:author="Moses, Robbie" w:date="2023-02-13T02:36:00Z">
              <w:r w:rsidR="00E6108F">
                <w:t xml:space="preserve">the </w:t>
              </w:r>
            </w:ins>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ins w:id="1754" w:author="Moses, Robbie" w:date="2023-02-13T02:36:00Z">
              <w:r w:rsidR="00E6108F">
                <w:t xml:space="preserve">the </w:t>
              </w:r>
            </w:ins>
            <w:r w:rsidR="007467C0" w:rsidRPr="00FB292A">
              <w:t xml:space="preserve">queue on the processing screen.  Then the web browser sends a message to the server to initiate the </w:t>
            </w:r>
            <w:r w:rsidR="007467C0" w:rsidRPr="00FB292A">
              <w:lastRenderedPageBreak/>
              <w:t xml:space="preserve">process for the first one in </w:t>
            </w:r>
            <w:ins w:id="1755" w:author="Moses, Robbie" w:date="2023-02-13T02:36:00Z">
              <w:r w:rsidR="00E6108F">
                <w:t xml:space="preserve">the </w:t>
              </w:r>
            </w:ins>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1756" w:name="_Ref246139872"/>
      <w:bookmarkStart w:id="1757" w:name="_Toc74556390"/>
      <w:bookmarkStart w:id="1758" w:name="_Toc127491579"/>
      <w:bookmarkStart w:id="1759" w:name="_Toc128021112"/>
      <w:r>
        <w:t>Processing</w:t>
      </w:r>
      <w:r>
        <w:rPr>
          <w:rFonts w:ascii="Wingdings" w:hAnsi="Wingdings"/>
        </w:rPr>
        <w:t></w:t>
      </w:r>
      <w:r>
        <w:t>Load</w:t>
      </w:r>
      <w:bookmarkEnd w:id="1756"/>
      <w:r>
        <w:t xml:space="preserve"> Balances</w:t>
      </w:r>
      <w:bookmarkEnd w:id="1757"/>
      <w:bookmarkEnd w:id="1758"/>
      <w:bookmarkEnd w:id="1759"/>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1760" w:name="_Toc74556456"/>
      <w:bookmarkStart w:id="1761"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1760"/>
      <w:bookmarkEnd w:id="1761"/>
    </w:p>
    <w:p w14:paraId="5C1E378C" w14:textId="07E58EB0" w:rsidR="007467C0" w:rsidRDefault="007467C0" w:rsidP="00D1056C">
      <w:pPr>
        <w:jc w:val="center"/>
      </w:pPr>
      <w:del w:id="1762"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63"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1764"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17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48301C">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lastRenderedPageBreak/>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1765" w:name="_Toc127491580"/>
      <w:bookmarkStart w:id="1766" w:name="_Toc128021113"/>
      <w:r>
        <w:t>Processing</w:t>
      </w:r>
      <w:r>
        <w:rPr>
          <w:rFonts w:ascii="Wingdings" w:eastAsia="Wingdings" w:hAnsi="Wingdings" w:cs="Wingdings"/>
        </w:rPr>
        <w:t>à</w:t>
      </w:r>
      <w:r>
        <w:t>Load Orders</w:t>
      </w:r>
      <w:bookmarkEnd w:id="1765"/>
      <w:bookmarkEnd w:id="1766"/>
    </w:p>
    <w:p w14:paraId="47EFA40C" w14:textId="2D331FD6" w:rsidR="007467C0" w:rsidRDefault="007467C0" w:rsidP="00D1056C">
      <w:pPr>
        <w:pStyle w:val="BodyText"/>
      </w:pPr>
      <w:r>
        <w:t xml:space="preserve">The Load Orders process is used to load </w:t>
      </w:r>
      <w:del w:id="1767" w:author="Moses, Robbie" w:date="2023-02-13T02:36:00Z">
        <w:r w:rsidDel="00E6108F">
          <w:delText xml:space="preserve">for </w:delText>
        </w:r>
      </w:del>
      <w:r>
        <w:t>Vault Cashpoints into OptiVault. This function is only necessary when the batch processes failed to work as expected.</w:t>
      </w:r>
    </w:p>
    <w:p w14:paraId="5F0A2AEA" w14:textId="77777777" w:rsidR="007467C0" w:rsidRDefault="007467C0" w:rsidP="007467C0">
      <w:pPr>
        <w:pStyle w:val="Caption"/>
      </w:pPr>
      <w:bookmarkStart w:id="1768" w:name="_Toc74556457"/>
      <w:bookmarkStart w:id="1769" w:name="_Toc128022134"/>
      <w:r>
        <w:t xml:space="preserve">Figure </w:t>
      </w:r>
      <w:r>
        <w:fldChar w:fldCharType="begin"/>
      </w:r>
      <w:r>
        <w:instrText xml:space="preserve"> SEQ Figure \* ARABIC </w:instrText>
      </w:r>
      <w:r>
        <w:fldChar w:fldCharType="separate"/>
      </w:r>
      <w:r>
        <w:rPr>
          <w:noProof/>
        </w:rPr>
        <w:t>25</w:t>
      </w:r>
      <w:r>
        <w:fldChar w:fldCharType="end"/>
      </w:r>
      <w:r>
        <w:t>: Load Orders Page</w:t>
      </w:r>
      <w:bookmarkEnd w:id="1768"/>
      <w:bookmarkEnd w:id="1769"/>
    </w:p>
    <w:p w14:paraId="241D3637" w14:textId="57B3FA30" w:rsidR="007467C0" w:rsidRDefault="007467C0" w:rsidP="00D1056C">
      <w:pPr>
        <w:jc w:val="center"/>
      </w:pPr>
      <w:del w:id="1770"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71"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1772"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17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48301C">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lastRenderedPageBreak/>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ins w:id="1773" w:author="Moses, Robbie" w:date="2023-02-13T02:36:00Z">
              <w:r w:rsidR="00E6108F">
                <w:t xml:space="preserve">the </w:t>
              </w:r>
            </w:ins>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ins w:id="1774" w:author="Moses, Robbie" w:date="2023-02-13T02:37:00Z">
              <w:r w:rsidR="00E6108F">
                <w:t xml:space="preserve">the </w:t>
              </w:r>
            </w:ins>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1775" w:name="_Ref246139876"/>
      <w:bookmarkStart w:id="1776" w:name="_Toc74556391"/>
      <w:bookmarkStart w:id="1777" w:name="_Toc127491581"/>
      <w:bookmarkStart w:id="1778" w:name="_Toc128021114"/>
      <w:r>
        <w:t>Processing</w:t>
      </w:r>
      <w:r>
        <w:rPr>
          <w:rFonts w:ascii="Wingdings" w:hAnsi="Wingdings"/>
        </w:rPr>
        <w:t></w:t>
      </w:r>
      <w:r>
        <w:t>Recommendations</w:t>
      </w:r>
      <w:bookmarkEnd w:id="1775"/>
      <w:bookmarkEnd w:id="1776"/>
      <w:bookmarkEnd w:id="1777"/>
      <w:bookmarkEnd w:id="1778"/>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1779" w:name="_Toc74556682"/>
      <w:r>
        <w:lastRenderedPageBreak/>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17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48301C">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1780" w:name="_Ref249236954"/>
      <w:r>
        <w:t>Recommendations</w:t>
      </w:r>
      <w:r>
        <w:rPr>
          <w:rFonts w:ascii="Wingdings" w:hAnsi="Wingdings"/>
        </w:rPr>
        <w:t></w:t>
      </w:r>
      <w:r>
        <w:t>Run Recommendation</w:t>
      </w:r>
      <w:bookmarkEnd w:id="1780"/>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1781" w:name="_Toc74556458"/>
      <w:bookmarkStart w:id="1782"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1781"/>
      <w:bookmarkEnd w:id="1782"/>
    </w:p>
    <w:p w14:paraId="5288B86C" w14:textId="0C8EA084" w:rsidR="007467C0" w:rsidRDefault="007467C0" w:rsidP="00C47E58">
      <w:pPr>
        <w:jc w:val="center"/>
      </w:pPr>
      <w:del w:id="1783"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784"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1785"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17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48301C">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ins w:id="1786" w:author="Moses, Robbie" w:date="2023-02-13T02:37:00Z">
              <w:r w:rsidR="00E6108F">
                <w:t xml:space="preserve">the </w:t>
              </w:r>
            </w:ins>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0EF10A4A" w:rsidR="007467C0" w:rsidRPr="00FB292A" w:rsidRDefault="007467C0" w:rsidP="00C47E58">
            <w:pPr>
              <w:pStyle w:val="TableBody"/>
            </w:pPr>
            <w:r w:rsidRPr="00FB292A">
              <w:t>Allows the user to view or edit the Recommendation profile as well as run</w:t>
            </w:r>
            <w:del w:id="1787" w:author="Moses, Robbie" w:date="2023-02-13T02:37:00Z">
              <w:r w:rsidRPr="00FB292A" w:rsidDel="00E6108F">
                <w:delText>ning</w:delText>
              </w:r>
            </w:del>
            <w:r w:rsidRPr="00FB292A">
              <w:t xml:space="preserve">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1788"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17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ins w:id="1789" w:author="Moses, Robbie" w:date="2023-02-13T02:37:00Z">
              <w:r w:rsidR="00E6108F">
                <w:t xml:space="preserve">the </w:t>
              </w:r>
            </w:ins>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1AF0B7C6" w:rsidR="007467C0" w:rsidRPr="00FB292A" w:rsidRDefault="007467C0" w:rsidP="00C47E58">
            <w:pPr>
              <w:pStyle w:val="TableBody"/>
            </w:pPr>
            <w:r w:rsidRPr="00FB292A">
              <w:t xml:space="preserve">The Cashpoint </w:t>
            </w:r>
            <w:del w:id="1790" w:author="Moses, Robbie" w:date="2023-02-13T02:37:00Z">
              <w:r w:rsidRPr="00FB292A" w:rsidDel="00E6108F">
                <w:delText xml:space="preserve">that </w:delText>
              </w:r>
            </w:del>
            <w:r w:rsidRPr="00FB292A">
              <w:t>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1791"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17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48301C">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ins w:id="1792" w:author="Moses, Robbie" w:date="2023-02-13T02:37:00Z">
              <w:r w:rsidR="00E6108F">
                <w:t xml:space="preserve">the </w:t>
              </w:r>
            </w:ins>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1793" w:name="_Ref249236960"/>
      <w:r>
        <w:lastRenderedPageBreak/>
        <w:t>Recommendations</w:t>
      </w:r>
      <w:r>
        <w:rPr>
          <w:rFonts w:ascii="Wingdings" w:hAnsi="Wingdings"/>
        </w:rPr>
        <w:t></w:t>
      </w:r>
      <w:r>
        <w:t>Run Validation for Recommendation</w:t>
      </w:r>
      <w:bookmarkEnd w:id="1793"/>
    </w:p>
    <w:p w14:paraId="39B48B76" w14:textId="6CF27565" w:rsidR="007467C0" w:rsidRDefault="007467C0" w:rsidP="00C47E58">
      <w:pPr>
        <w:pStyle w:val="BodyText"/>
      </w:pPr>
      <w:r>
        <w:t xml:space="preserve">The Run Validation for Recommendations process runs a validation process to determine if </w:t>
      </w:r>
      <w:del w:id="1794" w:author="Moses, Robbie" w:date="2023-02-13T02:38:00Z">
        <w:r w:rsidDel="00E6108F">
          <w:delText>there are any errors that</w:delText>
        </w:r>
      </w:del>
      <w:ins w:id="1795" w:author="Moses, Robbie" w:date="2023-02-13T02:38:00Z">
        <w:r w:rsidR="00E6108F">
          <w:t>any errors</w:t>
        </w:r>
      </w:ins>
      <w:r>
        <w:t xml:space="preserve"> will prevent the recommendation process from completing successfully. </w:t>
      </w:r>
    </w:p>
    <w:p w14:paraId="5E56F041" w14:textId="77777777" w:rsidR="007467C0" w:rsidRPr="000D3EDC" w:rsidRDefault="007467C0" w:rsidP="007467C0">
      <w:pPr>
        <w:pStyle w:val="TopofSection"/>
        <w:rPr>
          <w:caps/>
          <w:color w:val="auto"/>
          <w:spacing w:val="10"/>
          <w:sz w:val="18"/>
          <w:szCs w:val="18"/>
          <w:lang w:val="en-US" w:eastAsia="en-US" w:bidi="en-US"/>
          <w:rPrChange w:id="1796" w:author="Moses, Robbie" w:date="2023-02-23T01:38:00Z">
            <w:rPr>
              <w:noProof/>
              <w:lang w:val="en-US" w:eastAsia="en-US"/>
            </w:rPr>
          </w:rPrChange>
        </w:rPr>
      </w:pPr>
      <w:bookmarkStart w:id="1797" w:name="_Toc74556459"/>
      <w:bookmarkStart w:id="1798" w:name="_Toc128022136"/>
      <w:r w:rsidRPr="000D3EDC">
        <w:rPr>
          <w:caps/>
          <w:color w:val="auto"/>
          <w:spacing w:val="10"/>
          <w:sz w:val="18"/>
          <w:szCs w:val="18"/>
          <w:lang w:val="en-US" w:eastAsia="en-US" w:bidi="en-US"/>
          <w:rPrChange w:id="1799" w:author="Moses, Robbie" w:date="2023-02-23T01:38:00Z">
            <w:rPr>
              <w:lang w:val="fr-FR"/>
            </w:rPr>
          </w:rPrChange>
        </w:rPr>
        <w:t xml:space="preserve">Figure </w:t>
      </w:r>
      <w:r w:rsidRPr="000D3EDC">
        <w:rPr>
          <w:caps/>
          <w:color w:val="auto"/>
          <w:spacing w:val="10"/>
          <w:sz w:val="18"/>
          <w:szCs w:val="18"/>
          <w:lang w:val="en-US" w:eastAsia="en-US" w:bidi="en-US"/>
          <w:rPrChange w:id="1800" w:author="Moses, Robbie" w:date="2023-02-23T01:38:00Z">
            <w:rPr/>
          </w:rPrChange>
        </w:rPr>
        <w:fldChar w:fldCharType="begin"/>
      </w:r>
      <w:r w:rsidRPr="000D3EDC">
        <w:rPr>
          <w:caps/>
          <w:color w:val="auto"/>
          <w:spacing w:val="10"/>
          <w:sz w:val="18"/>
          <w:szCs w:val="18"/>
          <w:lang w:val="en-US" w:eastAsia="en-US" w:bidi="en-US"/>
          <w:rPrChange w:id="1801" w:author="Moses, Robbie" w:date="2023-02-23T01:38:00Z">
            <w:rPr>
              <w:lang w:val="fr-FR"/>
            </w:rPr>
          </w:rPrChange>
        </w:rPr>
        <w:instrText xml:space="preserve"> SEQ Figure \* ARABIC </w:instrText>
      </w:r>
      <w:r w:rsidRPr="000D3EDC">
        <w:rPr>
          <w:caps/>
          <w:color w:val="auto"/>
          <w:spacing w:val="10"/>
          <w:sz w:val="18"/>
          <w:szCs w:val="18"/>
          <w:lang w:val="en-US" w:eastAsia="en-US" w:bidi="en-US"/>
          <w:rPrChange w:id="1802" w:author="Moses, Robbie" w:date="2023-02-23T01:38:00Z">
            <w:rPr/>
          </w:rPrChange>
        </w:rPr>
        <w:fldChar w:fldCharType="separate"/>
      </w:r>
      <w:r w:rsidRPr="000D3EDC">
        <w:rPr>
          <w:caps/>
          <w:color w:val="auto"/>
          <w:spacing w:val="10"/>
          <w:sz w:val="18"/>
          <w:szCs w:val="18"/>
          <w:lang w:val="en-US" w:eastAsia="en-US" w:bidi="en-US"/>
          <w:rPrChange w:id="1803" w:author="Moses, Robbie" w:date="2023-02-23T01:38:00Z">
            <w:rPr>
              <w:noProof/>
              <w:lang w:val="fr-FR"/>
            </w:rPr>
          </w:rPrChange>
        </w:rPr>
        <w:t>27</w:t>
      </w:r>
      <w:r w:rsidRPr="000D3EDC">
        <w:rPr>
          <w:caps/>
          <w:color w:val="auto"/>
          <w:spacing w:val="10"/>
          <w:sz w:val="18"/>
          <w:szCs w:val="18"/>
          <w:lang w:val="en-US" w:eastAsia="en-US" w:bidi="en-US"/>
          <w:rPrChange w:id="1804" w:author="Moses, Robbie" w:date="2023-02-23T01:38:00Z">
            <w:rPr/>
          </w:rPrChange>
        </w:rPr>
        <w:fldChar w:fldCharType="end"/>
      </w:r>
      <w:r w:rsidRPr="000D3EDC">
        <w:rPr>
          <w:caps/>
          <w:color w:val="auto"/>
          <w:spacing w:val="10"/>
          <w:sz w:val="18"/>
          <w:szCs w:val="18"/>
          <w:lang w:val="en-US" w:eastAsia="en-US" w:bidi="en-US"/>
          <w:rPrChange w:id="1805" w:author="Moses, Robbie" w:date="2023-02-23T01:38:00Z">
            <w:rPr>
              <w:lang w:val="fr-FR"/>
            </w:rPr>
          </w:rPrChange>
        </w:rPr>
        <w:t>: Run Recommendation Validation Page</w:t>
      </w:r>
      <w:bookmarkEnd w:id="1797"/>
      <w:bookmarkEnd w:id="1798"/>
    </w:p>
    <w:p w14:paraId="484BC4E8" w14:textId="62950195" w:rsidR="007467C0" w:rsidRPr="006D1187" w:rsidRDefault="007467C0" w:rsidP="00C47E58">
      <w:pPr>
        <w:pStyle w:val="TopofSection"/>
        <w:jc w:val="center"/>
      </w:pPr>
      <w:del w:id="1806"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07"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1808"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18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48301C">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C77143C" w:rsidR="007467C0" w:rsidRPr="00FB292A" w:rsidRDefault="00427EFB" w:rsidP="00C47E58">
            <w:pPr>
              <w:pStyle w:val="TableBody"/>
            </w:pPr>
            <w:r>
              <w:t>A</w:t>
            </w:r>
            <w:r w:rsidR="007467C0" w:rsidRPr="00FB292A">
              <w:t xml:space="preserve"> unique alpha</w:t>
            </w:r>
            <w:r>
              <w:t>-</w:t>
            </w:r>
            <w:del w:id="1809" w:author="Moses, Robbie" w:date="2023-02-13T02:38:00Z">
              <w:r w:rsidR="007467C0" w:rsidRPr="00FB292A" w:rsidDel="00E6108F">
                <w:delText xml:space="preserve"> </w:delText>
              </w:r>
            </w:del>
            <w:r w:rsidR="007467C0" w:rsidRPr="00FB292A">
              <w:t xml:space="preserve">numeric value </w:t>
            </w:r>
            <w:del w:id="1810" w:author="Moses, Robbie" w:date="2023-02-13T02:38:00Z">
              <w:r w:rsidR="007467C0" w:rsidRPr="00FB292A" w:rsidDel="00E6108F">
                <w:delText xml:space="preserve">which </w:delText>
              </w:r>
            </w:del>
            <w:r w:rsidR="007467C0" w:rsidRPr="00FB292A">
              <w:t>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70A846BA" w:rsidR="007467C0" w:rsidRPr="00FB292A" w:rsidRDefault="007467C0" w:rsidP="00C47E58">
            <w:pPr>
              <w:pStyle w:val="TableBody"/>
            </w:pPr>
            <w:del w:id="1811" w:author="Moses, Robbie" w:date="2023-02-13T02:38:00Z">
              <w:r w:rsidRPr="00FB292A" w:rsidDel="00E6108F">
                <w:delText xml:space="preserve">Applies </w:delText>
              </w:r>
            </w:del>
            <w:ins w:id="1812" w:author="Moses, Robbie" w:date="2023-02-13T02:38:00Z">
              <w:r w:rsidR="00E6108F">
                <w:t>This a</w:t>
              </w:r>
              <w:r w:rsidR="00E6108F" w:rsidRPr="00FB292A">
                <w:t xml:space="preserve">pplies </w:t>
              </w:r>
            </w:ins>
            <w:r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1813" w:name="_Ref249236964"/>
      <w:r>
        <w:lastRenderedPageBreak/>
        <w:t>Recommendations</w:t>
      </w:r>
      <w:r>
        <w:rPr>
          <w:rFonts w:ascii="Wingdings" w:hAnsi="Wingdings"/>
        </w:rPr>
        <w:t></w:t>
      </w:r>
      <w:r>
        <w:t>Run Recommendation Output</w:t>
      </w:r>
      <w:bookmarkEnd w:id="1813"/>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1814" w:name="_Toc74556460"/>
      <w:bookmarkStart w:id="1815"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1814"/>
      <w:bookmarkEnd w:id="1815"/>
    </w:p>
    <w:p w14:paraId="2E9753D3" w14:textId="3F05D27F" w:rsidR="007467C0" w:rsidRDefault="007467C0" w:rsidP="00C47E58">
      <w:pPr>
        <w:jc w:val="center"/>
      </w:pPr>
      <w:del w:id="1816"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17"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1818"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18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48301C">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1CDE3900" w:rsidR="007467C0" w:rsidRPr="00FB292A" w:rsidRDefault="007467C0" w:rsidP="00C47E58">
            <w:pPr>
              <w:pStyle w:val="TableBody"/>
            </w:pPr>
            <w:r w:rsidRPr="00FB292A">
              <w:t xml:space="preserve">Indicates </w:t>
            </w:r>
            <w:del w:id="1819" w:author="Moses, Robbie" w:date="2023-02-13T02:39:00Z">
              <w:r w:rsidRPr="00FB292A" w:rsidDel="00E6108F">
                <w:delText xml:space="preserve">if the </w:delText>
              </w:r>
            </w:del>
            <w:r w:rsidRPr="00FB292A">
              <w:t xml:space="preserve">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1820" w:name="_Ref246139880"/>
      <w:bookmarkStart w:id="1821" w:name="_Toc74556392"/>
      <w:bookmarkStart w:id="1822" w:name="_Toc127491582"/>
      <w:bookmarkStart w:id="1823" w:name="_Toc128021115"/>
      <w:r>
        <w:lastRenderedPageBreak/>
        <w:t>Processing</w:t>
      </w:r>
      <w:r>
        <w:rPr>
          <w:rFonts w:ascii="Wingdings" w:hAnsi="Wingdings"/>
        </w:rPr>
        <w:t></w:t>
      </w:r>
      <w:r>
        <w:t>Forecast</w:t>
      </w:r>
      <w:bookmarkEnd w:id="1820"/>
      <w:bookmarkEnd w:id="1821"/>
      <w:bookmarkEnd w:id="1822"/>
      <w:bookmarkEnd w:id="1823"/>
    </w:p>
    <w:p w14:paraId="144794B6" w14:textId="386D3A8A" w:rsidR="007467C0" w:rsidRDefault="007467C0" w:rsidP="00C47E58">
      <w:pPr>
        <w:pStyle w:val="BodyText"/>
      </w:pPr>
      <w:r>
        <w:t xml:space="preserve">The Forecast page is used to define Forecast profiles, run forecasts for vaults and commercial Cashpoints, </w:t>
      </w:r>
      <w:ins w:id="1824" w:author="Moses, Robbie" w:date="2023-02-13T02:39:00Z">
        <w:r w:rsidR="00E6108F">
          <w:t xml:space="preserve">and </w:t>
        </w:r>
      </w:ins>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1825"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18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48301C">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1826" w:name="_Ref249240534"/>
      <w:r>
        <w:t>Forecast</w:t>
      </w:r>
      <w:r>
        <w:rPr>
          <w:rFonts w:ascii="Wingdings" w:hAnsi="Wingdings"/>
        </w:rPr>
        <w:t></w:t>
      </w:r>
      <w:r>
        <w:t>Run Forecast</w:t>
      </w:r>
      <w:bookmarkEnd w:id="1826"/>
    </w:p>
    <w:p w14:paraId="1186ABAB" w14:textId="0A2FA7D9" w:rsidR="007467C0" w:rsidRDefault="007467C0" w:rsidP="007467C0">
      <w:r>
        <w:t>The Run Forecast process is used to define or run forecast</w:t>
      </w:r>
      <w:del w:id="1827" w:author="Moses, Robbie" w:date="2023-02-13T02:39:00Z">
        <w:r w:rsidDel="00E6108F">
          <w:delText>s</w:delText>
        </w:r>
      </w:del>
      <w:r>
        <w:t xml:space="preserve"> profiles for one or many Vault or Commercial Cashpoints. </w:t>
      </w:r>
    </w:p>
    <w:p w14:paraId="76746CE6" w14:textId="77777777" w:rsidR="007467C0" w:rsidRDefault="007467C0" w:rsidP="007467C0">
      <w:pPr>
        <w:pStyle w:val="Caption"/>
      </w:pPr>
      <w:bookmarkStart w:id="1828" w:name="_Toc74556461"/>
      <w:bookmarkStart w:id="1829" w:name="_Toc128022138"/>
      <w:r>
        <w:t xml:space="preserve">Figure </w:t>
      </w:r>
      <w:r>
        <w:fldChar w:fldCharType="begin"/>
      </w:r>
      <w:r>
        <w:instrText xml:space="preserve"> SEQ Figure \* ARABIC </w:instrText>
      </w:r>
      <w:r>
        <w:fldChar w:fldCharType="separate"/>
      </w:r>
      <w:r>
        <w:rPr>
          <w:noProof/>
        </w:rPr>
        <w:t>29</w:t>
      </w:r>
      <w:r>
        <w:fldChar w:fldCharType="end"/>
      </w:r>
      <w:r>
        <w:t>: Run Forecast Page</w:t>
      </w:r>
      <w:bookmarkEnd w:id="1828"/>
      <w:bookmarkEnd w:id="1829"/>
    </w:p>
    <w:p w14:paraId="6B82B315" w14:textId="77C58DAB" w:rsidR="007467C0" w:rsidRDefault="007467C0" w:rsidP="004A5A77">
      <w:pPr>
        <w:jc w:val="center"/>
      </w:pPr>
      <w:del w:id="1830"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31"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1832" w:name="_Toc74556689"/>
      <w:r>
        <w:lastRenderedPageBreak/>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18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48301C">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1D8F9F16"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w:t>
            </w:r>
            <w:del w:id="1833" w:author="Moses, Robbie" w:date="2023-02-13T02:39:00Z">
              <w:r w:rsidRPr="00FB292A" w:rsidDel="00E6108F">
                <w:delText xml:space="preserve"> </w:delText>
              </w:r>
            </w:del>
            <w:r w:rsidRPr="00FB292A">
              <w:t>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E92446C">
                    <v:group id="Canvas 77" style="width:39.15pt;height:39.75pt;mso-position-horizontal-relative:char;mso-position-vertical-relative:line" coordsize="497205,504825" o:spid="_x0000_s1026" editas="canvas" w14:anchorId="660DFC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1386E66F" w:rsidR="007467C0" w:rsidRPr="00FB292A" w:rsidRDefault="007467C0" w:rsidP="004E3731">
            <w:pPr>
              <w:pStyle w:val="TableNote"/>
            </w:pPr>
            <w:del w:id="1834" w:author="Moses, Robbie" w:date="2023-02-13T02:39:00Z">
              <w:r w:rsidDel="00E6108F">
                <w:delText xml:space="preserve">Forecast </w:delText>
              </w:r>
            </w:del>
            <w:ins w:id="1835" w:author="Moses, Robbie" w:date="2023-02-13T02:39:00Z">
              <w:r w:rsidR="00E6108F">
                <w:t xml:space="preserve">The forecast </w:t>
              </w:r>
            </w:ins>
            <w:r>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1836" w:name="_Ref249240539"/>
      <w:r>
        <w:t>Forecast</w:t>
      </w:r>
      <w:r>
        <w:rPr>
          <w:rFonts w:ascii="Wingdings" w:hAnsi="Wingdings"/>
        </w:rPr>
        <w:t></w:t>
      </w:r>
      <w:r>
        <w:t>Commercial Consolidation</w:t>
      </w:r>
      <w:bookmarkEnd w:id="1836"/>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1837" w:name="_Toc74556462"/>
      <w:bookmarkStart w:id="1838" w:name="_Toc128022139"/>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1837"/>
      <w:bookmarkEnd w:id="1838"/>
    </w:p>
    <w:p w14:paraId="402A49B5" w14:textId="73BD22C6" w:rsidR="007467C0" w:rsidRDefault="007467C0" w:rsidP="004E3731">
      <w:pPr>
        <w:jc w:val="center"/>
      </w:pPr>
      <w:del w:id="1839"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40"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1841"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18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48301C">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48301C">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7AD30F61" w:rsidR="007467C0" w:rsidRPr="00FB292A" w:rsidRDefault="007467C0" w:rsidP="004E3731">
            <w:pPr>
              <w:pStyle w:val="TableBody"/>
            </w:pPr>
            <w:del w:id="1842" w:author="Moses, Robbie" w:date="2023-02-13T02:40:00Z">
              <w:r w:rsidRPr="00FB292A" w:rsidDel="00E6108F">
                <w:delText xml:space="preserve">Unique </w:delText>
              </w:r>
            </w:del>
            <w:ins w:id="1843" w:author="Moses, Robbie" w:date="2023-02-13T02:40:00Z">
              <w:r w:rsidR="00E6108F">
                <w:t>A u</w:t>
              </w:r>
              <w:r w:rsidR="00E6108F" w:rsidRPr="00FB292A">
                <w:t xml:space="preserve">nique </w:t>
              </w:r>
            </w:ins>
            <w:r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lastRenderedPageBreak/>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156B6C56" w:rsidR="007467C0" w:rsidRPr="00FB292A" w:rsidRDefault="007467C0" w:rsidP="004E3731">
            <w:pPr>
              <w:pStyle w:val="TableBody"/>
            </w:pPr>
            <w:r w:rsidRPr="00FB292A">
              <w:t>Deletes the currently select</w:t>
            </w:r>
            <w:ins w:id="1844" w:author="Moses, Robbie" w:date="2023-02-13T02:40:00Z">
              <w:r w:rsidR="00E6108F">
                <w:t>ed</w:t>
              </w:r>
            </w:ins>
            <w:r w:rsidRPr="00FB292A">
              <w:t xml:space="preserve"> profile from the system. The user should be prompted </w:t>
            </w:r>
            <w:del w:id="1845" w:author="Moses, Robbie" w:date="2023-02-13T02:40:00Z">
              <w:r w:rsidRPr="00FB292A" w:rsidDel="00E6108F">
                <w:delText xml:space="preserve">with </w:delText>
              </w:r>
            </w:del>
            <w:r w:rsidRPr="00FB292A">
              <w:t>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1846" w:name="_Ref249240545"/>
      <w:r>
        <w:t>Forecast</w:t>
      </w:r>
      <w:r>
        <w:rPr>
          <w:rFonts w:ascii="Wingdings" w:hAnsi="Wingdings"/>
        </w:rPr>
        <w:t></w:t>
      </w:r>
      <w:r>
        <w:t>Commercial Consolidation for Individual Vault</w:t>
      </w:r>
      <w:bookmarkEnd w:id="1846"/>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1847"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18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48301C">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0D4EEF41" w:rsidR="007467C0" w:rsidRPr="00FB292A" w:rsidRDefault="007467C0" w:rsidP="00100AE4">
            <w:pPr>
              <w:pStyle w:val="TableBody"/>
            </w:pPr>
            <w:r w:rsidRPr="00FB292A">
              <w:t>This check</w:t>
            </w:r>
            <w:del w:id="1848" w:author="Moses, Robbie" w:date="2023-02-13T02:40:00Z">
              <w:r w:rsidRPr="00FB292A" w:rsidDel="00E6108F">
                <w:delText xml:space="preserve"> </w:delText>
              </w:r>
            </w:del>
            <w:r w:rsidRPr="00FB292A">
              <w:t xml:space="preserve">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1849" w:name="_Ref249803826"/>
      <w:r>
        <w:lastRenderedPageBreak/>
        <w:t>Forecast</w:t>
      </w:r>
      <w:r>
        <w:rPr>
          <w:rFonts w:ascii="Wingdings" w:hAnsi="Wingdings"/>
        </w:rPr>
        <w:t></w:t>
      </w:r>
      <w:r>
        <w:t>Forecast Settings</w:t>
      </w:r>
      <w:bookmarkEnd w:id="1849"/>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1850" w:name="_Toc74556463"/>
      <w:bookmarkStart w:id="1851"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1850"/>
      <w:bookmarkEnd w:id="1851"/>
    </w:p>
    <w:p w14:paraId="6953432C" w14:textId="51984372" w:rsidR="007467C0" w:rsidRDefault="007467C0" w:rsidP="00100AE4">
      <w:pPr>
        <w:jc w:val="center"/>
      </w:pPr>
      <w:del w:id="1852"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53"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1854"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18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48301C">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lastRenderedPageBreak/>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1855" w:name="_Ref246139885"/>
      <w:bookmarkStart w:id="1856" w:name="_Toc74556393"/>
      <w:bookmarkStart w:id="1857" w:name="_Toc127491583"/>
      <w:bookmarkStart w:id="1858" w:name="_Toc128021116"/>
      <w:r>
        <w:t>Processing</w:t>
      </w:r>
      <w:r>
        <w:rPr>
          <w:rFonts w:ascii="Wingdings" w:hAnsi="Wingdings"/>
        </w:rPr>
        <w:t></w:t>
      </w:r>
      <w:r>
        <w:t>Order Output</w:t>
      </w:r>
      <w:bookmarkEnd w:id="1855"/>
      <w:bookmarkEnd w:id="1856"/>
      <w:bookmarkEnd w:id="1857"/>
      <w:bookmarkEnd w:id="1858"/>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1859" w:name="_Toc74556464"/>
      <w:bookmarkStart w:id="1860" w:name="_Toc128022141"/>
      <w:r>
        <w:t xml:space="preserve">Figure </w:t>
      </w:r>
      <w:r>
        <w:fldChar w:fldCharType="begin"/>
      </w:r>
      <w:r>
        <w:instrText xml:space="preserve"> SEQ Figure \* ARABIC </w:instrText>
      </w:r>
      <w:r>
        <w:fldChar w:fldCharType="separate"/>
      </w:r>
      <w:r>
        <w:rPr>
          <w:noProof/>
        </w:rPr>
        <w:t>32</w:t>
      </w:r>
      <w:r>
        <w:fldChar w:fldCharType="end"/>
      </w:r>
      <w:r>
        <w:t>: Orders Output Page</w:t>
      </w:r>
      <w:bookmarkEnd w:id="1859"/>
      <w:bookmarkEnd w:id="1860"/>
    </w:p>
    <w:p w14:paraId="797B5ACD" w14:textId="5729262E" w:rsidR="007467C0" w:rsidRDefault="007467C0" w:rsidP="0022778E">
      <w:pPr>
        <w:jc w:val="center"/>
      </w:pPr>
      <w:del w:id="1861"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62"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1863"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18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48301C">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ins w:id="1864" w:author="Moses, Robbie" w:date="2023-02-13T02:41:00Z">
              <w:r w:rsidR="00E6108F">
                <w:t xml:space="preserve">the </w:t>
              </w:r>
            </w:ins>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0AF2A251" w:rsidR="007467C0" w:rsidRPr="00FB292A" w:rsidRDefault="007467C0" w:rsidP="0022778E">
            <w:pPr>
              <w:pStyle w:val="TableBody"/>
            </w:pPr>
            <w:r w:rsidRPr="00FB292A">
              <w:t>Allows the user to view or edit the Order Output profile as well as run</w:t>
            </w:r>
            <w:del w:id="1865" w:author="Moses, Robbie" w:date="2023-02-13T02:41:00Z">
              <w:r w:rsidRPr="00FB292A" w:rsidDel="00E6108F">
                <w:delText>ning</w:delText>
              </w:r>
            </w:del>
            <w:r w:rsidRPr="00FB292A">
              <w:t xml:space="preserve">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79A8C96"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his does not delete any order</w:t>
            </w:r>
            <w:del w:id="1866" w:author="Moses, Robbie" w:date="2023-02-13T02:41:00Z">
              <w:r w:rsidRPr="00FB292A" w:rsidDel="00E6108F">
                <w:delText>s</w:delText>
              </w:r>
            </w:del>
            <w:r w:rsidRPr="00FB292A">
              <w:t xml:space="preserve"> output; only the profile is deleted. Also, if the profile is deleted, it cannot be used by any batch processes, so it is important to be sure that the batch processes are not </w:t>
            </w:r>
            <w:del w:id="1867" w:author="Moses, Robbie" w:date="2023-02-13T02:41:00Z">
              <w:r w:rsidRPr="00FB292A" w:rsidDel="00E6108F">
                <w:delText xml:space="preserve">dependant </w:delText>
              </w:r>
            </w:del>
            <w:ins w:id="1868" w:author="Moses, Robbie" w:date="2023-02-13T02:41:00Z">
              <w:r w:rsidR="00E6108F" w:rsidRPr="00FB292A">
                <w:t>depend</w:t>
              </w:r>
              <w:r w:rsidR="00E6108F">
                <w:t>e</w:t>
              </w:r>
              <w:r w:rsidR="00E6108F" w:rsidRPr="00FB292A">
                <w:t xml:space="preserve">nt </w:t>
              </w:r>
            </w:ins>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1869" w:name="_Ref246139889"/>
      <w:bookmarkStart w:id="1870" w:name="_Toc74556394"/>
      <w:bookmarkStart w:id="1871" w:name="_Toc127491584"/>
      <w:bookmarkStart w:id="1872" w:name="_Toc128021117"/>
      <w:r>
        <w:t>Processing</w:t>
      </w:r>
      <w:r>
        <w:rPr>
          <w:rFonts w:ascii="Wingdings" w:hAnsi="Wingdings"/>
        </w:rPr>
        <w:t></w:t>
      </w:r>
      <w:r>
        <w:t>CI Constraints</w:t>
      </w:r>
      <w:bookmarkEnd w:id="1869"/>
      <w:bookmarkEnd w:id="1870"/>
      <w:bookmarkEnd w:id="1871"/>
      <w:bookmarkEnd w:id="1872"/>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1873" w:name="_Toc74556465"/>
      <w:r>
        <w:br w:type="page"/>
      </w:r>
    </w:p>
    <w:p w14:paraId="722C6E89" w14:textId="7073560F" w:rsidR="007467C0" w:rsidRDefault="007467C0" w:rsidP="007467C0">
      <w:pPr>
        <w:pStyle w:val="Caption"/>
      </w:pPr>
      <w:bookmarkStart w:id="1874" w:name="_Toc128022142"/>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1873"/>
      <w:bookmarkEnd w:id="1874"/>
    </w:p>
    <w:p w14:paraId="759C3E87" w14:textId="06B4E809" w:rsidR="007467C0" w:rsidRDefault="007467C0" w:rsidP="0022778E">
      <w:pPr>
        <w:jc w:val="center"/>
      </w:pPr>
      <w:del w:id="1875"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76"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1877"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18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48301C">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48301C">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4719D841" w:rsidR="007467C0" w:rsidRPr="00FB292A" w:rsidRDefault="007467C0" w:rsidP="0022778E">
            <w:pPr>
              <w:pStyle w:val="TableBody"/>
            </w:pPr>
            <w:del w:id="1878" w:author="Moses, Robbie" w:date="2023-02-13T02:41:00Z">
              <w:r w:rsidRPr="00FB292A" w:rsidDel="00E6108F">
                <w:delText xml:space="preserve">Unique </w:delText>
              </w:r>
            </w:del>
            <w:ins w:id="1879" w:author="Moses, Robbie" w:date="2023-02-13T02:41:00Z">
              <w:r w:rsidR="00E6108F">
                <w:t>A u</w:t>
              </w:r>
              <w:r w:rsidR="00E6108F" w:rsidRPr="00FB292A">
                <w:t xml:space="preserve">nique </w:t>
              </w:r>
            </w:ins>
            <w:r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1A1D49A3" w:rsidR="007467C0" w:rsidRPr="00FB292A" w:rsidRDefault="007467C0" w:rsidP="0022778E">
            <w:pPr>
              <w:pStyle w:val="TableBody"/>
            </w:pPr>
            <w:r w:rsidRPr="00FB292A">
              <w:t>Deletes the currently select</w:t>
            </w:r>
            <w:ins w:id="1880" w:author="Moses, Robbie" w:date="2023-02-13T02:42:00Z">
              <w:r w:rsidR="00E6108F">
                <w:t>ed</w:t>
              </w:r>
            </w:ins>
            <w:r w:rsidRPr="00FB292A">
              <w:t xml:space="preserve"> profile from the system. The user should be prompted </w:t>
            </w:r>
            <w:del w:id="1881" w:author="Moses, Robbie" w:date="2023-02-13T02:42:00Z">
              <w:r w:rsidRPr="00FB292A" w:rsidDel="00E6108F">
                <w:delText xml:space="preserve">with </w:delText>
              </w:r>
            </w:del>
            <w:r w:rsidRPr="00FB292A">
              <w:t>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1882" w:name="_Ref246139894"/>
      <w:bookmarkStart w:id="1883" w:name="_Toc74556395"/>
      <w:bookmarkStart w:id="1884" w:name="_Toc127491585"/>
      <w:bookmarkStart w:id="1885" w:name="_Toc128021118"/>
      <w:r>
        <w:lastRenderedPageBreak/>
        <w:t>Processing</w:t>
      </w:r>
      <w:r>
        <w:rPr>
          <w:rFonts w:ascii="Wingdings" w:hAnsi="Wingdings"/>
        </w:rPr>
        <w:t></w:t>
      </w:r>
      <w:r>
        <w:t>Cost Calculation</w:t>
      </w:r>
      <w:bookmarkEnd w:id="1882"/>
      <w:bookmarkEnd w:id="1883"/>
      <w:bookmarkEnd w:id="1884"/>
      <w:bookmarkEnd w:id="1885"/>
    </w:p>
    <w:p w14:paraId="3FB0EAB1" w14:textId="18B072F8" w:rsidR="007467C0" w:rsidRDefault="007467C0" w:rsidP="0022778E">
      <w:pPr>
        <w:pStyle w:val="BodyText"/>
      </w:pPr>
      <w:r>
        <w:t xml:space="preserve">OptiVault takes the cost of cash (both holding and transportation) into consideration when deciding the amount and frequency of deliveries. </w:t>
      </w:r>
      <w:del w:id="1886" w:author="Moses, Robbie" w:date="2023-02-13T02:42:00Z">
        <w:r w:rsidDel="00E6108F">
          <w:delText>In order t</w:delText>
        </w:r>
      </w:del>
      <w:ins w:id="1887" w:author="Moses, Robbie" w:date="2023-02-13T02:42:00Z">
        <w:r w:rsidR="00E6108F">
          <w:t>T</w:t>
        </w:r>
      </w:ins>
      <w:r>
        <w:t xml:space="preserve">o measure the performance of the Cashpoints, OptiVault needs to have the costs calculated for each day of historical data. </w:t>
      </w:r>
    </w:p>
    <w:p w14:paraId="01286E48" w14:textId="6974CE6C" w:rsidR="007467C0" w:rsidRDefault="007467C0" w:rsidP="0022778E">
      <w:pPr>
        <w:pStyle w:val="BodyText"/>
      </w:pPr>
      <w:r>
        <w:t xml:space="preserve">There are two different types of costs </w:t>
      </w:r>
      <w:r w:rsidRPr="00286C4C">
        <w:t>that</w:t>
      </w:r>
      <w:r>
        <w:t xml:space="preserve"> can be calculated in OptiVault. Each of them </w:t>
      </w:r>
      <w:del w:id="1888" w:author="Moses, Robbie" w:date="2023-02-13T02:42:00Z">
        <w:r w:rsidDel="00E6108F">
          <w:delText xml:space="preserve">are </w:delText>
        </w:r>
      </w:del>
      <w:ins w:id="1889" w:author="Moses, Robbie" w:date="2023-02-13T02:42:00Z">
        <w:r w:rsidR="00E6108F">
          <w:t xml:space="preserve">is </w:t>
        </w:r>
      </w:ins>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46444027"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del w:id="1890" w:author="Moses, Robbie" w:date="2023-02-13T02:42:00Z">
        <w:r w:rsidRPr="0022778E" w:rsidDel="00E6108F">
          <w:rPr>
            <w:color w:val="000000" w:themeColor="text1"/>
          </w:rPr>
          <w:delText xml:space="preserve">off </w:delText>
        </w:r>
      </w:del>
      <w:ins w:id="1891" w:author="Moses, Robbie" w:date="2023-02-13T02:42:00Z">
        <w:r w:rsidR="00E6108F" w:rsidRPr="0022778E">
          <w:rPr>
            <w:color w:val="000000" w:themeColor="text1"/>
          </w:rPr>
          <w:t>o</w:t>
        </w:r>
        <w:r w:rsidR="00E6108F">
          <w:rPr>
            <w:color w:val="000000" w:themeColor="text1"/>
          </w:rPr>
          <w:t>n</w:t>
        </w:r>
        <w:r w:rsidR="00E6108F" w:rsidRPr="0022778E">
          <w:rPr>
            <w:color w:val="000000" w:themeColor="text1"/>
          </w:rPr>
          <w:t xml:space="preserve"> </w:t>
        </w:r>
      </w:ins>
      <w:r w:rsidRPr="0022778E">
        <w:rPr>
          <w:color w:val="000000" w:themeColor="text1"/>
        </w:rPr>
        <w:t xml:space="preserve">the current information that is </w:t>
      </w:r>
      <w:del w:id="1892" w:author="Moses, Robbie" w:date="2023-02-13T02:42:00Z">
        <w:r w:rsidRPr="0022778E" w:rsidDel="00E6108F">
          <w:rPr>
            <w:color w:val="000000" w:themeColor="text1"/>
          </w:rPr>
          <w:delText xml:space="preserve">in </w:delText>
        </w:r>
      </w:del>
      <w:ins w:id="1893" w:author="Moses, Robbie" w:date="2023-02-13T02:42:00Z">
        <w:r w:rsidR="00E6108F">
          <w:rPr>
            <w:color w:val="000000" w:themeColor="text1"/>
          </w:rPr>
          <w:t>o</w:t>
        </w:r>
        <w:r w:rsidR="00E6108F" w:rsidRPr="0022778E">
          <w:rPr>
            <w:color w:val="000000" w:themeColor="text1"/>
          </w:rPr>
          <w:t xml:space="preserve">n </w:t>
        </w:r>
      </w:ins>
      <w:r w:rsidRPr="0022778E">
        <w:rPr>
          <w:color w:val="000000" w:themeColor="text1"/>
        </w:rPr>
        <w:t xml:space="preserve">the horizon. The software stores the calculations so a comparison can be made on a daily basis to see the actual costs </w:t>
      </w:r>
      <w:del w:id="1894" w:author="Moses, Robbie" w:date="2023-02-13T02:43:00Z">
        <w:r w:rsidRPr="0022778E" w:rsidDel="00E6108F">
          <w:rPr>
            <w:color w:val="000000" w:themeColor="text1"/>
          </w:rPr>
          <w:delText xml:space="preserve">verses </w:delText>
        </w:r>
      </w:del>
      <w:ins w:id="1895" w:author="Moses, Robbie" w:date="2023-02-13T02:43:00Z">
        <w:r w:rsidR="00E6108F" w:rsidRPr="0022778E">
          <w:rPr>
            <w:color w:val="000000" w:themeColor="text1"/>
          </w:rPr>
          <w:t>vers</w:t>
        </w:r>
        <w:r w:rsidR="00E6108F">
          <w:rPr>
            <w:color w:val="000000" w:themeColor="text1"/>
          </w:rPr>
          <w:t>u</w:t>
        </w:r>
        <w:r w:rsidR="00E6108F" w:rsidRPr="0022778E">
          <w:rPr>
            <w:color w:val="000000" w:themeColor="text1"/>
          </w:rPr>
          <w:t xml:space="preserve">s </w:t>
        </w:r>
      </w:ins>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1896" w:name="_Ref249247335"/>
      <w:r>
        <w:t>Cost Calculation</w:t>
      </w:r>
      <w:r>
        <w:rPr>
          <w:rFonts w:ascii="Wingdings" w:hAnsi="Wingdings"/>
        </w:rPr>
        <w:t></w:t>
      </w:r>
      <w:r>
        <w:t>Actual Costs/Projected Costs</w:t>
      </w:r>
      <w:bookmarkEnd w:id="1896"/>
    </w:p>
    <w:p w14:paraId="068CFAC5" w14:textId="77777777" w:rsidR="007467C0" w:rsidRDefault="007467C0" w:rsidP="007467C0">
      <w:pPr>
        <w:pStyle w:val="Caption"/>
      </w:pPr>
      <w:bookmarkStart w:id="1897" w:name="_Toc74556466"/>
      <w:bookmarkStart w:id="1898"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1897"/>
      <w:bookmarkEnd w:id="1898"/>
    </w:p>
    <w:p w14:paraId="697D1B86" w14:textId="4816F36B" w:rsidR="007467C0" w:rsidRDefault="007467C0" w:rsidP="0022778E">
      <w:pPr>
        <w:jc w:val="center"/>
      </w:pPr>
      <w:del w:id="1899"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00"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1901" w:name="_Toc74556467"/>
      <w:bookmarkStart w:id="1902" w:name="_Toc128022144"/>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1901"/>
      <w:bookmarkEnd w:id="1902"/>
    </w:p>
    <w:p w14:paraId="09E4F781" w14:textId="26B47C3D" w:rsidR="007467C0" w:rsidRDefault="007467C0" w:rsidP="0022778E">
      <w:pPr>
        <w:jc w:val="center"/>
      </w:pPr>
      <w:del w:id="1903"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04"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1905"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19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48301C">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1906" w:name="_Ref249246802"/>
      <w:r>
        <w:t>Cost Calculation</w:t>
      </w:r>
      <w:r>
        <w:rPr>
          <w:rFonts w:ascii="Wingdings" w:hAnsi="Wingdings"/>
        </w:rPr>
        <w:t></w:t>
      </w:r>
      <w:r>
        <w:t>Cost Options Page</w:t>
      </w:r>
      <w:bookmarkEnd w:id="1906"/>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1907" w:name="_Toc74556468"/>
      <w:bookmarkStart w:id="1908" w:name="_Toc128022145"/>
      <w:r w:rsidRPr="243260EB">
        <w:rPr>
          <w:lang w:val="en-US"/>
        </w:rPr>
        <w:lastRenderedPageBreak/>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1907"/>
      <w:bookmarkEnd w:id="1908"/>
    </w:p>
    <w:p w14:paraId="0EA3725B" w14:textId="2825FA99" w:rsidR="007467C0" w:rsidRDefault="007467C0" w:rsidP="0022778E">
      <w:pPr>
        <w:jc w:val="center"/>
      </w:pPr>
      <w:del w:id="1909"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10"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1911"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19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48301C">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48301C">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ins w:id="1912" w:author="Moses, Robbie" w:date="2023-02-13T02:43:00Z">
              <w:r w:rsidR="00E6108F">
                <w:t xml:space="preserve">the </w:t>
              </w:r>
            </w:ins>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296D0D21" w:rsidR="007467C0" w:rsidRPr="00FB292A" w:rsidRDefault="007467C0" w:rsidP="0022778E">
            <w:pPr>
              <w:pStyle w:val="TableBody"/>
            </w:pPr>
            <w:r w:rsidRPr="00FB292A">
              <w:t xml:space="preserve">Variable costs </w:t>
            </w:r>
            <w:ins w:id="1913" w:author="Moses, Robbie" w:date="2023-02-13T02:44:00Z">
              <w:r w:rsidR="00E6108F">
                <w:t xml:space="preserve">are </w:t>
              </w:r>
            </w:ins>
            <w:r w:rsidRPr="00FB292A">
              <w:t xml:space="preserve">based on the amount of cash being transported. In some cases, variable costs may be on a sliding scale or range. For example, </w:t>
            </w:r>
            <w:ins w:id="1914" w:author="Moses, Robbie" w:date="2023-02-13T02:44:00Z">
              <w:r w:rsidR="00E6108F">
                <w:t xml:space="preserve">the </w:t>
              </w:r>
            </w:ins>
            <w:r w:rsidRPr="00FB292A">
              <w:t>carrier is charging 0.003 EUR for 1 EUR transported when the delivery is between 0 -20,000 EUR and 0.0025</w:t>
            </w:r>
            <w:ins w:id="1915" w:author="Moses, Robbie" w:date="2023-02-13T02:44:00Z">
              <w:r w:rsidR="00E6108F">
                <w:t xml:space="preserve"> </w:t>
              </w:r>
            </w:ins>
            <w:r w:rsidRPr="00FB292A">
              <w:t>EUR for 1 EUR transported</w:t>
            </w:r>
            <w:del w:id="1916" w:author="Moses, Robbie" w:date="2023-02-13T02:44:00Z">
              <w:r w:rsidRPr="00FB292A" w:rsidDel="00E6108F">
                <w:delText>,</w:delText>
              </w:r>
            </w:del>
            <w:r w:rsidRPr="00FB292A">
              <w:t xml:space="preserve">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6FCA23F4" w:rsidR="007467C0" w:rsidRPr="00FB292A" w:rsidRDefault="007467C0" w:rsidP="0022778E">
            <w:pPr>
              <w:pStyle w:val="TableBody"/>
            </w:pPr>
            <w:r w:rsidRPr="00FB292A">
              <w:t xml:space="preserve">See: </w:t>
            </w:r>
            <w:del w:id="1917" w:author="Moses, Robbie" w:date="2023-02-13T02:44:00Z">
              <w:r w:rsidRPr="00FB292A" w:rsidDel="00E6108F">
                <w:delText xml:space="preserve">Service </w:delText>
              </w:r>
            </w:del>
            <w:ins w:id="1918" w:author="Moses, Robbie" w:date="2023-02-13T02:44:00Z">
              <w:r w:rsidR="00E6108F">
                <w:t>The s</w:t>
              </w:r>
              <w:r w:rsidR="00E6108F" w:rsidRPr="00FB292A">
                <w:t xml:space="preserve">ervice </w:t>
              </w:r>
            </w:ins>
            <w:r w:rsidRPr="00FB292A">
              <w:t>Cost panel described in the section</w:t>
            </w:r>
            <w:r>
              <w:t xml:space="preserve"> </w:t>
            </w:r>
            <w:r w:rsidRPr="00E6108F">
              <w:rPr>
                <w:color w:val="4472C4" w:themeColor="accent1"/>
                <w:rPrChange w:id="1919" w:author="Moses, Robbie" w:date="2023-02-13T02:44:00Z">
                  <w:rPr/>
                </w:rPrChange>
              </w:rPr>
              <w:fldChar w:fldCharType="begin"/>
            </w:r>
            <w:r w:rsidRPr="00E6108F">
              <w:rPr>
                <w:color w:val="4472C4" w:themeColor="accent1"/>
                <w:rPrChange w:id="1920" w:author="Moses, Robbie" w:date="2023-02-13T02:44:00Z">
                  <w:rPr/>
                </w:rPrChange>
              </w:rPr>
              <w:instrText xml:space="preserve"> REF _Ref245719423 \h </w:instrText>
            </w:r>
            <w:r w:rsidR="0022778E" w:rsidRPr="00E6108F">
              <w:rPr>
                <w:color w:val="4472C4" w:themeColor="accent1"/>
                <w:rPrChange w:id="1921" w:author="Moses, Robbie" w:date="2023-02-13T02:44:00Z">
                  <w:rPr/>
                </w:rPrChange>
              </w:rPr>
              <w:instrText xml:space="preserve"> \* MERGEFORMAT </w:instrText>
            </w:r>
            <w:r w:rsidRPr="00B147BC">
              <w:rPr>
                <w:color w:val="4472C4" w:themeColor="accent1"/>
              </w:rPr>
            </w:r>
            <w:r w:rsidRPr="00E6108F">
              <w:rPr>
                <w:color w:val="4472C4" w:themeColor="accent1"/>
                <w:rPrChange w:id="1922" w:author="Moses, Robbie" w:date="2023-02-13T02:44:00Z">
                  <w:rPr/>
                </w:rPrChange>
              </w:rPr>
              <w:fldChar w:fldCharType="separate"/>
            </w:r>
            <w:r w:rsidRPr="00E6108F">
              <w:rPr>
                <w:color w:val="4472C4" w:themeColor="accent1"/>
                <w:rPrChange w:id="1923" w:author="Moses, Robbie" w:date="2023-02-13T02:44:00Z">
                  <w:rPr/>
                </w:rPrChange>
              </w:rPr>
              <w:t>Cashpoint</w:t>
            </w:r>
            <w:r w:rsidRPr="00E6108F">
              <w:rPr>
                <w:rFonts w:ascii="Wingdings" w:hAnsi="Wingdings"/>
                <w:color w:val="4472C4" w:themeColor="accent1"/>
                <w:rPrChange w:id="1924" w:author="Moses, Robbie" w:date="2023-02-13T02:44:00Z">
                  <w:rPr>
                    <w:rFonts w:ascii="Wingdings" w:hAnsi="Wingdings"/>
                  </w:rPr>
                </w:rPrChange>
              </w:rPr>
              <w:t></w:t>
            </w:r>
            <w:r w:rsidRPr="00E6108F">
              <w:rPr>
                <w:color w:val="4472C4" w:themeColor="accent1"/>
                <w:rPrChange w:id="1925" w:author="Moses, Robbie" w:date="2023-02-13T02:44:00Z">
                  <w:rPr/>
                </w:rPrChange>
              </w:rPr>
              <w:t>Advanced</w:t>
            </w:r>
            <w:r w:rsidRPr="00E6108F">
              <w:rPr>
                <w:rFonts w:ascii="Wingdings" w:hAnsi="Wingdings"/>
                <w:color w:val="4472C4" w:themeColor="accent1"/>
                <w:rPrChange w:id="1926" w:author="Moses, Robbie" w:date="2023-02-13T02:44:00Z">
                  <w:rPr>
                    <w:rFonts w:ascii="Wingdings" w:hAnsi="Wingdings"/>
                  </w:rPr>
                </w:rPrChange>
              </w:rPr>
              <w:t></w:t>
            </w:r>
            <w:r w:rsidRPr="00E6108F">
              <w:rPr>
                <w:color w:val="4472C4" w:themeColor="accent1"/>
                <w:rPrChange w:id="1927" w:author="Moses, Robbie" w:date="2023-02-13T02:44:00Z">
                  <w:rPr/>
                </w:rPrChange>
              </w:rPr>
              <w:t>Costs</w:t>
            </w:r>
            <w:r w:rsidRPr="00E6108F">
              <w:rPr>
                <w:color w:val="4472C4" w:themeColor="accent1"/>
                <w:rPrChange w:id="1928" w:author="Moses, Robbie" w:date="2023-02-13T02:44:00Z">
                  <w:rPr/>
                </w:rPrChange>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638BE08A" w:rsidR="007467C0" w:rsidRPr="00FB292A" w:rsidRDefault="007467C0" w:rsidP="001C2B78">
            <w:pPr>
              <w:pStyle w:val="TableBody"/>
            </w:pPr>
            <w:del w:id="1929" w:author="Moses, Robbie" w:date="2023-02-13T02:44:00Z">
              <w:r w:rsidRPr="00FB292A" w:rsidDel="00E6108F">
                <w:delText xml:space="preserve">Currency </w:delText>
              </w:r>
            </w:del>
            <w:ins w:id="1930" w:author="Moses, Robbie" w:date="2023-02-13T02:44:00Z">
              <w:r w:rsidR="00E6108F">
                <w:t>The c</w:t>
              </w:r>
              <w:r w:rsidR="00E6108F" w:rsidRPr="00FB292A">
                <w:t xml:space="preserve">urrency </w:t>
              </w:r>
            </w:ins>
            <w:r w:rsidRPr="00FB292A">
              <w:t xml:space="preserve">insurance rate is the rate charged to insure funds kept in Cashpoints (0, 7, 15, etc.). This is an annual rate and is typically covered by the FDIC in the U.S. market. Insurance Costs are defined at the Cashpoint level refer to </w:t>
            </w:r>
            <w:r w:rsidRPr="00D33CCF">
              <w:rPr>
                <w:color w:val="4472C4" w:themeColor="accent1"/>
              </w:rPr>
              <w:fldChar w:fldCharType="begin"/>
            </w:r>
            <w:r w:rsidRPr="00D33CCF">
              <w:rPr>
                <w:color w:val="4472C4" w:themeColor="accent1"/>
              </w:rPr>
              <w:instrText xml:space="preserve"> REF _Ref245719423 \h </w:instrText>
            </w:r>
            <w:r w:rsidR="0022778E" w:rsidRPr="00D33CCF">
              <w:rPr>
                <w:color w:val="4472C4" w:themeColor="accent1"/>
              </w:rPr>
              <w:instrText xml:space="preserve"> \* MERGEFORMAT </w:instrText>
            </w:r>
            <w:r w:rsidRPr="00D33CCF">
              <w:rPr>
                <w:color w:val="4472C4" w:themeColor="accent1"/>
              </w:rPr>
            </w:r>
            <w:r w:rsidRPr="00D33CCF">
              <w:rPr>
                <w:color w:val="4472C4" w:themeColor="accent1"/>
              </w:rP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Costs</w:t>
            </w:r>
            <w:r w:rsidRPr="00D33CCF">
              <w:rPr>
                <w:color w:val="4472C4" w:themeColor="accent1"/>
              </w:rPr>
              <w:fldChar w:fldCharType="end"/>
            </w:r>
            <w:r w:rsidRPr="00D33CCF">
              <w:rPr>
                <w:color w:val="4472C4" w:themeColor="accent1"/>
              </w:rPr>
              <w:fldChar w:fldCharType="begin"/>
            </w:r>
            <w:r w:rsidRPr="00D33CCF">
              <w:rPr>
                <w:color w:val="4472C4" w:themeColor="accent1"/>
              </w:rPr>
              <w:instrText xml:space="preserve"> REF _Ref245719423 \h  \* MERGEFORMAT </w:instrText>
            </w:r>
            <w:r w:rsidRPr="00D33CCF">
              <w:rPr>
                <w:color w:val="4472C4" w:themeColor="accent1"/>
              </w:rPr>
            </w:r>
            <w:r w:rsidRPr="00D33CCF">
              <w:rPr>
                <w:color w:val="4472C4" w:themeColor="accent1"/>
              </w:rP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Costs</w:t>
            </w:r>
            <w:r w:rsidRPr="00D33CCF">
              <w:rPr>
                <w:color w:val="4472C4" w:themeColor="accent1"/>
              </w:rPr>
              <w:fldChar w:fldCharType="end"/>
            </w:r>
            <w:r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lastRenderedPageBreak/>
              <w:t>Handling Costs</w:t>
            </w:r>
          </w:p>
        </w:tc>
        <w:tc>
          <w:tcPr>
            <w:tcW w:w="5458" w:type="dxa"/>
            <w:tcBorders>
              <w:top w:val="single" w:sz="6" w:space="0" w:color="auto"/>
              <w:left w:val="single" w:sz="6" w:space="0" w:color="auto"/>
              <w:bottom w:val="single" w:sz="6" w:space="0" w:color="auto"/>
            </w:tcBorders>
          </w:tcPr>
          <w:p w14:paraId="46546312" w14:textId="0D115956" w:rsidR="007467C0" w:rsidRPr="00FB292A" w:rsidRDefault="007467C0" w:rsidP="0022778E">
            <w:pPr>
              <w:pStyle w:val="TableBody"/>
            </w:pPr>
            <w:r w:rsidRPr="00FB292A">
              <w:t xml:space="preserve">Total internal costs associated with the processing/handling of </w:t>
            </w:r>
            <w:del w:id="1931" w:author="Moses, Robbie" w:date="2023-02-13T02:44:00Z">
              <w:r w:rsidRPr="00FB292A" w:rsidDel="00E6108F">
                <w:delText xml:space="preserve">a </w:delText>
              </w:r>
            </w:del>
            <w:r w:rsidRPr="00FB292A">
              <w:t xml:space="preserve">cash delivery. This may include </w:t>
            </w:r>
            <w:ins w:id="1932" w:author="Moses, Robbie" w:date="2023-02-13T02:45:00Z">
              <w:r w:rsidR="00E6108F">
                <w:t xml:space="preserve">the </w:t>
              </w:r>
            </w:ins>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ins w:id="1933" w:author="Moses, Robbie" w:date="2023-02-13T02:45:00Z">
              <w:r w:rsidR="00E6108F">
                <w:t xml:space="preserve">and </w:t>
              </w:r>
            </w:ins>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1934" w:name="_Ref272393599"/>
      <w:bookmarkStart w:id="1935" w:name="_Toc359218689"/>
      <w:bookmarkStart w:id="1936" w:name="_Toc74556396"/>
      <w:bookmarkStart w:id="1937" w:name="_Toc127491586"/>
      <w:bookmarkStart w:id="1938" w:name="_Toc128021119"/>
      <w:r>
        <w:t>Processing</w:t>
      </w:r>
      <w:r>
        <w:rPr>
          <w:rFonts w:ascii="Wingdings" w:hAnsi="Wingdings"/>
        </w:rPr>
        <w:t></w:t>
      </w:r>
      <w:r>
        <w:t>Custom Jobs</w:t>
      </w:r>
      <w:bookmarkEnd w:id="1934"/>
      <w:bookmarkEnd w:id="1935"/>
      <w:bookmarkEnd w:id="1936"/>
      <w:bookmarkEnd w:id="1937"/>
      <w:bookmarkEnd w:id="1938"/>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11FA7C7B" w:rsidR="007467C0" w:rsidRDefault="007467C0" w:rsidP="00503295">
      <w:pPr>
        <w:pStyle w:val="BodyText"/>
      </w:pPr>
      <w:del w:id="1939" w:author="Moses, Robbie" w:date="2023-02-13T02:46:00Z">
        <w:r w:rsidDel="00E6108F">
          <w:delText>In order t</w:delText>
        </w:r>
      </w:del>
      <w:ins w:id="1940" w:author="Moses, Robbie" w:date="2023-02-13T02:46:00Z">
        <w:r w:rsidR="00E6108F">
          <w:t>T</w:t>
        </w:r>
      </w:ins>
      <w:r>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pPr>
        <w:pStyle w:val="Heading1"/>
        <w:pPrChange w:id="1941" w:author="Moses, Robbie" w:date="2023-02-14T05:19:00Z">
          <w:pPr>
            <w:pStyle w:val="Heading2"/>
          </w:pPr>
        </w:pPrChange>
      </w:pPr>
      <w:bookmarkStart w:id="1942" w:name="_Ref245707323"/>
      <w:bookmarkStart w:id="1943" w:name="_Toc74556397"/>
      <w:bookmarkStart w:id="1944" w:name="_Toc127491587"/>
      <w:bookmarkStart w:id="1945" w:name="_Toc128021120"/>
      <w:r>
        <w:lastRenderedPageBreak/>
        <w:t>Network Tab</w:t>
      </w:r>
      <w:bookmarkEnd w:id="1942"/>
      <w:bookmarkEnd w:id="1943"/>
      <w:bookmarkEnd w:id="1944"/>
      <w:bookmarkEnd w:id="1945"/>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1946" w:name="_Ref246139503"/>
      <w:bookmarkStart w:id="1947" w:name="_Toc74556398"/>
      <w:bookmarkStart w:id="1948" w:name="_Toc127491588"/>
      <w:bookmarkStart w:id="1949" w:name="_Toc128021121"/>
      <w:r>
        <w:t>Network</w:t>
      </w:r>
      <w:r>
        <w:rPr>
          <w:rFonts w:ascii="Wingdings" w:hAnsi="Wingdings"/>
        </w:rPr>
        <w:t></w:t>
      </w:r>
      <w:r>
        <w:t>Cashpoints</w:t>
      </w:r>
      <w:bookmarkEnd w:id="1946"/>
      <w:bookmarkEnd w:id="1947"/>
      <w:bookmarkEnd w:id="1948"/>
      <w:bookmarkEnd w:id="1949"/>
    </w:p>
    <w:p w14:paraId="782C026C" w14:textId="397E5ACC" w:rsidR="007467C0" w:rsidRDefault="007467C0" w:rsidP="007B63CB">
      <w:pPr>
        <w:pStyle w:val="BodyText"/>
      </w:pPr>
      <w:r>
        <w:t>The Cashpoints page show</w:t>
      </w:r>
      <w:ins w:id="1950" w:author="Moses, Robbie" w:date="2023-02-13T02:46:00Z">
        <w:r w:rsidR="00E6108F">
          <w:t>s</w:t>
        </w:r>
      </w:ins>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1951" w:name="_Toc74556469"/>
      <w:bookmarkStart w:id="1952" w:name="_Toc128022146"/>
      <w:r>
        <w:lastRenderedPageBreak/>
        <w:t xml:space="preserve">Figure </w:t>
      </w:r>
      <w:r>
        <w:fldChar w:fldCharType="begin"/>
      </w:r>
      <w:r>
        <w:instrText xml:space="preserve"> SEQ Figure \* ARABIC </w:instrText>
      </w:r>
      <w:r>
        <w:fldChar w:fldCharType="separate"/>
      </w:r>
      <w:r>
        <w:rPr>
          <w:noProof/>
        </w:rPr>
        <w:t>37</w:t>
      </w:r>
      <w:r>
        <w:fldChar w:fldCharType="end"/>
      </w:r>
      <w:r>
        <w:t>: Cashpoints Page</w:t>
      </w:r>
      <w:bookmarkEnd w:id="1951"/>
      <w:bookmarkEnd w:id="1952"/>
    </w:p>
    <w:p w14:paraId="6FE3BFC7" w14:textId="4CF0EBDC" w:rsidR="007467C0" w:rsidRDefault="007467C0" w:rsidP="00F07638">
      <w:pPr>
        <w:spacing w:after="0" w:line="240" w:lineRule="auto"/>
        <w:jc w:val="center"/>
      </w:pPr>
      <w:del w:id="1953"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54"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1955" w:name="_Ref246139505"/>
      <w:bookmarkStart w:id="1956" w:name="_Toc74556399"/>
      <w:bookmarkStart w:id="1957" w:name="_Toc127491589"/>
      <w:bookmarkStart w:id="1958" w:name="_Toc128021122"/>
      <w:r>
        <w:t>Network</w:t>
      </w:r>
      <w:r>
        <w:rPr>
          <w:rFonts w:ascii="Wingdings" w:hAnsi="Wingdings"/>
        </w:rPr>
        <w:t></w:t>
      </w:r>
      <w:r>
        <w:t>Create New</w:t>
      </w:r>
      <w:bookmarkEnd w:id="1955"/>
      <w:bookmarkEnd w:id="1956"/>
      <w:bookmarkEnd w:id="1957"/>
      <w:bookmarkEnd w:id="1958"/>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1959" w:name="_Toc74556470"/>
      <w:bookmarkStart w:id="1960" w:name="_Toc128022147"/>
      <w:r>
        <w:t xml:space="preserve">Figure </w:t>
      </w:r>
      <w:r>
        <w:fldChar w:fldCharType="begin"/>
      </w:r>
      <w:r>
        <w:instrText xml:space="preserve"> SEQ Figure \* ARABIC </w:instrText>
      </w:r>
      <w:r>
        <w:fldChar w:fldCharType="separate"/>
      </w:r>
      <w:r>
        <w:rPr>
          <w:noProof/>
        </w:rPr>
        <w:t>38</w:t>
      </w:r>
      <w:r>
        <w:fldChar w:fldCharType="end"/>
      </w:r>
      <w:r>
        <w:t>: Create New Page</w:t>
      </w:r>
      <w:bookmarkEnd w:id="1959"/>
      <w:bookmarkEnd w:id="1960"/>
    </w:p>
    <w:p w14:paraId="1C951AEB" w14:textId="0FC4311C" w:rsidR="007467C0" w:rsidRDefault="007467C0" w:rsidP="007A468D">
      <w:pPr>
        <w:jc w:val="center"/>
      </w:pPr>
      <w:del w:id="1961"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62"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1963" w:name="_Toc74556697"/>
      <w:r>
        <w:lastRenderedPageBreak/>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19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48301C">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3D8A71A" w:rsidR="007467C0" w:rsidRPr="00FB292A" w:rsidRDefault="007467C0" w:rsidP="007A468D">
            <w:pPr>
              <w:pStyle w:val="TableBody"/>
            </w:pPr>
            <w:del w:id="1964" w:author="Moses, Robbie" w:date="2023-02-13T02:46:00Z">
              <w:r w:rsidRPr="00FB292A" w:rsidDel="00E6108F">
                <w:delText xml:space="preserve">Unique </w:delText>
              </w:r>
            </w:del>
            <w:ins w:id="1965" w:author="Moses, Robbie" w:date="2023-02-13T02:46:00Z">
              <w:r w:rsidR="00E6108F">
                <w:t>A u</w:t>
              </w:r>
              <w:r w:rsidR="00E6108F" w:rsidRPr="00FB292A">
                <w:t xml:space="preserve">nique </w:t>
              </w:r>
            </w:ins>
            <w:r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1966" w:name="_Ref65164647"/>
      <w:bookmarkStart w:id="1967" w:name="_Toc74556400"/>
      <w:bookmarkStart w:id="1968" w:name="_Toc127491590"/>
      <w:bookmarkStart w:id="1969" w:name="_Toc128021123"/>
      <w:r>
        <w:t>Network</w:t>
      </w:r>
      <w:r>
        <w:rPr>
          <w:rFonts w:ascii="Wingdings" w:hAnsi="Wingdings"/>
        </w:rPr>
        <w:t></w:t>
      </w:r>
      <w:r>
        <w:t>Mass Assign</w:t>
      </w:r>
      <w:bookmarkEnd w:id="1966"/>
      <w:bookmarkEnd w:id="1967"/>
      <w:bookmarkEnd w:id="1968"/>
      <w:bookmarkEnd w:id="1969"/>
    </w:p>
    <w:p w14:paraId="39BF32A5" w14:textId="36D5B288" w:rsidR="007467C0" w:rsidRPr="00BE3A28" w:rsidRDefault="007467C0" w:rsidP="007A468D">
      <w:pPr>
        <w:pStyle w:val="BodyText"/>
      </w:pPr>
      <w:r>
        <w:t>The Mass Assign function allows user</w:t>
      </w:r>
      <w:ins w:id="1970" w:author="Moses, Robbie" w:date="2023-02-13T02:46:00Z">
        <w:r w:rsidR="00E6108F">
          <w:t>s</w:t>
        </w:r>
      </w:ins>
      <w:r>
        <w:t xml:space="preserve"> to quickly set parameters for Vault Cashpoints for one or many Cashpoints. </w:t>
      </w:r>
    </w:p>
    <w:p w14:paraId="7706BC34" w14:textId="77777777" w:rsidR="007467C0" w:rsidRDefault="007467C0" w:rsidP="007467C0">
      <w:pPr>
        <w:pStyle w:val="Caption"/>
      </w:pPr>
      <w:bookmarkStart w:id="1971" w:name="_Toc74556471"/>
      <w:bookmarkStart w:id="1972"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1971"/>
      <w:bookmarkEnd w:id="1972"/>
    </w:p>
    <w:p w14:paraId="586F160B" w14:textId="28E85392" w:rsidR="007467C0" w:rsidRDefault="007467C0" w:rsidP="007D330A">
      <w:pPr>
        <w:jc w:val="center"/>
      </w:pPr>
      <w:del w:id="1973"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74"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1975" w:name="_Toc74556698"/>
      <w:r>
        <w:lastRenderedPageBreak/>
        <w:t xml:space="preserve">Table </w:t>
      </w:r>
      <w:r>
        <w:fldChar w:fldCharType="begin"/>
      </w:r>
      <w:r>
        <w:instrText xml:space="preserve"> SEQ Table \* ARABIC </w:instrText>
      </w:r>
      <w:r>
        <w:fldChar w:fldCharType="separate"/>
      </w:r>
      <w:r>
        <w:rPr>
          <w:noProof/>
        </w:rPr>
        <w:t>59</w:t>
      </w:r>
      <w:r>
        <w:fldChar w:fldCharType="end"/>
      </w:r>
      <w:r>
        <w:t>: Mass Assign Description</w:t>
      </w:r>
      <w:bookmarkEnd w:id="19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48301C">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64E26269"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ins w:id="1976" w:author="Moses, Robbie" w:date="2023-02-22T05:34:00Z">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ins>
            <w:r w:rsidR="00EB04FB">
              <w:rPr>
                <w:rStyle w:val="TopicCrossReference"/>
                <w:rFonts w:cs="Arial"/>
                <w:lang w:val="en-US" w:bidi="en-US"/>
              </w:rPr>
            </w:r>
            <w:r w:rsidR="00EB04FB">
              <w:rPr>
                <w:rStyle w:val="TopicCrossReference"/>
                <w:rFonts w:cs="Arial"/>
                <w:lang w:val="en-US" w:bidi="en-US"/>
              </w:rPr>
              <w:fldChar w:fldCharType="separate"/>
            </w:r>
            <w:ins w:id="1977" w:author="Moses, Robbie" w:date="2023-02-22T05:34:00Z">
              <w:r w:rsidR="00EB04FB" w:rsidRPr="00EB04FB">
                <w:rPr>
                  <w:color w:val="4472C4" w:themeColor="accent1"/>
                  <w:rPrChange w:id="1978" w:author="Moses, Robbie" w:date="2023-02-22T05:34:00Z">
                    <w:rPr/>
                  </w:rPrChange>
                </w:rPr>
                <w:t>Vault Parameter</w:t>
              </w:r>
              <w:r w:rsidR="00EB04FB">
                <w:t>s</w:t>
              </w:r>
              <w:r w:rsidR="00EB04FB">
                <w:rPr>
                  <w:rStyle w:val="TopicCrossReference"/>
                  <w:rFonts w:cs="Arial"/>
                  <w:lang w:val="en-US" w:bidi="en-US"/>
                </w:rPr>
                <w:fldChar w:fldCharType="end"/>
              </w:r>
            </w:ins>
            <w:commentRangeStart w:id="1979"/>
            <w:commentRangeStart w:id="1980"/>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del w:id="1981" w:author="Moses, Robbie" w:date="2023-02-22T05:34:00Z">
              <w:r w:rsidDel="00EB04FB">
                <w:rPr>
                  <w:rStyle w:val="TopicCrossReference"/>
                  <w:rFonts w:cs="Arial"/>
                  <w:b/>
                  <w:bCs/>
                  <w:lang w:val="en-US" w:bidi="en-US"/>
                </w:rPr>
                <w:delText>Error! Reference source not found</w:delText>
              </w:r>
            </w:del>
            <w:r>
              <w:rPr>
                <w:rStyle w:val="TopicCrossReference"/>
                <w:rFonts w:cs="Arial"/>
                <w:b/>
                <w:bCs/>
                <w:lang w:val="en-US" w:bidi="en-US"/>
              </w:rPr>
              <w:t>.</w:t>
            </w:r>
            <w:r w:rsidRPr="00FB292A">
              <w:rPr>
                <w:rStyle w:val="TopicCrossReference"/>
                <w:rFonts w:cs="Arial"/>
                <w:lang w:val="en-US" w:bidi="en-US"/>
              </w:rPr>
              <w:fldChar w:fldCharType="end"/>
            </w:r>
            <w:commentRangeEnd w:id="1979"/>
            <w:r w:rsidR="006213BC">
              <w:rPr>
                <w:rStyle w:val="CommentReference"/>
                <w:rFonts w:ascii="Calibri" w:hAnsi="Calibri"/>
                <w:lang w:val="en-US" w:bidi="en-US"/>
              </w:rPr>
              <w:commentReference w:id="1979"/>
            </w:r>
            <w:commentRangeEnd w:id="1980"/>
            <w:r w:rsidR="00840C4F">
              <w:rPr>
                <w:rStyle w:val="CommentReference"/>
                <w:rFonts w:ascii="Calibri" w:hAnsi="Calibri"/>
                <w:lang w:val="en-US" w:bidi="en-US"/>
              </w:rPr>
              <w:commentReference w:id="1980"/>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pPr>
              <w:pStyle w:val="TableListBullet"/>
              <w:pPrChange w:id="1982" w:author="Moses, Robbie" w:date="2023-02-13T02:47:00Z">
                <w:pPr>
                  <w:pStyle w:val="BulletTableCellText"/>
                </w:pPr>
              </w:pPrChange>
            </w:pPr>
            <w:r w:rsidRPr="00FB292A">
              <w:t>Denominations that have been defined in the system for Unknown, Fit, Normal, or Soiled notes.</w:t>
            </w:r>
          </w:p>
          <w:p w14:paraId="5C0748A4" w14:textId="77777777" w:rsidR="007467C0" w:rsidRPr="00FB292A" w:rsidRDefault="007467C0">
            <w:pPr>
              <w:pStyle w:val="TableListBullet"/>
              <w:pPrChange w:id="1983" w:author="Moses, Robbie" w:date="2023-02-13T02:47:00Z">
                <w:pPr>
                  <w:pStyle w:val="BulletTableCellText"/>
                </w:pPr>
              </w:pPrChange>
            </w:pPr>
            <w:r w:rsidRPr="00FB292A">
              <w:t>Minimum Delivery Amount</w:t>
            </w:r>
          </w:p>
          <w:p w14:paraId="1E7AB0B2" w14:textId="77777777" w:rsidR="007467C0" w:rsidRPr="00FB292A" w:rsidRDefault="007467C0">
            <w:pPr>
              <w:pStyle w:val="TableListBullet"/>
              <w:pPrChange w:id="1984" w:author="Moses, Robbie" w:date="2023-02-13T02:47:00Z">
                <w:pPr>
                  <w:pStyle w:val="BulletTableCellText"/>
                </w:pPr>
              </w:pPrChange>
            </w:pPr>
            <w:r w:rsidRPr="00FB292A">
              <w:t>Minimum Return Amount</w:t>
            </w:r>
          </w:p>
          <w:p w14:paraId="63D94C77" w14:textId="77777777" w:rsidR="007467C0" w:rsidRPr="00E578B7" w:rsidRDefault="007467C0">
            <w:pPr>
              <w:pStyle w:val="TableListBullet"/>
              <w:pPrChange w:id="1985" w:author="Moses, Robbie" w:date="2023-02-13T02:47:00Z">
                <w:pPr>
                  <w:pStyle w:val="BulletTableCellText"/>
                </w:pPr>
              </w:pPrChange>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ins w:id="1986" w:author="Moses, Robbie" w:date="2023-02-13T02:46:00Z">
              <w:r w:rsidR="00E6108F">
                <w:t>,</w:t>
              </w:r>
            </w:ins>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lastRenderedPageBreak/>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6CC06CBA" w:rsidR="007467C0" w:rsidRPr="00FB292A" w:rsidRDefault="007467C0" w:rsidP="008A7DF9">
            <w:pPr>
              <w:pStyle w:val="TableBody"/>
            </w:pPr>
            <w:r w:rsidRPr="00FB292A">
              <w:t xml:space="preserve">Once the parameters have been selected, clicking on the next button allows </w:t>
            </w:r>
            <w:del w:id="1987" w:author="Moses, Robbie" w:date="2023-02-13T02:48:00Z">
              <w:r w:rsidRPr="00FB292A" w:rsidDel="00E6108F">
                <w:delText xml:space="preserve">for </w:delText>
              </w:r>
            </w:del>
            <w:r w:rsidRPr="00FB292A">
              <w:t>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1988" w:name="_Ref246139506"/>
      <w:bookmarkStart w:id="1989" w:name="_Toc74556401"/>
      <w:bookmarkStart w:id="1990" w:name="_Toc127491591"/>
      <w:bookmarkStart w:id="1991" w:name="_Toc128021124"/>
      <w:r>
        <w:t>Network</w:t>
      </w:r>
      <w:r>
        <w:rPr>
          <w:rFonts w:ascii="Wingdings" w:hAnsi="Wingdings"/>
        </w:rPr>
        <w:t></w:t>
      </w:r>
      <w:r>
        <w:t>Carrier</w:t>
      </w:r>
      <w:bookmarkEnd w:id="1988"/>
      <w:bookmarkEnd w:id="1989"/>
      <w:bookmarkEnd w:id="1990"/>
      <w:bookmarkEnd w:id="1991"/>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1992" w:name="_Toc74556472"/>
      <w:bookmarkStart w:id="1993" w:name="_Toc128022149"/>
      <w:r>
        <w:lastRenderedPageBreak/>
        <w:t xml:space="preserve">Figure </w:t>
      </w:r>
      <w:r>
        <w:fldChar w:fldCharType="begin"/>
      </w:r>
      <w:r>
        <w:instrText xml:space="preserve"> SEQ Figure \* ARABIC </w:instrText>
      </w:r>
      <w:r>
        <w:fldChar w:fldCharType="separate"/>
      </w:r>
      <w:r>
        <w:rPr>
          <w:noProof/>
        </w:rPr>
        <w:t>40</w:t>
      </w:r>
      <w:r>
        <w:fldChar w:fldCharType="end"/>
      </w:r>
      <w:r>
        <w:t>: Carrier Page</w:t>
      </w:r>
      <w:bookmarkEnd w:id="1992"/>
      <w:bookmarkEnd w:id="1993"/>
    </w:p>
    <w:p w14:paraId="789EC2B8" w14:textId="6CAABAEC" w:rsidR="007467C0" w:rsidRDefault="007467C0" w:rsidP="003824AA">
      <w:pPr>
        <w:jc w:val="center"/>
      </w:pPr>
      <w:del w:id="1994"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95"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1996"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19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48301C">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1997"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5A38FF88" w:rsidR="007467C0" w:rsidRPr="00FB292A" w:rsidRDefault="007467C0" w:rsidP="006918EB">
            <w:pPr>
              <w:pStyle w:val="TableBody"/>
            </w:pPr>
            <w:del w:id="1998" w:author="Moses, Robbie" w:date="2023-02-13T02:48:00Z">
              <w:r w:rsidRPr="00FB292A" w:rsidDel="00E6108F">
                <w:delText xml:space="preserve">Unique </w:delText>
              </w:r>
            </w:del>
            <w:ins w:id="1999" w:author="Moses, Robbie" w:date="2023-02-13T02:48:00Z">
              <w:r w:rsidR="00E6108F">
                <w:t>A u</w:t>
              </w:r>
              <w:r w:rsidR="00E6108F" w:rsidRPr="00FB292A">
                <w:t xml:space="preserve">nique </w:t>
              </w:r>
            </w:ins>
            <w:r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6707DC3F" w:rsidR="007467C0" w:rsidRPr="00FB292A" w:rsidRDefault="007467C0" w:rsidP="006918EB">
            <w:pPr>
              <w:pStyle w:val="TableBody"/>
            </w:pPr>
            <w:r w:rsidRPr="00FB292A">
              <w:t xml:space="preserve">Defines </w:t>
            </w:r>
            <w:del w:id="2000" w:author="Moses, Robbie" w:date="2023-02-13T02:48:00Z">
              <w:r w:rsidRPr="00FB292A" w:rsidDel="00E6108F">
                <w:delText xml:space="preserve">the </w:delText>
              </w:r>
            </w:del>
            <w:r w:rsidRPr="00FB292A">
              <w:t xml:space="preserve">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lastRenderedPageBreak/>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2001" w:name="_Ref249249791"/>
      <w:bookmarkStart w:id="2002" w:name="_Toc74556402"/>
      <w:bookmarkStart w:id="2003" w:name="_Toc127491592"/>
      <w:bookmarkStart w:id="2004" w:name="_Toc128021125"/>
      <w:r>
        <w:t>Network</w:t>
      </w:r>
      <w:r>
        <w:rPr>
          <w:rFonts w:ascii="Wingdings" w:hAnsi="Wingdings"/>
        </w:rPr>
        <w:t></w:t>
      </w:r>
      <w:r>
        <w:t>Groups</w:t>
      </w:r>
      <w:bookmarkEnd w:id="2001"/>
      <w:bookmarkEnd w:id="2002"/>
      <w:bookmarkEnd w:id="2003"/>
      <w:bookmarkEnd w:id="2004"/>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2005" w:name="_Toc74556473"/>
      <w:bookmarkStart w:id="2006"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2005"/>
      <w:bookmarkEnd w:id="2006"/>
    </w:p>
    <w:p w14:paraId="7B89467B" w14:textId="1F020C00" w:rsidR="007467C0" w:rsidRDefault="007467C0" w:rsidP="003464FE">
      <w:pPr>
        <w:jc w:val="center"/>
      </w:pPr>
      <w:del w:id="2007"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08"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2009" w:name="_Toc74556700"/>
      <w:r>
        <w:lastRenderedPageBreak/>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200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48301C">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ins w:id="2010" w:author="Moses, Robbie" w:date="2023-02-13T02:48:00Z">
              <w:r w:rsidR="00E6108F">
                <w:t>ed</w:t>
              </w:r>
            </w:ins>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2011" w:name="_Ref246139509"/>
      <w:bookmarkStart w:id="2012" w:name="_Toc74556403"/>
      <w:bookmarkStart w:id="2013" w:name="_Toc127491593"/>
      <w:bookmarkStart w:id="2014" w:name="_Toc128021126"/>
      <w:r>
        <w:t>Network</w:t>
      </w:r>
      <w:r>
        <w:rPr>
          <w:rFonts w:ascii="Wingdings" w:hAnsi="Wingdings"/>
        </w:rPr>
        <w:t></w:t>
      </w:r>
      <w:r>
        <w:t>Sorters</w:t>
      </w:r>
      <w:bookmarkEnd w:id="2011"/>
      <w:bookmarkEnd w:id="2012"/>
      <w:bookmarkEnd w:id="2013"/>
      <w:bookmarkEnd w:id="2014"/>
    </w:p>
    <w:p w14:paraId="3C2E39AC" w14:textId="14AF92D6" w:rsidR="007467C0" w:rsidRDefault="007467C0" w:rsidP="003464FE">
      <w:pPr>
        <w:pStyle w:val="BodyText"/>
      </w:pPr>
      <w:r>
        <w:t>The Sorters page is used to define</w:t>
      </w:r>
      <w:del w:id="2015" w:author="Moses, Robbie" w:date="2023-02-13T02:48:00Z">
        <w:r w:rsidDel="00E6108F">
          <w:delText>d</w:delText>
        </w:r>
      </w:del>
      <w:r>
        <w:t xml:space="preserv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2016" w:name="_Toc74556474"/>
      <w:bookmarkStart w:id="2017" w:name="_Toc128022151"/>
      <w:r>
        <w:lastRenderedPageBreak/>
        <w:t xml:space="preserve">Figure </w:t>
      </w:r>
      <w:r>
        <w:fldChar w:fldCharType="begin"/>
      </w:r>
      <w:r>
        <w:instrText xml:space="preserve"> SEQ Figure \* ARABIC </w:instrText>
      </w:r>
      <w:r>
        <w:fldChar w:fldCharType="separate"/>
      </w:r>
      <w:r>
        <w:rPr>
          <w:noProof/>
        </w:rPr>
        <w:t>42</w:t>
      </w:r>
      <w:r>
        <w:fldChar w:fldCharType="end"/>
      </w:r>
      <w:r>
        <w:t>: Sorters Page</w:t>
      </w:r>
      <w:bookmarkEnd w:id="2016"/>
      <w:bookmarkEnd w:id="2017"/>
    </w:p>
    <w:p w14:paraId="1B0A8549" w14:textId="6F649791" w:rsidR="007467C0" w:rsidRDefault="007467C0" w:rsidP="003464FE">
      <w:pPr>
        <w:jc w:val="center"/>
      </w:pPr>
      <w:del w:id="2018"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19"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2020"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20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48301C">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59E554E7" w:rsidR="007467C0" w:rsidRPr="00FB292A" w:rsidRDefault="007467C0" w:rsidP="003464FE">
            <w:pPr>
              <w:pStyle w:val="TableBody"/>
            </w:pPr>
            <w:del w:id="2021" w:author="Moses, Robbie" w:date="2023-02-13T02:49:00Z">
              <w:r w:rsidRPr="00FB292A" w:rsidDel="00E6108F">
                <w:delText xml:space="preserve">Unique </w:delText>
              </w:r>
            </w:del>
            <w:ins w:id="2022" w:author="Moses, Robbie" w:date="2023-02-13T02:49:00Z">
              <w:r w:rsidR="00E6108F">
                <w:t>A u</w:t>
              </w:r>
              <w:r w:rsidR="00E6108F" w:rsidRPr="00FB292A">
                <w:t xml:space="preserve">nique </w:t>
              </w:r>
            </w:ins>
            <w:r w:rsidRPr="00FB292A">
              <w:t xml:space="preserve">alpha-numeric identifier </w:t>
            </w:r>
            <w:del w:id="2023" w:author="Moses, Robbie" w:date="2023-02-13T03:12:00Z">
              <w:r w:rsidRPr="00FB292A" w:rsidDel="00E15B78">
                <w:delText xml:space="preserve">that </w:delText>
              </w:r>
            </w:del>
            <w:r w:rsidRPr="00FB292A">
              <w:t>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2024" w:name="_Ref246139513"/>
      <w:bookmarkStart w:id="2025" w:name="_Toc74556404"/>
      <w:bookmarkStart w:id="2026" w:name="_Toc127491594"/>
      <w:bookmarkStart w:id="2027" w:name="_Toc128021127"/>
      <w:r>
        <w:t>Network</w:t>
      </w:r>
      <w:r>
        <w:rPr>
          <w:rFonts w:ascii="Wingdings" w:hAnsi="Wingdings"/>
        </w:rPr>
        <w:t></w:t>
      </w:r>
      <w:r>
        <w:t>Cross Shipping</w:t>
      </w:r>
      <w:bookmarkEnd w:id="2024"/>
      <w:bookmarkEnd w:id="2025"/>
      <w:bookmarkEnd w:id="2026"/>
      <w:bookmarkEnd w:id="2027"/>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2028"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20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48301C">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3F950305" w:rsidR="007467C0" w:rsidRPr="00FB292A" w:rsidRDefault="007467C0" w:rsidP="003464FE">
            <w:pPr>
              <w:pStyle w:val="TableBody"/>
            </w:pPr>
            <w:r w:rsidRPr="00FB292A">
              <w:t xml:space="preserve">Defines the </w:t>
            </w:r>
            <w:del w:id="2029" w:author="Moses, Robbie" w:date="2023-02-13T02:49:00Z">
              <w:r w:rsidRPr="00FB292A" w:rsidDel="00E6108F">
                <w:delText xml:space="preserve">Type </w:delText>
              </w:r>
            </w:del>
            <w:ins w:id="2030" w:author="Moses, Robbie" w:date="2023-02-13T02:49:00Z">
              <w:r w:rsidR="00E6108F">
                <w:t>t</w:t>
              </w:r>
              <w:r w:rsidR="00E6108F" w:rsidRPr="00FB292A">
                <w:t xml:space="preserve">ype </w:t>
              </w:r>
            </w:ins>
            <w:r w:rsidRPr="00FB292A">
              <w:t xml:space="preserve">of Cross Action to be taken. This is used in conjunction with the </w:t>
            </w:r>
            <w:r w:rsidRPr="006F1961">
              <w:rPr>
                <w:b/>
                <w:bCs/>
              </w:rPr>
              <w:t>‘Select’</w:t>
            </w:r>
            <w:r w:rsidRPr="00FB292A">
              <w:t xml:space="preserve"> Button to enter the appropriate </w:t>
            </w:r>
            <w:del w:id="2031" w:author="Moses, Robbie" w:date="2023-02-13T02:49:00Z">
              <w:r w:rsidRPr="00FB292A" w:rsidDel="00E6108F">
                <w:delText xml:space="preserve">sub </w:delText>
              </w:r>
            </w:del>
            <w:ins w:id="2032" w:author="Moses, Robbie" w:date="2023-02-13T02:49:00Z">
              <w:r w:rsidR="00E6108F" w:rsidRPr="00FB292A">
                <w:t>sub</w:t>
              </w:r>
              <w:r w:rsidR="00E6108F">
                <w:t>-</w:t>
              </w:r>
            </w:ins>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lastRenderedPageBreak/>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375AC432" w:rsidR="007467C0" w:rsidRPr="00FB292A" w:rsidRDefault="007467C0" w:rsidP="003464FE">
            <w:pPr>
              <w:pStyle w:val="TableBody"/>
            </w:pPr>
            <w:r w:rsidRPr="00FB292A">
              <w:t xml:space="preserve">The number of notes and the cost for </w:t>
            </w:r>
            <w:del w:id="2033" w:author="Moses, Robbie" w:date="2023-02-13T02:49:00Z">
              <w:r w:rsidRPr="00FB292A" w:rsidDel="00E6108F">
                <w:delText xml:space="preserve">cross </w:delText>
              </w:r>
            </w:del>
            <w:ins w:id="2034" w:author="Moses, Robbie" w:date="2023-02-13T02:49:00Z">
              <w:r w:rsidR="00E6108F" w:rsidRPr="00FB292A">
                <w:t>cross</w:t>
              </w:r>
              <w:r w:rsidR="00E6108F">
                <w:t>-</w:t>
              </w:r>
            </w:ins>
            <w:r w:rsidRPr="00FB292A">
              <w:t>shipping penalties. For example</w:t>
            </w:r>
            <w:ins w:id="2035" w:author="Moses, Robbie" w:date="2023-02-13T02:49:00Z">
              <w:r w:rsidR="00E6108F">
                <w:t>,</w:t>
              </w:r>
            </w:ins>
            <w:r w:rsidRPr="00FB292A">
              <w:t xml:space="preserve"> if 1000 per </w:t>
            </w:r>
            <w:ins w:id="2036" w:author="Moses, Robbie" w:date="2023-02-13T02:49:00Z">
              <w:r w:rsidR="00E6108F">
                <w:t xml:space="preserve">was </w:t>
              </w:r>
            </w:ins>
            <w:r w:rsidRPr="00FB292A">
              <w:t xml:space="preserve">entered as the Unit Size and 5 was the Penalty Amount, this means that for </w:t>
            </w:r>
            <w:del w:id="2037" w:author="Moses, Robbie" w:date="2023-02-13T02:50:00Z">
              <w:r w:rsidRPr="00FB292A" w:rsidDel="00E6108F">
                <w:delText xml:space="preserve">each </w:delText>
              </w:r>
            </w:del>
            <w:ins w:id="2038" w:author="Moses, Robbie" w:date="2023-02-13T02:50:00Z">
              <w:r w:rsidR="00E6108F" w:rsidRPr="00FB292A">
                <w:t>e</w:t>
              </w:r>
              <w:r w:rsidR="00E6108F">
                <w:t>very</w:t>
              </w:r>
              <w:r w:rsidR="00E6108F" w:rsidRPr="00FB292A">
                <w:t xml:space="preserve"> </w:t>
              </w:r>
            </w:ins>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050719C4" w:rsidR="007467C0" w:rsidRPr="00FB292A" w:rsidRDefault="007467C0" w:rsidP="003464FE">
            <w:pPr>
              <w:pStyle w:val="TableBody"/>
            </w:pPr>
            <w:r w:rsidRPr="00FB292A">
              <w:t>The amount (in whole local currency) that is charged for each violation of the Unit Size. For example</w:t>
            </w:r>
            <w:ins w:id="2039" w:author="Moses, Robbie" w:date="2023-02-13T02:50:00Z">
              <w:r w:rsidR="00E6108F">
                <w:t>,</w:t>
              </w:r>
            </w:ins>
            <w:r w:rsidRPr="00FB292A">
              <w:t xml:space="preserve"> if 1000 per </w:t>
            </w:r>
            <w:ins w:id="2040" w:author="Moses, Robbie" w:date="2023-02-13T02:50:00Z">
              <w:r w:rsidR="00E6108F">
                <w:t xml:space="preserve">was </w:t>
              </w:r>
            </w:ins>
            <w:r w:rsidRPr="00FB292A">
              <w:t xml:space="preserve">entered as the Unit Size and 5 was the Penalty Amount, this means that for </w:t>
            </w:r>
            <w:del w:id="2041" w:author="Moses, Robbie" w:date="2023-02-13T02:50:00Z">
              <w:r w:rsidRPr="00FB292A" w:rsidDel="00E6108F">
                <w:delText xml:space="preserve">each </w:delText>
              </w:r>
            </w:del>
            <w:ins w:id="2042" w:author="Moses, Robbie" w:date="2023-02-13T02:50:00Z">
              <w:r w:rsidR="00E6108F" w:rsidRPr="00FB292A">
                <w:t>e</w:t>
              </w:r>
              <w:r w:rsidR="00E6108F">
                <w:t>very</w:t>
              </w:r>
              <w:r w:rsidR="00E6108F" w:rsidRPr="00FB292A">
                <w:t xml:space="preserve"> </w:t>
              </w:r>
            </w:ins>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2043" w:name="_Network(tRADING_mARKET"/>
      <w:bookmarkStart w:id="2044" w:name="_Ref65164674"/>
      <w:bookmarkStart w:id="2045" w:name="_Ref65165351"/>
      <w:bookmarkStart w:id="2046" w:name="_Toc74556405"/>
      <w:bookmarkStart w:id="2047" w:name="_Toc127491595"/>
      <w:bookmarkStart w:id="2048" w:name="_Toc128021128"/>
      <w:bookmarkEnd w:id="2043"/>
      <w:r>
        <w:t>Network</w:t>
      </w:r>
      <w:r>
        <w:rPr>
          <w:rFonts w:ascii="Wingdings" w:hAnsi="Wingdings"/>
        </w:rPr>
        <w:t></w:t>
      </w:r>
      <w:r>
        <w:rPr>
          <w:lang w:val="en-US"/>
        </w:rPr>
        <w:t>Trading Market</w:t>
      </w:r>
      <w:bookmarkEnd w:id="2044"/>
      <w:bookmarkEnd w:id="2045"/>
      <w:bookmarkEnd w:id="2046"/>
      <w:bookmarkEnd w:id="2047"/>
      <w:bookmarkEnd w:id="2048"/>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2049" w:name="_Toc74556475"/>
      <w:bookmarkStart w:id="2050" w:name="_Toc128022152"/>
      <w:r>
        <w:lastRenderedPageBreak/>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2049"/>
      <w:bookmarkEnd w:id="2050"/>
    </w:p>
    <w:p w14:paraId="02CA0DD4" w14:textId="05C99F9C" w:rsidR="007467C0" w:rsidRDefault="007467C0" w:rsidP="00A349E6">
      <w:pPr>
        <w:jc w:val="center"/>
      </w:pPr>
      <w:del w:id="2051"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52"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2053"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20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48301C">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48301C">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pPr>
        <w:pStyle w:val="Heading1"/>
        <w:pPrChange w:id="2054" w:author="Moses, Robbie" w:date="2023-02-14T05:19:00Z">
          <w:pPr>
            <w:pStyle w:val="Heading2"/>
          </w:pPr>
        </w:pPrChange>
      </w:pPr>
      <w:bookmarkStart w:id="2055" w:name="_Ref245707328"/>
      <w:bookmarkStart w:id="2056" w:name="_Toc74556406"/>
      <w:bookmarkStart w:id="2057" w:name="_Toc127491596"/>
      <w:bookmarkStart w:id="2058" w:name="_Toc128021129"/>
      <w:r>
        <w:lastRenderedPageBreak/>
        <w:t>Events Tab</w:t>
      </w:r>
      <w:bookmarkEnd w:id="2055"/>
      <w:bookmarkEnd w:id="2056"/>
      <w:bookmarkEnd w:id="2057"/>
      <w:bookmarkEnd w:id="2058"/>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2059" w:name="_Toc221530684"/>
      <w:bookmarkStart w:id="2060" w:name="_Ref221892554"/>
      <w:bookmarkStart w:id="2061" w:name="_Toc223436178"/>
      <w:bookmarkStart w:id="2062" w:name="_Ref236112013"/>
      <w:bookmarkStart w:id="2063" w:name="_Toc243109746"/>
      <w:bookmarkStart w:id="2064" w:name="_Toc74556407"/>
      <w:bookmarkStart w:id="2065" w:name="_Toc127491597"/>
      <w:bookmarkStart w:id="2066" w:name="_Toc128021130"/>
      <w:r w:rsidRPr="00A875AE">
        <w:t>Events</w:t>
      </w:r>
      <w:r>
        <w:rPr>
          <w:rFonts w:ascii="Wingdings" w:hAnsi="Wingdings"/>
        </w:rPr>
        <w:t></w:t>
      </w:r>
      <w:r w:rsidRPr="00A875AE">
        <w:t>Calendar Page</w:t>
      </w:r>
      <w:bookmarkEnd w:id="2059"/>
      <w:bookmarkEnd w:id="2060"/>
      <w:bookmarkEnd w:id="2061"/>
      <w:bookmarkEnd w:id="2062"/>
      <w:bookmarkEnd w:id="2063"/>
      <w:bookmarkEnd w:id="2064"/>
      <w:bookmarkEnd w:id="2065"/>
      <w:bookmarkEnd w:id="2066"/>
    </w:p>
    <w:p w14:paraId="232E7072" w14:textId="76AC2FD9" w:rsidR="007467C0" w:rsidRDefault="007467C0" w:rsidP="00A349E6">
      <w:pPr>
        <w:pStyle w:val="BodyText"/>
      </w:pPr>
      <w:r>
        <w:t xml:space="preserve">Calendars are used in OptiVault to group </w:t>
      </w:r>
      <w:del w:id="2067" w:author="Moses, Robbie" w:date="2023-02-13T02:51:00Z">
        <w:r w:rsidDel="00E6108F">
          <w:delText xml:space="preserve">together </w:delText>
        </w:r>
      </w:del>
      <w:r>
        <w:t xml:space="preserve">similar Holidays and Events that relate to a group of Cashpoints. These Calendars can then be assigned to Cashpoints </w:t>
      </w:r>
      <w:del w:id="2068" w:author="Moses, Robbie" w:date="2023-02-13T02:51:00Z">
        <w:r w:rsidDel="00E6108F">
          <w:delText xml:space="preserve">that </w:delText>
        </w:r>
      </w:del>
      <w:ins w:id="2069" w:author="Moses, Robbie" w:date="2023-02-13T02:51:00Z">
        <w:r w:rsidR="00E6108F">
          <w:t xml:space="preserve">which </w:t>
        </w:r>
      </w:ins>
      <w:r>
        <w:t>will use the Events to make appropriate adjustments during the Forecast process.</w:t>
      </w:r>
    </w:p>
    <w:p w14:paraId="479C9417" w14:textId="77777777" w:rsidR="007467C0" w:rsidRDefault="007467C0" w:rsidP="007467C0">
      <w:pPr>
        <w:pStyle w:val="Caption"/>
      </w:pPr>
      <w:bookmarkStart w:id="2070" w:name="_Toc74556476"/>
      <w:bookmarkStart w:id="2071" w:name="_Toc128022153"/>
      <w:r>
        <w:t xml:space="preserve">Figure </w:t>
      </w:r>
      <w:r>
        <w:fldChar w:fldCharType="begin"/>
      </w:r>
      <w:r>
        <w:instrText xml:space="preserve"> SEQ Figure \* ARABIC </w:instrText>
      </w:r>
      <w:r>
        <w:fldChar w:fldCharType="separate"/>
      </w:r>
      <w:r>
        <w:rPr>
          <w:noProof/>
        </w:rPr>
        <w:t>44</w:t>
      </w:r>
      <w:r>
        <w:fldChar w:fldCharType="end"/>
      </w:r>
      <w:r>
        <w:t>: Calendar Page</w:t>
      </w:r>
      <w:bookmarkEnd w:id="2070"/>
      <w:bookmarkEnd w:id="2071"/>
    </w:p>
    <w:p w14:paraId="5CEA058E" w14:textId="7556ACCA" w:rsidR="007467C0" w:rsidRPr="00B22B4C" w:rsidRDefault="007467C0" w:rsidP="00A349E6">
      <w:pPr>
        <w:jc w:val="center"/>
      </w:pPr>
      <w:del w:id="2072"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73"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2074" w:name="_Toc74556704"/>
      <w:r>
        <w:lastRenderedPageBreak/>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20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48301C">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48301C">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2075" w:name="_Toc220416843"/>
      <w:bookmarkStart w:id="2076" w:name="_Ref221892221"/>
      <w:bookmarkStart w:id="2077" w:name="_Ref236112014"/>
      <w:bookmarkStart w:id="2078" w:name="_Ref236112114"/>
      <w:bookmarkStart w:id="2079"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2080" w:name="_Ref246139815"/>
      <w:bookmarkStart w:id="2081" w:name="_Toc74556408"/>
      <w:bookmarkStart w:id="2082" w:name="_Toc127491598"/>
      <w:bookmarkStart w:id="2083" w:name="_Toc128021131"/>
      <w:r>
        <w:t>Events</w:t>
      </w:r>
      <w:r>
        <w:rPr>
          <w:rFonts w:ascii="Wingdings" w:hAnsi="Wingdings"/>
        </w:rPr>
        <w:t></w:t>
      </w:r>
      <w:r>
        <w:t>Event Collisions</w:t>
      </w:r>
      <w:bookmarkEnd w:id="2075"/>
      <w:bookmarkEnd w:id="2076"/>
      <w:bookmarkEnd w:id="2077"/>
      <w:bookmarkEnd w:id="2078"/>
      <w:bookmarkEnd w:id="2079"/>
      <w:bookmarkEnd w:id="2080"/>
      <w:bookmarkEnd w:id="2081"/>
      <w:bookmarkEnd w:id="2082"/>
      <w:bookmarkEnd w:id="2083"/>
      <w:r>
        <w:t xml:space="preserve"> </w:t>
      </w:r>
    </w:p>
    <w:p w14:paraId="53DB9F93" w14:textId="678BA414" w:rsidR="007467C0" w:rsidRDefault="007467C0" w:rsidP="00A349E6">
      <w:pPr>
        <w:pStyle w:val="BodyText"/>
        <w:rPr>
          <w:highlight w:val="yellow"/>
        </w:rPr>
      </w:pPr>
      <w:r>
        <w:t xml:space="preserve">Event collisions might occur when the pre and </w:t>
      </w:r>
      <w:del w:id="2084" w:author="Moses, Robbie" w:date="2023-02-13T02:51:00Z">
        <w:r w:rsidDel="00E6108F">
          <w:delText xml:space="preserve">post </w:delText>
        </w:r>
      </w:del>
      <w:ins w:id="2085" w:author="Moses, Robbie" w:date="2023-02-13T02:51:00Z">
        <w:r w:rsidR="00E6108F">
          <w:t>post-</w:t>
        </w:r>
      </w:ins>
      <w:r>
        <w:t xml:space="preserve">days of two events fall within the same days.  Pre and </w:t>
      </w:r>
      <w:del w:id="2086" w:author="Moses, Robbie" w:date="2023-02-13T02:51:00Z">
        <w:r w:rsidDel="00E6108F">
          <w:delText xml:space="preserve">post </w:delText>
        </w:r>
      </w:del>
      <w:ins w:id="2087" w:author="Moses, Robbie" w:date="2023-02-13T02:51:00Z">
        <w:r w:rsidR="00E6108F">
          <w:t>post-</w:t>
        </w:r>
      </w:ins>
      <w:r>
        <w:t xml:space="preserve">days are the days that impact the demand </w:t>
      </w:r>
      <w:del w:id="2088" w:author="Moses, Robbie" w:date="2023-02-13T02:51:00Z">
        <w:r w:rsidDel="00E6108F">
          <w:delText xml:space="preserve">prior </w:delText>
        </w:r>
      </w:del>
      <w:ins w:id="2089" w:author="Moses, Robbie" w:date="2023-02-13T02:51:00Z">
        <w:r w:rsidR="00E6108F">
          <w:t xml:space="preserve">before </w:t>
        </w:r>
      </w:ins>
      <w:r>
        <w:t xml:space="preserve">and after the event.  The overlapping events can impact the output of recommendations and forecast processes.  When event collisions occur, the system has to decide which event to associate with the demand.  </w:t>
      </w:r>
    </w:p>
    <w:p w14:paraId="2B85BEFE" w14:textId="15E48096" w:rsidR="007467C0" w:rsidRDefault="007467C0" w:rsidP="00A349E6">
      <w:pPr>
        <w:pStyle w:val="BodyText"/>
      </w:pPr>
      <w:r>
        <w:t xml:space="preserve">To ensure the correct and effective process of recommendations and forecasts, the event collisions must be corrected by making sure that the pre and </w:t>
      </w:r>
      <w:del w:id="2090" w:author="Moses, Robbie" w:date="2023-02-13T02:52:00Z">
        <w:r w:rsidDel="00E6108F">
          <w:delText xml:space="preserve">post </w:delText>
        </w:r>
      </w:del>
      <w:ins w:id="2091" w:author="Moses, Robbie" w:date="2023-02-13T02:52:00Z">
        <w:r w:rsidR="00E6108F">
          <w:t>post-</w:t>
        </w:r>
      </w:ins>
      <w:r>
        <w:t xml:space="preserve">effect days do not overlap.  First, check event collisions as described below and second, update the pre and </w:t>
      </w:r>
      <w:del w:id="2092" w:author="Moses, Robbie" w:date="2023-02-13T02:52:00Z">
        <w:r w:rsidDel="00E6108F">
          <w:delText xml:space="preserve">post </w:delText>
        </w:r>
      </w:del>
      <w:ins w:id="2093" w:author="Moses, Robbie" w:date="2023-02-13T02:52:00Z">
        <w:r w:rsidR="00E6108F">
          <w:t>post-</w:t>
        </w:r>
      </w:ins>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2094" w:name="_Toc74556477"/>
      <w:bookmarkStart w:id="2095" w:name="_Toc128022154"/>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2094"/>
      <w:bookmarkEnd w:id="2095"/>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2096"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20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48301C">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48301C">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ins w:id="2097" w:author="Moses, Robbie" w:date="2023-02-13T02:52:00Z">
              <w:r w:rsidR="00E6108F">
                <w:t xml:space="preserve">the </w:t>
              </w:r>
            </w:ins>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4527A953" w:rsidR="007467C0" w:rsidRPr="00FB292A" w:rsidRDefault="007467C0" w:rsidP="00A349E6">
            <w:pPr>
              <w:pStyle w:val="TableBody"/>
            </w:pPr>
            <w:del w:id="2098" w:author="Moses, Robbie" w:date="2023-02-13T02:52:00Z">
              <w:r w:rsidRPr="00FB292A" w:rsidDel="00E6108F">
                <w:delText xml:space="preserve">Number </w:delText>
              </w:r>
            </w:del>
            <w:ins w:id="2099" w:author="Moses, Robbie" w:date="2023-02-13T02:52:00Z">
              <w:r w:rsidR="00E6108F">
                <w:t>The n</w:t>
              </w:r>
              <w:r w:rsidR="00E6108F" w:rsidRPr="00FB292A">
                <w:t xml:space="preserve">umber </w:t>
              </w:r>
            </w:ins>
            <w:r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358FDBC2" w:rsidR="007467C0" w:rsidRPr="00FB292A" w:rsidRDefault="007467C0" w:rsidP="00A349E6">
            <w:pPr>
              <w:pStyle w:val="TableBody"/>
            </w:pPr>
            <w:del w:id="2100" w:author="Moses, Robbie" w:date="2023-02-13T02:52:00Z">
              <w:r w:rsidRPr="00FB292A" w:rsidDel="00E6108F">
                <w:delText xml:space="preserve">Number </w:delText>
              </w:r>
            </w:del>
            <w:ins w:id="2101" w:author="Moses, Robbie" w:date="2023-02-13T02:52:00Z">
              <w:r w:rsidR="00E6108F">
                <w:t>The n</w:t>
              </w:r>
              <w:r w:rsidR="00E6108F" w:rsidRPr="00FB292A">
                <w:t xml:space="preserve">umber </w:t>
              </w:r>
            </w:ins>
            <w:r w:rsidRPr="00FB292A">
              <w:t xml:space="preserve">of days impacted after the event.  </w:t>
            </w:r>
          </w:p>
        </w:tc>
      </w:tr>
    </w:tbl>
    <w:p w14:paraId="65B6B905" w14:textId="74F8CA03" w:rsidR="007467C0" w:rsidRDefault="007467C0" w:rsidP="007467C0">
      <w:pPr>
        <w:pStyle w:val="TopofSection"/>
      </w:pPr>
      <w:bookmarkStart w:id="2102"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2103" w:name="_Ref246139819"/>
      <w:r>
        <w:lastRenderedPageBreak/>
        <w:t>Calendars</w:t>
      </w:r>
      <w:r>
        <w:rPr>
          <w:rFonts w:ascii="Wingdings" w:hAnsi="Wingdings"/>
        </w:rPr>
        <w:t></w:t>
      </w:r>
      <w:r>
        <w:t>Cashpoints</w:t>
      </w:r>
      <w:bookmarkEnd w:id="2102"/>
      <w:bookmarkEnd w:id="2103"/>
    </w:p>
    <w:p w14:paraId="3EF847C5" w14:textId="77777777" w:rsidR="007467C0" w:rsidRDefault="007467C0" w:rsidP="007467C0">
      <w:pPr>
        <w:pStyle w:val="Caption"/>
      </w:pPr>
      <w:bookmarkStart w:id="2104" w:name="_Toc74556478"/>
      <w:bookmarkStart w:id="2105"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2104"/>
      <w:bookmarkEnd w:id="2105"/>
    </w:p>
    <w:p w14:paraId="55E633D8" w14:textId="1D827F30" w:rsidR="007467C0" w:rsidRPr="00B22B4C" w:rsidRDefault="007467C0" w:rsidP="005B3301">
      <w:pPr>
        <w:jc w:val="center"/>
      </w:pPr>
      <w:del w:id="2106"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07"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2108"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21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48301C">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2109" w:name="_Toc221530685"/>
      <w:bookmarkStart w:id="2110" w:name="_Ref221892560"/>
      <w:bookmarkStart w:id="2111" w:name="_Toc223436179"/>
      <w:bookmarkStart w:id="2112" w:name="_Ref236112016"/>
      <w:bookmarkStart w:id="2113"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2114" w:name="_Ref246139824"/>
      <w:bookmarkStart w:id="2115" w:name="_Toc74556409"/>
      <w:bookmarkStart w:id="2116" w:name="_Toc127491599"/>
      <w:bookmarkStart w:id="2117" w:name="_Toc128021132"/>
      <w:r w:rsidRPr="00A875AE">
        <w:lastRenderedPageBreak/>
        <w:t>Events</w:t>
      </w:r>
      <w:r>
        <w:rPr>
          <w:rFonts w:ascii="Wingdings" w:hAnsi="Wingdings"/>
        </w:rPr>
        <w:t></w:t>
      </w:r>
      <w:r w:rsidRPr="00A875AE">
        <w:t>Events Page</w:t>
      </w:r>
      <w:bookmarkEnd w:id="2109"/>
      <w:bookmarkEnd w:id="2110"/>
      <w:bookmarkEnd w:id="2111"/>
      <w:bookmarkEnd w:id="2112"/>
      <w:bookmarkEnd w:id="2113"/>
      <w:bookmarkEnd w:id="2114"/>
      <w:bookmarkEnd w:id="2115"/>
      <w:bookmarkEnd w:id="2116"/>
      <w:bookmarkEnd w:id="2117"/>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2118" w:name="_Toc74556479"/>
      <w:bookmarkStart w:id="2119"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2118"/>
      <w:bookmarkEnd w:id="2119"/>
    </w:p>
    <w:p w14:paraId="746ECBF2" w14:textId="28057D2B" w:rsidR="007467C0" w:rsidRPr="00205380" w:rsidRDefault="007467C0" w:rsidP="009C1C46">
      <w:pPr>
        <w:jc w:val="center"/>
      </w:pPr>
      <w:del w:id="2120"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21"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2122"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21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48301C">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2123"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2124" w:name="_Ref246139829"/>
      <w:r>
        <w:t>Events</w:t>
      </w:r>
      <w:r>
        <w:rPr>
          <w:rFonts w:ascii="Wingdings" w:hAnsi="Wingdings"/>
        </w:rPr>
        <w:t></w:t>
      </w:r>
      <w:r>
        <w:t>Add/Edit Event</w:t>
      </w:r>
      <w:bookmarkEnd w:id="2123"/>
      <w:bookmarkEnd w:id="2124"/>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2125" w:name="_Toc74556480"/>
      <w:bookmarkStart w:id="2126" w:name="_Toc128022157"/>
      <w:r>
        <w:lastRenderedPageBreak/>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2125"/>
      <w:bookmarkEnd w:id="2126"/>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2127"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21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48301C">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ins w:id="2128" w:author="Moses, Robbie" w:date="2023-02-13T02:52:00Z">
              <w:r w:rsidR="00E6108F">
                <w:t xml:space="preserve">on </w:t>
              </w:r>
            </w:ins>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ins w:id="2129" w:author="Moses, Robbie" w:date="2023-02-13T02:53:00Z">
              <w:r w:rsidR="00E6108F">
                <w:t xml:space="preserve">the </w:t>
              </w:r>
            </w:ins>
            <w:r w:rsidRPr="00FB292A">
              <w:t xml:space="preserve">Week of </w:t>
            </w:r>
            <w:ins w:id="2130" w:author="Moses, Robbie" w:date="2023-02-13T02:53:00Z">
              <w:r w:rsidR="00E6108F">
                <w:t xml:space="preserve">the </w:t>
              </w:r>
            </w:ins>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lastRenderedPageBreak/>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ins w:id="2131" w:author="Moses, Robbie" w:date="2023-02-13T02:53:00Z">
              <w:r w:rsidR="00E6108F">
                <w:t xml:space="preserve">the </w:t>
              </w:r>
            </w:ins>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325273E4" w:rsidR="007467C0" w:rsidRPr="00FB292A" w:rsidRDefault="007467C0" w:rsidP="00A70F68">
            <w:pPr>
              <w:pStyle w:val="TableBody"/>
            </w:pPr>
            <w:r w:rsidRPr="00FB292A">
              <w:t>Generates Event Dates based on the definition of the Event (present year plus 2 years in the past and 2 years into the future)</w:t>
            </w:r>
            <w:del w:id="2132" w:author="Moses, Robbie" w:date="2023-02-13T02:53:00Z">
              <w:r w:rsidRPr="00FB292A" w:rsidDel="00E6108F">
                <w:delText xml:space="preserve"> </w:delText>
              </w:r>
            </w:del>
            <w:r w:rsidRPr="00FB292A">
              <w:t>.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lastRenderedPageBreak/>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2133" w:name="_Toc221530686"/>
      <w:bookmarkStart w:id="2134" w:name="_Ref221892566"/>
      <w:bookmarkStart w:id="2135"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2136" w:author="Moses, Robbie" w:date="2023-02-14T05:19:00Z">
          <w:pPr>
            <w:pStyle w:val="Heading2"/>
          </w:pPr>
        </w:pPrChange>
      </w:pPr>
      <w:bookmarkStart w:id="2137" w:name="_Ref245707334"/>
      <w:bookmarkStart w:id="2138" w:name="_Toc74556410"/>
      <w:bookmarkStart w:id="2139" w:name="_Toc127491600"/>
      <w:bookmarkEnd w:id="2133"/>
      <w:bookmarkEnd w:id="2134"/>
      <w:bookmarkEnd w:id="2135"/>
      <w:del w:id="2140" w:author="Moses, Robbie" w:date="2023-02-23T02:17:00Z">
        <w:r w:rsidRPr="00722E5E" w:rsidDel="00395EBD">
          <w:lastRenderedPageBreak/>
          <w:delText xml:space="preserve">System </w:delText>
        </w:r>
      </w:del>
      <w:bookmarkStart w:id="2141" w:name="_Ref128019336"/>
      <w:bookmarkStart w:id="2142" w:name="_Ref128019347"/>
      <w:bookmarkStart w:id="2143" w:name="_Ref128019376"/>
      <w:bookmarkStart w:id="2144" w:name="_Ref128019464"/>
      <w:bookmarkStart w:id="2145" w:name="_Ref128020001"/>
      <w:bookmarkStart w:id="2146" w:name="_Toc128021133"/>
      <w:ins w:id="2147" w:author="Moses, Robbie" w:date="2023-02-23T02:17:00Z">
        <w:r w:rsidR="00395EBD">
          <w:t>Settings</w:t>
        </w:r>
        <w:r w:rsidR="00395EBD" w:rsidRPr="00722E5E">
          <w:t xml:space="preserve"> </w:t>
        </w:r>
      </w:ins>
      <w:r w:rsidRPr="00722E5E">
        <w:t>Tab</w:t>
      </w:r>
      <w:bookmarkEnd w:id="2137"/>
      <w:bookmarkEnd w:id="2138"/>
      <w:bookmarkEnd w:id="2139"/>
      <w:bookmarkEnd w:id="2141"/>
      <w:bookmarkEnd w:id="2142"/>
      <w:bookmarkEnd w:id="2143"/>
      <w:bookmarkEnd w:id="2144"/>
      <w:bookmarkEnd w:id="2145"/>
      <w:bookmarkEnd w:id="2146"/>
    </w:p>
    <w:p w14:paraId="51A52140" w14:textId="75DCA862" w:rsidR="007467C0" w:rsidRDefault="007467C0" w:rsidP="001E6390">
      <w:pPr>
        <w:pStyle w:val="BodyText"/>
      </w:pPr>
      <w:r>
        <w:t xml:space="preserve">The </w:t>
      </w:r>
      <w:del w:id="2148" w:author="Moses, Robbie" w:date="2023-02-23T02:18:00Z">
        <w:r w:rsidDel="00863B94">
          <w:delText xml:space="preserve">System </w:delText>
        </w:r>
      </w:del>
      <w:ins w:id="2149"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2150" w:author="Moses, Robbie" w:date="2023-02-23T02:24:00Z">
        <w:r>
          <w:fldChar w:fldCharType="begin"/>
        </w:r>
        <w:r>
          <w:instrText xml:space="preserve"> REF _Ref128011482 \h </w:instrText>
        </w:r>
      </w:ins>
      <w:r>
        <w:fldChar w:fldCharType="separate"/>
      </w:r>
      <w:ins w:id="2151" w:author="Moses, Robbie" w:date="2023-02-23T02:24:00Z">
        <w:r>
          <w:t>Settings</w:t>
        </w:r>
        <w:r>
          <w:rPr>
            <w:rFonts w:ascii="Wingdings" w:hAnsi="Wingdings"/>
          </w:rPr>
          <w:t></w:t>
        </w:r>
        <w:r>
          <w:t>Institution</w:t>
        </w:r>
        <w:r>
          <w:fldChar w:fldCharType="end"/>
        </w:r>
      </w:ins>
      <w:del w:id="2152"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2153" w:author="Moses, Robbie" w:date="2023-02-23T02:24:00Z">
        <w:r>
          <w:fldChar w:fldCharType="begin"/>
        </w:r>
        <w:r>
          <w:instrText xml:space="preserve"> REF _Ref128011491 \h </w:instrText>
        </w:r>
      </w:ins>
      <w:r>
        <w:fldChar w:fldCharType="separate"/>
      </w:r>
      <w:ins w:id="2154" w:author="Moses, Robbie" w:date="2023-02-23T02:24:00Z">
        <w:r>
          <w:t>Settings</w:t>
        </w:r>
        <w:r>
          <w:rPr>
            <w:rFonts w:ascii="Wingdings" w:hAnsi="Wingdings"/>
          </w:rPr>
          <w:t></w:t>
        </w:r>
        <w:r>
          <w:t>Override Reasons</w:t>
        </w:r>
        <w:r>
          <w:fldChar w:fldCharType="end"/>
        </w:r>
      </w:ins>
      <w:ins w:id="2155" w:author="Moses, Robbie" w:date="2023-02-23T02:25:00Z">
        <w:r w:rsidR="0022630F" w:rsidDel="0022630F">
          <w:t xml:space="preserve"> </w:t>
        </w:r>
      </w:ins>
      <w:del w:id="2156"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2157" w:author="Moses, Robbie" w:date="2023-02-23T02:24:00Z">
        <w:r>
          <w:fldChar w:fldCharType="begin"/>
        </w:r>
        <w:r>
          <w:instrText xml:space="preserve"> REF _Ref128011499 \h </w:instrText>
        </w:r>
      </w:ins>
      <w:r>
        <w:fldChar w:fldCharType="separate"/>
      </w:r>
      <w:ins w:id="2158" w:author="Moses, Robbie" w:date="2023-02-23T02:24:00Z">
        <w:r>
          <w:t>Settings</w:t>
        </w:r>
        <w:r>
          <w:rPr>
            <w:rFonts w:ascii="Wingdings" w:hAnsi="Wingdings"/>
          </w:rPr>
          <w:t></w:t>
        </w:r>
        <w:r>
          <w:t>Privileges</w:t>
        </w:r>
        <w:r>
          <w:fldChar w:fldCharType="end"/>
        </w:r>
      </w:ins>
      <w:ins w:id="2159" w:author="Moses, Robbie" w:date="2023-02-23T02:25:00Z">
        <w:r w:rsidR="0022630F" w:rsidDel="0022630F">
          <w:t xml:space="preserve"> </w:t>
        </w:r>
      </w:ins>
      <w:del w:id="2160"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2161" w:author="Moses, Robbie" w:date="2023-02-23T02:25:00Z">
        <w:r>
          <w:fldChar w:fldCharType="begin"/>
        </w:r>
        <w:r>
          <w:instrText xml:space="preserve"> REF _Ref128011517 \h </w:instrText>
        </w:r>
      </w:ins>
      <w:r>
        <w:fldChar w:fldCharType="separate"/>
      </w:r>
      <w:ins w:id="2162"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2163"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2164" w:author="Moses, Robbie" w:date="2023-02-23T05:01:00Z"/>
        </w:rPr>
      </w:pPr>
      <w:r>
        <w:fldChar w:fldCharType="begin"/>
      </w:r>
      <w:r>
        <w:instrText xml:space="preserve"> REF _Ref128011517 \h </w:instrText>
      </w:r>
      <w:r>
        <w:fldChar w:fldCharType="separate"/>
      </w:r>
      <w:ins w:id="2165"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2166" w:author="Moses, Robbie" w:date="2023-02-23T05:02:00Z"/>
        </w:rPr>
      </w:pPr>
      <w:ins w:id="2167" w:author="Moses, Robbie" w:date="2023-02-23T05:01:00Z">
        <w:r>
          <w:fldChar w:fldCharType="begin"/>
        </w:r>
        <w:r>
          <w:instrText xml:space="preserve"> REF _Ref128021159 \h </w:instrText>
        </w:r>
      </w:ins>
      <w:r>
        <w:fldChar w:fldCharType="separate"/>
      </w:r>
      <w:ins w:id="2168"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2169" w:author="Moses, Robbie" w:date="2023-02-23T05:02:00Z">
        <w:r>
          <w:fldChar w:fldCharType="begin"/>
        </w:r>
        <w:r>
          <w:instrText xml:space="preserve"> REF _Ref128019162 \h </w:instrText>
        </w:r>
      </w:ins>
      <w:r>
        <w:fldChar w:fldCharType="separate"/>
      </w:r>
      <w:ins w:id="2170"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2171" w:author="Moses, Robbie" w:date="2023-02-23T05:01:00Z"/>
        </w:rPr>
      </w:pPr>
      <w:del w:id="2172" w:author="Moses, Robbie" w:date="2023-02-23T05:01:00Z">
        <w:r w:rsidDel="00DB538B">
          <w:fldChar w:fldCharType="begin"/>
        </w:r>
        <w:r w:rsidDel="00DB538B">
          <w:delInstrText xml:space="preserve"> REF _Ref128019154 \h </w:delInstrText>
        </w:r>
        <w:r w:rsidR="00542F85">
          <w:fldChar w:fldCharType="separate"/>
        </w:r>
        <w:r w:rsidDel="00DB538B">
          <w:fldChar w:fldCharType="end"/>
        </w:r>
      </w:del>
    </w:p>
    <w:p w14:paraId="608773C5" w14:textId="548BB53A" w:rsidR="00D22824" w:rsidDel="00DB538B" w:rsidRDefault="00A61A5B" w:rsidP="001E6390">
      <w:pPr>
        <w:pStyle w:val="ListBullet"/>
        <w:rPr>
          <w:del w:id="2173" w:author="Moses, Robbie" w:date="2023-02-23T05:01:00Z"/>
        </w:rPr>
      </w:pPr>
      <w:del w:id="2174" w:author="Moses, Robbie" w:date="2023-02-23T05:01:00Z">
        <w:r w:rsidDel="00DB538B">
          <w:fldChar w:fldCharType="begin"/>
        </w:r>
        <w:r w:rsidDel="00DB538B">
          <w:delInstrText xml:space="preserve"> REF _Ref128019162 \h </w:delInstrText>
        </w:r>
        <w:r w:rsidR="00542F85">
          <w:fldChar w:fldCharType="separate"/>
        </w:r>
        <w:r w:rsidDel="00DB538B">
          <w:fldChar w:fldCharType="end"/>
        </w:r>
      </w:del>
    </w:p>
    <w:p w14:paraId="4E8CE72D" w14:textId="60F405F4" w:rsidR="007467C0" w:rsidDel="000F53C0" w:rsidRDefault="007467C0" w:rsidP="001E6390">
      <w:pPr>
        <w:pStyle w:val="ListBullet"/>
        <w:rPr>
          <w:del w:id="2175" w:author="Moses, Robbie" w:date="2023-02-23T02:28:00Z"/>
        </w:rPr>
      </w:pPr>
      <w:del w:id="2176"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2177"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2178" w:author="Moses, Robbie" w:date="2023-02-23T02:19:00Z">
          <w:pPr/>
        </w:pPrChange>
      </w:pPr>
    </w:p>
    <w:p w14:paraId="2C98D978" w14:textId="4648D158" w:rsidR="007467C0" w:rsidRDefault="007467C0" w:rsidP="007467C0">
      <w:pPr>
        <w:pStyle w:val="Heading3"/>
      </w:pPr>
      <w:bookmarkStart w:id="2179" w:name="_Ref246139999"/>
      <w:bookmarkStart w:id="2180" w:name="_Toc74556411"/>
      <w:bookmarkStart w:id="2181" w:name="_Toc127491601"/>
      <w:del w:id="2182" w:author="Moses, Robbie" w:date="2023-02-23T02:19:00Z">
        <w:r w:rsidDel="00963DE5">
          <w:delText>System</w:delText>
        </w:r>
      </w:del>
      <w:bookmarkStart w:id="2183" w:name="_Ref128011482"/>
      <w:bookmarkStart w:id="2184" w:name="_Toc128021134"/>
      <w:ins w:id="2185" w:author="Moses, Robbie" w:date="2023-02-23T02:19:00Z">
        <w:r w:rsidR="00963DE5">
          <w:t>Settings</w:t>
        </w:r>
      </w:ins>
      <w:r>
        <w:rPr>
          <w:rFonts w:ascii="Wingdings" w:hAnsi="Wingdings"/>
        </w:rPr>
        <w:t></w:t>
      </w:r>
      <w:r>
        <w:t>Institution</w:t>
      </w:r>
      <w:bookmarkEnd w:id="2179"/>
      <w:bookmarkEnd w:id="2180"/>
      <w:bookmarkEnd w:id="2181"/>
      <w:bookmarkEnd w:id="2183"/>
      <w:bookmarkEnd w:id="2184"/>
    </w:p>
    <w:p w14:paraId="7EDBA303" w14:textId="09A4E7F8" w:rsidR="007467C0" w:rsidRDefault="007467C0" w:rsidP="001E6390">
      <w:pPr>
        <w:pStyle w:val="BodyText"/>
      </w:pPr>
      <w:r>
        <w:t xml:space="preserve">The Institution page allows the OptiVault analyst set up parameters that </w:t>
      </w:r>
      <w:del w:id="2186"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2187" w:name="_Toc74556481"/>
      <w:bookmarkStart w:id="2188" w:name="_Toc128022158"/>
      <w:r>
        <w:t xml:space="preserve">Figure </w:t>
      </w:r>
      <w:r>
        <w:fldChar w:fldCharType="begin"/>
      </w:r>
      <w:r>
        <w:instrText xml:space="preserve"> SEQ Figure \* ARABIC </w:instrText>
      </w:r>
      <w:r>
        <w:fldChar w:fldCharType="separate"/>
      </w:r>
      <w:r>
        <w:rPr>
          <w:noProof/>
        </w:rPr>
        <w:t>49</w:t>
      </w:r>
      <w:r>
        <w:fldChar w:fldCharType="end"/>
      </w:r>
      <w:r>
        <w:t>: Institution Page</w:t>
      </w:r>
      <w:bookmarkEnd w:id="2187"/>
      <w:bookmarkEnd w:id="2188"/>
    </w:p>
    <w:p w14:paraId="549B2390" w14:textId="65F23410" w:rsidR="007467C0" w:rsidRDefault="007467C0" w:rsidP="001E6390">
      <w:pPr>
        <w:jc w:val="center"/>
      </w:pPr>
      <w:del w:id="2189"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190"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2191" w:name="_Toc74556709"/>
      <w:r>
        <w:lastRenderedPageBreak/>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21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48301C">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ins w:id="2192" w:author="Moses, Robbie" w:date="2023-02-13T02:54:00Z">
              <w:r w:rsidR="00E6108F">
                <w:t xml:space="preserve">the </w:t>
              </w:r>
            </w:ins>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283AF58E" w:rsidR="007467C0" w:rsidRPr="00FB292A" w:rsidRDefault="007467C0" w:rsidP="001E6390">
            <w:pPr>
              <w:pStyle w:val="TableBody"/>
            </w:pPr>
            <w:r w:rsidRPr="00FB292A">
              <w:t xml:space="preserve">The Processing days are the days that the institution will </w:t>
            </w:r>
            <w:ins w:id="2193" w:author="Moses, Robbie" w:date="2023-02-13T02:55:00Z">
              <w:r w:rsidR="00E6108F">
                <w:t xml:space="preserve">be </w:t>
              </w:r>
            </w:ins>
            <w:r w:rsidRPr="00FB292A">
              <w:t xml:space="preserve">processing recommendations. These are </w:t>
            </w:r>
            <w:del w:id="2194" w:author="Moses, Robbie" w:date="2023-02-13T02:55:00Z">
              <w:r w:rsidRPr="00FB292A" w:rsidDel="00E6108F">
                <w:delText xml:space="preserve">basically </w:delText>
              </w:r>
            </w:del>
            <w:r w:rsidRPr="00FB292A">
              <w:t xml:space="preserve">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lastRenderedPageBreak/>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ins w:id="2195" w:author="Moses, Robbie" w:date="2023-02-13T02:55:00Z">
              <w:r w:rsidR="00E6108F">
                <w:t>s</w:t>
              </w:r>
            </w:ins>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ins w:id="2196" w:author="Moses, Robbie" w:date="2023-02-23T02:17:00Z">
        <w:r w:rsidR="00430A07">
          <w:t>Settings</w:t>
        </w:r>
        <w:r w:rsidR="00430A07" w:rsidRPr="00722E5E">
          <w:t xml:space="preserve"> </w:t>
        </w:r>
      </w:ins>
      <w:r w:rsidR="00430A07" w:rsidRPr="00722E5E">
        <w:t>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2197" w:name="_Ref246140003"/>
      <w:bookmarkStart w:id="2198" w:name="_Toc74556412"/>
      <w:bookmarkStart w:id="2199" w:name="_Toc127491602"/>
      <w:del w:id="2200" w:author="Moses, Robbie" w:date="2023-02-23T02:20:00Z">
        <w:r w:rsidDel="00963DE5">
          <w:delText>System</w:delText>
        </w:r>
      </w:del>
      <w:bookmarkStart w:id="2201" w:name="_Ref128011491"/>
      <w:bookmarkStart w:id="2202" w:name="_Toc128021135"/>
      <w:ins w:id="2203" w:author="Moses, Robbie" w:date="2023-02-23T02:20:00Z">
        <w:r w:rsidR="00963DE5">
          <w:t>Settings</w:t>
        </w:r>
      </w:ins>
      <w:r>
        <w:rPr>
          <w:rFonts w:ascii="Wingdings" w:hAnsi="Wingdings"/>
        </w:rPr>
        <w:t></w:t>
      </w:r>
      <w:r>
        <w:t>Override Reasons</w:t>
      </w:r>
      <w:bookmarkEnd w:id="2197"/>
      <w:bookmarkEnd w:id="2198"/>
      <w:bookmarkEnd w:id="2199"/>
      <w:bookmarkEnd w:id="2201"/>
      <w:bookmarkEnd w:id="2202"/>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2204" w:name="_Toc74556482"/>
      <w:bookmarkStart w:id="2205" w:name="_Toc128022159"/>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2204"/>
      <w:bookmarkEnd w:id="2205"/>
    </w:p>
    <w:p w14:paraId="3F79BE59" w14:textId="6E1E25CD" w:rsidR="007467C0" w:rsidRDefault="007467C0" w:rsidP="00ED1BCB">
      <w:pPr>
        <w:jc w:val="center"/>
      </w:pPr>
      <w:del w:id="2206"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207"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2208"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22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48301C">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0B902981" w:rsidR="007467C0" w:rsidRPr="00FB292A" w:rsidRDefault="007467C0" w:rsidP="00ED1BCB">
            <w:pPr>
              <w:pStyle w:val="TableBody"/>
            </w:pPr>
            <w:r w:rsidRPr="00FB292A">
              <w:t xml:space="preserve">The title is a </w:t>
            </w:r>
            <w:del w:id="2209" w:author="Moses, Robbie" w:date="2023-02-13T02:55:00Z">
              <w:r w:rsidRPr="00FB292A" w:rsidDel="00E6108F">
                <w:delText xml:space="preserve">12 </w:delText>
              </w:r>
            </w:del>
            <w:ins w:id="2210" w:author="Moses, Robbie" w:date="2023-02-13T02:55:00Z">
              <w:r w:rsidR="00E6108F" w:rsidRPr="00FB292A">
                <w:t>12</w:t>
              </w:r>
              <w:r w:rsidR="00E6108F">
                <w:t>-</w:t>
              </w:r>
            </w:ins>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ins w:id="2211" w:author="Moses, Robbie" w:date="2023-02-13T02:55:00Z">
              <w:r w:rsidR="00E6108F">
                <w:t xml:space="preserve">is </w:t>
              </w:r>
            </w:ins>
            <w:r w:rsidRPr="00FB292A">
              <w:t xml:space="preserve">used as </w:t>
            </w:r>
            <w:ins w:id="2212" w:author="Moses, Robbie" w:date="2023-02-13T02:56:00Z">
              <w:r w:rsidR="00E6108F">
                <w:t xml:space="preserve">the </w:t>
              </w:r>
            </w:ins>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ins w:id="2213" w:author="Moses, Robbie" w:date="2023-02-23T02:17:00Z">
        <w:r w:rsidR="00430A07">
          <w:t>Settings</w:t>
        </w:r>
        <w:r w:rsidR="00430A07" w:rsidRPr="00722E5E">
          <w:t xml:space="preserve"> </w:t>
        </w:r>
      </w:ins>
      <w:r w:rsidR="00430A07" w:rsidRPr="00722E5E">
        <w:t>Tab</w:t>
      </w:r>
      <w:r w:rsidR="00430A07">
        <w:fldChar w:fldCharType="end"/>
      </w:r>
    </w:p>
    <w:p w14:paraId="1002C8AD" w14:textId="5EC9014B" w:rsidR="007467C0" w:rsidRDefault="007467C0" w:rsidP="007467C0">
      <w:pPr>
        <w:pStyle w:val="Heading3"/>
      </w:pPr>
      <w:bookmarkStart w:id="2214" w:name="_Ref246140007"/>
      <w:bookmarkStart w:id="2215" w:name="_Ref246169926"/>
      <w:bookmarkStart w:id="2216" w:name="_Toc74556413"/>
      <w:bookmarkStart w:id="2217" w:name="_Toc127491603"/>
      <w:del w:id="2218" w:author="Moses, Robbie" w:date="2023-02-23T02:20:00Z">
        <w:r w:rsidDel="00EF0FEC">
          <w:lastRenderedPageBreak/>
          <w:delText>System</w:delText>
        </w:r>
      </w:del>
      <w:bookmarkStart w:id="2219" w:name="_Ref128011499"/>
      <w:bookmarkStart w:id="2220" w:name="_Toc128021136"/>
      <w:ins w:id="2221" w:author="Moses, Robbie" w:date="2023-02-23T02:20:00Z">
        <w:r w:rsidR="00EF0FEC">
          <w:t>Settings</w:t>
        </w:r>
      </w:ins>
      <w:r>
        <w:rPr>
          <w:rFonts w:ascii="Wingdings" w:hAnsi="Wingdings"/>
        </w:rPr>
        <w:t></w:t>
      </w:r>
      <w:r>
        <w:t>Privileges</w:t>
      </w:r>
      <w:bookmarkEnd w:id="2214"/>
      <w:bookmarkEnd w:id="2215"/>
      <w:bookmarkEnd w:id="2216"/>
      <w:bookmarkEnd w:id="2217"/>
      <w:bookmarkEnd w:id="2219"/>
      <w:bookmarkEnd w:id="2220"/>
    </w:p>
    <w:p w14:paraId="55D94A58" w14:textId="482FA332" w:rsidR="007467C0" w:rsidRDefault="007467C0" w:rsidP="00ED1BCB">
      <w:pPr>
        <w:pStyle w:val="BodyText"/>
      </w:pPr>
      <w:r>
        <w:t>The Privileges pages allow</w:t>
      </w:r>
      <w:del w:id="2222" w:author="Moses, Robbie" w:date="2023-02-13T02:56:00Z">
        <w:r w:rsidDel="00E6108F">
          <w:delText>s</w:delText>
        </w:r>
      </w:del>
      <w:r>
        <w:t xml:space="preserve"> the administrator to set up users and user groups. Users </w:t>
      </w:r>
      <w:del w:id="2223" w:author="Moses, Robbie" w:date="2023-02-13T02:56:00Z">
        <w:r w:rsidDel="00E6108F">
          <w:delText>are able to</w:delText>
        </w:r>
      </w:del>
      <w:ins w:id="2224"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542F85"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2225" w:name="_Toc74556483"/>
      <w:bookmarkStart w:id="2226"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2225"/>
      <w:bookmarkEnd w:id="2226"/>
    </w:p>
    <w:p w14:paraId="513BF623" w14:textId="05C4DA8C" w:rsidR="007467C0" w:rsidRDefault="007467C0" w:rsidP="00ED1BCB">
      <w:pPr>
        <w:jc w:val="center"/>
      </w:pPr>
      <w:del w:id="2227"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228"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2229"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2230" w:name="_Ref246169830"/>
      <w:commentRangeStart w:id="2231"/>
      <w:r>
        <w:t>Privileges</w:t>
      </w:r>
      <w:r>
        <w:rPr>
          <w:rFonts w:ascii="Wingdings" w:hAnsi="Wingdings"/>
        </w:rPr>
        <w:t></w:t>
      </w:r>
      <w:r>
        <w:t>Users</w:t>
      </w:r>
      <w:bookmarkEnd w:id="2230"/>
      <w:commentRangeEnd w:id="2231"/>
      <w:r w:rsidR="001B3B5C">
        <w:rPr>
          <w:rStyle w:val="CommentReference"/>
          <w:rFonts w:ascii="Calibri" w:hAnsi="Calibri" w:cs="Times New Roman"/>
          <w:b w:val="0"/>
          <w:lang w:val="en-US" w:bidi="en-US"/>
        </w:rPr>
        <w:commentReference w:id="2231"/>
      </w:r>
    </w:p>
    <w:p w14:paraId="39277E0A" w14:textId="1653067D" w:rsidR="007467C0" w:rsidRDefault="007467C0" w:rsidP="00ED1BCB">
      <w:pPr>
        <w:pStyle w:val="BodyText"/>
      </w:pPr>
      <w:del w:id="2232" w:author="Moses, Robbie" w:date="2023-02-13T02:56:00Z">
        <w:r w:rsidDel="00E6108F">
          <w:delText>In order t</w:delText>
        </w:r>
      </w:del>
      <w:ins w:id="2233"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2234" w:name="_Toc74556484"/>
      <w:bookmarkStart w:id="2235" w:name="_Toc128022161"/>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2234"/>
      <w:bookmarkEnd w:id="2235"/>
    </w:p>
    <w:p w14:paraId="1ACF93EA" w14:textId="77777777" w:rsidR="007467C0" w:rsidRPr="00282FD2" w:rsidRDefault="007467C0" w:rsidP="004877D9">
      <w:pPr>
        <w:jc w:val="center"/>
      </w:pPr>
      <w:r>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F45A3B" w14:textId="77777777" w:rsidR="007467C0" w:rsidRPr="00C37CDB" w:rsidRDefault="007467C0" w:rsidP="007467C0">
      <w:pPr>
        <w:pStyle w:val="Caption"/>
      </w:pPr>
      <w:bookmarkStart w:id="2236"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User Description</w:t>
      </w:r>
      <w:bookmarkEnd w:id="22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48301C">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48301C">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77777777" w:rsidR="007467C0" w:rsidRPr="004877D9" w:rsidRDefault="007467C0" w:rsidP="004877D9">
            <w:pPr>
              <w:pStyle w:val="TableBody"/>
              <w:rPr>
                <w:b/>
                <w:bCs/>
              </w:rPr>
            </w:pPr>
            <w:r w:rsidRPr="004877D9">
              <w:rPr>
                <w:b/>
                <w:bCs/>
              </w:rPr>
              <w:t>User</w:t>
            </w:r>
          </w:p>
        </w:tc>
        <w:tc>
          <w:tcPr>
            <w:tcW w:w="5458" w:type="dxa"/>
            <w:gridSpan w:val="2"/>
            <w:tcBorders>
              <w:top w:val="nil"/>
              <w:left w:val="single" w:sz="6" w:space="0" w:color="auto"/>
              <w:bottom w:val="single" w:sz="6" w:space="0" w:color="auto"/>
            </w:tcBorders>
          </w:tcPr>
          <w:p w14:paraId="7C0750BD" w14:textId="77777777" w:rsidR="007467C0" w:rsidRPr="00FB292A" w:rsidRDefault="007467C0" w:rsidP="004877D9">
            <w:pPr>
              <w:pStyle w:val="TableBody"/>
            </w:pPr>
            <w:r w:rsidRPr="00FB292A">
              <w:t xml:space="preserve">Enter a unique alphanumeric value for this user. </w:t>
            </w:r>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77777777" w:rsidR="007467C0" w:rsidRPr="00FB292A" w:rsidRDefault="007467C0" w:rsidP="004877D9">
            <w:pPr>
              <w:pStyle w:val="TableNote"/>
              <w:rPr>
                <w:lang w:bidi="en-US"/>
              </w:rPr>
            </w:pPr>
            <w:r>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C95D0FE">
                    <v:group id="Canvas 2201" style="width:39.15pt;height:39.75pt;mso-position-horizontal-relative:char;mso-position-vertical-relative:line" coordsize="497205,504825" o:spid="_x0000_s1026" editas="canvas" w14:anchorId="6846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style="position:absolute;width:497205;height:504825;visibility:visible;mso-wrap-style:square" type="#_x0000_t75">
                        <v:fill o:detectmouseclick="t"/>
                        <v:path o:connecttype="none"/>
                      </v:shape>
                      <v:shape id="Freeform 2203"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vAlign w:val="center"/>
          </w:tcPr>
          <w:p w14:paraId="1952F5BE" w14:textId="77777777" w:rsidR="007467C0" w:rsidRPr="00FB292A" w:rsidRDefault="007467C0" w:rsidP="004877D9">
            <w:pPr>
              <w:pStyle w:val="TableNote"/>
              <w:rPr>
                <w:lang w:bidi="en-US"/>
              </w:rPr>
            </w:pPr>
            <w:r w:rsidRPr="00FB292A">
              <w:rPr>
                <w:b/>
                <w:bCs/>
                <w:lang w:bidi="en-US"/>
              </w:rPr>
              <w:t>Note:</w:t>
            </w:r>
            <w:r w:rsidRPr="00FB292A">
              <w:rPr>
                <w:lang w:bidi="en-US"/>
              </w:rPr>
              <w:t xml:space="preserve">  There should be no special characters and spaces in the User ID. </w:t>
            </w:r>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r w:rsidRPr="00B32F36">
              <w:rPr>
                <w:b/>
                <w:bCs/>
              </w:rPr>
              <w:t>Password</w:t>
            </w:r>
          </w:p>
        </w:tc>
        <w:tc>
          <w:tcPr>
            <w:tcW w:w="5458" w:type="dxa"/>
            <w:gridSpan w:val="2"/>
            <w:tcBorders>
              <w:top w:val="single" w:sz="6" w:space="0" w:color="auto"/>
              <w:left w:val="single" w:sz="6" w:space="0" w:color="auto"/>
              <w:bottom w:val="single" w:sz="6" w:space="0" w:color="auto"/>
            </w:tcBorders>
          </w:tcPr>
          <w:p w14:paraId="06E71C6B" w14:textId="77777777" w:rsidR="007467C0" w:rsidRPr="00FB292A" w:rsidRDefault="007467C0" w:rsidP="004877D9">
            <w:pPr>
              <w:pStyle w:val="TableBody"/>
            </w:pPr>
            <w:r w:rsidRPr="00FB292A">
              <w:t>Enter a unique alphanumeric password for this user.</w:t>
            </w:r>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r w:rsidRPr="00654C03">
              <w:rPr>
                <w:b/>
                <w:bCs/>
              </w:rPr>
              <w:t>External Authentication User</w:t>
            </w:r>
          </w:p>
        </w:tc>
        <w:tc>
          <w:tcPr>
            <w:tcW w:w="5458" w:type="dxa"/>
            <w:gridSpan w:val="2"/>
            <w:tcBorders>
              <w:top w:val="single" w:sz="6" w:space="0" w:color="auto"/>
              <w:left w:val="single" w:sz="6" w:space="0" w:color="auto"/>
              <w:bottom w:val="single" w:sz="6" w:space="0" w:color="auto"/>
            </w:tcBorders>
          </w:tcPr>
          <w:p w14:paraId="24C5B0F2" w14:textId="77777777" w:rsidR="007467C0" w:rsidRPr="00FB292A" w:rsidRDefault="007467C0" w:rsidP="004877D9">
            <w:pPr>
              <w:pStyle w:val="TableBody"/>
            </w:pPr>
            <w:r w:rsidRPr="00FB292A">
              <w:t>Enter external authentication if available.</w:t>
            </w:r>
          </w:p>
          <w:p w14:paraId="4F2203F0" w14:textId="34965808" w:rsidR="007467C0" w:rsidRPr="00FB292A" w:rsidRDefault="007467C0" w:rsidP="000F31D9">
            <w:pPr>
              <w:pStyle w:val="TableNote"/>
            </w:pPr>
            <w:r w:rsidRPr="00E6108F">
              <w:rPr>
                <w:b/>
                <w:bCs/>
                <w:rPrChange w:id="2237" w:author="Moses, Robbie" w:date="2023-02-13T02:57:00Z">
                  <w:rPr/>
                </w:rPrChange>
              </w:rPr>
              <w:t>Note</w:t>
            </w:r>
            <w:r w:rsidR="001A6F84">
              <w:rPr>
                <w:b/>
                <w:bCs/>
              </w:rPr>
              <w:t>:</w:t>
            </w:r>
            <w:r w:rsidRPr="00FB292A">
              <w:t xml:space="preserve"> </w:t>
            </w:r>
            <w:r w:rsidR="001A6F84">
              <w:t>W</w:t>
            </w:r>
            <w:r w:rsidRPr="00FB292A">
              <w: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w:t>
            </w:r>
            <w:del w:id="2238" w:author="Moses, Robbie" w:date="2023-02-13T02:57:00Z">
              <w:r w:rsidRPr="00FB292A" w:rsidDel="00E6108F">
                <w:delText xml:space="preserve"> to</w:delText>
              </w:r>
            </w:del>
            <w:r w:rsidRPr="00FB292A">
              <w:t>.  This method is compatible with standard single sign-on schemes for web-based applications.</w:t>
            </w:r>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2E9C3DCF" w14:textId="4CF4D754" w:rsidR="007467C0" w:rsidRPr="00FB292A" w:rsidRDefault="007467C0" w:rsidP="004877D9">
            <w:pPr>
              <w:pStyle w:val="TableBody"/>
            </w:pPr>
            <w:del w:id="2239" w:author="Moses, Robbie" w:date="2023-02-13T02:57:00Z">
              <w:r w:rsidDel="00E6108F">
                <w:delText xml:space="preserve">Maximum </w:delText>
              </w:r>
            </w:del>
            <w:ins w:id="2240" w:author="Moses, Robbie" w:date="2023-02-13T02:57:00Z">
              <w:r w:rsidR="00E6108F">
                <w:t xml:space="preserve">The maximum </w:t>
              </w:r>
            </w:ins>
            <w:r>
              <w:t>amount that this user will be able to put in an order. 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2241" w:name="_Ref22631647"/>
      <w:bookmarkStart w:id="2242" w:name="_Toc29089998"/>
      <w:bookmarkStart w:id="2243" w:name="_Toc146954499"/>
      <w:bookmarkStart w:id="2244" w:name="_Toc146954884"/>
      <w:bookmarkStart w:id="2245" w:name="_Toc220416875"/>
      <w:bookmarkStart w:id="2246" w:name="_Toc223436185"/>
      <w:bookmarkStart w:id="2247" w:name="_Ref231730384"/>
      <w:r>
        <w:t>Return To:</w:t>
      </w:r>
      <w:r w:rsidRPr="00B82801">
        <w:t xml:space="preserve"> </w:t>
      </w:r>
      <w:bookmarkEnd w:id="2241"/>
      <w:bookmarkEnd w:id="2242"/>
      <w:bookmarkEnd w:id="2243"/>
      <w:bookmarkEnd w:id="2244"/>
      <w:bookmarkEnd w:id="2245"/>
      <w:bookmarkEnd w:id="2246"/>
      <w:bookmarkEnd w:id="2247"/>
      <w:r w:rsidR="00CB4D21">
        <w:fldChar w:fldCharType="begin"/>
      </w:r>
      <w:r w:rsidR="00CB4D21">
        <w:instrText xml:space="preserve"> REF _Ref128011499 \h </w:instrText>
      </w:r>
      <w:r w:rsidR="00CB4D21">
        <w:fldChar w:fldCharType="separate"/>
      </w:r>
      <w:ins w:id="2248"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2249"/>
      <w:r>
        <w:lastRenderedPageBreak/>
        <w:t>Privileges</w:t>
      </w:r>
      <w:r w:rsidR="00E06063" w:rsidRPr="00A76469">
        <w:t></w:t>
      </w:r>
      <w:r>
        <w:t>Business Units</w:t>
      </w:r>
      <w:commentRangeEnd w:id="2249"/>
      <w:r w:rsidR="003A421E">
        <w:rPr>
          <w:rStyle w:val="CommentReference"/>
          <w:rFonts w:ascii="Calibri" w:hAnsi="Calibri" w:cs="Times New Roman"/>
          <w:b w:val="0"/>
          <w:lang w:val="en-US" w:bidi="en-US"/>
        </w:rPr>
        <w:commentReference w:id="2249"/>
      </w:r>
    </w:p>
    <w:p w14:paraId="3D933699" w14:textId="77777777" w:rsidR="007467C0" w:rsidRDefault="007467C0" w:rsidP="00E06063">
      <w:pPr>
        <w:pStyle w:val="BodyText"/>
      </w:pPr>
      <w:r>
        <w:t xml:space="preserve">Business Units are assigned specific privileges and users are then assigned to Business Units.  All users in OptiVault must be assigned to a Business Unit in order to gain privileges. </w:t>
      </w:r>
    </w:p>
    <w:p w14:paraId="53A2656C" w14:textId="77777777" w:rsidR="007467C0" w:rsidRDefault="007467C0" w:rsidP="00E06063">
      <w:pPr>
        <w:pStyle w:val="BodyText"/>
      </w:pPr>
      <w:bookmarkStart w:id="2250" w:name="_Ref22631657"/>
      <w:bookmarkStart w:id="2251" w:name="_Toc29090002"/>
      <w:r>
        <w:t>Privilege levels are highly customizable and the System Administrator can assign privileges to various parts of OptiVault at the following levels:</w:t>
      </w:r>
    </w:p>
    <w:p w14:paraId="1819B1E9" w14:textId="7F94B88E" w:rsidR="007467C0" w:rsidRPr="004712C0" w:rsidRDefault="007467C0" w:rsidP="004712C0">
      <w:pPr>
        <w:pStyle w:val="ListBullet"/>
        <w:rPr>
          <w:color w:val="000000" w:themeColor="text1"/>
        </w:rPr>
      </w:pPr>
      <w:r w:rsidRPr="001A6F84">
        <w:rPr>
          <w:b/>
          <w:bCs/>
          <w:color w:val="000000" w:themeColor="text1"/>
        </w:rPr>
        <w:t>View:</w:t>
      </w:r>
      <w:r w:rsidRPr="004712C0">
        <w:rPr>
          <w:color w:val="000000" w:themeColor="text1"/>
        </w:rPr>
        <w:t xml:space="preserve">  </w:t>
      </w:r>
      <w:r w:rsidR="008A2B7E">
        <w:rPr>
          <w:color w:val="000000" w:themeColor="text1"/>
        </w:rPr>
        <w:t>U</w:t>
      </w:r>
      <w:r w:rsidRPr="004712C0">
        <w:rPr>
          <w:color w:val="000000" w:themeColor="text1"/>
        </w:rPr>
        <w:t>sers can only view limited data</w:t>
      </w:r>
    </w:p>
    <w:p w14:paraId="2CCAEAAC" w14:textId="5FBE4C33" w:rsidR="007467C0" w:rsidRPr="004712C0" w:rsidRDefault="007467C0" w:rsidP="004712C0">
      <w:pPr>
        <w:pStyle w:val="ListBullet"/>
        <w:rPr>
          <w:color w:val="000000" w:themeColor="text1"/>
        </w:rPr>
      </w:pPr>
      <w:r w:rsidRPr="001A6F84">
        <w:rPr>
          <w:b/>
          <w:bCs/>
          <w:color w:val="000000" w:themeColor="text1"/>
        </w:rPr>
        <w:t>Edit:</w:t>
      </w:r>
      <w:r w:rsidRPr="004712C0">
        <w:rPr>
          <w:color w:val="000000" w:themeColor="text1"/>
        </w:rPr>
        <w:t xml:space="preserve">  </w:t>
      </w:r>
      <w:r w:rsidR="008A2B7E">
        <w:rPr>
          <w:color w:val="000000" w:themeColor="text1"/>
        </w:rPr>
        <w:t>U</w:t>
      </w:r>
      <w:r w:rsidRPr="004712C0">
        <w:rPr>
          <w:color w:val="000000" w:themeColor="text1"/>
        </w:rPr>
        <w:t>sers can add and edit data</w:t>
      </w:r>
    </w:p>
    <w:p w14:paraId="7F9996B5" w14:textId="65E03D5B" w:rsidR="007467C0" w:rsidRPr="004712C0" w:rsidRDefault="007467C0" w:rsidP="004712C0">
      <w:pPr>
        <w:pStyle w:val="ListBullet"/>
        <w:rPr>
          <w:color w:val="000000" w:themeColor="text1"/>
        </w:rPr>
      </w:pPr>
      <w:r w:rsidRPr="001A6F84">
        <w:rPr>
          <w:b/>
          <w:bCs/>
          <w:color w:val="000000" w:themeColor="text1"/>
        </w:rPr>
        <w:t>Administer:</w:t>
      </w:r>
      <w:r w:rsidRPr="004712C0">
        <w:rPr>
          <w:color w:val="000000" w:themeColor="text1"/>
        </w:rPr>
        <w:t xml:space="preserve">  </w:t>
      </w:r>
      <w:r w:rsidR="008A2B7E">
        <w:rPr>
          <w:color w:val="000000" w:themeColor="text1"/>
        </w:rPr>
        <w:t>U</w:t>
      </w:r>
      <w:r w:rsidRPr="004712C0">
        <w:rPr>
          <w:color w:val="000000" w:themeColor="text1"/>
        </w:rPr>
        <w:t>sers have administrative rights to the data</w:t>
      </w:r>
    </w:p>
    <w:p w14:paraId="42378FDF" w14:textId="3825EAAA" w:rsidR="007467C0" w:rsidRPr="004712C0" w:rsidRDefault="007467C0" w:rsidP="004712C0">
      <w:pPr>
        <w:pStyle w:val="ListBullet"/>
        <w:rPr>
          <w:color w:val="000000" w:themeColor="text1"/>
        </w:rPr>
      </w:pPr>
      <w:r w:rsidRPr="001A6F84">
        <w:rPr>
          <w:b/>
          <w:bCs/>
          <w:color w:val="000000" w:themeColor="text1"/>
        </w:rPr>
        <w:t>Override/Accept Recommendations:</w:t>
      </w:r>
      <w:r w:rsidRPr="004712C0">
        <w:rPr>
          <w:color w:val="000000" w:themeColor="text1"/>
        </w:rPr>
        <w:t xml:space="preserve">  </w:t>
      </w:r>
      <w:r w:rsidR="008A2B7E">
        <w:rPr>
          <w:color w:val="000000" w:themeColor="text1"/>
        </w:rPr>
        <w:t>U</w:t>
      </w:r>
      <w:r w:rsidRPr="004712C0">
        <w:rPr>
          <w:color w:val="000000" w:themeColor="text1"/>
        </w:rPr>
        <w:t>sers can override or accept recommendations</w:t>
      </w:r>
    </w:p>
    <w:p w14:paraId="68972A10" w14:textId="14958D79" w:rsidR="007467C0" w:rsidRPr="004712C0" w:rsidRDefault="007467C0" w:rsidP="004712C0">
      <w:pPr>
        <w:pStyle w:val="ListBullet"/>
        <w:rPr>
          <w:color w:val="000000" w:themeColor="text1"/>
        </w:rPr>
      </w:pPr>
      <w:r w:rsidRPr="001A6F84">
        <w:rPr>
          <w:b/>
          <w:bCs/>
          <w:color w:val="000000" w:themeColor="text1"/>
        </w:rPr>
        <w:t>Enter/Import Balances:</w:t>
      </w:r>
      <w:r w:rsidRPr="004712C0">
        <w:rPr>
          <w:color w:val="000000" w:themeColor="text1"/>
        </w:rPr>
        <w:t xml:space="preserve">  </w:t>
      </w:r>
      <w:r w:rsidR="008A2B7E">
        <w:rPr>
          <w:color w:val="000000" w:themeColor="text1"/>
        </w:rPr>
        <w:t>U</w:t>
      </w:r>
      <w:r w:rsidRPr="004712C0">
        <w:rPr>
          <w:color w:val="000000" w:themeColor="text1"/>
        </w:rPr>
        <w:t>sers can import or enter balances</w:t>
      </w:r>
    </w:p>
    <w:p w14:paraId="0A358FAB" w14:textId="77777777" w:rsidR="007467C0" w:rsidRDefault="007467C0" w:rsidP="004712C0">
      <w:pPr>
        <w:pStyle w:val="BodyText"/>
      </w:pPr>
      <w:r>
        <w:t>To establish privileges for Business Units, follow the steps described below:</w:t>
      </w:r>
    </w:p>
    <w:p w14:paraId="43D53D28" w14:textId="77777777" w:rsidR="007467C0" w:rsidRDefault="007467C0" w:rsidP="007467C0">
      <w:pPr>
        <w:pStyle w:val="Caption"/>
      </w:pPr>
      <w:bookmarkStart w:id="2252" w:name="_Toc74556485"/>
      <w:bookmarkStart w:id="2253" w:name="_Toc12802216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2252"/>
      <w:bookmarkEnd w:id="2253"/>
    </w:p>
    <w:p w14:paraId="6697FD8C" w14:textId="77777777" w:rsidR="007467C0" w:rsidRPr="00CA456A" w:rsidRDefault="007467C0" w:rsidP="004712C0">
      <w:pPr>
        <w:jc w:val="center"/>
      </w:pPr>
      <w:r>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6D1C7" w14:textId="77777777" w:rsidR="007467C0" w:rsidRPr="00C37CDB" w:rsidRDefault="007467C0" w:rsidP="007467C0">
      <w:pPr>
        <w:pStyle w:val="Caption"/>
      </w:pPr>
      <w:bookmarkStart w:id="2254" w:name="_Toc74556712"/>
      <w:r w:rsidRPr="00C37CDB">
        <w:lastRenderedPageBreak/>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22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48301C">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48301C">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2C79B6CE" w14:textId="77777777" w:rsidR="007467C0" w:rsidRPr="00FB292A" w:rsidRDefault="007467C0" w:rsidP="004712C0">
            <w:pPr>
              <w:pStyle w:val="TableBody"/>
            </w:pPr>
            <w:r w:rsidRPr="00FB292A">
              <w:t>To remove/add members to a group, follow the button functions described in the next table.</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77777777" w:rsidR="007467C0" w:rsidRPr="004712C0" w:rsidRDefault="007467C0" w:rsidP="004712C0">
            <w:pPr>
              <w:pStyle w:val="TableBody"/>
              <w:rPr>
                <w:b/>
                <w:bCs/>
              </w:rPr>
            </w:pPr>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4510D5FB" w:rsidR="007467C0" w:rsidRPr="00FB292A" w:rsidRDefault="007467C0" w:rsidP="004712C0">
            <w:pPr>
              <w:pStyle w:val="TableBody"/>
            </w:pPr>
            <w:r w:rsidRPr="00FB292A">
              <w:t xml:space="preserve">Attached Users are people who can administer the group without necessarily being a Member of the group. For instance, a user </w:t>
            </w:r>
            <w:del w:id="2255" w:author="Moses, Robbie" w:date="2023-02-13T02:57:00Z">
              <w:r w:rsidRPr="00FB292A" w:rsidDel="00E6108F">
                <w:delText xml:space="preserve">that </w:delText>
              </w:r>
            </w:del>
            <w:r w:rsidRPr="00FB292A">
              <w:t xml:space="preserve">will not have </w:t>
            </w:r>
            <w:ins w:id="2256" w:author="Moses, Robbie" w:date="2023-02-13T03:12:00Z">
              <w:r w:rsidR="000B3D23">
                <w:t xml:space="preserve">the </w:t>
              </w:r>
            </w:ins>
            <w:r w:rsidRPr="00FB292A">
              <w:t>rights to see vault information</w:t>
            </w:r>
            <w:del w:id="2257" w:author="Moses, Robbie" w:date="2023-02-13T02:57:00Z">
              <w:r w:rsidRPr="00FB292A" w:rsidDel="00E6108F">
                <w:delText>,</w:delText>
              </w:r>
            </w:del>
            <w:r w:rsidRPr="00FB292A">
              <w:t xml:space="preserve"> but will have permission to assign other users to groups, create new users, etc. Being an attached user means that the user has administrative rights over the group and any users or rights within it.</w:t>
            </w:r>
          </w:p>
          <w:p w14:paraId="692215C5" w14:textId="7929FA40"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77777777" w:rsidR="007467C0" w:rsidRPr="00FB292A" w:rsidRDefault="007467C0" w:rsidP="00E77F7D">
            <w:pPr>
              <w:pStyle w:val="TableBody"/>
            </w:pPr>
            <w:r w:rsidRPr="00FB292A">
              <w:t>Under the Rights section, certain rights are assigned to the members of the group. The rights can be assigned at the following levels:</w:t>
            </w:r>
          </w:p>
          <w:p w14:paraId="3E447B55" w14:textId="4E640151" w:rsidR="007467C0" w:rsidRPr="00FB292A" w:rsidRDefault="007467C0" w:rsidP="004712C0">
            <w:pPr>
              <w:pStyle w:val="TableListBullet"/>
            </w:pPr>
            <w:r w:rsidRPr="005E3EF3">
              <w:rPr>
                <w:b/>
                <w:bCs/>
              </w:rPr>
              <w:t>View:</w:t>
            </w:r>
            <w:r w:rsidRPr="00FB292A">
              <w:t xml:space="preserve">  </w:t>
            </w:r>
            <w:r w:rsidR="00C7030C">
              <w:t>U</w:t>
            </w:r>
            <w:r w:rsidRPr="00FB292A">
              <w:t>sers can only view limited data</w:t>
            </w:r>
          </w:p>
          <w:p w14:paraId="643C4E8F" w14:textId="4D74C061" w:rsidR="007467C0" w:rsidRPr="00FB292A" w:rsidRDefault="007467C0" w:rsidP="004712C0">
            <w:pPr>
              <w:pStyle w:val="TableListBullet"/>
            </w:pPr>
            <w:r w:rsidRPr="005E3EF3">
              <w:rPr>
                <w:b/>
                <w:bCs/>
              </w:rPr>
              <w:t>Edit:</w:t>
            </w:r>
            <w:r w:rsidRPr="00FB292A">
              <w:t xml:space="preserve">  </w:t>
            </w:r>
            <w:r w:rsidR="00C7030C">
              <w:t>U</w:t>
            </w:r>
            <w:r w:rsidRPr="00FB292A">
              <w:t>sers can add and edit data</w:t>
            </w:r>
          </w:p>
          <w:p w14:paraId="789EA641" w14:textId="0EB35BF8" w:rsidR="007467C0" w:rsidRPr="00FB292A" w:rsidRDefault="007467C0" w:rsidP="004712C0">
            <w:pPr>
              <w:pStyle w:val="TableListBullet"/>
            </w:pPr>
            <w:r w:rsidRPr="005E3EF3">
              <w:rPr>
                <w:b/>
                <w:bCs/>
              </w:rPr>
              <w:t>Administer:</w:t>
            </w:r>
            <w:r w:rsidRPr="00FB292A">
              <w:t xml:space="preserve">  </w:t>
            </w:r>
            <w:r w:rsidR="00C7030C">
              <w:t>U</w:t>
            </w:r>
            <w:r w:rsidRPr="00FB292A">
              <w:t>sers have administrative rights to the data (</w:t>
            </w:r>
            <w:del w:id="2258" w:author="Moses, Robbie" w:date="2023-02-13T02:57:00Z">
              <w:r w:rsidRPr="00FB292A" w:rsidDel="00E6108F">
                <w:delText xml:space="preserve">top </w:delText>
              </w:r>
            </w:del>
            <w:ins w:id="2259" w:author="Moses, Robbie" w:date="2023-02-13T02:57:00Z">
              <w:r w:rsidR="00E6108F" w:rsidRPr="00FB292A">
                <w:t>top</w:t>
              </w:r>
              <w:r w:rsidR="00E6108F">
                <w:t>-</w:t>
              </w:r>
            </w:ins>
            <w:r w:rsidRPr="00FB292A">
              <w:t xml:space="preserve">level rights giving access to all the data and functions). </w:t>
            </w:r>
          </w:p>
          <w:p w14:paraId="795CF170" w14:textId="00D876E7" w:rsidR="007467C0" w:rsidRPr="00FB292A" w:rsidRDefault="007467C0" w:rsidP="004712C0">
            <w:pPr>
              <w:pStyle w:val="TableListBullet"/>
            </w:pPr>
            <w:r w:rsidRPr="005E3EF3">
              <w:rPr>
                <w:b/>
                <w:bCs/>
              </w:rPr>
              <w:t>Override/Accept Recommendations:</w:t>
            </w:r>
            <w:r w:rsidRPr="00FB292A">
              <w:t xml:space="preserve">  </w:t>
            </w:r>
            <w:r w:rsidR="00C7030C">
              <w:t>U</w:t>
            </w:r>
            <w:r w:rsidRPr="00FB292A">
              <w:t>sers can override or accept recommendations</w:t>
            </w:r>
          </w:p>
          <w:p w14:paraId="7DA75031" w14:textId="18AA8552" w:rsidR="007467C0" w:rsidRPr="00FB292A" w:rsidRDefault="007467C0" w:rsidP="004712C0">
            <w:pPr>
              <w:pStyle w:val="TableListBullet"/>
            </w:pPr>
            <w:r w:rsidRPr="005E3EF3">
              <w:rPr>
                <w:b/>
                <w:bCs/>
              </w:rPr>
              <w:t>Enter/Import Balances:</w:t>
            </w:r>
            <w:r w:rsidRPr="00FB292A">
              <w:t xml:space="preserve">  </w:t>
            </w:r>
            <w:r w:rsidR="00C7030C">
              <w:t>U</w:t>
            </w:r>
            <w:r w:rsidRPr="00FB292A">
              <w:t>sers can import or enter balances.</w:t>
            </w:r>
          </w:p>
        </w:tc>
      </w:tr>
    </w:tbl>
    <w:p w14:paraId="74198367" w14:textId="77777777" w:rsidR="007467C0" w:rsidRPr="00C37CDB" w:rsidRDefault="007467C0" w:rsidP="007467C0">
      <w:pPr>
        <w:pStyle w:val="Caption"/>
      </w:pPr>
      <w:bookmarkStart w:id="2260" w:name="_Toc74556713"/>
      <w:r w:rsidRPr="00C37CDB">
        <w:lastRenderedPageBreak/>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226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48301C">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48301C">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2261"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ins w:id="2262" w:author="Moses, Robbie" w:date="2023-02-13T02:58:00Z">
              <w:r w:rsidR="00E6108F">
                <w:t xml:space="preserve">and </w:t>
              </w:r>
            </w:ins>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5FC1BEE9" w:rsidR="007467C0" w:rsidRPr="00FB292A" w:rsidRDefault="007467C0" w:rsidP="00E77F7D">
            <w:pPr>
              <w:pStyle w:val="TableBody"/>
            </w:pPr>
            <w:r w:rsidRPr="00FB292A">
              <w:t>Deletes the Group from the system. Clicking this button will not delete the users</w:t>
            </w:r>
            <w:del w:id="2263" w:author="Moses, Robbie" w:date="2023-02-13T02:58:00Z">
              <w:r w:rsidRPr="00FB292A" w:rsidDel="00E6108F">
                <w:delText>,</w:delText>
              </w:r>
            </w:del>
            <w:r w:rsidRPr="00FB292A">
              <w:t xml:space="preserve"> or the Cashpoints, but the group that is associated with the Group ID.</w:t>
            </w:r>
          </w:p>
        </w:tc>
      </w:tr>
    </w:tbl>
    <w:p w14:paraId="6004F846" w14:textId="368C7B6A" w:rsidR="007467C0" w:rsidRDefault="007467C0" w:rsidP="007467C0">
      <w:pPr>
        <w:pStyle w:val="TopofSection"/>
      </w:pPr>
      <w:bookmarkStart w:id="2264" w:name="_Ref246140011"/>
      <w:bookmarkEnd w:id="2250"/>
      <w:bookmarkEnd w:id="2251"/>
      <w:r>
        <w:t>Return To:</w:t>
      </w:r>
      <w:r w:rsidRPr="00B82801">
        <w:t xml:space="preserve"> </w:t>
      </w:r>
      <w:r w:rsidR="00CB4D21">
        <w:fldChar w:fldCharType="begin"/>
      </w:r>
      <w:r w:rsidR="00CB4D21">
        <w:instrText xml:space="preserve"> REF _Ref128011499 \h </w:instrText>
      </w:r>
      <w:r w:rsidR="00CB4D21">
        <w:fldChar w:fldCharType="separate"/>
      </w:r>
      <w:ins w:id="2265" w:author="Moses, Robbie" w:date="2023-02-23T02:20:00Z">
        <w:r w:rsidR="00CB4D21">
          <w:t>Settings</w:t>
        </w:r>
      </w:ins>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2266" w:name="_System(Currencies/Denominations"/>
      <w:bookmarkStart w:id="2267" w:name="_Ref249844198"/>
      <w:bookmarkStart w:id="2268" w:name="_Ref249844932"/>
      <w:bookmarkStart w:id="2269" w:name="_Toc74556414"/>
      <w:bookmarkStart w:id="2270" w:name="_Toc127491604"/>
      <w:bookmarkEnd w:id="2266"/>
      <w:del w:id="2271" w:author="Moses, Robbie" w:date="2023-02-23T02:20:00Z">
        <w:r w:rsidDel="00EF0FEC">
          <w:delText>System</w:delText>
        </w:r>
      </w:del>
      <w:bookmarkStart w:id="2272" w:name="_Ref128011517"/>
      <w:bookmarkStart w:id="2273" w:name="_Toc128021137"/>
      <w:ins w:id="2274" w:author="Moses, Robbie" w:date="2023-02-23T02:20:00Z">
        <w:r w:rsidR="00EF0FEC">
          <w:t>Settings</w:t>
        </w:r>
      </w:ins>
      <w:r>
        <w:rPr>
          <w:rFonts w:ascii="Wingdings" w:hAnsi="Wingdings"/>
        </w:rPr>
        <w:t></w:t>
      </w:r>
      <w:r>
        <w:rPr>
          <w:lang w:val="en-US"/>
        </w:rPr>
        <w:t>Currencies/</w:t>
      </w:r>
      <w:r>
        <w:t>Denominations</w:t>
      </w:r>
      <w:bookmarkEnd w:id="2264"/>
      <w:bookmarkEnd w:id="2267"/>
      <w:bookmarkEnd w:id="2268"/>
      <w:bookmarkEnd w:id="2269"/>
      <w:bookmarkEnd w:id="2270"/>
      <w:bookmarkEnd w:id="2272"/>
      <w:bookmarkEnd w:id="2273"/>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2275" w:author="Moses, Robbie" w:date="2023-02-13T02:58:00Z">
        <w:r w:rsidDel="00E6108F">
          <w:delText xml:space="preserve">be </w:delText>
        </w:r>
      </w:del>
      <w:ins w:id="2276"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2277" w:author="Moses, Robbie" w:date="2023-02-23T02:21:00Z">
        <w:r w:rsidRPr="0012716C" w:rsidDel="00EF0FEC">
          <w:delText>System</w:delText>
        </w:r>
      </w:del>
      <w:bookmarkStart w:id="2278" w:name="_Ref128019143"/>
      <w:ins w:id="2279"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2278"/>
    </w:p>
    <w:p w14:paraId="70066176" w14:textId="6C0CDC74" w:rsidR="007467C0" w:rsidRDefault="007467C0" w:rsidP="00155CD6">
      <w:pPr>
        <w:pStyle w:val="BodyText"/>
      </w:pPr>
      <w:r>
        <w:t>OptiVault is a multi-currency system. It allows the users to create different currencies and denomination</w:t>
      </w:r>
      <w:ins w:id="2280" w:author="Moses, Robbie" w:date="2023-02-13T02:58:00Z">
        <w:r w:rsidR="00E6108F">
          <w:t>s</w:t>
        </w:r>
      </w:ins>
      <w:r>
        <w:t xml:space="preserve"> for each one of the currencies so it can be managed for OptiVault at the Vault level.  </w:t>
      </w:r>
      <w:del w:id="2281" w:author="Moses, Robbie" w:date="2023-02-13T02:58:00Z">
        <w:r w:rsidDel="00E6108F">
          <w:delText xml:space="preserve">Currencies </w:delText>
        </w:r>
      </w:del>
      <w:ins w:id="2282" w:author="Moses, Robbie" w:date="2023-02-13T02:58:00Z">
        <w:r w:rsidR="00E6108F">
          <w:t xml:space="preserve">The currencies </w:t>
        </w:r>
      </w:ins>
      <w:r>
        <w:t>page allows the setup of each unique currency to be utilized.</w:t>
      </w:r>
    </w:p>
    <w:p w14:paraId="3FD5E88C" w14:textId="77777777" w:rsidR="007467C0" w:rsidRDefault="007467C0" w:rsidP="007467C0">
      <w:pPr>
        <w:pStyle w:val="Caption"/>
      </w:pPr>
      <w:bookmarkStart w:id="2283" w:name="_Toc74556486"/>
      <w:bookmarkStart w:id="2284" w:name="_Toc128022163"/>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2283"/>
      <w:bookmarkEnd w:id="2284"/>
    </w:p>
    <w:p w14:paraId="0C47264B" w14:textId="60E45368" w:rsidR="007467C0" w:rsidRDefault="007467C0" w:rsidP="004E3AA8">
      <w:pPr>
        <w:jc w:val="center"/>
      </w:pPr>
      <w:del w:id="2285"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286"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2287" w:name="_Toc359219135"/>
      <w:bookmarkStart w:id="2288"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2287"/>
      <w:bookmarkEnd w:id="22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2289" w:author="Moses, Robbie" w:date="2023-02-23T04:13: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2290" w:author="Moses, Robbie" w:date="2023-02-23T04:13: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4102F2B4" w:rsidR="007467C0" w:rsidRDefault="007467C0" w:rsidP="004E3AA8">
            <w:pPr>
              <w:pStyle w:val="TableBody"/>
            </w:pPr>
            <w:r>
              <w:t xml:space="preserve">The display name </w:t>
            </w:r>
            <w:del w:id="2291" w:author="Moses, Robbie" w:date="2023-02-13T02:58:00Z">
              <w:r w:rsidDel="00E6108F">
                <w:delText xml:space="preserve">that </w:delText>
              </w:r>
            </w:del>
            <w:r>
              <w:t xml:space="preserve">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047A91FB" w:rsidR="007467C0" w:rsidRDefault="007467C0" w:rsidP="004E3AA8">
            <w:pPr>
              <w:pStyle w:val="TableBody"/>
            </w:pPr>
            <w:r>
              <w:t xml:space="preserve">A unique priority for the currency. The priority of the currencies defines the master/slave relationship for the currencies dispensed at the Cashpoint. </w:t>
            </w:r>
            <w:del w:id="2292" w:author="Moses, Robbie" w:date="2023-02-13T02:59:00Z">
              <w:r w:rsidDel="00E6108F">
                <w:delText xml:space="preserve">Priority </w:delText>
              </w:r>
            </w:del>
            <w:ins w:id="2293" w:author="Moses, Robbie" w:date="2023-02-13T02:59:00Z">
              <w:r w:rsidR="00E6108F">
                <w:t xml:space="preserve">The priority </w:t>
              </w:r>
            </w:ins>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ins w:id="2294" w:author="Moses, Robbie" w:date="2023-02-13T02:59:00Z">
              <w:r w:rsidR="00E6108F">
                <w:rPr>
                  <w:lang w:val="en-US"/>
                </w:rPr>
                <w:t xml:space="preserve">the </w:t>
              </w:r>
            </w:ins>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2295" w:author="Moses, Robbie" w:date="2023-02-23T02:21:00Z">
        <w:r w:rsidRPr="0012716C" w:rsidDel="00031831">
          <w:delText>System</w:delText>
        </w:r>
      </w:del>
      <w:ins w:id="2296"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2297" w:name="_Toc74556487"/>
      <w:bookmarkStart w:id="2298" w:name="_Toc128022164"/>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2297"/>
      <w:bookmarkEnd w:id="2298"/>
    </w:p>
    <w:p w14:paraId="29EB1345" w14:textId="4B19B19E" w:rsidR="007467C0" w:rsidRDefault="007467C0" w:rsidP="00C82E62">
      <w:pPr>
        <w:jc w:val="center"/>
      </w:pPr>
      <w:del w:id="2299"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300"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2301"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23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48301C">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48301C">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6DE5C705" w:rsidR="007467C0" w:rsidRPr="00FB292A" w:rsidRDefault="007467C0" w:rsidP="00C82E62">
            <w:pPr>
              <w:pStyle w:val="TableBody"/>
            </w:pPr>
            <w:r w:rsidRPr="00FB292A">
              <w:t xml:space="preserve">The denomination ID is a </w:t>
            </w:r>
            <w:del w:id="2302" w:author="Moses, Robbie" w:date="2023-02-13T02:59:00Z">
              <w:r w:rsidRPr="00FB292A" w:rsidDel="00E6108F">
                <w:delText xml:space="preserve">12 </w:delText>
              </w:r>
            </w:del>
            <w:ins w:id="2303" w:author="Moses, Robbie" w:date="2023-02-13T02:59:00Z">
              <w:r w:rsidR="00E6108F" w:rsidRPr="00FB292A">
                <w:t>12</w:t>
              </w:r>
              <w:r w:rsidR="00E6108F">
                <w:t>-</w:t>
              </w:r>
            </w:ins>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ins w:id="2304" w:author="Moses, Robbie" w:date="2023-02-13T03:00:00Z">
              <w:r w:rsidR="00E6108F">
                <w:t>,</w:t>
              </w:r>
            </w:ins>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40AD912A" w:rsidR="007467C0" w:rsidRPr="00FB292A" w:rsidRDefault="007467C0" w:rsidP="00C82E62">
            <w:pPr>
              <w:pStyle w:val="TableBody"/>
            </w:pPr>
            <w:r w:rsidRPr="00FB292A">
              <w:t xml:space="preserve">This field represents the amount (in value, not </w:t>
            </w:r>
            <w:ins w:id="2305" w:author="Moses, Robbie" w:date="2023-02-13T03:00:00Z">
              <w:r w:rsidR="00E6108F">
                <w:t xml:space="preserve">the </w:t>
              </w:r>
            </w:ins>
            <w:r w:rsidRPr="00FB292A">
              <w:t>number of notes/coins) of a denomination that can fit on a pallet. This is used in conjunction with the Max Number of Pallets parameter defined on the Cashpoint’s parameter</w:t>
            </w:r>
            <w:del w:id="2306" w:author="Moses, Robbie" w:date="2023-02-13T03:00:00Z">
              <w:r w:rsidRPr="00FB292A" w:rsidDel="00E6108F">
                <w:delText>’s</w:delText>
              </w:r>
            </w:del>
            <w:r w:rsidRPr="00FB292A">
              <w:t xml:space="preserve">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lastRenderedPageBreak/>
              <w:t>Update Button</w:t>
            </w:r>
          </w:p>
        </w:tc>
        <w:tc>
          <w:tcPr>
            <w:tcW w:w="5458" w:type="dxa"/>
            <w:tcBorders>
              <w:top w:val="single" w:sz="6" w:space="0" w:color="auto"/>
              <w:left w:val="single" w:sz="6" w:space="0" w:color="auto"/>
              <w:bottom w:val="single" w:sz="6" w:space="0" w:color="auto"/>
            </w:tcBorders>
          </w:tcPr>
          <w:p w14:paraId="47D2B7CC" w14:textId="1AA22FC4" w:rsidR="007467C0" w:rsidRPr="00FB292A" w:rsidRDefault="007467C0" w:rsidP="00C82E62">
            <w:pPr>
              <w:pStyle w:val="TableBody"/>
            </w:pPr>
            <w:r w:rsidRPr="00FB292A">
              <w:t xml:space="preserve">Updates the selected entry with any changes that were made. The user has to select the radio button to the left of the Denomination entry </w:t>
            </w:r>
            <w:del w:id="2307" w:author="Moses, Robbie" w:date="2023-02-13T03:00:00Z">
              <w:r w:rsidRPr="00FB292A" w:rsidDel="00E6108F">
                <w:delText xml:space="preserve">in order </w:delText>
              </w:r>
            </w:del>
            <w:r w:rsidRPr="00FB292A">
              <w:t>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172FAACB" w:rsidR="007467C0" w:rsidRPr="00FB292A" w:rsidRDefault="007467C0" w:rsidP="00C82E62">
            <w:pPr>
              <w:pStyle w:val="TableBody"/>
            </w:pPr>
            <w:r w:rsidRPr="00FB292A">
              <w:t xml:space="preserve">Deletes the selected entry from the system. The user has to select the radio button to the left of the Denomination entry </w:t>
            </w:r>
            <w:del w:id="2308" w:author="Moses, Robbie" w:date="2023-02-13T03:00:00Z">
              <w:r w:rsidRPr="00FB292A" w:rsidDel="00E6108F">
                <w:delText xml:space="preserve">in order </w:delText>
              </w:r>
            </w:del>
            <w:r w:rsidRPr="00FB292A">
              <w:t>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ins w:id="2309" w:author="Moses, Robbie" w:date="2023-02-23T02:17:00Z">
        <w:r w:rsidR="00CB4D21">
          <w:t>Settings</w:t>
        </w:r>
        <w:r w:rsidR="00CB4D21" w:rsidRPr="00722E5E">
          <w:t xml:space="preserve"> </w:t>
        </w:r>
      </w:ins>
      <w:r w:rsidR="00CB4D21" w:rsidRPr="00722E5E">
        <w:t>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2310" w:author="Moses, Robbie" w:date="2023-02-23T02:21:00Z">
        <w:r w:rsidRPr="0012716C" w:rsidDel="00031831">
          <w:delText>System</w:delText>
        </w:r>
      </w:del>
      <w:ins w:id="2311"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3505A3DE" w:rsidR="007467C0" w:rsidRDefault="007467C0" w:rsidP="009820F6">
      <w:pPr>
        <w:pStyle w:val="BodyText"/>
      </w:pPr>
      <w:r>
        <w:t xml:space="preserve">When working in a Multi-Currency environment, it is necessary for the recommendation process to consider the exchange rate between different currencies </w:t>
      </w:r>
      <w:del w:id="2312" w:author="Moses, Robbie" w:date="2023-02-13T03:01:00Z">
        <w:r w:rsidDel="00E6108F">
          <w:delText xml:space="preserve">in order </w:delText>
        </w:r>
      </w:del>
      <w:r>
        <w:t xml:space="preserve">to make accurate decisions on which currencies to prioritize and optimize as well as </w:t>
      </w:r>
      <w:del w:id="2313" w:author="Moses, Robbie" w:date="2023-02-13T03:01:00Z">
        <w:r w:rsidDel="00E6108F">
          <w:delText xml:space="preserve">calculating </w:delText>
        </w:r>
      </w:del>
      <w:ins w:id="2314" w:author="Moses, Robbie" w:date="2023-02-13T03:01:00Z">
        <w:r w:rsidR="00E6108F">
          <w:t xml:space="preserve">calculate </w:t>
        </w:r>
      </w:ins>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2315" w:name="_Toc74556488"/>
      <w:bookmarkStart w:id="2316" w:name="_Toc128022165"/>
      <w:r>
        <w:t xml:space="preserve">Figure </w:t>
      </w:r>
      <w:r>
        <w:fldChar w:fldCharType="begin"/>
      </w:r>
      <w:r>
        <w:instrText xml:space="preserve"> SEQ Figure \* ARABIC </w:instrText>
      </w:r>
      <w:r>
        <w:fldChar w:fldCharType="separate"/>
      </w:r>
      <w:r>
        <w:rPr>
          <w:noProof/>
        </w:rPr>
        <w:t>56</w:t>
      </w:r>
      <w:r>
        <w:fldChar w:fldCharType="end"/>
      </w:r>
      <w:r>
        <w:t>: Exchange Rate Page</w:t>
      </w:r>
      <w:bookmarkEnd w:id="2315"/>
      <w:bookmarkEnd w:id="2316"/>
    </w:p>
    <w:p w14:paraId="7BCC6987" w14:textId="748AF11C" w:rsidR="004B6928" w:rsidRDefault="007467C0" w:rsidP="009820F6">
      <w:pPr>
        <w:pStyle w:val="TopofSection"/>
        <w:jc w:val="center"/>
        <w:rPr>
          <w:ins w:id="2317" w:author="Moses, Robbie" w:date="2023-02-23T03:55:00Z"/>
          <w:noProof/>
        </w:rPr>
      </w:pPr>
      <w:del w:id="2318"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319"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2320" w:author="Moses, Robbie" w:date="2023-02-23T03:55:00Z"/>
          <w:noProof/>
          <w:color w:val="76923C"/>
          <w:sz w:val="20"/>
          <w:szCs w:val="20"/>
          <w:lang w:val="x-none" w:eastAsia="x-none" w:bidi="ar-SA"/>
        </w:rPr>
      </w:pPr>
      <w:ins w:id="2321" w:author="Moses, Robbie" w:date="2023-02-23T03:55:00Z">
        <w:r>
          <w:rPr>
            <w:noProof/>
          </w:rPr>
          <w:br w:type="page"/>
        </w:r>
      </w:ins>
    </w:p>
    <w:p w14:paraId="626AD619" w14:textId="5F5FFCA2" w:rsidR="00257647" w:rsidRPr="00E10895" w:rsidRDefault="00EF7942" w:rsidP="00702D50">
      <w:pPr>
        <w:pStyle w:val="Heading3"/>
      </w:pPr>
      <w:bookmarkStart w:id="2322" w:name="_Toc128019126"/>
      <w:bookmarkStart w:id="2323" w:name="_Toc128021138"/>
      <w:bookmarkStart w:id="2324" w:name="_Ref128021155"/>
      <w:bookmarkStart w:id="2325" w:name="_Ref128021156"/>
      <w:bookmarkStart w:id="2326" w:name="_Ref128021157"/>
      <w:bookmarkStart w:id="2327" w:name="_Ref128021158"/>
      <w:bookmarkStart w:id="2328" w:name="_Ref128021159"/>
      <w:bookmarkEnd w:id="2322"/>
      <w:r w:rsidRPr="00E10895">
        <w:lastRenderedPageBreak/>
        <w:t>Settings</w:t>
      </w:r>
      <w:r w:rsidR="000116E0">
        <w:rPr>
          <w:rFonts w:ascii="Wingdings" w:hAnsi="Wingdings"/>
        </w:rPr>
        <w:t></w:t>
      </w:r>
      <w:bookmarkStart w:id="2329" w:name="_Ref128019154"/>
      <w:bookmarkStart w:id="2330" w:name="_Ref128019502"/>
      <w:bookmarkStart w:id="2331" w:name="_Ref128020029"/>
      <w:bookmarkStart w:id="2332" w:name="_Ref128020127"/>
      <w:bookmarkStart w:id="2333" w:name="_Ref128020210"/>
      <w:r w:rsidR="00257647" w:rsidRPr="00E10895">
        <w:t>Order Settings</w:t>
      </w:r>
      <w:bookmarkEnd w:id="2323"/>
      <w:bookmarkEnd w:id="2324"/>
      <w:bookmarkEnd w:id="2325"/>
      <w:bookmarkEnd w:id="2326"/>
      <w:bookmarkEnd w:id="2327"/>
      <w:bookmarkEnd w:id="2328"/>
      <w:bookmarkEnd w:id="2329"/>
      <w:bookmarkEnd w:id="2330"/>
      <w:bookmarkEnd w:id="2331"/>
      <w:bookmarkEnd w:id="2332"/>
      <w:bookmarkEnd w:id="2333"/>
    </w:p>
    <w:p w14:paraId="37A46DA0" w14:textId="77777777" w:rsidR="00257647" w:rsidRDefault="00257647" w:rsidP="00257647">
      <w:pPr>
        <w:pStyle w:val="BodyText"/>
        <w:rPr>
          <w:ins w:id="2334" w:author="Moses, Robbie" w:date="2023-02-23T02:32:00Z"/>
        </w:rPr>
      </w:pPr>
      <w:ins w:id="2335"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2336" w:author="Moses, Robbie" w:date="2023-02-23T02:32:00Z"/>
        </w:rPr>
      </w:pPr>
      <w:ins w:id="2337" w:author="Moses, Robbie" w:date="2023-02-23T02:32:00Z">
        <w:r>
          <w:fldChar w:fldCharType="begin"/>
        </w:r>
        <w:r>
          <w:instrText xml:space="preserve"> REF _Ref236112013 \h  \* MERGEFORMAT </w:instrText>
        </w:r>
      </w:ins>
      <w:ins w:id="2338"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2339" w:author="Moses, Robbie" w:date="2023-02-23T02:32:00Z"/>
        </w:rPr>
      </w:pPr>
      <w:ins w:id="2340" w:author="Moses, Robbie" w:date="2023-02-23T02:32:00Z">
        <w:r>
          <w:fldChar w:fldCharType="begin"/>
        </w:r>
        <w:r>
          <w:instrText xml:space="preserve"> REF _Ref236112013 \h  \* MERGEFORMAT </w:instrText>
        </w:r>
      </w:ins>
      <w:ins w:id="2341"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2342" w:author="Moses, Robbie" w:date="2023-02-23T02:32:00Z"/>
        </w:rPr>
      </w:pPr>
      <w:ins w:id="2343" w:author="Moses, Robbie" w:date="2023-02-23T02:32:00Z">
        <w:r>
          <w:fldChar w:fldCharType="begin"/>
        </w:r>
        <w:r>
          <w:instrText xml:space="preserve"> REF _Ref236112013 \h  \* MERGEFORMAT </w:instrText>
        </w:r>
      </w:ins>
      <w:ins w:id="2344"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2345" w:author="Moses, Robbie" w:date="2023-02-23T02:32:00Z"/>
        </w:rPr>
      </w:pPr>
    </w:p>
    <w:p w14:paraId="07B073EA" w14:textId="0CDEA636" w:rsidR="00257647" w:rsidRDefault="00024779" w:rsidP="00257647">
      <w:pPr>
        <w:pStyle w:val="Heading4"/>
        <w:rPr>
          <w:ins w:id="2346" w:author="Moses, Robbie" w:date="2023-02-23T02:32:00Z"/>
        </w:rPr>
      </w:pPr>
      <w:r>
        <w:t>Settings</w:t>
      </w:r>
      <w:ins w:id="2347"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2348" w:author="Moses, Robbie" w:date="2023-02-23T02:32:00Z"/>
        </w:rPr>
      </w:pPr>
      <w:ins w:id="2349"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2350" w:author="Moses, Robbie" w:date="2023-02-23T02:32:00Z"/>
        </w:rPr>
      </w:pPr>
      <w:ins w:id="2351"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2352" w:author="Moses, Robbie" w:date="2023-02-23T02:32:00Z"/>
          <w:lang w:val="en-US"/>
        </w:rPr>
      </w:pPr>
      <w:bookmarkStart w:id="2353" w:name="_Toc128022166"/>
      <w:ins w:id="2354"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2353"/>
      </w:ins>
    </w:p>
    <w:p w14:paraId="7AE0ABAC" w14:textId="77777777" w:rsidR="00257647" w:rsidRDefault="00257647" w:rsidP="00257647">
      <w:pPr>
        <w:spacing w:after="0" w:line="240" w:lineRule="auto"/>
        <w:jc w:val="center"/>
        <w:rPr>
          <w:ins w:id="2355" w:author="Moses, Robbie" w:date="2023-02-23T02:32:00Z"/>
          <w:color w:val="76923C"/>
        </w:rPr>
      </w:pPr>
      <w:ins w:id="2356"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2357" w:author="Moses, Robbie" w:date="2023-02-23T02:32:00Z"/>
          <w:color w:val="9BBB59"/>
          <w:lang w:val="en-US"/>
        </w:rPr>
      </w:pPr>
      <w:ins w:id="2358"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2359" w:author="Moses, Robbie" w:date="2023-02-23T02:32:00Z"/>
        </w:rPr>
      </w:pPr>
    </w:p>
    <w:p w14:paraId="036853CB" w14:textId="77777777" w:rsidR="00257647" w:rsidRPr="00C237DE" w:rsidRDefault="00257647" w:rsidP="00257647">
      <w:pPr>
        <w:pStyle w:val="Caption"/>
        <w:rPr>
          <w:ins w:id="2360" w:author="Moses, Robbie" w:date="2023-02-23T02:32:00Z"/>
          <w:lang w:val="en-US"/>
        </w:rPr>
      </w:pPr>
      <w:bookmarkStart w:id="2361" w:name="_Toc128022167"/>
      <w:ins w:id="2362" w:author="Moses, Robbie" w:date="2023-02-23T02:32:00Z">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2361"/>
      </w:ins>
    </w:p>
    <w:p w14:paraId="546346F8" w14:textId="7499EE79" w:rsidR="00257647" w:rsidRDefault="00C448A6" w:rsidP="00257647">
      <w:pPr>
        <w:pStyle w:val="TopofSection"/>
        <w:jc w:val="center"/>
        <w:rPr>
          <w:ins w:id="2363" w:author="Moses, Robbie" w:date="2023-02-23T02:32:00Z"/>
        </w:rPr>
      </w:pPr>
      <w:ins w:id="2364"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2365" w:author="Moses, Robbie" w:date="2023-02-23T02:32:00Z"/>
        </w:rPr>
      </w:pPr>
      <w:ins w:id="2366"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236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48301C">
            <w:pPr>
              <w:pStyle w:val="TableHeader"/>
              <w:rPr>
                <w:ins w:id="2368" w:author="Moses, Robbie" w:date="2023-02-23T02:32:00Z"/>
              </w:rPr>
            </w:pPr>
            <w:ins w:id="236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48301C">
            <w:pPr>
              <w:pStyle w:val="TableHeader"/>
              <w:rPr>
                <w:ins w:id="2370" w:author="Moses, Robbie" w:date="2023-02-23T02:32:00Z"/>
              </w:rPr>
            </w:pPr>
            <w:ins w:id="2371" w:author="Moses, Robbie" w:date="2023-02-23T02:32:00Z">
              <w:r>
                <w:t>Description</w:t>
              </w:r>
            </w:ins>
          </w:p>
        </w:tc>
      </w:tr>
      <w:tr w:rsidR="00257647" w14:paraId="7F8D3191" w14:textId="77777777" w:rsidTr="000C15EE">
        <w:trPr>
          <w:cantSplit/>
          <w:ins w:id="2372"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2373" w:author="Moses, Robbie" w:date="2023-02-23T02:32:00Z"/>
                <w:b/>
                <w:bCs/>
              </w:rPr>
            </w:pPr>
            <w:ins w:id="2374"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2375" w:author="Moses, Robbie" w:date="2023-02-23T02:32:00Z"/>
              </w:rPr>
            </w:pPr>
            <w:ins w:id="2376"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2377" w:author="Moses, Robbie" w:date="2023-02-23T02:32:00Z"/>
              </w:rPr>
            </w:pPr>
            <w:ins w:id="2378"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2379" w:author="Moses, Robbie" w:date="2023-02-23T02:32:00Z"/>
              </w:rPr>
            </w:pPr>
            <w:ins w:id="2380"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2381" w:author="Moses, Robbie" w:date="2023-02-23T02:32:00Z"/>
              </w:rPr>
            </w:pPr>
            <w:ins w:id="2382"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2383"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2384" w:author="Moses, Robbie" w:date="2023-02-23T02:32:00Z"/>
                <w:b/>
                <w:bCs/>
              </w:rPr>
            </w:pPr>
            <w:ins w:id="2385"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2386" w:author="Moses, Robbie" w:date="2023-02-23T02:32:00Z"/>
              </w:rPr>
            </w:pPr>
            <w:ins w:id="2387"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2388" w:author="Moses, Robbie" w:date="2023-02-23T02:32:00Z"/>
          <w:color w:val="9BBB59"/>
          <w:lang w:val="en-US"/>
        </w:rPr>
      </w:pPr>
      <w:ins w:id="2389"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2390" w:author="Moses, Robbie" w:date="2023-02-23T02:32:00Z"/>
        </w:rPr>
      </w:pPr>
    </w:p>
    <w:p w14:paraId="25C7340E" w14:textId="77777777" w:rsidR="00257647" w:rsidRDefault="00257647" w:rsidP="00257647">
      <w:pPr>
        <w:pStyle w:val="Heading5"/>
        <w:tabs>
          <w:tab w:val="left" w:pos="0"/>
        </w:tabs>
        <w:rPr>
          <w:ins w:id="2391" w:author="Moses, Robbie" w:date="2023-02-23T02:32:00Z"/>
        </w:rPr>
      </w:pPr>
      <w:ins w:id="2392" w:author="Moses, Robbie" w:date="2023-02-23T02:32:00Z">
        <w:r>
          <w:t>Order Workflow Editing</w:t>
        </w:r>
      </w:ins>
    </w:p>
    <w:p w14:paraId="6624C192" w14:textId="77777777" w:rsidR="00257647" w:rsidRDefault="00257647" w:rsidP="00257647">
      <w:pPr>
        <w:pStyle w:val="BodyText"/>
        <w:rPr>
          <w:ins w:id="2393" w:author="Moses, Robbie" w:date="2023-02-23T02:32:00Z"/>
        </w:rPr>
      </w:pPr>
      <w:ins w:id="2394"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2395" w:author="Moses, Robbie" w:date="2023-02-23T02:32:00Z"/>
        </w:rPr>
      </w:pPr>
      <w:bookmarkStart w:id="2396" w:name="_Toc128022168"/>
      <w:ins w:id="2397" w:author="Moses, Robbie" w:date="2023-02-23T02:32:00Z">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2396"/>
      </w:ins>
    </w:p>
    <w:p w14:paraId="72DD631D" w14:textId="62EE1364" w:rsidR="00257647" w:rsidRDefault="00AD7F5A" w:rsidP="00257647">
      <w:pPr>
        <w:pStyle w:val="TopofSection"/>
        <w:jc w:val="center"/>
        <w:rPr>
          <w:ins w:id="2398" w:author="Moses, Robbie" w:date="2023-02-23T02:32:00Z"/>
        </w:rPr>
      </w:pPr>
      <w:ins w:id="2399"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2400" w:author="Moses, Robbie" w:date="2023-02-23T02:32:00Z"/>
        </w:rPr>
      </w:pPr>
      <w:ins w:id="2401"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2402"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48301C">
            <w:pPr>
              <w:pStyle w:val="TableHeader"/>
              <w:rPr>
                <w:ins w:id="2403" w:author="Moses, Robbie" w:date="2023-02-23T02:32:00Z"/>
              </w:rPr>
            </w:pPr>
            <w:ins w:id="2404"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48301C">
            <w:pPr>
              <w:pStyle w:val="TableHeader"/>
              <w:rPr>
                <w:ins w:id="2405" w:author="Moses, Robbie" w:date="2023-02-23T02:32:00Z"/>
              </w:rPr>
            </w:pPr>
            <w:ins w:id="2406" w:author="Moses, Robbie" w:date="2023-02-23T02:32:00Z">
              <w:r>
                <w:t>Description</w:t>
              </w:r>
            </w:ins>
          </w:p>
        </w:tc>
      </w:tr>
      <w:tr w:rsidR="00257647" w14:paraId="3BCBA5C9" w14:textId="77777777" w:rsidTr="000C15EE">
        <w:trPr>
          <w:ins w:id="2407"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2408" w:author="Moses, Robbie" w:date="2023-02-23T02:32:00Z"/>
                <w:b/>
                <w:bCs/>
              </w:rPr>
            </w:pPr>
            <w:ins w:id="2409"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2410" w:author="Moses, Robbie" w:date="2023-02-23T02:32:00Z"/>
              </w:rPr>
            </w:pPr>
            <w:ins w:id="2411" w:author="Moses, Robbie" w:date="2023-02-23T02:32:00Z">
              <w:r w:rsidRPr="00FB292A">
                <w:t>Allows the user to select the item for which the Update or Delete buttons will apply</w:t>
              </w:r>
            </w:ins>
          </w:p>
        </w:tc>
      </w:tr>
      <w:tr w:rsidR="00257647" w14:paraId="6C0CB857" w14:textId="77777777" w:rsidTr="000C15EE">
        <w:trPr>
          <w:ins w:id="2412"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2413" w:author="Moses, Robbie" w:date="2023-02-23T02:32:00Z"/>
                <w:b/>
                <w:bCs/>
              </w:rPr>
            </w:pPr>
            <w:ins w:id="2414"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2415" w:author="Moses, Robbie" w:date="2023-02-23T02:32:00Z"/>
              </w:rPr>
            </w:pPr>
            <w:ins w:id="2416" w:author="Moses, Robbie" w:date="2023-02-23T02:32:00Z">
              <w:r w:rsidRPr="00FB292A">
                <w:t>Saves any changes made to the selected item(s) in the list.</w:t>
              </w:r>
            </w:ins>
          </w:p>
        </w:tc>
      </w:tr>
      <w:tr w:rsidR="00257647" w14:paraId="45934EA5" w14:textId="77777777" w:rsidTr="000C15EE">
        <w:trPr>
          <w:ins w:id="2417"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2418" w:author="Moses, Robbie" w:date="2023-02-23T02:32:00Z"/>
                <w:b/>
                <w:bCs/>
              </w:rPr>
            </w:pPr>
            <w:ins w:id="2419"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2420" w:author="Moses, Robbie" w:date="2023-02-23T02:32:00Z"/>
              </w:rPr>
            </w:pPr>
            <w:ins w:id="2421"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2422" w:author="Moses, Robbie" w:date="2023-02-23T02:32:00Z"/>
              </w:rPr>
            </w:pPr>
            <w:ins w:id="2423"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2424"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2425" w:author="Moses, Robbie" w:date="2023-02-23T02:32:00Z"/>
                <w:b/>
                <w:bCs/>
              </w:rPr>
            </w:pPr>
            <w:ins w:id="2426"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2427" w:author="Moses, Robbie" w:date="2023-02-23T02:32:00Z"/>
              </w:rPr>
            </w:pPr>
            <w:ins w:id="2428" w:author="Moses, Robbie" w:date="2023-02-23T02:32:00Z">
              <w:r w:rsidRPr="00FB292A">
                <w:t xml:space="preserve">Allows the Analyst to Add an Order Task to the Order Workflow. </w:t>
              </w:r>
            </w:ins>
          </w:p>
        </w:tc>
      </w:tr>
      <w:tr w:rsidR="00257647" w14:paraId="14615791" w14:textId="77777777" w:rsidTr="000C15EE">
        <w:trPr>
          <w:ins w:id="2429"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2430" w:author="Moses, Robbie" w:date="2023-02-23T02:32:00Z"/>
                <w:b/>
                <w:bCs/>
              </w:rPr>
            </w:pPr>
            <w:ins w:id="2431"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2432" w:author="Moses, Robbie" w:date="2023-02-23T02:32:00Z"/>
              </w:rPr>
            </w:pPr>
            <w:ins w:id="2433"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2434"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2435" w:author="Moses, Robbie" w:date="2023-02-23T02:32:00Z"/>
                <w:b/>
                <w:bCs/>
              </w:rPr>
            </w:pPr>
            <w:ins w:id="2436"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2437" w:author="Moses, Robbie" w:date="2023-02-23T02:32:00Z"/>
              </w:rPr>
            </w:pPr>
            <w:ins w:id="2438"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2439" w:author="Moses, Robbie" w:date="2023-02-23T02:32:00Z"/>
              </w:rPr>
            </w:pPr>
            <w:ins w:id="2440"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2441" w:author="Moses, Robbie" w:date="2023-02-23T02:32:00Z"/>
              </w:rPr>
            </w:pPr>
            <w:ins w:id="2442"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2443" w:author="Moses, Robbie" w:date="2023-02-23T02:32:00Z"/>
              </w:rPr>
            </w:pPr>
            <w:ins w:id="2444"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2445" w:author="Moses, Robbie" w:date="2023-02-23T02:32:00Z"/>
              </w:rPr>
            </w:pPr>
            <w:ins w:id="2446"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2447" w:author="Moses, Robbie" w:date="2023-02-23T02:32:00Z"/>
              </w:rPr>
            </w:pPr>
            <w:ins w:id="2448"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2449" w:author="Moses, Robbie" w:date="2023-02-23T02:32:00Z"/>
              </w:rPr>
            </w:pPr>
            <w:ins w:id="2450"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2451" w:author="Moses, Robbie" w:date="2023-02-23T02:32:00Z"/>
              </w:rPr>
            </w:pPr>
            <w:ins w:id="2452" w:author="Moses, Robbie" w:date="2023-02-23T02:32:00Z">
              <w:r w:rsidRPr="003642C7">
                <w:rPr>
                  <w:b/>
                  <w:bCs/>
                </w:rPr>
                <w:lastRenderedPageBreak/>
                <w:t>Order –</w:t>
              </w:r>
              <w:r w:rsidRPr="00FB292A">
                <w:t xml:space="preserve"> Analysts place the order</w:t>
              </w:r>
            </w:ins>
          </w:p>
          <w:p w14:paraId="77292375" w14:textId="77777777" w:rsidR="00257647" w:rsidRPr="00FB292A" w:rsidRDefault="00257647" w:rsidP="000C15EE">
            <w:pPr>
              <w:pStyle w:val="TableListBullet"/>
              <w:rPr>
                <w:ins w:id="2453" w:author="Moses, Robbie" w:date="2023-02-23T02:32:00Z"/>
              </w:rPr>
            </w:pPr>
            <w:ins w:id="2454"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2455" w:author="Moses, Robbie" w:date="2023-02-23T02:32:00Z"/>
              </w:rPr>
            </w:pPr>
            <w:ins w:id="2456"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2457" w:author="Moses, Robbie" w:date="2023-02-23T02:32:00Z"/>
                <w:rFonts w:cs="Arial"/>
                <w:lang w:val="en-US" w:eastAsia="en-US" w:bidi="en-US"/>
              </w:rPr>
            </w:pPr>
          </w:p>
          <w:p w14:paraId="3AE39C25" w14:textId="77777777" w:rsidR="00257647" w:rsidRPr="00FB292A" w:rsidRDefault="00257647" w:rsidP="000C15EE">
            <w:pPr>
              <w:pStyle w:val="TableBody"/>
              <w:rPr>
                <w:ins w:id="2458" w:author="Moses, Robbie" w:date="2023-02-23T02:32:00Z"/>
              </w:rPr>
            </w:pPr>
            <w:ins w:id="2459"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2460" w:author="Moses, Robbie" w:date="2023-02-23T02:32:00Z"/>
              </w:rPr>
            </w:pPr>
          </w:p>
          <w:p w14:paraId="563271FD" w14:textId="77777777" w:rsidR="00257647" w:rsidRPr="001754EA" w:rsidRDefault="00257647" w:rsidP="000C15EE">
            <w:pPr>
              <w:pStyle w:val="TableBody"/>
              <w:rPr>
                <w:ins w:id="2461" w:author="Moses, Robbie" w:date="2023-02-23T02:32:00Z"/>
                <w:b/>
                <w:bCs/>
              </w:rPr>
            </w:pPr>
            <w:ins w:id="2462"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2463" w:author="Moses, Robbie" w:date="2023-02-23T02:32:00Z"/>
                <w:rFonts w:cs="Arial"/>
                <w:lang w:val="en-US" w:eastAsia="en-US" w:bidi="en-US"/>
              </w:rPr>
            </w:pPr>
          </w:p>
          <w:p w14:paraId="40E75829" w14:textId="77777777" w:rsidR="00257647" w:rsidRPr="00FB292A" w:rsidRDefault="00257647" w:rsidP="000C15EE">
            <w:pPr>
              <w:pStyle w:val="TableNote"/>
              <w:rPr>
                <w:ins w:id="2464" w:author="Moses, Robbie" w:date="2023-02-23T02:32:00Z"/>
              </w:rPr>
            </w:pPr>
            <w:ins w:id="2465"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2466" w:author="Moses, Robbie" w:date="2023-02-23T02:32:00Z"/>
              </w:rPr>
            </w:pPr>
            <w:ins w:id="2467"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2468" w:author="Moses, Robbie" w:date="2023-02-23T02:32:00Z"/>
              </w:rPr>
            </w:pPr>
            <w:ins w:id="2469"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2470" w:author="Moses, Robbie" w:date="2023-02-23T02:32:00Z"/>
              </w:rPr>
            </w:pPr>
            <w:ins w:id="2471"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2472" w:author="Moses, Robbie" w:date="2023-02-23T02:32:00Z"/>
              </w:rPr>
            </w:pPr>
            <w:ins w:id="2473"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2474" w:author="Moses, Robbie" w:date="2023-02-23T02:32:00Z"/>
              </w:rPr>
            </w:pPr>
            <w:ins w:id="2475"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2476"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2477" w:author="Moses, Robbie" w:date="2023-02-23T02:32:00Z"/>
                <w:b/>
                <w:bCs/>
              </w:rPr>
            </w:pPr>
            <w:ins w:id="2478" w:author="Moses, Robbie" w:date="2023-02-23T02:32:00Z">
              <w:r w:rsidRPr="00F208BC">
                <w:rPr>
                  <w:b/>
                  <w:bCs/>
                </w:rPr>
                <w:lastRenderedPageBreak/>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2479" w:author="Moses, Robbie" w:date="2023-02-23T02:32:00Z"/>
              </w:rPr>
            </w:pPr>
            <w:ins w:id="2480"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2481" w:author="Moses, Robbie" w:date="2023-02-23T02:32:00Z"/>
              </w:rPr>
            </w:pPr>
            <w:ins w:id="2482"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2483" w:author="Moses, Robbie" w:date="2023-02-23T02:32:00Z"/>
              </w:rPr>
            </w:pPr>
            <w:ins w:id="2484" w:author="Moses, Robbie" w:date="2023-02-23T02:32:00Z">
              <w:r w:rsidRPr="00FB292A">
                <w:lastRenderedPageBreak/>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2485" w:author="Moses, Robbie" w:date="2023-02-23T02:32:00Z"/>
              </w:rPr>
            </w:pPr>
            <w:ins w:id="2486"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2487" w:author="Moses, Robbie" w:date="2023-02-23T02:32:00Z"/>
              </w:rPr>
            </w:pPr>
            <w:ins w:id="2488"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2489" w:author="Moses, Robbie" w:date="2023-02-23T02:32:00Z"/>
              </w:rPr>
            </w:pPr>
            <w:ins w:id="2490"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2491" w:author="Moses, Robbie" w:date="2023-02-23T02:32:00Z"/>
              </w:rPr>
            </w:pPr>
            <w:ins w:id="2492" w:author="Moses, Robbie" w:date="2023-02-23T02:32:00Z">
              <w:r w:rsidRPr="00FB292A">
                <w:t>Delete, Delete2, Delete3 = Does Not Exist</w:t>
              </w:r>
            </w:ins>
          </w:p>
          <w:p w14:paraId="6A756034" w14:textId="77777777" w:rsidR="00257647" w:rsidRPr="00FB292A" w:rsidRDefault="00257647" w:rsidP="000C15EE">
            <w:pPr>
              <w:pStyle w:val="TableListBullet"/>
              <w:rPr>
                <w:ins w:id="2493" w:author="Moses, Robbie" w:date="2023-02-23T02:32:00Z"/>
              </w:rPr>
            </w:pPr>
            <w:ins w:id="2494"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2495" w:author="Moses, Robbie" w:date="2023-02-23T02:32:00Z"/>
              </w:rPr>
            </w:pPr>
            <w:ins w:id="2496"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2497" w:author="Moses, Robbie" w:date="2023-02-23T02:32:00Z"/>
              </w:rPr>
            </w:pPr>
            <w:ins w:id="2498" w:author="Moses, Robbie" w:date="2023-02-23T02:32:00Z">
              <w:r w:rsidRPr="00FB292A">
                <w:t>Reject, Reject2, Reject3 = Canceled</w:t>
              </w:r>
            </w:ins>
          </w:p>
          <w:p w14:paraId="11390CDC" w14:textId="77777777" w:rsidR="00257647" w:rsidRPr="00FB292A" w:rsidRDefault="00257647" w:rsidP="000C15EE">
            <w:pPr>
              <w:pStyle w:val="TableListBullet"/>
              <w:rPr>
                <w:ins w:id="2499" w:author="Moses, Robbie" w:date="2023-02-23T02:32:00Z"/>
                <w:rFonts w:cs="Arial"/>
                <w:lang w:val="en-US" w:bidi="en-US"/>
              </w:rPr>
            </w:pPr>
            <w:ins w:id="2500" w:author="Moses, Robbie" w:date="2023-02-23T02:32:00Z">
              <w:r w:rsidRPr="00FB292A">
                <w:t>Revert, Revert2, Revert3 = Canceled</w:t>
              </w:r>
            </w:ins>
          </w:p>
        </w:tc>
      </w:tr>
      <w:tr w:rsidR="00257647" w14:paraId="69627C68" w14:textId="77777777" w:rsidTr="000C15EE">
        <w:trPr>
          <w:ins w:id="2501"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2502" w:author="Moses, Robbie" w:date="2023-02-23T02:32:00Z"/>
                <w:b/>
                <w:bCs/>
              </w:rPr>
            </w:pPr>
            <w:ins w:id="2503" w:author="Moses, Robbie" w:date="2023-02-23T02:32:00Z">
              <w:r w:rsidRPr="00F208BC">
                <w:rPr>
                  <w:b/>
                  <w:bCs/>
                </w:rPr>
                <w:lastRenderedPageBreak/>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2504" w:author="Moses, Robbie" w:date="2023-02-23T02:32:00Z"/>
                <w:rFonts w:cs="Arial"/>
                <w:lang w:val="en-US" w:bidi="en-US"/>
              </w:rPr>
            </w:pPr>
            <w:ins w:id="2505"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2506"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2507" w:author="Moses, Robbie" w:date="2023-02-23T02:32:00Z"/>
                <w:b/>
                <w:bCs/>
              </w:rPr>
            </w:pPr>
            <w:ins w:id="2508"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2509" w:author="Moses, Robbie" w:date="2023-02-23T02:32:00Z"/>
              </w:rPr>
            </w:pPr>
            <w:ins w:id="2510"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2511" w:author="Moses, Robbie" w:date="2023-02-23T02:32:00Z"/>
              </w:rPr>
            </w:pPr>
            <w:ins w:id="2512"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2513" w:author="Moses, Robbie" w:date="2023-02-23T02:32:00Z"/>
              </w:rPr>
            </w:pPr>
            <w:ins w:id="2514"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2515" w:author="Moses, Robbie" w:date="2023-02-23T02:32:00Z"/>
                <w:rFonts w:cs="Arial"/>
                <w:lang w:val="en-US" w:bidi="en-US"/>
              </w:rPr>
            </w:pPr>
            <w:ins w:id="2516"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2517"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2518" w:author="Moses, Robbie" w:date="2023-02-23T02:32:00Z"/>
                <w:b/>
                <w:bCs/>
              </w:rPr>
            </w:pPr>
            <w:ins w:id="2519"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2520" w:author="Moses, Robbie" w:date="2023-02-23T02:32:00Z"/>
              </w:rPr>
            </w:pPr>
            <w:ins w:id="2521"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2522"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2523" w:author="Moses, Robbie" w:date="2023-02-23T02:32:00Z"/>
                <w:b/>
                <w:bCs/>
              </w:rPr>
            </w:pPr>
            <w:ins w:id="2524"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2525" w:author="Moses, Robbie" w:date="2023-02-23T02:32:00Z"/>
              </w:rPr>
            </w:pPr>
            <w:ins w:id="2526"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2527" w:author="Moses, Robbie" w:date="2023-02-23T02:32:00Z"/>
              </w:rPr>
            </w:pPr>
            <w:ins w:id="2528" w:author="Moses, Robbie" w:date="2023-02-23T02:32:00Z">
              <w:r w:rsidRPr="00FB292A">
                <w:lastRenderedPageBreak/>
                <w:t>Tasks can be processed in days, hours, and minutes with any combination in between (i.e., 2 days and 1 minute)</w:t>
              </w:r>
            </w:ins>
          </w:p>
        </w:tc>
      </w:tr>
      <w:tr w:rsidR="00257647" w14:paraId="795BA478" w14:textId="77777777" w:rsidTr="000C15EE">
        <w:trPr>
          <w:ins w:id="2529"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2530" w:author="Moses, Robbie" w:date="2023-02-23T02:32:00Z"/>
                <w:b/>
                <w:bCs/>
              </w:rPr>
            </w:pPr>
            <w:ins w:id="2531" w:author="Moses, Robbie" w:date="2023-02-23T02:32:00Z">
              <w:r w:rsidRPr="00F208BC">
                <w:rPr>
                  <w:b/>
                  <w:bCs/>
                </w:rPr>
                <w:lastRenderedPageBreak/>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2532" w:author="Moses, Robbie" w:date="2023-02-23T02:32:00Z"/>
              </w:rPr>
            </w:pPr>
            <w:ins w:id="2533"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2534"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2535" w:author="Moses, Robbie" w:date="2023-02-23T02:32:00Z"/>
                <w:b/>
                <w:bCs/>
              </w:rPr>
            </w:pPr>
            <w:ins w:id="2536"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2537" w:author="Moses, Robbie" w:date="2023-02-23T02:32:00Z"/>
              </w:rPr>
            </w:pPr>
            <w:ins w:id="2538" w:author="Moses, Robbie" w:date="2023-02-23T02:32:00Z">
              <w:r>
                <w:t>Indicates if the system should require that an order manifest exist before this Task can be executed.</w:t>
              </w:r>
            </w:ins>
          </w:p>
        </w:tc>
      </w:tr>
      <w:tr w:rsidR="00257647" w14:paraId="453D420C" w14:textId="77777777" w:rsidTr="000C15EE">
        <w:trPr>
          <w:ins w:id="2539"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2540" w:author="Moses, Robbie" w:date="2023-02-23T02:32:00Z"/>
                <w:b/>
                <w:bCs/>
              </w:rPr>
            </w:pPr>
            <w:ins w:id="2541"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2542" w:author="Moses, Robbie" w:date="2023-02-23T02:32:00Z"/>
              </w:rPr>
            </w:pPr>
            <w:ins w:id="2543"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2544" w:author="Moses, Robbie" w:date="2023-02-23T02:32:00Z"/>
          <w:color w:val="9BBB59"/>
          <w:lang w:val="en-US"/>
        </w:rPr>
      </w:pPr>
      <w:ins w:id="2545"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2546" w:author="Moses, Robbie" w:date="2023-02-23T02:32:00Z"/>
          <w:lang w:val="en-US"/>
        </w:rPr>
      </w:pPr>
    </w:p>
    <w:p w14:paraId="11CFCC3E" w14:textId="242A7EDA" w:rsidR="00257647" w:rsidRDefault="00024779" w:rsidP="00257647">
      <w:pPr>
        <w:pStyle w:val="Heading4"/>
        <w:rPr>
          <w:ins w:id="2547" w:author="Moses, Robbie" w:date="2023-02-23T02:32:00Z"/>
          <w:lang w:val="en-US"/>
        </w:rPr>
      </w:pPr>
      <w:r>
        <w:t>Settings</w:t>
      </w:r>
      <w:ins w:id="2548"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2549" w:author="Moses, Robbie" w:date="2023-02-23T02:32:00Z"/>
        </w:rPr>
      </w:pPr>
      <w:ins w:id="2550"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2551" w:author="Moses, Robbie" w:date="2023-02-23T02:32:00Z"/>
        </w:rPr>
      </w:pPr>
      <w:ins w:id="2552"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2553" w:author="Moses, Robbie" w:date="2023-02-23T02:32:00Z"/>
        </w:rPr>
      </w:pPr>
      <w:ins w:id="2554"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2555" w:author="Moses, Robbie" w:date="2023-02-23T02:32:00Z"/>
          <w:lang w:val="en-US"/>
        </w:rPr>
      </w:pPr>
      <w:ins w:id="2556"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255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48301C">
            <w:pPr>
              <w:pStyle w:val="TableHeader"/>
              <w:rPr>
                <w:ins w:id="2558" w:author="Moses, Robbie" w:date="2023-02-23T02:32:00Z"/>
              </w:rPr>
            </w:pPr>
            <w:ins w:id="255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48301C">
            <w:pPr>
              <w:pStyle w:val="TableHeader"/>
              <w:rPr>
                <w:ins w:id="2560" w:author="Moses, Robbie" w:date="2023-02-23T02:32:00Z"/>
              </w:rPr>
            </w:pPr>
            <w:ins w:id="2561" w:author="Moses, Robbie" w:date="2023-02-23T02:32:00Z">
              <w:r>
                <w:t>Description</w:t>
              </w:r>
            </w:ins>
          </w:p>
        </w:tc>
      </w:tr>
      <w:tr w:rsidR="00257647" w14:paraId="473BD9C2" w14:textId="77777777" w:rsidTr="000C15EE">
        <w:trPr>
          <w:cantSplit/>
          <w:ins w:id="2562"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2563" w:author="Moses, Robbie" w:date="2023-02-23T02:32:00Z"/>
                <w:b/>
                <w:bCs/>
              </w:rPr>
            </w:pPr>
            <w:ins w:id="2564"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2565" w:author="Moses, Robbie" w:date="2023-02-23T02:32:00Z"/>
              </w:rPr>
            </w:pPr>
            <w:ins w:id="2566" w:author="Moses, Robbie" w:date="2023-02-23T02:32:00Z">
              <w:r>
                <w:t>Indicates the Order Custom Field ID</w:t>
              </w:r>
            </w:ins>
          </w:p>
        </w:tc>
      </w:tr>
      <w:tr w:rsidR="00257647" w14:paraId="3847AA96" w14:textId="77777777" w:rsidTr="000C15EE">
        <w:trPr>
          <w:cantSplit/>
          <w:ins w:id="2567"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2568" w:author="Moses, Robbie" w:date="2023-02-23T02:32:00Z"/>
                <w:b/>
                <w:bCs/>
              </w:rPr>
            </w:pPr>
            <w:ins w:id="2569"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2570" w:author="Moses, Robbie" w:date="2023-02-23T02:32:00Z"/>
              </w:rPr>
            </w:pPr>
            <w:ins w:id="2571"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2572"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2573" w:author="Moses, Robbie" w:date="2023-02-23T02:32:00Z"/>
                <w:b/>
                <w:bCs/>
              </w:rPr>
            </w:pPr>
            <w:ins w:id="2574"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2575" w:author="Moses, Robbie" w:date="2023-02-23T02:32:00Z"/>
              </w:rPr>
            </w:pPr>
            <w:ins w:id="2576" w:author="Moses, Robbie" w:date="2023-02-23T02:32:00Z">
              <w:r>
                <w:t>Describes the Order Custom Field is for. This field will not be displayed on the order pages.</w:t>
              </w:r>
            </w:ins>
          </w:p>
        </w:tc>
      </w:tr>
      <w:tr w:rsidR="00257647" w14:paraId="3548CE5A" w14:textId="77777777" w:rsidTr="000C15EE">
        <w:trPr>
          <w:cantSplit/>
          <w:ins w:id="2577"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2578" w:author="Moses, Robbie" w:date="2023-02-23T02:32:00Z"/>
                <w:b/>
                <w:bCs/>
              </w:rPr>
            </w:pPr>
            <w:ins w:id="2579" w:author="Moses, Robbie" w:date="2023-02-23T02:32:00Z">
              <w:r w:rsidRPr="00F208BC">
                <w:rPr>
                  <w:b/>
                  <w:bCs/>
                </w:rPr>
                <w:lastRenderedPageBreak/>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2580" w:author="Moses, Robbie" w:date="2023-02-23T02:32:00Z"/>
              </w:rPr>
            </w:pPr>
            <w:ins w:id="2581" w:author="Moses, Robbie" w:date="2023-02-23T02:32:00Z">
              <w:r>
                <w:t>Indicates the status of the Order Custom Field:</w:t>
              </w:r>
            </w:ins>
          </w:p>
          <w:p w14:paraId="541CB0B0" w14:textId="77777777" w:rsidR="00257647" w:rsidRDefault="00257647" w:rsidP="000C15EE">
            <w:pPr>
              <w:pStyle w:val="TableListBullet"/>
              <w:rPr>
                <w:ins w:id="2582" w:author="Moses, Robbie" w:date="2023-02-23T02:32:00Z"/>
              </w:rPr>
            </w:pPr>
            <w:ins w:id="2583"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2584" w:author="Moses, Robbie" w:date="2023-02-23T02:32:00Z"/>
              </w:rPr>
            </w:pPr>
            <w:ins w:id="2585"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2586" w:author="Moses, Robbie" w:date="2023-02-23T02:32:00Z"/>
              </w:rPr>
            </w:pPr>
            <w:ins w:id="2587"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2588"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2589" w:author="Moses, Robbie" w:date="2023-02-23T02:32:00Z"/>
                <w:b/>
                <w:bCs/>
              </w:rPr>
            </w:pPr>
            <w:ins w:id="2590"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2591" w:author="Moses, Robbie" w:date="2023-02-23T02:32:00Z"/>
              </w:rPr>
            </w:pPr>
            <w:ins w:id="2592" w:author="Moses, Robbie" w:date="2023-02-23T02:32:00Z">
              <w:r>
                <w:t>Indicates the type of Custom Field being specified:</w:t>
              </w:r>
            </w:ins>
          </w:p>
          <w:p w14:paraId="0030E27D" w14:textId="77777777" w:rsidR="00257647" w:rsidRDefault="00257647" w:rsidP="000C15EE">
            <w:pPr>
              <w:pStyle w:val="TableListBullet"/>
              <w:rPr>
                <w:ins w:id="2593" w:author="Moses, Robbie" w:date="2023-02-23T02:32:00Z"/>
              </w:rPr>
            </w:pPr>
            <w:ins w:id="2594"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2595" w:author="Moses, Robbie" w:date="2023-02-23T02:32:00Z"/>
              </w:rPr>
            </w:pPr>
            <w:ins w:id="2596"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2597" w:author="Moses, Robbie" w:date="2023-02-23T02:32:00Z"/>
              </w:rPr>
            </w:pPr>
            <w:ins w:id="2598"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2599"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2600" w:author="Moses, Robbie" w:date="2023-02-23T02:32:00Z"/>
                <w:b/>
                <w:bCs/>
              </w:rPr>
            </w:pPr>
            <w:ins w:id="2601"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2602" w:author="Moses, Robbie" w:date="2023-02-23T02:32:00Z"/>
              </w:rPr>
            </w:pPr>
            <w:ins w:id="2603" w:author="Moses, Robbie" w:date="2023-02-23T02:32:00Z">
              <w:r>
                <w:t>Indicates the maximum size of the field for Free Text fields</w:t>
              </w:r>
            </w:ins>
          </w:p>
        </w:tc>
      </w:tr>
      <w:tr w:rsidR="00257647" w14:paraId="6299E9AB" w14:textId="77777777" w:rsidTr="000C15EE">
        <w:trPr>
          <w:cantSplit/>
          <w:ins w:id="2604"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2605" w:author="Moses, Robbie" w:date="2023-02-23T02:32:00Z"/>
                <w:b/>
                <w:bCs/>
              </w:rPr>
            </w:pPr>
            <w:ins w:id="2606"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2607" w:author="Moses, Robbie" w:date="2023-02-23T02:32:00Z"/>
              </w:rPr>
            </w:pPr>
            <w:ins w:id="2608" w:author="Moses, Robbie" w:date="2023-02-23T02:32:00Z">
              <w:r>
                <w:t xml:space="preserve">Indicates the information that should be in the field by default. </w:t>
              </w:r>
            </w:ins>
          </w:p>
        </w:tc>
      </w:tr>
      <w:tr w:rsidR="00257647" w14:paraId="2ADE8348" w14:textId="77777777" w:rsidTr="000C15EE">
        <w:trPr>
          <w:cantSplit/>
          <w:ins w:id="2609"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2610" w:author="Moses, Robbie" w:date="2023-02-23T02:32:00Z"/>
                <w:b/>
                <w:bCs/>
              </w:rPr>
            </w:pPr>
            <w:ins w:id="2611"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2612" w:author="Moses, Robbie" w:date="2023-02-23T02:32:00Z"/>
              </w:rPr>
            </w:pPr>
            <w:ins w:id="2613" w:author="Moses, Robbie" w:date="2023-02-23T02:32:00Z">
              <w:r>
                <w:t>Indicates the content (comma-separated list) or SQL query that is to be used to populate the options.</w:t>
              </w:r>
            </w:ins>
          </w:p>
        </w:tc>
      </w:tr>
      <w:tr w:rsidR="00257647" w14:paraId="2B2DA34A" w14:textId="77777777" w:rsidTr="000C15EE">
        <w:trPr>
          <w:cantSplit/>
          <w:ins w:id="2614"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2615" w:author="Moses, Robbie" w:date="2023-02-23T02:32:00Z"/>
                <w:b/>
                <w:bCs/>
              </w:rPr>
            </w:pPr>
            <w:ins w:id="2616"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2617" w:author="Moses, Robbie" w:date="2023-02-23T02:32:00Z"/>
              </w:rPr>
            </w:pPr>
            <w:ins w:id="2618"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2619"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2620" w:author="Moses, Robbie" w:date="2023-02-23T02:32:00Z"/>
                <w:b/>
                <w:bCs/>
              </w:rPr>
            </w:pPr>
            <w:ins w:id="2621"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2622" w:author="Moses, Robbie" w:date="2023-02-23T02:32:00Z"/>
              </w:rPr>
            </w:pPr>
            <w:ins w:id="2623" w:author="Moses, Robbie" w:date="2023-02-23T02:32:00Z">
              <w:r>
                <w:t>Saves changes made during editing.</w:t>
              </w:r>
            </w:ins>
          </w:p>
        </w:tc>
      </w:tr>
      <w:tr w:rsidR="00257647" w14:paraId="01EC40E7" w14:textId="77777777" w:rsidTr="000C15EE">
        <w:trPr>
          <w:cantSplit/>
          <w:ins w:id="2624"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2625" w:author="Moses, Robbie" w:date="2023-02-23T02:32:00Z"/>
                <w:b/>
                <w:bCs/>
              </w:rPr>
            </w:pPr>
            <w:ins w:id="2626"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2627" w:author="Moses, Robbie" w:date="2023-02-23T02:32:00Z"/>
              </w:rPr>
            </w:pPr>
            <w:ins w:id="2628"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2629" w:author="Moses, Robbie" w:date="2023-02-23T02:32:00Z"/>
          <w:color w:val="9BBB59"/>
          <w:lang w:val="en-US"/>
        </w:rPr>
      </w:pPr>
      <w:ins w:id="2630"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2631" w:author="Moses, Robbie" w:date="2023-02-23T02:32:00Z"/>
          <w:lang w:eastAsia="x-none" w:bidi="ar-SA"/>
        </w:rPr>
      </w:pPr>
    </w:p>
    <w:p w14:paraId="06EF871D" w14:textId="0F11F1AE" w:rsidR="00257647" w:rsidRDefault="007B020B" w:rsidP="00257647">
      <w:pPr>
        <w:pStyle w:val="Heading4"/>
        <w:rPr>
          <w:ins w:id="2632" w:author="Moses, Robbie" w:date="2023-02-23T02:32:00Z"/>
          <w:lang w:val="en-US"/>
        </w:rPr>
      </w:pPr>
      <w:r>
        <w:t>Settings</w:t>
      </w:r>
      <w:ins w:id="2633"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2634" w:author="Moses, Robbie" w:date="2023-02-23T02:32:00Z"/>
        </w:rPr>
      </w:pPr>
      <w:ins w:id="2635"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2636" w:author="Moses, Robbie" w:date="2023-02-23T02:32:00Z"/>
        </w:rPr>
      </w:pPr>
      <w:ins w:id="2637" w:author="Moses, Robbie" w:date="2023-02-23T04:02:00Z">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2638" w:author="Moses, Robbie" w:date="2023-02-23T02:32:00Z"/>
          <w:lang w:val="en-US"/>
        </w:rPr>
      </w:pPr>
      <w:ins w:id="2639"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2640"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48301C">
            <w:pPr>
              <w:pStyle w:val="TableHeader"/>
              <w:rPr>
                <w:ins w:id="2641" w:author="Moses, Robbie" w:date="2023-02-23T02:32:00Z"/>
              </w:rPr>
            </w:pPr>
            <w:ins w:id="2642"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48301C">
            <w:pPr>
              <w:pStyle w:val="TableHeader"/>
              <w:rPr>
                <w:ins w:id="2643" w:author="Moses, Robbie" w:date="2023-02-23T02:32:00Z"/>
              </w:rPr>
            </w:pPr>
            <w:ins w:id="2644" w:author="Moses, Robbie" w:date="2023-02-23T02:32:00Z">
              <w:r>
                <w:t>Description</w:t>
              </w:r>
            </w:ins>
          </w:p>
        </w:tc>
      </w:tr>
      <w:tr w:rsidR="00257647" w14:paraId="765366C5" w14:textId="77777777" w:rsidTr="000C15EE">
        <w:trPr>
          <w:cantSplit/>
          <w:ins w:id="2645"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2646" w:author="Moses, Robbie" w:date="2023-02-23T02:32:00Z"/>
                <w:b/>
                <w:bCs/>
              </w:rPr>
            </w:pPr>
            <w:ins w:id="2647"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2648" w:author="Moses, Robbie" w:date="2023-02-23T02:32:00Z"/>
              </w:rPr>
            </w:pPr>
            <w:ins w:id="2649" w:author="Moses, Robbie" w:date="2023-02-23T02:32:00Z">
              <w:r>
                <w:t>Indicates the Name of the Order Custom Field as defined on the Order Custom Field Definition Page</w:t>
              </w:r>
            </w:ins>
          </w:p>
        </w:tc>
      </w:tr>
      <w:tr w:rsidR="00257647" w14:paraId="336316AF" w14:textId="77777777" w:rsidTr="000C15EE">
        <w:trPr>
          <w:cantSplit/>
          <w:ins w:id="2650"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2651" w:author="Moses, Robbie" w:date="2023-02-23T02:32:00Z"/>
                <w:b/>
                <w:bCs/>
              </w:rPr>
            </w:pPr>
            <w:ins w:id="2652"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2653" w:author="Moses, Robbie" w:date="2023-02-23T02:32:00Z"/>
              </w:rPr>
            </w:pPr>
            <w:ins w:id="2654" w:author="Moses, Robbie" w:date="2023-02-23T02:32:00Z">
              <w:r>
                <w:t>Saves changes made during the editing process</w:t>
              </w:r>
            </w:ins>
          </w:p>
        </w:tc>
      </w:tr>
      <w:tr w:rsidR="00257647" w14:paraId="796215E9" w14:textId="77777777" w:rsidTr="000C15EE">
        <w:trPr>
          <w:cantSplit/>
          <w:ins w:id="2655"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2656" w:author="Moses, Robbie" w:date="2023-02-23T02:32:00Z"/>
                <w:b/>
                <w:bCs/>
              </w:rPr>
            </w:pPr>
            <w:ins w:id="2657"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2658" w:author="Moses, Robbie" w:date="2023-02-23T02:32:00Z"/>
              </w:rPr>
            </w:pPr>
            <w:ins w:id="2659" w:author="Moses, Robbie" w:date="2023-02-23T02:32:00Z">
              <w:r>
                <w:t>Cancels any changes made during the editing process</w:t>
              </w:r>
            </w:ins>
          </w:p>
        </w:tc>
      </w:tr>
      <w:tr w:rsidR="00257647" w14:paraId="67D527B4" w14:textId="77777777" w:rsidTr="000C15EE">
        <w:trPr>
          <w:cantSplit/>
          <w:ins w:id="2660"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2661" w:author="Moses, Robbie" w:date="2023-02-23T02:32:00Z"/>
                <w:b/>
                <w:bCs/>
              </w:rPr>
            </w:pPr>
            <w:ins w:id="2662"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2663" w:author="Moses, Robbie" w:date="2023-02-23T02:32:00Z"/>
              </w:rPr>
            </w:pPr>
            <w:ins w:id="2664"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2665" w:author="Moses, Robbie" w:date="2023-02-23T04:07:00Z"/>
          <w:color w:val="auto"/>
          <w:sz w:val="22"/>
          <w:szCs w:val="22"/>
          <w:lang w:val="en-US"/>
        </w:rPr>
      </w:pPr>
    </w:p>
    <w:p w14:paraId="483F2118" w14:textId="6248F5E7" w:rsidR="000C7B63" w:rsidRDefault="00357146" w:rsidP="000C7B63">
      <w:pPr>
        <w:pStyle w:val="Heading3"/>
        <w:rPr>
          <w:ins w:id="2666" w:author="Moses, Robbie" w:date="2023-02-23T04:07:00Z"/>
        </w:rPr>
      </w:pPr>
      <w:bookmarkStart w:id="2667" w:name="_Ref128019162"/>
      <w:bookmarkStart w:id="2668" w:name="_Toc128021139"/>
      <w:r>
        <w:t>Settings</w:t>
      </w:r>
      <w:ins w:id="2669" w:author="Moses, Robbie" w:date="2023-02-23T04:07:00Z">
        <w:r w:rsidR="000C7B63">
          <w:rPr>
            <w:rFonts w:ascii="Wingdings" w:hAnsi="Wingdings"/>
          </w:rPr>
          <w:t></w:t>
        </w:r>
        <w:r w:rsidR="000C7B63">
          <w:t>Calendar Refresh</w:t>
        </w:r>
        <w:bookmarkEnd w:id="2667"/>
        <w:bookmarkEnd w:id="2668"/>
      </w:ins>
    </w:p>
    <w:p w14:paraId="38E58331" w14:textId="77777777" w:rsidR="000C7B63" w:rsidRDefault="000C7B63" w:rsidP="000C7B63">
      <w:pPr>
        <w:pStyle w:val="BodyText"/>
        <w:rPr>
          <w:ins w:id="2670" w:author="Moses, Robbie" w:date="2023-02-23T04:07:00Z"/>
        </w:rPr>
      </w:pPr>
      <w:ins w:id="2671"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2672" w:author="Moses, Robbie" w:date="2023-02-23T04:07:00Z"/>
        </w:rPr>
      </w:pPr>
      <w:ins w:id="2673"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2674" w:author="Moses, Robbie" w:date="2023-02-23T04:07:00Z"/>
        </w:rPr>
      </w:pPr>
      <w:bookmarkStart w:id="2675" w:name="_Toc128022169"/>
      <w:ins w:id="2676"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2675"/>
      </w:ins>
    </w:p>
    <w:p w14:paraId="38C73685" w14:textId="77777777" w:rsidR="000C7B63" w:rsidRPr="001B742B" w:rsidRDefault="000C7B63">
      <w:pPr>
        <w:jc w:val="center"/>
        <w:rPr>
          <w:ins w:id="2677" w:author="Moses, Robbie" w:date="2023-02-23T04:07:00Z"/>
          <w:lang w:val="fr-FR"/>
        </w:rPr>
        <w:pPrChange w:id="2678" w:author="Moses, Robbie" w:date="2023-02-23T04:07:00Z">
          <w:pPr/>
        </w:pPrChange>
      </w:pPr>
      <w:ins w:id="2679"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2680" w:author="Moses, Robbie" w:date="2023-02-23T04:07:00Z"/>
        </w:rPr>
      </w:pPr>
      <w:ins w:id="2681" w:author="Moses, Robbie" w:date="2023-02-23T04:07:00Z">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2682"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48301C">
            <w:pPr>
              <w:pStyle w:val="TableHeader"/>
              <w:rPr>
                <w:ins w:id="2683" w:author="Moses, Robbie" w:date="2023-02-23T04:07:00Z"/>
              </w:rPr>
            </w:pPr>
            <w:ins w:id="2684"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48301C">
            <w:pPr>
              <w:pStyle w:val="TableHeader"/>
              <w:rPr>
                <w:ins w:id="2685" w:author="Moses, Robbie" w:date="2023-02-23T04:07:00Z"/>
              </w:rPr>
            </w:pPr>
            <w:ins w:id="2686" w:author="Moses, Robbie" w:date="2023-02-23T04:07:00Z">
              <w:r>
                <w:t>Description</w:t>
              </w:r>
            </w:ins>
          </w:p>
        </w:tc>
      </w:tr>
      <w:tr w:rsidR="000C7B63" w14:paraId="1017E11A" w14:textId="77777777" w:rsidTr="000C15EE">
        <w:trPr>
          <w:cantSplit/>
          <w:ins w:id="2687"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2688" w:author="Moses, Robbie" w:date="2023-02-23T04:07:00Z"/>
                <w:b/>
                <w:bCs/>
              </w:rPr>
            </w:pPr>
            <w:ins w:id="2689"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2690" w:author="Moses, Robbie" w:date="2023-02-23T04:07:00Z"/>
              </w:rPr>
            </w:pPr>
            <w:ins w:id="2691"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2692"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2693" w:author="Moses, Robbie" w:date="2023-02-23T04:07:00Z"/>
                <w:b/>
                <w:bCs/>
              </w:rPr>
            </w:pPr>
            <w:ins w:id="2694"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2695" w:author="Moses, Robbie" w:date="2023-02-23T04:07:00Z"/>
              </w:rPr>
            </w:pPr>
            <w:ins w:id="2696" w:author="Moses, Robbie" w:date="2023-02-23T04:07:00Z">
              <w:r w:rsidRPr="00FB292A">
                <w:t>The Vault is associated with a calendar that has changed</w:t>
              </w:r>
            </w:ins>
          </w:p>
        </w:tc>
      </w:tr>
      <w:tr w:rsidR="000C7B63" w14:paraId="030D5DAC" w14:textId="77777777" w:rsidTr="000C15EE">
        <w:trPr>
          <w:cantSplit/>
          <w:ins w:id="2697"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2698" w:author="Moses, Robbie" w:date="2023-02-23T04:07:00Z"/>
                <w:b/>
                <w:bCs/>
              </w:rPr>
            </w:pPr>
            <w:ins w:id="2699"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2700" w:author="Moses, Robbie" w:date="2023-02-23T04:07:00Z"/>
              </w:rPr>
            </w:pPr>
            <w:ins w:id="2701" w:author="Moses, Robbie" w:date="2023-02-23T04:07:00Z">
              <w:r w:rsidRPr="00FB292A">
                <w:t>The ID of the calendar that is assigned to the vault.</w:t>
              </w:r>
            </w:ins>
          </w:p>
        </w:tc>
      </w:tr>
      <w:tr w:rsidR="000C7B63" w14:paraId="3CF09199" w14:textId="77777777" w:rsidTr="000C15EE">
        <w:trPr>
          <w:cantSplit/>
          <w:ins w:id="2702"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2703" w:author="Moses, Robbie" w:date="2023-02-23T04:07:00Z"/>
                <w:b/>
                <w:bCs/>
              </w:rPr>
            </w:pPr>
            <w:ins w:id="2704"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2705" w:author="Moses, Robbie" w:date="2023-02-23T04:07:00Z"/>
              </w:rPr>
            </w:pPr>
            <w:ins w:id="2706"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2707"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2708"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2709" w:author="Moses, Robbie" w:date="2023-02-23T02:22:00Z">
          <w:pPr>
            <w:pStyle w:val="Heading3"/>
          </w:pPr>
        </w:pPrChange>
      </w:pPr>
      <w:bookmarkStart w:id="2710" w:name="_Ref246140015"/>
      <w:bookmarkStart w:id="2711" w:name="_Ref246172537"/>
      <w:bookmarkStart w:id="2712" w:name="_Toc74556415"/>
      <w:bookmarkStart w:id="2713" w:name="_Toc127491605"/>
      <w:del w:id="2714" w:author="Moses, Robbie" w:date="2023-02-23T02:21:00Z">
        <w:r w:rsidDel="00031831">
          <w:lastRenderedPageBreak/>
          <w:delText>System</w:delText>
        </w:r>
      </w:del>
      <w:del w:id="2715" w:author="Moses, Robbie" w:date="2023-02-23T02:22:00Z">
        <w:r w:rsidDel="00BB00F8">
          <w:rPr>
            <w:rFonts w:ascii="Wingdings" w:hAnsi="Wingdings"/>
          </w:rPr>
          <w:delText></w:delText>
        </w:r>
      </w:del>
      <w:bookmarkStart w:id="2716" w:name="_Toc128021140"/>
      <w:bookmarkStart w:id="2717" w:name="_Ref128021343"/>
      <w:r>
        <w:t>Maintenance</w:t>
      </w:r>
      <w:bookmarkEnd w:id="2710"/>
      <w:bookmarkEnd w:id="2711"/>
      <w:bookmarkEnd w:id="2712"/>
      <w:bookmarkEnd w:id="2713"/>
      <w:bookmarkEnd w:id="2716"/>
      <w:r w:rsidR="001727DF">
        <w:t xml:space="preserve"> Tab</w:t>
      </w:r>
      <w:bookmarkEnd w:id="2717"/>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2718"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2719" w:author="Moses, Robbie" w:date="2023-02-23T05:07:00Z"/>
        </w:rPr>
      </w:pPr>
      <w:ins w:id="2720" w:author="Moses, Robbie" w:date="2023-02-23T05:06:00Z">
        <w:r>
          <w:fldChar w:fldCharType="begin"/>
        </w:r>
        <w:r>
          <w:instrText xml:space="preserve"> REF _Ref128021218 \h </w:instrText>
        </w:r>
      </w:ins>
      <w:r>
        <w:fldChar w:fldCharType="separate"/>
      </w:r>
      <w:ins w:id="2721"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2722" w:author="Moses, Robbie" w:date="2023-02-23T05:07:00Z"/>
        </w:rPr>
      </w:pPr>
      <w:ins w:id="2723" w:author="Moses, Robbie" w:date="2023-02-23T05:06:00Z">
        <w:r>
          <w:fldChar w:fldCharType="begin"/>
        </w:r>
        <w:r>
          <w:instrText xml:space="preserve"> REF _Ref128021222 \h </w:instrText>
        </w:r>
      </w:ins>
      <w:r>
        <w:fldChar w:fldCharType="separate"/>
      </w:r>
      <w:ins w:id="2724"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2725" w:author="Moses, Robbie" w:date="2023-02-23T05:07:00Z"/>
        </w:rPr>
      </w:pPr>
      <w:ins w:id="2726" w:author="Moses, Robbie" w:date="2023-02-23T05:06:00Z">
        <w:r>
          <w:fldChar w:fldCharType="begin"/>
        </w:r>
        <w:r>
          <w:instrText xml:space="preserve"> REF _Ref236112486 \h </w:instrText>
        </w:r>
      </w:ins>
      <w:r>
        <w:fldChar w:fldCharType="separate"/>
      </w:r>
      <w:ins w:id="2727" w:author="Moses, Robbie" w:date="2023-02-23T05:06:00Z">
        <w:r>
          <w:t>Cashpoint Maintenance</w:t>
        </w:r>
        <w:r w:rsidRPr="00C15E2A">
          <w:rPr>
            <w:rFonts w:ascii="Wingdings" w:hAnsi="Wingdings"/>
          </w:rPr>
          <w:t></w:t>
        </w:r>
        <w:r>
          <w:t>Rename Cashpoint</w:t>
        </w:r>
        <w:r>
          <w:fldChar w:fldCharType="end"/>
        </w:r>
      </w:ins>
      <w:del w:id="2728"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2729" w:author="Moses, Robbie" w:date="2023-02-23T05:07:00Z"/>
        </w:rPr>
      </w:pPr>
    </w:p>
    <w:p w14:paraId="7E4D0049" w14:textId="76BE1F8A" w:rsidR="007467C0" w:rsidDel="009C0901" w:rsidRDefault="007467C0">
      <w:pPr>
        <w:pStyle w:val="TopofSection"/>
        <w:rPr>
          <w:del w:id="2730" w:author="Moses, Robbie" w:date="2023-02-23T05:07:00Z"/>
        </w:rPr>
        <w:pPrChange w:id="2731" w:author="Moses, Robbie" w:date="2023-02-23T05:08:00Z">
          <w:pPr>
            <w:pStyle w:val="ListBullet"/>
          </w:pPr>
        </w:pPrChange>
      </w:pPr>
      <w:del w:id="2732"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2733"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2734" w:author="Moses, Robbie" w:date="2023-02-23T05:07:00Z"/>
        </w:rPr>
        <w:pPrChange w:id="2735" w:author="Moses, Robbie" w:date="2023-02-23T05:08:00Z">
          <w:pPr>
            <w:pStyle w:val="ListBullet"/>
          </w:pPr>
        </w:pPrChange>
      </w:pPr>
      <w:del w:id="2736"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2737"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2738"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2739"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2740" w:name="_Ref246921682"/>
      <w:bookmarkStart w:id="2741" w:name="_Ref246921787"/>
      <w:bookmarkStart w:id="2742" w:name="_Ref249845064"/>
      <w:bookmarkStart w:id="2743" w:name="_Ref236112493"/>
      <w:del w:id="2744" w:author="Moses, Robbie" w:date="2023-02-23T04:08:00Z">
        <w:r w:rsidRPr="0012716C" w:rsidDel="0061203F">
          <w:delText>System</w:delText>
        </w:r>
        <w:r w:rsidDel="0061203F">
          <w:rPr>
            <w:rFonts w:ascii="Wingdings" w:hAnsi="Wingdings"/>
          </w:rPr>
          <w:delText></w:delText>
        </w:r>
      </w:del>
      <w:bookmarkStart w:id="2745" w:name="_Ref128021218"/>
      <w:r w:rsidRPr="0012716C">
        <w:t>Maintenance</w:t>
      </w:r>
      <w:r>
        <w:rPr>
          <w:rFonts w:ascii="Wingdings" w:hAnsi="Wingdings"/>
        </w:rPr>
        <w:t></w:t>
      </w:r>
      <w:r w:rsidRPr="0012716C">
        <w:t xml:space="preserve">Copy </w:t>
      </w:r>
      <w:bookmarkEnd w:id="2740"/>
      <w:r w:rsidRPr="0012716C">
        <w:t>Vault</w:t>
      </w:r>
      <w:bookmarkEnd w:id="2741"/>
      <w:r>
        <w:t>/Copy Commercial</w:t>
      </w:r>
      <w:bookmarkEnd w:id="2742"/>
      <w:bookmarkEnd w:id="2745"/>
    </w:p>
    <w:p w14:paraId="34343BEB" w14:textId="62494BF6" w:rsidR="007467C0" w:rsidRDefault="007467C0" w:rsidP="00950224">
      <w:pPr>
        <w:pStyle w:val="BodyText"/>
      </w:pPr>
      <w:r>
        <w:t>The Copy Cashpoint function allows the user to copy a vault</w:t>
      </w:r>
      <w:ins w:id="2746" w:author="Moses, Robbie" w:date="2023-02-13T03:01:00Z">
        <w:r w:rsidR="00E6108F">
          <w:t>'</w:t>
        </w:r>
      </w:ins>
      <w:r>
        <w:t xml:space="preserve">s history, parameters, and all other information into a new Vault. This allows users to quickly create Cashpoints that have similar settings. After the copy process has </w:t>
      </w:r>
      <w:ins w:id="2747"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2748"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27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48301C">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48301C">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2749" w:author="Moses, Robbie" w:date="2023-02-13T03:02:00Z">
              <w:r w:rsidRPr="00FB292A" w:rsidDel="00E6108F">
                <w:delText xml:space="preserve">12 </w:delText>
              </w:r>
            </w:del>
            <w:ins w:id="2750"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2751"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2752" w:author="Moses, Robbie" w:date="2023-02-23T05:08:00Z">
        <w:r w:rsidR="00C15E2A">
          <w:fldChar w:fldCharType="begin"/>
        </w:r>
        <w:r w:rsidR="00C15E2A">
          <w:instrText xml:space="preserve"> REF _Ref128021343 \h </w:instrText>
        </w:r>
      </w:ins>
      <w:r w:rsidR="00C15E2A">
        <w:fldChar w:fldCharType="separate"/>
      </w:r>
      <w:ins w:id="2753"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2754" w:name="_Ref249809829"/>
      <w:del w:id="2755" w:author="Moses, Robbie" w:date="2023-02-23T04:09:00Z">
        <w:r w:rsidDel="000D17F5">
          <w:delText>System</w:delText>
        </w:r>
        <w:r w:rsidDel="000D17F5">
          <w:rPr>
            <w:rFonts w:ascii="Wingdings" w:hAnsi="Wingdings"/>
          </w:rPr>
          <w:delText></w:delText>
        </w:r>
      </w:del>
      <w:bookmarkStart w:id="2756" w:name="_Ref128021222"/>
      <w:r>
        <w:t>Maintenance</w:t>
      </w:r>
      <w:r>
        <w:rPr>
          <w:rFonts w:ascii="Wingdings" w:hAnsi="Wingdings"/>
        </w:rPr>
        <w:t></w:t>
      </w:r>
      <w:r>
        <w:t>Purge Data</w:t>
      </w:r>
      <w:bookmarkEnd w:id="2743"/>
      <w:bookmarkEnd w:id="2754"/>
      <w:bookmarkEnd w:id="2756"/>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lastRenderedPageBreak/>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2757" w:author="Moses, Robbie" w:date="2023-02-13T03:02:00Z">
        <w:r w:rsidRPr="00950224" w:rsidDel="00E6108F">
          <w:rPr>
            <w:color w:val="000000" w:themeColor="text1"/>
          </w:rPr>
          <w:delText xml:space="preserve">Wrong </w:delText>
        </w:r>
      </w:del>
      <w:ins w:id="2758"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09"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2759"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2760"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2761" w:name="_Toc74556489"/>
      <w:bookmarkStart w:id="2762"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2761"/>
      <w:bookmarkEnd w:id="2762"/>
    </w:p>
    <w:p w14:paraId="2D477FA6" w14:textId="60EE41D9" w:rsidR="007467C0" w:rsidRPr="00282FD2" w:rsidRDefault="007467C0" w:rsidP="009B7678">
      <w:pPr>
        <w:jc w:val="center"/>
      </w:pPr>
      <w:del w:id="2763"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764"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2765"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27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48301C">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2766" w:author="Moses, Robbie" w:date="2023-02-13T03:02:00Z">
              <w:r w:rsidRPr="00FB292A" w:rsidDel="00E6108F">
                <w:delText xml:space="preserve">then </w:delText>
              </w:r>
            </w:del>
            <w:ins w:id="2767" w:author="Moses, Robbie" w:date="2023-02-13T03:02:00Z">
              <w:r w:rsidR="00E6108F" w:rsidRPr="00FB292A">
                <w:t>th</w:t>
              </w:r>
              <w:r w:rsidR="00E6108F">
                <w:t>a</w:t>
              </w:r>
              <w:r w:rsidR="00E6108F" w:rsidRPr="00FB292A">
                <w:t xml:space="preserve">n </w:t>
              </w:r>
            </w:ins>
            <w:r w:rsidRPr="00FB292A">
              <w:t xml:space="preserve">two full years plus </w:t>
            </w:r>
            <w:ins w:id="2768"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lastRenderedPageBreak/>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2769"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2770"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2771" w:author="Moses, Robbie" w:date="2023-02-13T03:03:00Z">
              <w:r w:rsidR="00E6108F">
                <w:t xml:space="preserve">been </w:t>
              </w:r>
            </w:ins>
            <w:r w:rsidRPr="00FB292A">
              <w:t>complete</w:t>
            </w:r>
            <w:ins w:id="2772"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2773" w:author="Moses, Robbie" w:date="2023-02-13T03:04:00Z">
              <w:r w:rsidRPr="00FB292A" w:rsidDel="00E6108F">
                <w:delText xml:space="preserve"> / </w:delText>
              </w:r>
            </w:del>
            <w:ins w:id="2774"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2775"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2776"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2777" w:author="Moses, Robbie" w:date="2023-02-13T03:04:00Z">
              <w:r w:rsidRPr="00FB292A" w:rsidDel="00E6108F">
                <w:delText xml:space="preserve">purges </w:delText>
              </w:r>
            </w:del>
            <w:ins w:id="2778"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lastRenderedPageBreak/>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62D83E2D">
                    <v:group id="Canvas 2205" style="width:39.15pt;height:39.75pt;mso-position-horizontal-relative:char;mso-position-vertical-relative:line" coordsize="497205,504825" o:spid="_x0000_s1026" editas="canvas" w14:anchorId="62245A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style="position:absolute;width:497205;height:504825;visibility:visible;mso-wrap-style:square" type="#_x0000_t75">
                        <v:fill o:detectmouseclick="t"/>
                        <v:path o:connecttype="none"/>
                      </v:shape>
                      <v:shape id="Freeform 2207"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2779"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2780" w:author="Moses, Robbie" w:date="2023-02-23T05:09:00Z">
        <w:r w:rsidR="00352DDC">
          <w:fldChar w:fldCharType="begin"/>
        </w:r>
        <w:r w:rsidR="00352DDC">
          <w:instrText xml:space="preserve"> REF _Ref128021343 \h </w:instrText>
        </w:r>
      </w:ins>
      <w:r w:rsidR="00352DDC">
        <w:fldChar w:fldCharType="separate"/>
      </w:r>
      <w:ins w:id="2781"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2782" w:name="_Ref236112486"/>
      <w:r>
        <w:t>Cashpoint Maintenance</w:t>
      </w:r>
      <w:r>
        <w:rPr>
          <w:rFonts w:ascii="Wingdings" w:hAnsi="Wingdings"/>
        </w:rPr>
        <w:t></w:t>
      </w:r>
      <w:r>
        <w:t>Rename Cashpoint</w:t>
      </w:r>
      <w:bookmarkEnd w:id="2782"/>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2783" w:name="_Toc74556490"/>
      <w:bookmarkStart w:id="2784"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2783"/>
      <w:bookmarkEnd w:id="2784"/>
    </w:p>
    <w:p w14:paraId="1EB4991B" w14:textId="341564A6" w:rsidR="007467C0" w:rsidRPr="00282FD2" w:rsidRDefault="007467C0" w:rsidP="00271F4F">
      <w:pPr>
        <w:jc w:val="center"/>
      </w:pPr>
      <w:del w:id="2785"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786"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2787"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27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48301C">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48301C">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lastRenderedPageBreak/>
        <w:t xml:space="preserve">Return To: </w:t>
      </w:r>
      <w:del w:id="2788"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2789" w:author="Moses, Robbie" w:date="2023-02-23T05:09:00Z">
        <w:r w:rsidR="00352DDC">
          <w:fldChar w:fldCharType="begin"/>
        </w:r>
        <w:r w:rsidR="00352DDC">
          <w:instrText xml:space="preserve"> REF _Ref128021343 \h </w:instrText>
        </w:r>
      </w:ins>
      <w:r w:rsidR="00352DDC">
        <w:fldChar w:fldCharType="separate"/>
      </w:r>
      <w:ins w:id="2790"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2791" w:author="Moses, Robbie" w:date="2023-02-23T04:13:00Z"/>
        </w:rPr>
      </w:pPr>
    </w:p>
    <w:p w14:paraId="4B5803E1" w14:textId="70589679" w:rsidR="007467C0" w:rsidDel="00D71319" w:rsidRDefault="007467C0" w:rsidP="007467C0">
      <w:pPr>
        <w:pStyle w:val="Heading3"/>
        <w:rPr>
          <w:del w:id="2792" w:author="Moses, Robbie" w:date="2023-02-23T02:31:00Z"/>
        </w:rPr>
      </w:pPr>
      <w:bookmarkStart w:id="2793" w:name="_System(Order_Settings"/>
      <w:bookmarkStart w:id="2794" w:name="_Toc74556416"/>
      <w:bookmarkStart w:id="2795" w:name="_Toc127491606"/>
      <w:bookmarkEnd w:id="2793"/>
      <w:del w:id="2796" w:author="Moses, Robbie" w:date="2023-02-23T02:31:00Z">
        <w:r w:rsidDel="00D71319">
          <w:delText>System</w:delText>
        </w:r>
        <w:r w:rsidDel="00D71319">
          <w:rPr>
            <w:rFonts w:ascii="Wingdings" w:hAnsi="Wingdings"/>
          </w:rPr>
          <w:delText></w:delText>
        </w:r>
        <w:r w:rsidDel="00D71319">
          <w:delText>Order Settings</w:delText>
        </w:r>
        <w:bookmarkEnd w:id="2794"/>
        <w:bookmarkEnd w:id="2795"/>
      </w:del>
    </w:p>
    <w:p w14:paraId="0A99A8E1" w14:textId="17503DF6" w:rsidR="007467C0" w:rsidDel="00D71319" w:rsidRDefault="007467C0" w:rsidP="00F10B5B">
      <w:pPr>
        <w:pStyle w:val="BodyText"/>
        <w:rPr>
          <w:del w:id="2797" w:author="Moses, Robbie" w:date="2023-02-23T02:31:00Z"/>
        </w:rPr>
      </w:pPr>
      <w:del w:id="2798"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2799" w:author="Moses, Robbie" w:date="2023-02-23T02:31:00Z"/>
        </w:rPr>
      </w:pPr>
      <w:del w:id="2800"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2801" w:author="Moses, Robbie" w:date="2023-02-23T02:31:00Z"/>
        </w:rPr>
      </w:pPr>
      <w:del w:id="2802"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2803" w:author="Moses, Robbie" w:date="2023-02-23T02:31:00Z"/>
        </w:rPr>
      </w:pPr>
      <w:del w:id="2804"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2805" w:author="Moses, Robbie" w:date="2023-02-23T02:31:00Z"/>
        </w:rPr>
      </w:pPr>
    </w:p>
    <w:p w14:paraId="4F9AC1A5" w14:textId="085FA1C9" w:rsidR="007467C0" w:rsidDel="00D71319" w:rsidRDefault="007467C0" w:rsidP="007467C0">
      <w:pPr>
        <w:rPr>
          <w:del w:id="2806" w:author="Moses, Robbie" w:date="2023-02-23T02:31:00Z"/>
        </w:rPr>
      </w:pPr>
    </w:p>
    <w:p w14:paraId="7F03BF76" w14:textId="2E899CED" w:rsidR="007467C0" w:rsidDel="00D71319" w:rsidRDefault="007467C0" w:rsidP="007467C0">
      <w:pPr>
        <w:pStyle w:val="Heading4"/>
        <w:rPr>
          <w:del w:id="2807" w:author="Moses, Robbie" w:date="2023-02-23T02:31:00Z"/>
        </w:rPr>
      </w:pPr>
      <w:del w:id="2808"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2809" w:author="Moses, Robbie" w:date="2023-02-23T02:31:00Z"/>
        </w:rPr>
      </w:pPr>
      <w:del w:id="2810" w:author="Moses, Robbie" w:date="2023-02-23T02:31:00Z">
        <w:r w:rsidDel="00D71319">
          <w:delText>Order Workflow functionality tracks the status of orders from creation to fulfi</w:delText>
        </w:r>
      </w:del>
      <w:del w:id="2811" w:author="Moses, Robbie" w:date="2023-02-13T03:05:00Z">
        <w:r w:rsidDel="00E6108F">
          <w:delText>l</w:delText>
        </w:r>
      </w:del>
      <w:del w:id="2812"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2813" w:author="Moses, Robbie" w:date="2023-02-23T02:31:00Z"/>
        </w:rPr>
      </w:pPr>
      <w:del w:id="2814"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2815" w:author="Moses, Robbie" w:date="2023-02-23T02:31:00Z"/>
          <w:lang w:val="en-US"/>
        </w:rPr>
      </w:pPr>
      <w:bookmarkStart w:id="2816" w:name="_Toc288754309"/>
      <w:bookmarkStart w:id="2817" w:name="_Toc74556491"/>
      <w:del w:id="2818" w:author="Moses, Robbie" w:date="2023-02-23T02:31:00Z">
        <w:r w:rsidDel="00D71319">
          <w:rPr>
            <w:lang w:val="en-US"/>
          </w:rPr>
          <w:delText xml:space="preserve">Figure </w:delText>
        </w:r>
        <w:r w:rsidDel="00D71319">
          <w:fldChar w:fldCharType="begin"/>
        </w:r>
        <w:r w:rsidDel="00D71319">
          <w:rPr>
            <w:lang w:val="en-US"/>
          </w:rPr>
          <w:delInstrText xml:space="preserve"> SEQ "Figure" \*Arabic </w:delInstrText>
        </w:r>
        <w:r w:rsidDel="00D71319">
          <w:fldChar w:fldCharType="separate"/>
        </w:r>
        <w:r w:rsidDel="00D71319">
          <w:rPr>
            <w:noProof/>
            <w:lang w:val="en-US"/>
          </w:rPr>
          <w:delText>59</w:delText>
        </w:r>
        <w:r w:rsidDel="00D71319">
          <w:fldChar w:fldCharType="end"/>
        </w:r>
        <w:r w:rsidDel="00D71319">
          <w:rPr>
            <w:lang w:val="en-US"/>
          </w:rPr>
          <w:delText>: Example of an Order Workflow</w:delText>
        </w:r>
        <w:bookmarkEnd w:id="2816"/>
        <w:bookmarkEnd w:id="2817"/>
      </w:del>
    </w:p>
    <w:p w14:paraId="0E6D583B" w14:textId="4B402D9D" w:rsidR="007467C0" w:rsidDel="00D71319" w:rsidRDefault="007467C0" w:rsidP="004B216B">
      <w:pPr>
        <w:spacing w:after="0" w:line="240" w:lineRule="auto"/>
        <w:jc w:val="center"/>
        <w:rPr>
          <w:del w:id="2819" w:author="Moses, Robbie" w:date="2023-02-23T02:31:00Z"/>
          <w:color w:val="76923C"/>
        </w:rPr>
      </w:pPr>
      <w:del w:id="2820"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2821" w:author="Moses, Robbie" w:date="2023-02-23T02:31:00Z"/>
          <w:color w:val="9BBB59"/>
          <w:u w:val="single"/>
          <w:lang w:val="en-US"/>
        </w:rPr>
      </w:pPr>
      <w:del w:id="2822"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2823" w:author="Moses, Robbie" w:date="2023-02-23T02:31:00Z"/>
        </w:rPr>
      </w:pPr>
    </w:p>
    <w:p w14:paraId="24E24D5C" w14:textId="3F398248" w:rsidR="007467C0" w:rsidRPr="00C237DE" w:rsidDel="00D71319" w:rsidRDefault="007467C0" w:rsidP="007467C0">
      <w:pPr>
        <w:pStyle w:val="Caption"/>
        <w:rPr>
          <w:del w:id="2824" w:author="Moses, Robbie" w:date="2023-02-23T02:31:00Z"/>
          <w:lang w:val="en-US"/>
        </w:rPr>
      </w:pPr>
      <w:bookmarkStart w:id="2825" w:name="_Toc288754310"/>
      <w:bookmarkStart w:id="2826" w:name="_Toc74556492"/>
      <w:del w:id="2827" w:author="Moses, Robbie" w:date="2023-02-23T02:31:00Z">
        <w:r w:rsidRPr="00C237DE" w:rsidDel="00D71319">
          <w:rPr>
            <w:lang w:val="en-US"/>
          </w:rPr>
          <w:delText xml:space="preserve">Figure </w:delText>
        </w:r>
        <w:r w:rsidDel="00D71319">
          <w:fldChar w:fldCharType="begin"/>
        </w:r>
        <w:r w:rsidRPr="00C237DE" w:rsidDel="00D71319">
          <w:rPr>
            <w:lang w:val="en-US"/>
          </w:rPr>
          <w:delInstrText xml:space="preserve"> SEQ "Figure" \*Arabic </w:delInstrText>
        </w:r>
        <w:r w:rsidDel="00D71319">
          <w:fldChar w:fldCharType="separate"/>
        </w:r>
        <w:r w:rsidDel="00D71319">
          <w:rPr>
            <w:noProof/>
            <w:lang w:val="en-US"/>
          </w:rPr>
          <w:delText>60</w:delText>
        </w:r>
        <w:r w:rsidDel="00D71319">
          <w:rPr>
            <w:noProof/>
          </w:rPr>
          <w:fldChar w:fldCharType="end"/>
        </w:r>
        <w:r w:rsidRPr="00C237DE" w:rsidDel="00D71319">
          <w:rPr>
            <w:lang w:val="en-US"/>
          </w:rPr>
          <w:delText>: Order Workflow Page</w:delText>
        </w:r>
        <w:bookmarkEnd w:id="2825"/>
        <w:bookmarkEnd w:id="2826"/>
      </w:del>
    </w:p>
    <w:p w14:paraId="62809364" w14:textId="1216BE51" w:rsidR="007467C0" w:rsidDel="00D71319" w:rsidRDefault="007467C0" w:rsidP="007F4727">
      <w:pPr>
        <w:pStyle w:val="TopofSection"/>
        <w:jc w:val="center"/>
        <w:rPr>
          <w:del w:id="2828" w:author="Moses, Robbie" w:date="2023-02-23T02:31:00Z"/>
        </w:rPr>
      </w:pPr>
      <w:del w:id="2829"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2830" w:author="Moses, Robbie" w:date="2023-02-23T02:31:00Z"/>
        </w:rPr>
      </w:pPr>
      <w:bookmarkStart w:id="2831" w:name="_Toc288754447"/>
      <w:bookmarkStart w:id="2832" w:name="_Toc74556719"/>
      <w:del w:id="2833"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80</w:delText>
        </w:r>
        <w:r w:rsidDel="00D71319">
          <w:rPr>
            <w:noProof/>
          </w:rPr>
          <w:fldChar w:fldCharType="end"/>
        </w:r>
        <w:r w:rsidDel="00D71319">
          <w:delText>: Order Workflow Description</w:delText>
        </w:r>
        <w:bookmarkEnd w:id="2831"/>
        <w:bookmarkEnd w:id="2832"/>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2834"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2835" w:author="Moses, Robbie" w:date="2023-02-23T02:31:00Z"/>
              </w:rPr>
              <w:pPrChange w:id="2836" w:author="Moses, Robbie" w:date="2023-02-23T04:13:00Z">
                <w:pPr>
                  <w:pStyle w:val="TableHeader"/>
                  <w:snapToGrid w:val="0"/>
                </w:pPr>
              </w:pPrChange>
            </w:pPr>
            <w:del w:id="2837"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2838" w:author="Moses, Robbie" w:date="2023-02-23T02:31:00Z"/>
              </w:rPr>
              <w:pPrChange w:id="2839" w:author="Moses, Robbie" w:date="2023-02-23T04:13:00Z">
                <w:pPr>
                  <w:pStyle w:val="TableHeader"/>
                  <w:snapToGrid w:val="0"/>
                </w:pPr>
              </w:pPrChange>
            </w:pPr>
            <w:del w:id="2840" w:author="Moses, Robbie" w:date="2023-02-23T02:31:00Z">
              <w:r w:rsidDel="00D71319">
                <w:delText>Description</w:delText>
              </w:r>
            </w:del>
          </w:p>
        </w:tc>
      </w:tr>
      <w:tr w:rsidR="007467C0" w:rsidDel="00D71319" w14:paraId="3B483E31" w14:textId="69966D17" w:rsidTr="006271D1">
        <w:trPr>
          <w:cantSplit/>
          <w:del w:id="2841"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2842" w:author="Moses, Robbie" w:date="2023-02-23T02:31:00Z"/>
                <w:b/>
                <w:bCs/>
              </w:rPr>
            </w:pPr>
            <w:del w:id="2843"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2844" w:author="Moses, Robbie" w:date="2023-02-23T02:31:00Z"/>
              </w:rPr>
            </w:pPr>
            <w:del w:id="2845"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2846" w:author="Moses, Robbie" w:date="2023-02-23T02:31:00Z"/>
              </w:rPr>
            </w:pPr>
            <w:del w:id="2847"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2848" w:author="Moses, Robbie" w:date="2023-02-23T02:31:00Z"/>
              </w:rPr>
            </w:pPr>
            <w:del w:id="2849"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2850" w:author="Moses, Robbie" w:date="2023-02-23T02:31:00Z"/>
              </w:rPr>
            </w:pPr>
            <w:del w:id="2851"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2852"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2853" w:author="Moses, Robbie" w:date="2023-02-23T02:31:00Z"/>
                <w:b/>
                <w:bCs/>
              </w:rPr>
            </w:pPr>
            <w:del w:id="2854"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2855" w:author="Moses, Robbie" w:date="2023-02-23T02:31:00Z"/>
              </w:rPr>
            </w:pPr>
            <w:del w:id="2856"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2857" w:author="Moses, Robbie" w:date="2023-02-23T02:31:00Z"/>
          <w:color w:val="9BBB59"/>
          <w:lang w:val="en-US"/>
        </w:rPr>
      </w:pPr>
      <w:del w:id="2858"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2859" w:author="Moses, Robbie" w:date="2023-02-23T02:31:00Z"/>
        </w:rPr>
      </w:pPr>
    </w:p>
    <w:p w14:paraId="1E52B971" w14:textId="121D3E25" w:rsidR="007467C0" w:rsidDel="00D71319" w:rsidRDefault="007467C0" w:rsidP="007467C0">
      <w:pPr>
        <w:pStyle w:val="Heading5"/>
        <w:tabs>
          <w:tab w:val="left" w:pos="0"/>
        </w:tabs>
        <w:rPr>
          <w:del w:id="2860" w:author="Moses, Robbie" w:date="2023-02-23T02:31:00Z"/>
        </w:rPr>
      </w:pPr>
      <w:bookmarkStart w:id="2861" w:name="_Toc288767310"/>
      <w:del w:id="2862" w:author="Moses, Robbie" w:date="2023-02-23T02:31:00Z">
        <w:r w:rsidDel="00D71319">
          <w:delText>Order Workflow Editing</w:delText>
        </w:r>
        <w:bookmarkEnd w:id="2861"/>
      </w:del>
    </w:p>
    <w:p w14:paraId="66A0F040" w14:textId="16A25F45" w:rsidR="007467C0" w:rsidDel="00D71319" w:rsidRDefault="007467C0" w:rsidP="00500CEF">
      <w:pPr>
        <w:pStyle w:val="BodyText"/>
        <w:rPr>
          <w:del w:id="2863" w:author="Moses, Robbie" w:date="2023-02-23T02:31:00Z"/>
        </w:rPr>
      </w:pPr>
      <w:del w:id="2864"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2865" w:author="Moses, Robbie" w:date="2023-02-23T02:31:00Z"/>
        </w:rPr>
      </w:pPr>
      <w:bookmarkStart w:id="2866" w:name="_Toc288754311"/>
      <w:bookmarkStart w:id="2867" w:name="_Toc74556493"/>
      <w:del w:id="2868" w:author="Moses, Robbie" w:date="2023-02-23T02:31:00Z">
        <w:r w:rsidDel="00D71319">
          <w:delText xml:space="preserve">Figure </w:delText>
        </w:r>
        <w:r w:rsidDel="00D71319">
          <w:fldChar w:fldCharType="begin"/>
        </w:r>
        <w:r w:rsidDel="00D71319">
          <w:delInstrText xml:space="preserve"> SEQ "Figure" \*Arabic </w:delInstrText>
        </w:r>
        <w:r w:rsidDel="00D71319">
          <w:fldChar w:fldCharType="separate"/>
        </w:r>
        <w:r w:rsidDel="00D71319">
          <w:rPr>
            <w:noProof/>
          </w:rPr>
          <w:delText>61</w:delText>
        </w:r>
        <w:r w:rsidDel="00D71319">
          <w:rPr>
            <w:noProof/>
          </w:rPr>
          <w:fldChar w:fldCharType="end"/>
        </w:r>
        <w:r w:rsidDel="00D71319">
          <w:delText>: Order Workflow Editing Page</w:delText>
        </w:r>
        <w:bookmarkEnd w:id="2866"/>
        <w:bookmarkEnd w:id="2867"/>
      </w:del>
    </w:p>
    <w:p w14:paraId="38574C27" w14:textId="4233F0F3" w:rsidR="007467C0" w:rsidDel="00D71319" w:rsidRDefault="007467C0" w:rsidP="00500CEF">
      <w:pPr>
        <w:pStyle w:val="TopofSection"/>
        <w:jc w:val="center"/>
        <w:rPr>
          <w:del w:id="2869" w:author="Moses, Robbie" w:date="2023-02-23T02:31:00Z"/>
        </w:rPr>
      </w:pPr>
      <w:del w:id="2870"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2871" w:author="Moses, Robbie" w:date="2023-02-23T02:31:00Z"/>
        </w:rPr>
      </w:pPr>
      <w:bookmarkStart w:id="2872" w:name="_Toc288754448"/>
      <w:bookmarkStart w:id="2873" w:name="_Toc74556720"/>
      <w:bookmarkStart w:id="2874" w:name="_Ref246140019"/>
      <w:bookmarkStart w:id="2875" w:name="_Ref246843502"/>
      <w:del w:id="2876"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81</w:delText>
        </w:r>
        <w:r w:rsidDel="00D71319">
          <w:rPr>
            <w:noProof/>
          </w:rPr>
          <w:fldChar w:fldCharType="end"/>
        </w:r>
        <w:r w:rsidDel="00D71319">
          <w:delText>: Order Workflow Editing Description</w:delText>
        </w:r>
        <w:bookmarkEnd w:id="2872"/>
        <w:bookmarkEnd w:id="2873"/>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2877"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2878" w:author="Moses, Robbie" w:date="2023-02-23T02:31:00Z"/>
              </w:rPr>
              <w:pPrChange w:id="2879" w:author="Moses, Robbie" w:date="2023-02-23T04:13:00Z">
                <w:pPr>
                  <w:pStyle w:val="TableHeader"/>
                  <w:snapToGrid w:val="0"/>
                </w:pPr>
              </w:pPrChange>
            </w:pPr>
            <w:del w:id="2880"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2881" w:author="Moses, Robbie" w:date="2023-02-23T02:31:00Z"/>
              </w:rPr>
              <w:pPrChange w:id="2882" w:author="Moses, Robbie" w:date="2023-02-23T04:13:00Z">
                <w:pPr>
                  <w:pStyle w:val="TableHeader"/>
                  <w:snapToGrid w:val="0"/>
                </w:pPr>
              </w:pPrChange>
            </w:pPr>
            <w:del w:id="2883" w:author="Moses, Robbie" w:date="2023-02-23T02:31:00Z">
              <w:r w:rsidDel="00D71319">
                <w:delText>Description</w:delText>
              </w:r>
            </w:del>
          </w:p>
        </w:tc>
      </w:tr>
      <w:tr w:rsidR="007467C0" w:rsidDel="00D71319" w14:paraId="12BBE1A4" w14:textId="37B7C812" w:rsidTr="00401C5E">
        <w:trPr>
          <w:del w:id="2884"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2885" w:author="Moses, Robbie" w:date="2023-02-23T02:31:00Z"/>
                <w:b/>
                <w:bCs/>
              </w:rPr>
            </w:pPr>
            <w:del w:id="2886"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2887" w:author="Moses, Robbie" w:date="2023-02-23T02:31:00Z"/>
              </w:rPr>
            </w:pPr>
            <w:del w:id="2888"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2889"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2890" w:author="Moses, Robbie" w:date="2023-02-23T02:31:00Z"/>
                <w:b/>
                <w:bCs/>
              </w:rPr>
            </w:pPr>
            <w:del w:id="2891"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2892" w:author="Moses, Robbie" w:date="2023-02-23T02:31:00Z"/>
              </w:rPr>
            </w:pPr>
            <w:del w:id="2893" w:author="Moses, Robbie" w:date="2023-02-23T02:31:00Z">
              <w:r w:rsidRPr="00FB292A" w:rsidDel="00D71319">
                <w:delText>Saves any changes made to the selected item(s) in the list.</w:delText>
              </w:r>
            </w:del>
          </w:p>
        </w:tc>
      </w:tr>
      <w:tr w:rsidR="007467C0" w:rsidDel="00D71319" w14:paraId="4A7AFCDA" w14:textId="2C766FB8" w:rsidTr="00401C5E">
        <w:trPr>
          <w:del w:id="2894"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2895" w:author="Moses, Robbie" w:date="2023-02-23T02:31:00Z"/>
                <w:b/>
                <w:bCs/>
              </w:rPr>
            </w:pPr>
            <w:del w:id="2896"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2897" w:author="Moses, Robbie" w:date="2023-02-23T02:31:00Z"/>
              </w:rPr>
            </w:pPr>
            <w:del w:id="2898"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2899" w:author="Moses, Robbie" w:date="2023-02-23T02:31:00Z"/>
              </w:rPr>
            </w:pPr>
            <w:del w:id="2900"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2901"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2902" w:author="Moses, Robbie" w:date="2023-02-23T02:31:00Z"/>
                <w:b/>
                <w:bCs/>
              </w:rPr>
            </w:pPr>
            <w:del w:id="2903"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2904" w:author="Moses, Robbie" w:date="2023-02-23T02:31:00Z"/>
              </w:rPr>
            </w:pPr>
            <w:del w:id="2905"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2906"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2907" w:author="Moses, Robbie" w:date="2023-02-23T02:31:00Z"/>
                <w:b/>
                <w:bCs/>
              </w:rPr>
            </w:pPr>
            <w:del w:id="2908"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2909" w:author="Moses, Robbie" w:date="2023-02-23T02:31:00Z"/>
              </w:rPr>
            </w:pPr>
            <w:del w:id="2910"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2911"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2912" w:author="Moses, Robbie" w:date="2023-02-23T02:31:00Z"/>
                <w:b/>
                <w:bCs/>
              </w:rPr>
            </w:pPr>
            <w:del w:id="2913"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2914" w:author="Moses, Robbie" w:date="2023-02-23T02:31:00Z"/>
              </w:rPr>
            </w:pPr>
            <w:del w:id="2915"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2916" w:author="Moses, Robbie" w:date="2023-02-23T02:31:00Z"/>
              </w:rPr>
            </w:pPr>
            <w:del w:id="2917" w:author="Moses, Robbie" w:date="2023-02-23T02:31:00Z">
              <w:r w:rsidRPr="003642C7" w:rsidDel="00D71319">
                <w:rPr>
                  <w:b/>
                  <w:bCs/>
                </w:rPr>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2918" w:author="Moses, Robbie" w:date="2023-02-23T02:31:00Z"/>
              </w:rPr>
            </w:pPr>
            <w:del w:id="2919"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2920" w:author="Moses, Robbie" w:date="2023-02-23T02:31:00Z"/>
              </w:rPr>
            </w:pPr>
            <w:del w:id="2921"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2922" w:author="Moses, Robbie" w:date="2023-02-23T02:31:00Z"/>
              </w:rPr>
            </w:pPr>
            <w:del w:id="2923"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2924" w:author="Moses, Robbie" w:date="2023-02-23T02:31:00Z"/>
              </w:rPr>
            </w:pPr>
            <w:del w:id="2925"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2926" w:author="Moses, Robbie" w:date="2023-02-23T02:31:00Z"/>
              </w:rPr>
            </w:pPr>
            <w:del w:id="2927"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2928" w:author="Moses, Robbie" w:date="2023-02-23T02:31:00Z"/>
              </w:rPr>
            </w:pPr>
            <w:del w:id="2929" w:author="Moses, Robbie" w:date="2023-02-23T02:31:00Z">
              <w:r w:rsidRPr="003642C7" w:rsidDel="00D71319">
                <w:rPr>
                  <w:b/>
                  <w:bCs/>
                </w:rPr>
                <w:delText>Order –</w:delText>
              </w:r>
              <w:r w:rsidRPr="00FB292A" w:rsidDel="00D71319">
                <w:delText xml:space="preserve"> Analysts place</w:delText>
              </w:r>
            </w:del>
            <w:del w:id="2930" w:author="Moses, Robbie" w:date="2023-02-13T03:06:00Z">
              <w:r w:rsidRPr="00FB292A" w:rsidDel="00E6108F">
                <w:delText>s</w:delText>
              </w:r>
            </w:del>
            <w:del w:id="2931"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2932" w:author="Moses, Robbie" w:date="2023-02-23T02:31:00Z"/>
              </w:rPr>
            </w:pPr>
            <w:del w:id="2933"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2934" w:author="Moses, Robbie" w:date="2023-02-23T02:31:00Z"/>
              </w:rPr>
            </w:pPr>
            <w:del w:id="2935"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2936" w:author="Moses, Robbie" w:date="2023-02-23T02:31:00Z"/>
                <w:rFonts w:cs="Arial"/>
                <w:lang w:val="en-US" w:eastAsia="en-US" w:bidi="en-US"/>
              </w:rPr>
            </w:pPr>
          </w:p>
          <w:p w14:paraId="2617AFD5" w14:textId="648CC87B" w:rsidR="007467C0" w:rsidRPr="00FB292A" w:rsidDel="00D71319" w:rsidRDefault="007467C0" w:rsidP="00647CFD">
            <w:pPr>
              <w:pStyle w:val="TableBody"/>
              <w:rPr>
                <w:del w:id="2937" w:author="Moses, Robbie" w:date="2023-02-23T02:31:00Z"/>
              </w:rPr>
            </w:pPr>
            <w:del w:id="2938"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2939" w:author="Moses, Robbie" w:date="2023-02-13T03:06:00Z">
              <w:r w:rsidRPr="00FB292A" w:rsidDel="00E6108F">
                <w:delText xml:space="preserve">cut </w:delText>
              </w:r>
            </w:del>
            <w:del w:id="2940"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2941" w:author="Moses, Robbie" w:date="2023-02-23T02:31:00Z"/>
              </w:rPr>
            </w:pPr>
          </w:p>
          <w:p w14:paraId="11ECD5DA" w14:textId="0B5FD018" w:rsidR="007467C0" w:rsidRPr="001754EA" w:rsidDel="00D71319" w:rsidRDefault="007467C0" w:rsidP="00647CFD">
            <w:pPr>
              <w:pStyle w:val="TableBody"/>
              <w:rPr>
                <w:del w:id="2942" w:author="Moses, Robbie" w:date="2023-02-23T02:31:00Z"/>
                <w:b/>
                <w:bCs/>
              </w:rPr>
            </w:pPr>
            <w:del w:id="2943"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2944" w:author="Moses, Robbie" w:date="2023-02-23T02:31:00Z"/>
                <w:rFonts w:cs="Arial"/>
                <w:lang w:val="en-US" w:eastAsia="en-US" w:bidi="en-US"/>
              </w:rPr>
            </w:pPr>
          </w:p>
          <w:p w14:paraId="0E3CF5FD" w14:textId="4DA4745F" w:rsidR="007467C0" w:rsidRPr="00FB292A" w:rsidDel="00D71319" w:rsidRDefault="007467C0" w:rsidP="00647CFD">
            <w:pPr>
              <w:pStyle w:val="TableNote"/>
              <w:rPr>
                <w:del w:id="2945" w:author="Moses, Robbie" w:date="2023-02-23T02:31:00Z"/>
              </w:rPr>
            </w:pPr>
            <w:del w:id="2946"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2947" w:author="Moses, Robbie" w:date="2023-02-23T02:31:00Z"/>
              </w:rPr>
            </w:pPr>
            <w:del w:id="2948"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2949" w:author="Moses, Robbie" w:date="2023-02-23T02:31:00Z"/>
              </w:rPr>
            </w:pPr>
            <w:del w:id="2950"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2951" w:author="Moses, Robbie" w:date="2023-02-23T02:31:00Z"/>
              </w:rPr>
            </w:pPr>
            <w:del w:id="2952"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2953" w:author="Moses, Robbie" w:date="2023-02-23T02:31:00Z"/>
              </w:rPr>
            </w:pPr>
            <w:del w:id="2954"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2955" w:author="Moses, Robbie" w:date="2023-02-23T02:31:00Z"/>
              </w:rPr>
            </w:pPr>
            <w:del w:id="2956"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2957"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2958" w:author="Moses, Robbie" w:date="2023-02-23T02:31:00Z"/>
                <w:b/>
                <w:bCs/>
              </w:rPr>
            </w:pPr>
            <w:del w:id="2959" w:author="Moses, Robbie" w:date="2023-02-23T02:31:00Z">
              <w:r w:rsidRPr="00F208BC" w:rsidDel="00D71319">
                <w:rPr>
                  <w:b/>
                  <w:bCs/>
                </w:rPr>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2960" w:author="Moses, Robbie" w:date="2023-02-23T02:31:00Z"/>
              </w:rPr>
            </w:pPr>
            <w:del w:id="2961" w:author="Moses, Robbie" w:date="2023-02-23T02:31:00Z">
              <w:r w:rsidRPr="00FB292A" w:rsidDel="00D71319">
                <w:delText>This is the State the Order will be in after the user</w:delText>
              </w:r>
            </w:del>
            <w:del w:id="2962" w:author="Moses, Robbie" w:date="2023-02-13T03:06:00Z">
              <w:r w:rsidRPr="00FB292A" w:rsidDel="00E6108F">
                <w:delText>s</w:delText>
              </w:r>
            </w:del>
            <w:del w:id="2963"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2964" w:author="Moses, Robbie" w:date="2023-02-23T02:31:00Z"/>
              </w:rPr>
            </w:pPr>
            <w:del w:id="2965"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2966" w:author="Moses, Robbie" w:date="2023-02-23T02:31:00Z"/>
              </w:rPr>
            </w:pPr>
            <w:del w:id="2967"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2968" w:author="Moses, Robbie" w:date="2023-02-23T02:31:00Z"/>
              </w:rPr>
            </w:pPr>
            <w:del w:id="2969"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2970" w:author="Moses, Robbie" w:date="2023-02-23T02:31:00Z"/>
              </w:rPr>
            </w:pPr>
            <w:del w:id="2971"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2972" w:author="Moses, Robbie" w:date="2023-02-23T02:31:00Z"/>
              </w:rPr>
            </w:pPr>
            <w:del w:id="2973"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2974" w:author="Moses, Robbie" w:date="2023-02-23T02:31:00Z"/>
              </w:rPr>
            </w:pPr>
            <w:del w:id="2975"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2976" w:author="Moses, Robbie" w:date="2023-02-23T02:31:00Z"/>
              </w:rPr>
            </w:pPr>
            <w:del w:id="2977"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2978" w:author="Moses, Robbie" w:date="2023-02-23T02:31:00Z"/>
              </w:rPr>
            </w:pPr>
            <w:del w:id="2979"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2980" w:author="Moses, Robbie" w:date="2023-02-23T02:31:00Z"/>
              </w:rPr>
            </w:pPr>
            <w:del w:id="2981"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2982" w:author="Moses, Robbie" w:date="2023-02-23T02:31:00Z"/>
                <w:rFonts w:cs="Arial"/>
                <w:lang w:val="en-US" w:bidi="en-US"/>
              </w:rPr>
            </w:pPr>
            <w:del w:id="2983" w:author="Moses, Robbie" w:date="2023-02-23T02:31:00Z">
              <w:r w:rsidRPr="00FB292A" w:rsidDel="00D71319">
                <w:delText>Revert, Revert2, Revert3 = Canceled</w:delText>
              </w:r>
            </w:del>
          </w:p>
        </w:tc>
      </w:tr>
      <w:tr w:rsidR="007467C0" w:rsidDel="00D71319" w14:paraId="06677F8E" w14:textId="2E20F788" w:rsidTr="00401C5E">
        <w:trPr>
          <w:del w:id="2984"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2985" w:author="Moses, Robbie" w:date="2023-02-23T02:31:00Z"/>
                <w:b/>
                <w:bCs/>
              </w:rPr>
            </w:pPr>
            <w:del w:id="2986"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2987" w:author="Moses, Robbie" w:date="2023-02-23T02:31:00Z"/>
                <w:rFonts w:cs="Arial"/>
                <w:lang w:val="en-US" w:bidi="en-US"/>
              </w:rPr>
            </w:pPr>
            <w:del w:id="2988" w:author="Moses, Robbie" w:date="2023-02-23T02:31:00Z">
              <w:r w:rsidDel="00D71319">
                <w:delText>Workflow Administration Users select</w:delText>
              </w:r>
            </w:del>
            <w:del w:id="2989" w:author="Moses, Robbie" w:date="2023-02-13T03:06:00Z">
              <w:r w:rsidDel="00E6108F">
                <w:delText>s</w:delText>
              </w:r>
            </w:del>
            <w:del w:id="2990"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2991"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2992" w:author="Moses, Robbie" w:date="2023-02-23T02:31:00Z"/>
                <w:b/>
                <w:bCs/>
              </w:rPr>
            </w:pPr>
            <w:del w:id="2993"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2994" w:author="Moses, Robbie" w:date="2023-02-23T02:31:00Z"/>
              </w:rPr>
            </w:pPr>
            <w:del w:id="2995"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2996" w:author="Moses, Robbie" w:date="2023-02-23T02:31:00Z"/>
              </w:rPr>
            </w:pPr>
            <w:del w:id="2997"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2998" w:author="Moses, Robbie" w:date="2023-02-23T02:31:00Z"/>
              </w:rPr>
            </w:pPr>
            <w:del w:id="2999"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3000" w:author="Moses, Robbie" w:date="2023-02-23T02:31:00Z"/>
                <w:rFonts w:cs="Arial"/>
                <w:lang w:val="en-US" w:bidi="en-US"/>
              </w:rPr>
            </w:pPr>
            <w:del w:id="3001"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3002"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3003" w:author="Moses, Robbie" w:date="2023-02-23T02:31:00Z"/>
                <w:b/>
                <w:bCs/>
              </w:rPr>
            </w:pPr>
            <w:del w:id="3004"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3005" w:author="Moses, Robbie" w:date="2023-02-23T02:31:00Z"/>
              </w:rPr>
            </w:pPr>
            <w:del w:id="3006" w:author="Moses, Robbie" w:date="2023-02-23T02:31:00Z">
              <w:r w:rsidRPr="00FB292A" w:rsidDel="00D71319">
                <w:delText>The time in ‘HHMM’ format that the user has to accomplish the Task. After this time has elapsed, the branch user will no longer have the ability to perform the task.</w:delText>
              </w:r>
            </w:del>
          </w:p>
        </w:tc>
      </w:tr>
      <w:tr w:rsidR="007467C0" w:rsidDel="00D71319" w14:paraId="4873F96F" w14:textId="6E3AE650" w:rsidTr="00401C5E">
        <w:trPr>
          <w:del w:id="3007"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3008" w:author="Moses, Robbie" w:date="2023-02-23T02:31:00Z"/>
                <w:b/>
                <w:bCs/>
              </w:rPr>
            </w:pPr>
            <w:del w:id="3009" w:author="Moses, Robbie" w:date="2023-02-23T02:31:00Z">
              <w:r w:rsidRPr="00F208BC" w:rsidDel="00D71319">
                <w:rPr>
                  <w:b/>
                  <w:bCs/>
                </w:rPr>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3010" w:author="Moses, Robbie" w:date="2023-02-23T02:31:00Z"/>
              </w:rPr>
            </w:pPr>
            <w:del w:id="3011"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3012" w:author="Moses, Robbie" w:date="2023-02-23T02:31:00Z"/>
              </w:rPr>
            </w:pPr>
            <w:del w:id="3013"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3014"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3015" w:author="Moses, Robbie" w:date="2023-02-23T02:31:00Z"/>
                <w:b/>
                <w:bCs/>
              </w:rPr>
            </w:pPr>
            <w:del w:id="3016"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3017" w:author="Moses, Robbie" w:date="2023-02-23T02:31:00Z"/>
              </w:rPr>
            </w:pPr>
            <w:del w:id="3018" w:author="Moses, Robbie" w:date="2023-02-23T02:31:00Z">
              <w:r w:rsidDel="00D71319">
                <w:delText xml:space="preserve">Indicates whether the timestamp recorded when this particular Task is executed </w:delText>
              </w:r>
            </w:del>
            <w:del w:id="3019" w:author="Moses, Robbie" w:date="2023-02-13T03:06:00Z">
              <w:r w:rsidDel="00E6108F">
                <w:delText>is able to</w:delText>
              </w:r>
            </w:del>
            <w:del w:id="3020"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3021"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3022" w:author="Moses, Robbie" w:date="2023-02-23T02:31:00Z"/>
                <w:b/>
                <w:bCs/>
              </w:rPr>
            </w:pPr>
            <w:del w:id="3023"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3024" w:author="Moses, Robbie" w:date="2023-02-23T02:31:00Z"/>
              </w:rPr>
            </w:pPr>
            <w:del w:id="3025"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3026"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3027" w:author="Moses, Robbie" w:date="2023-02-23T02:31:00Z"/>
                <w:b/>
                <w:bCs/>
              </w:rPr>
            </w:pPr>
            <w:del w:id="3028"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3029" w:author="Moses, Robbie" w:date="2023-02-23T02:31:00Z"/>
              </w:rPr>
            </w:pPr>
            <w:del w:id="3030"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3031" w:author="Moses, Robbie" w:date="2023-02-23T02:31:00Z"/>
          <w:color w:val="9BBB59"/>
          <w:lang w:val="en-US"/>
        </w:rPr>
      </w:pPr>
      <w:del w:id="3032"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3033" w:author="Moses, Robbie" w:date="2023-02-23T02:31:00Z"/>
          <w:lang w:val="en-US"/>
        </w:rPr>
      </w:pPr>
    </w:p>
    <w:p w14:paraId="7CD56716" w14:textId="5FFECF63" w:rsidR="007467C0" w:rsidDel="00D71319" w:rsidRDefault="007467C0" w:rsidP="007467C0">
      <w:pPr>
        <w:pStyle w:val="Heading4"/>
        <w:rPr>
          <w:del w:id="3034" w:author="Moses, Robbie" w:date="2023-02-23T02:31:00Z"/>
          <w:lang w:val="en-US"/>
        </w:rPr>
      </w:pPr>
      <w:del w:id="3035"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3036" w:author="Moses, Robbie" w:date="2023-02-23T02:31:00Z"/>
        </w:rPr>
      </w:pPr>
      <w:del w:id="3037" w:author="Moses, Robbie" w:date="2023-02-23T02:31:00Z">
        <w:r w:rsidDel="00D71319">
          <w:delText xml:space="preserve">Order Custom Fields can be used in many different ways to allow analysts to collect data for the orders that </w:delText>
        </w:r>
      </w:del>
      <w:del w:id="3038" w:author="Moses, Robbie" w:date="2023-02-13T03:07:00Z">
        <w:r w:rsidDel="00E6108F">
          <w:delText xml:space="preserve">is </w:delText>
        </w:r>
      </w:del>
      <w:del w:id="3039" w:author="Moses, Robbie" w:date="2023-02-23T02:31:00Z">
        <w:r w:rsidDel="00D71319">
          <w:delText xml:space="preserve">not available </w:delText>
        </w:r>
      </w:del>
      <w:del w:id="3040" w:author="Moses, Robbie" w:date="2023-02-13T03:13:00Z">
        <w:r w:rsidDel="000B3D23">
          <w:delText xml:space="preserve">in </w:delText>
        </w:r>
      </w:del>
      <w:del w:id="3041"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3042" w:author="Moses, Robbie" w:date="2023-02-23T02:31:00Z"/>
        </w:rPr>
      </w:pPr>
      <w:del w:id="3043"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3044" w:author="Moses, Robbie" w:date="2023-02-23T02:31:00Z"/>
        </w:rPr>
      </w:pPr>
      <w:del w:id="3045"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3046" w:author="Moses, Robbie" w:date="2023-02-23T02:31:00Z"/>
          <w:lang w:eastAsia="x-none" w:bidi="ar-SA"/>
        </w:rPr>
      </w:pPr>
    </w:p>
    <w:p w14:paraId="134D3B4A" w14:textId="73878D8B" w:rsidR="007467C0" w:rsidDel="00D71319" w:rsidRDefault="007467C0" w:rsidP="007467C0">
      <w:pPr>
        <w:pStyle w:val="Caption"/>
        <w:rPr>
          <w:del w:id="3047" w:author="Moses, Robbie" w:date="2023-02-23T02:31:00Z"/>
          <w:lang w:val="en-US"/>
        </w:rPr>
      </w:pPr>
      <w:bookmarkStart w:id="3048" w:name="_Toc300309732"/>
      <w:bookmarkStart w:id="3049" w:name="_Toc74556721"/>
      <w:del w:id="3050"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82</w:delText>
        </w:r>
        <w:r w:rsidDel="00D71319">
          <w:rPr>
            <w:noProof/>
          </w:rPr>
          <w:fldChar w:fldCharType="end"/>
        </w:r>
        <w:r w:rsidDel="00D71319">
          <w:rPr>
            <w:lang w:val="en-US"/>
          </w:rPr>
          <w:delText>: Order Custom Field Definitions Description</w:delText>
        </w:r>
        <w:bookmarkEnd w:id="3048"/>
        <w:bookmarkEnd w:id="3049"/>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3051"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3052" w:author="Moses, Robbie" w:date="2023-02-23T02:31:00Z"/>
              </w:rPr>
              <w:pPrChange w:id="3053" w:author="Moses, Robbie" w:date="2023-02-23T04:13:00Z">
                <w:pPr>
                  <w:pStyle w:val="TableHeader"/>
                  <w:snapToGrid w:val="0"/>
                </w:pPr>
              </w:pPrChange>
            </w:pPr>
            <w:del w:id="3054"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3055" w:author="Moses, Robbie" w:date="2023-02-23T02:31:00Z"/>
              </w:rPr>
              <w:pPrChange w:id="3056" w:author="Moses, Robbie" w:date="2023-02-23T04:13:00Z">
                <w:pPr>
                  <w:pStyle w:val="TableHeader"/>
                  <w:snapToGrid w:val="0"/>
                </w:pPr>
              </w:pPrChange>
            </w:pPr>
            <w:del w:id="3057" w:author="Moses, Robbie" w:date="2023-02-23T02:31:00Z">
              <w:r w:rsidDel="00D71319">
                <w:delText>Description</w:delText>
              </w:r>
            </w:del>
          </w:p>
        </w:tc>
      </w:tr>
      <w:tr w:rsidR="007467C0" w:rsidDel="00D71319" w14:paraId="097836C8" w14:textId="16D9BBB6" w:rsidTr="006271D1">
        <w:trPr>
          <w:cantSplit/>
          <w:del w:id="3058"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3059" w:author="Moses, Robbie" w:date="2023-02-23T02:31:00Z"/>
                <w:b/>
                <w:bCs/>
              </w:rPr>
            </w:pPr>
            <w:del w:id="3060"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3061" w:author="Moses, Robbie" w:date="2023-02-23T02:31:00Z"/>
              </w:rPr>
            </w:pPr>
            <w:del w:id="3062" w:author="Moses, Robbie" w:date="2023-02-23T02:31:00Z">
              <w:r w:rsidDel="00D71319">
                <w:delText>Indicates the Order Custom Field ID</w:delText>
              </w:r>
            </w:del>
          </w:p>
        </w:tc>
      </w:tr>
      <w:tr w:rsidR="007467C0" w:rsidDel="00D71319" w14:paraId="4C79285A" w14:textId="3C0EA397" w:rsidTr="006271D1">
        <w:trPr>
          <w:cantSplit/>
          <w:del w:id="3063"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3064" w:author="Moses, Robbie" w:date="2023-02-23T02:31:00Z"/>
                <w:b/>
                <w:bCs/>
              </w:rPr>
            </w:pPr>
            <w:del w:id="3065"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3066" w:author="Moses, Robbie" w:date="2023-02-23T02:31:00Z"/>
              </w:rPr>
            </w:pPr>
            <w:del w:id="3067" w:author="Moses, Robbie" w:date="2023-02-23T02:31:00Z">
              <w:r w:rsidDel="00D71319">
                <w:delText xml:space="preserve">Indicates the Name of the Order Custom Field. This will be displayed to the user </w:delText>
              </w:r>
            </w:del>
            <w:del w:id="3068" w:author="Moses, Robbie" w:date="2023-02-13T03:07:00Z">
              <w:r w:rsidDel="00E6108F">
                <w:delText xml:space="preserve">in </w:delText>
              </w:r>
            </w:del>
            <w:del w:id="3069" w:author="Moses, Robbie" w:date="2023-02-23T02:31:00Z">
              <w:r w:rsidDel="00D71319">
                <w:delText xml:space="preserve">the order pages. </w:delText>
              </w:r>
            </w:del>
          </w:p>
        </w:tc>
      </w:tr>
      <w:tr w:rsidR="007467C0" w:rsidDel="00D71319" w14:paraId="4C5CCE4E" w14:textId="1992EA07" w:rsidTr="006271D1">
        <w:trPr>
          <w:cantSplit/>
          <w:del w:id="3070"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3071" w:author="Moses, Robbie" w:date="2023-02-23T02:31:00Z"/>
                <w:b/>
                <w:bCs/>
              </w:rPr>
            </w:pPr>
            <w:del w:id="3072"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3073" w:author="Moses, Robbie" w:date="2023-02-23T02:31:00Z"/>
              </w:rPr>
            </w:pPr>
            <w:del w:id="3074" w:author="Moses, Robbie" w:date="2023-02-23T02:31:00Z">
              <w:r w:rsidDel="00D71319">
                <w:delText>Describes the Order Custom Field is for. This field</w:delText>
              </w:r>
            </w:del>
            <w:del w:id="3075" w:author="Moses, Robbie" w:date="2023-02-13T03:08:00Z">
              <w:r w:rsidDel="00E6108F">
                <w:delText>s</w:delText>
              </w:r>
            </w:del>
            <w:del w:id="3076" w:author="Moses, Robbie" w:date="2023-02-23T02:31:00Z">
              <w:r w:rsidDel="00D71319">
                <w:delText xml:space="preserve"> will not be displayed on the order pages.</w:delText>
              </w:r>
            </w:del>
          </w:p>
        </w:tc>
      </w:tr>
      <w:tr w:rsidR="007467C0" w:rsidDel="00D71319" w14:paraId="05A96735" w14:textId="00804E04" w:rsidTr="006271D1">
        <w:trPr>
          <w:cantSplit/>
          <w:del w:id="3077"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3078" w:author="Moses, Robbie" w:date="2023-02-23T02:31:00Z"/>
                <w:b/>
                <w:bCs/>
              </w:rPr>
            </w:pPr>
            <w:del w:id="3079"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3080" w:author="Moses, Robbie" w:date="2023-02-23T02:31:00Z"/>
              </w:rPr>
            </w:pPr>
            <w:del w:id="3081"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3082" w:author="Moses, Robbie" w:date="2023-02-23T02:31:00Z"/>
              </w:rPr>
            </w:pPr>
            <w:del w:id="3083"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3084" w:author="Moses, Robbie" w:date="2023-02-23T02:31:00Z"/>
              </w:rPr>
            </w:pPr>
            <w:del w:id="3085" w:author="Moses, Robbie" w:date="2023-02-23T02:31:00Z">
              <w:r w:rsidRPr="00CE1129" w:rsidDel="00D71319">
                <w:rPr>
                  <w:b/>
                  <w:bCs/>
                </w:rPr>
                <w:delText>Optional –</w:delText>
              </w:r>
              <w:r w:rsidDel="00D71319">
                <w:delText xml:space="preserve"> </w:delText>
              </w:r>
            </w:del>
            <w:del w:id="3086" w:author="Moses, Robbie" w:date="2023-02-13T03:08:00Z">
              <w:r w:rsidDel="00E6108F">
                <w:delText xml:space="preserve">Is </w:delText>
              </w:r>
            </w:del>
            <w:del w:id="3087"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3088" w:author="Moses, Robbie" w:date="2023-02-23T02:31:00Z"/>
              </w:rPr>
            </w:pPr>
            <w:del w:id="3089" w:author="Moses, Robbie" w:date="2023-02-23T02:31:00Z">
              <w:r w:rsidRPr="00CE1129" w:rsidDel="00D71319">
                <w:rPr>
                  <w:b/>
                  <w:bCs/>
                </w:rPr>
                <w:delText>Required –</w:delText>
              </w:r>
              <w:r w:rsidDel="00D71319">
                <w:delText xml:space="preserve"> Requires that the value be specified </w:delText>
              </w:r>
            </w:del>
            <w:del w:id="3090" w:author="Moses, Robbie" w:date="2023-02-13T03:08:00Z">
              <w:r w:rsidDel="00E6108F">
                <w:delText xml:space="preserve">in order </w:delText>
              </w:r>
            </w:del>
            <w:del w:id="3091" w:author="Moses, Robbie" w:date="2023-02-23T02:31:00Z">
              <w:r w:rsidDel="00D71319">
                <w:delText>to complete the order</w:delText>
              </w:r>
            </w:del>
          </w:p>
        </w:tc>
      </w:tr>
      <w:tr w:rsidR="007467C0" w:rsidDel="00D71319" w14:paraId="0514D8BD" w14:textId="1C218E73" w:rsidTr="006271D1">
        <w:trPr>
          <w:cantSplit/>
          <w:del w:id="3092"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3093" w:author="Moses, Robbie" w:date="2023-02-23T02:31:00Z"/>
                <w:b/>
                <w:bCs/>
              </w:rPr>
            </w:pPr>
            <w:del w:id="3094"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3095" w:author="Moses, Robbie" w:date="2023-02-23T02:31:00Z"/>
              </w:rPr>
            </w:pPr>
            <w:del w:id="3096"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3097" w:author="Moses, Robbie" w:date="2023-02-23T02:31:00Z"/>
              </w:rPr>
            </w:pPr>
            <w:del w:id="3098"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3099" w:author="Moses, Robbie" w:date="2023-02-23T02:31:00Z"/>
              </w:rPr>
            </w:pPr>
            <w:del w:id="3100"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3101" w:author="Moses, Robbie" w:date="2023-02-13T03:08:00Z">
              <w:r w:rsidDel="00E6108F">
                <w:delText xml:space="preserve">comma </w:delText>
              </w:r>
            </w:del>
            <w:del w:id="3102" w:author="Moses, Robbie" w:date="2023-02-23T02:31:00Z">
              <w:r w:rsidDel="00D71319">
                <w:delText xml:space="preserve">separated list. </w:delText>
              </w:r>
            </w:del>
          </w:p>
          <w:p w14:paraId="3D62744F" w14:textId="563A782F" w:rsidR="007467C0" w:rsidDel="00D71319" w:rsidRDefault="007467C0" w:rsidP="00F208BC">
            <w:pPr>
              <w:pStyle w:val="TableListBullet"/>
              <w:rPr>
                <w:del w:id="3103" w:author="Moses, Robbie" w:date="2023-02-23T02:31:00Z"/>
              </w:rPr>
            </w:pPr>
            <w:del w:id="3104"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3105"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3106" w:author="Moses, Robbie" w:date="2023-02-23T02:31:00Z"/>
                <w:b/>
                <w:bCs/>
              </w:rPr>
            </w:pPr>
            <w:del w:id="3107"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3108" w:author="Moses, Robbie" w:date="2023-02-23T02:31:00Z"/>
              </w:rPr>
            </w:pPr>
            <w:del w:id="3109" w:author="Moses, Robbie" w:date="2023-02-23T02:31:00Z">
              <w:r w:rsidDel="00D71319">
                <w:delText>Indicates the maximum size of the field for Free Text fields</w:delText>
              </w:r>
            </w:del>
          </w:p>
        </w:tc>
      </w:tr>
      <w:tr w:rsidR="007467C0" w:rsidDel="00D71319" w14:paraId="67C7F25F" w14:textId="2C808CFF" w:rsidTr="006271D1">
        <w:trPr>
          <w:cantSplit/>
          <w:del w:id="3110"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3111" w:author="Moses, Robbie" w:date="2023-02-23T02:31:00Z"/>
                <w:b/>
                <w:bCs/>
              </w:rPr>
            </w:pPr>
            <w:del w:id="3112"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3113" w:author="Moses, Robbie" w:date="2023-02-23T02:31:00Z"/>
              </w:rPr>
            </w:pPr>
            <w:del w:id="3114"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3115"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3116" w:author="Moses, Robbie" w:date="2023-02-23T02:31:00Z"/>
                <w:b/>
                <w:bCs/>
              </w:rPr>
            </w:pPr>
            <w:del w:id="3117"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3118" w:author="Moses, Robbie" w:date="2023-02-23T02:31:00Z"/>
              </w:rPr>
            </w:pPr>
            <w:del w:id="3119" w:author="Moses, Robbie" w:date="2023-02-23T02:31:00Z">
              <w:r w:rsidDel="00D71319">
                <w:delText>Indicates the content (</w:delText>
              </w:r>
            </w:del>
            <w:del w:id="3120" w:author="Moses, Robbie" w:date="2023-02-13T03:09:00Z">
              <w:r w:rsidDel="00E6108F">
                <w:delText xml:space="preserve">comma </w:delText>
              </w:r>
            </w:del>
            <w:del w:id="3121"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3122"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3123" w:author="Moses, Robbie" w:date="2023-02-23T02:31:00Z"/>
                <w:b/>
                <w:bCs/>
              </w:rPr>
            </w:pPr>
            <w:del w:id="3124"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3125" w:author="Moses, Robbie" w:date="2023-02-23T02:31:00Z"/>
              </w:rPr>
            </w:pPr>
            <w:del w:id="3126"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3127"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3128" w:author="Moses, Robbie" w:date="2023-02-23T02:31:00Z"/>
                <w:b/>
                <w:bCs/>
              </w:rPr>
            </w:pPr>
            <w:del w:id="3129"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3130" w:author="Moses, Robbie" w:date="2023-02-23T02:31:00Z"/>
              </w:rPr>
            </w:pPr>
            <w:del w:id="3131" w:author="Moses, Robbie" w:date="2023-02-23T02:31:00Z">
              <w:r w:rsidDel="00D71319">
                <w:delText>Saves changes made during editing.</w:delText>
              </w:r>
            </w:del>
          </w:p>
        </w:tc>
      </w:tr>
      <w:tr w:rsidR="007467C0" w:rsidDel="00D71319" w14:paraId="2298B59C" w14:textId="4E9937E5" w:rsidTr="006271D1">
        <w:trPr>
          <w:cantSplit/>
          <w:del w:id="3132"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3133" w:author="Moses, Robbie" w:date="2023-02-23T02:31:00Z"/>
                <w:b/>
                <w:bCs/>
              </w:rPr>
            </w:pPr>
            <w:del w:id="3134"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3135" w:author="Moses, Robbie" w:date="2023-02-23T02:31:00Z"/>
              </w:rPr>
            </w:pPr>
            <w:del w:id="3136"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3137" w:author="Moses, Robbie" w:date="2023-02-23T02:31:00Z"/>
          <w:color w:val="9BBB59"/>
          <w:lang w:val="en-US"/>
        </w:rPr>
      </w:pPr>
      <w:del w:id="3138"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3139" w:author="Moses, Robbie" w:date="2023-02-23T02:31:00Z"/>
          <w:lang w:eastAsia="x-none" w:bidi="ar-SA"/>
        </w:rPr>
      </w:pPr>
    </w:p>
    <w:p w14:paraId="2D69B5A5" w14:textId="2D98D91F" w:rsidR="007467C0" w:rsidDel="00D71319" w:rsidRDefault="007467C0" w:rsidP="007467C0">
      <w:pPr>
        <w:pStyle w:val="Heading4"/>
        <w:rPr>
          <w:del w:id="3140" w:author="Moses, Robbie" w:date="2023-02-23T02:31:00Z"/>
          <w:lang w:val="en-US"/>
        </w:rPr>
      </w:pPr>
      <w:del w:id="3141"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3142" w:author="Moses, Robbie" w:date="2023-02-23T02:31:00Z"/>
        </w:rPr>
      </w:pPr>
      <w:del w:id="3143" w:author="Moses, Robbie" w:date="2023-02-23T02:31:00Z">
        <w:r w:rsidDel="00D71319">
          <w:delText xml:space="preserve">In order to allow Order Custom Fields to apply to a particular type of order and/or cashpoint type, the Order Custom Fields can be associated </w:delText>
        </w:r>
      </w:del>
      <w:del w:id="3144" w:author="Moses, Robbie" w:date="2023-02-13T03:13:00Z">
        <w:r w:rsidDel="0040636D">
          <w:delText xml:space="preserve">to </w:delText>
        </w:r>
      </w:del>
      <w:del w:id="3145"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3146" w:author="Moses, Robbie" w:date="2023-02-23T02:31:00Z"/>
        </w:rPr>
      </w:pPr>
      <w:del w:id="3147"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3148" w:author="Moses, Robbie" w:date="2023-02-23T02:31:00Z"/>
          <w:lang w:val="en-US"/>
        </w:rPr>
      </w:pPr>
      <w:bookmarkStart w:id="3149" w:name="_Toc300309733"/>
      <w:bookmarkStart w:id="3150" w:name="_Toc74556722"/>
      <w:del w:id="3151"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83</w:delText>
        </w:r>
        <w:r w:rsidDel="00D71319">
          <w:rPr>
            <w:noProof/>
          </w:rPr>
          <w:fldChar w:fldCharType="end"/>
        </w:r>
        <w:r w:rsidDel="00D71319">
          <w:rPr>
            <w:lang w:val="en-US"/>
          </w:rPr>
          <w:delText>: Custom Field To Order Description</w:delText>
        </w:r>
        <w:bookmarkEnd w:id="3149"/>
        <w:bookmarkEnd w:id="3150"/>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3152"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3153" w:author="Moses, Robbie" w:date="2023-02-23T02:31:00Z"/>
              </w:rPr>
              <w:pPrChange w:id="3154" w:author="Moses, Robbie" w:date="2023-02-23T04:13:00Z">
                <w:pPr>
                  <w:pStyle w:val="TableHeader"/>
                  <w:snapToGrid w:val="0"/>
                </w:pPr>
              </w:pPrChange>
            </w:pPr>
            <w:del w:id="3155"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3156" w:author="Moses, Robbie" w:date="2023-02-23T02:31:00Z"/>
              </w:rPr>
              <w:pPrChange w:id="3157" w:author="Moses, Robbie" w:date="2023-02-23T04:13:00Z">
                <w:pPr>
                  <w:pStyle w:val="TableHeader"/>
                  <w:snapToGrid w:val="0"/>
                </w:pPr>
              </w:pPrChange>
            </w:pPr>
            <w:del w:id="3158" w:author="Moses, Robbie" w:date="2023-02-23T02:31:00Z">
              <w:r w:rsidDel="00D71319">
                <w:delText>Description</w:delText>
              </w:r>
            </w:del>
          </w:p>
        </w:tc>
      </w:tr>
      <w:tr w:rsidR="007467C0" w:rsidDel="00D71319" w14:paraId="22A8141B" w14:textId="5A0F46DB" w:rsidTr="006271D1">
        <w:trPr>
          <w:cantSplit/>
          <w:del w:id="3159"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3160" w:author="Moses, Robbie" w:date="2023-02-23T02:31:00Z"/>
                <w:b/>
                <w:bCs/>
              </w:rPr>
            </w:pPr>
            <w:del w:id="3161"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3162" w:author="Moses, Robbie" w:date="2023-02-23T02:31:00Z"/>
              </w:rPr>
            </w:pPr>
            <w:del w:id="3163"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3164"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3165" w:author="Moses, Robbie" w:date="2023-02-23T02:31:00Z"/>
                <w:b/>
                <w:bCs/>
              </w:rPr>
            </w:pPr>
            <w:del w:id="3166"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3167" w:author="Moses, Robbie" w:date="2023-02-23T02:31:00Z"/>
              </w:rPr>
            </w:pPr>
            <w:del w:id="3168" w:author="Moses, Robbie" w:date="2023-02-23T02:31:00Z">
              <w:r w:rsidDel="00D71319">
                <w:delText>Saves changes made during the editing process</w:delText>
              </w:r>
            </w:del>
          </w:p>
        </w:tc>
      </w:tr>
      <w:tr w:rsidR="007467C0" w:rsidDel="00D71319" w14:paraId="745D4F81" w14:textId="46F826D0" w:rsidTr="006271D1">
        <w:trPr>
          <w:cantSplit/>
          <w:del w:id="3169"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3170" w:author="Moses, Robbie" w:date="2023-02-23T02:31:00Z"/>
                <w:b/>
                <w:bCs/>
              </w:rPr>
            </w:pPr>
            <w:del w:id="3171"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3172" w:author="Moses, Robbie" w:date="2023-02-23T02:31:00Z"/>
              </w:rPr>
            </w:pPr>
            <w:del w:id="3173" w:author="Moses, Robbie" w:date="2023-02-23T02:31:00Z">
              <w:r w:rsidDel="00D71319">
                <w:delText>Cancels any changes made during the editing process</w:delText>
              </w:r>
            </w:del>
          </w:p>
        </w:tc>
      </w:tr>
      <w:tr w:rsidR="007467C0" w:rsidDel="00D71319" w14:paraId="2DEAEBBD" w14:textId="586D69B1" w:rsidTr="006271D1">
        <w:trPr>
          <w:cantSplit/>
          <w:del w:id="3174"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3175" w:author="Moses, Robbie" w:date="2023-02-23T02:31:00Z"/>
                <w:b/>
                <w:bCs/>
              </w:rPr>
            </w:pPr>
            <w:del w:id="3176"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3177" w:author="Moses, Robbie" w:date="2023-02-23T02:31:00Z"/>
              </w:rPr>
            </w:pPr>
            <w:del w:id="3178" w:author="Moses, Robbie" w:date="2023-02-13T03:13:00Z">
              <w:r w:rsidDel="0040636D">
                <w:delText>In order t</w:delText>
              </w:r>
            </w:del>
            <w:del w:id="3179"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3180" w:name="_System(Cashpoint_Synchronization"/>
      <w:bookmarkStart w:id="3181" w:name="_Toc74556417"/>
      <w:bookmarkStart w:id="3182" w:name="_Toc127491607"/>
      <w:bookmarkEnd w:id="3180"/>
      <w:del w:id="3183" w:author="Moses, Robbie" w:date="2023-02-23T04:13:00Z">
        <w:r w:rsidDel="00E12A0B">
          <w:delText>System</w:delText>
        </w:r>
      </w:del>
      <w:bookmarkStart w:id="3184" w:name="_Toc128021141"/>
      <w:ins w:id="3185" w:author="Moses, Robbie" w:date="2023-02-23T04:13:00Z">
        <w:r w:rsidR="00E12A0B">
          <w:t>Maintenance</w:t>
        </w:r>
      </w:ins>
      <w:r>
        <w:rPr>
          <w:rFonts w:ascii="Wingdings" w:hAnsi="Wingdings"/>
        </w:rPr>
        <w:t></w:t>
      </w:r>
      <w:r>
        <w:t>Cashpoint Synchronization</w:t>
      </w:r>
      <w:bookmarkEnd w:id="2874"/>
      <w:bookmarkEnd w:id="2875"/>
      <w:bookmarkEnd w:id="3181"/>
      <w:bookmarkEnd w:id="3182"/>
      <w:bookmarkEnd w:id="3184"/>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3186" w:author="Moses, Robbie" w:date="2023-02-13T03:13:00Z">
        <w:r w:rsidDel="0040636D">
          <w:delText xml:space="preserve">one </w:delText>
        </w:r>
      </w:del>
      <w:ins w:id="3187"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3188"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31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48301C">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3189" w:author="Moses, Robbie" w:date="2023-02-13T03:13:00Z">
              <w:r w:rsidRPr="00FB292A" w:rsidDel="0040636D">
                <w:delText xml:space="preserve">in order </w:delText>
              </w:r>
            </w:del>
            <w:r w:rsidRPr="00FB292A">
              <w:t xml:space="preserve">to proceed with </w:t>
            </w:r>
            <w:del w:id="3190"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3191"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3192"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3193"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3194"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lastRenderedPageBreak/>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3195"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3196"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3197" w:author="Moses, Robbie" w:date="2023-02-23T05:10:00Z"/>
        </w:rPr>
      </w:pPr>
      <w:r w:rsidRPr="00326CDA">
        <w:t xml:space="preserve">Return To:  </w:t>
      </w:r>
      <w:del w:id="3198"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3199" w:author="Moses, Robbie" w:date="2023-02-23T05:10:00Z">
        <w:r w:rsidR="00904467">
          <w:fldChar w:fldCharType="begin"/>
        </w:r>
        <w:r w:rsidR="00904467">
          <w:instrText xml:space="preserve"> REF _Ref128021343 \h </w:instrText>
        </w:r>
      </w:ins>
      <w:r w:rsidR="00904467">
        <w:fldChar w:fldCharType="separate"/>
      </w:r>
      <w:ins w:id="3200"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3201" w:author="Moses, Robbie" w:date="2023-02-23T05:10:00Z"/>
        </w:rPr>
      </w:pPr>
    </w:p>
    <w:p w14:paraId="49DE3B03" w14:textId="42183E06" w:rsidR="007467C0" w:rsidDel="000C7B63" w:rsidRDefault="007467C0">
      <w:pPr>
        <w:pStyle w:val="TopofSection"/>
        <w:rPr>
          <w:del w:id="3202" w:author="Moses, Robbie" w:date="2023-02-23T04:07:00Z"/>
        </w:rPr>
        <w:pPrChange w:id="3203" w:author="Moses, Robbie" w:date="2023-02-23T05:10:00Z">
          <w:pPr>
            <w:pStyle w:val="Heading3"/>
          </w:pPr>
        </w:pPrChange>
      </w:pPr>
      <w:bookmarkStart w:id="3204" w:name="_Ref246140026"/>
      <w:bookmarkStart w:id="3205" w:name="_Toc74556418"/>
      <w:bookmarkStart w:id="3206" w:name="_Toc127491608"/>
      <w:del w:id="3207" w:author="Moses, Robbie" w:date="2023-02-23T04:07:00Z">
        <w:r w:rsidDel="000C7B63">
          <w:delText>System</w:delText>
        </w:r>
        <w:r w:rsidDel="000C7B63">
          <w:rPr>
            <w:rFonts w:ascii="Wingdings" w:hAnsi="Wingdings"/>
          </w:rPr>
          <w:delText></w:delText>
        </w:r>
        <w:r w:rsidDel="000C7B63">
          <w:delText>Calendar Refresh</w:delText>
        </w:r>
        <w:bookmarkEnd w:id="3204"/>
        <w:bookmarkEnd w:id="3205"/>
        <w:bookmarkEnd w:id="3206"/>
      </w:del>
    </w:p>
    <w:p w14:paraId="6D8ACA50" w14:textId="4EC62C33" w:rsidR="007467C0" w:rsidDel="000C7B63" w:rsidRDefault="007467C0">
      <w:pPr>
        <w:pStyle w:val="TopofSection"/>
        <w:rPr>
          <w:del w:id="3208" w:author="Moses, Robbie" w:date="2023-02-23T04:07:00Z"/>
        </w:rPr>
        <w:pPrChange w:id="3209" w:author="Moses, Robbie" w:date="2023-02-23T05:10:00Z">
          <w:pPr>
            <w:pStyle w:val="BodyText"/>
          </w:pPr>
        </w:pPrChange>
      </w:pPr>
      <w:del w:id="3210"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3211" w:author="Moses, Robbie" w:date="2023-02-23T04:07:00Z"/>
        </w:rPr>
        <w:pPrChange w:id="3212" w:author="Moses, Robbie" w:date="2023-02-23T05:10:00Z">
          <w:pPr>
            <w:pStyle w:val="BodyText"/>
          </w:pPr>
        </w:pPrChange>
      </w:pPr>
      <w:del w:id="3213" w:author="Moses, Robbie" w:date="2023-02-23T04:07:00Z">
        <w:r w:rsidDel="000C7B63">
          <w:delText xml:space="preserve">The Cashpoint synchronization is a </w:delText>
        </w:r>
      </w:del>
      <w:del w:id="3214" w:author="Moses, Robbie" w:date="2023-02-13T03:14:00Z">
        <w:r w:rsidDel="00913ED2">
          <w:delText xml:space="preserve">one </w:delText>
        </w:r>
      </w:del>
      <w:del w:id="3215"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3216" w:author="Moses, Robbie" w:date="2023-02-23T04:07:00Z"/>
        </w:rPr>
        <w:pPrChange w:id="3217" w:author="Moses, Robbie" w:date="2023-02-23T05:10:00Z">
          <w:pPr>
            <w:pStyle w:val="Caption"/>
          </w:pPr>
        </w:pPrChange>
      </w:pPr>
      <w:bookmarkStart w:id="3218" w:name="_Toc74556494"/>
      <w:del w:id="3219"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3218"/>
      </w:del>
    </w:p>
    <w:p w14:paraId="6320BDEC" w14:textId="6E76F662" w:rsidR="007467C0" w:rsidDel="000C7B63" w:rsidRDefault="007467C0">
      <w:pPr>
        <w:pStyle w:val="TopofSection"/>
        <w:rPr>
          <w:del w:id="3220" w:author="Moses, Robbie" w:date="2023-02-23T04:06:00Z"/>
        </w:rPr>
        <w:pPrChange w:id="3221" w:author="Moses, Robbie" w:date="2023-02-23T05:10:00Z">
          <w:pPr>
            <w:jc w:val="center"/>
          </w:pPr>
        </w:pPrChange>
      </w:pPr>
      <w:del w:id="3222" w:author="Moses, Robbie" w:date="2023-02-22T06:39:00Z">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3223" w:author="Moses, Robbie" w:date="2023-02-23T04:07:00Z"/>
        </w:rPr>
        <w:pPrChange w:id="3224" w:author="Moses, Robbie" w:date="2023-02-23T05:10:00Z">
          <w:pPr>
            <w:pStyle w:val="Caption"/>
          </w:pPr>
        </w:pPrChange>
      </w:pPr>
      <w:bookmarkStart w:id="3225" w:name="_Toc74556724"/>
      <w:del w:id="3226"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3225"/>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3227"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3228" w:author="Moses, Robbie" w:date="2023-02-23T04:07:00Z"/>
              </w:rPr>
              <w:pPrChange w:id="3229" w:author="Moses, Robbie" w:date="2023-02-23T05:10:00Z">
                <w:pPr>
                  <w:pStyle w:val="TableHeader"/>
                </w:pPr>
              </w:pPrChange>
            </w:pPr>
            <w:del w:id="3230"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3231" w:author="Moses, Robbie" w:date="2023-02-23T04:07:00Z"/>
              </w:rPr>
              <w:pPrChange w:id="3232" w:author="Moses, Robbie" w:date="2023-02-23T05:10:00Z">
                <w:pPr>
                  <w:pStyle w:val="TableHeader"/>
                </w:pPr>
              </w:pPrChange>
            </w:pPr>
            <w:del w:id="3233" w:author="Moses, Robbie" w:date="2023-02-23T04:07:00Z">
              <w:r w:rsidDel="000C7B63">
                <w:delText>Description</w:delText>
              </w:r>
            </w:del>
          </w:p>
        </w:tc>
      </w:tr>
      <w:tr w:rsidR="007467C0" w:rsidDel="000C7B63" w14:paraId="06E0F8C3" w14:textId="7C404C70" w:rsidTr="006271D1">
        <w:trPr>
          <w:cantSplit/>
          <w:del w:id="3234"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3235" w:author="Moses, Robbie" w:date="2023-02-23T04:07:00Z"/>
                <w:b/>
                <w:bCs/>
              </w:rPr>
              <w:pPrChange w:id="3236" w:author="Moses, Robbie" w:date="2023-02-23T05:10:00Z">
                <w:pPr>
                  <w:pStyle w:val="TableBody"/>
                </w:pPr>
              </w:pPrChange>
            </w:pPr>
            <w:del w:id="3237"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3238" w:author="Moses, Robbie" w:date="2023-02-23T04:07:00Z"/>
              </w:rPr>
              <w:pPrChange w:id="3239" w:author="Moses, Robbie" w:date="2023-02-23T05:10:00Z">
                <w:pPr>
                  <w:pStyle w:val="TableBody"/>
                </w:pPr>
              </w:pPrChange>
            </w:pPr>
            <w:del w:id="3240"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3241"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3242" w:author="Moses, Robbie" w:date="2023-02-23T04:07:00Z"/>
                <w:b/>
                <w:bCs/>
              </w:rPr>
              <w:pPrChange w:id="3243" w:author="Moses, Robbie" w:date="2023-02-23T05:10:00Z">
                <w:pPr>
                  <w:pStyle w:val="TableBody"/>
                </w:pPr>
              </w:pPrChange>
            </w:pPr>
            <w:del w:id="3244"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3245" w:author="Moses, Robbie" w:date="2023-02-23T04:07:00Z"/>
              </w:rPr>
              <w:pPrChange w:id="3246" w:author="Moses, Robbie" w:date="2023-02-23T05:10:00Z">
                <w:pPr>
                  <w:pStyle w:val="TableBody"/>
                </w:pPr>
              </w:pPrChange>
            </w:pPr>
            <w:del w:id="3247" w:author="Moses, Robbie" w:date="2023-02-23T04:07:00Z">
              <w:r w:rsidRPr="00FB292A" w:rsidDel="000C7B63">
                <w:delText xml:space="preserve">The Vault </w:delText>
              </w:r>
            </w:del>
            <w:del w:id="3248" w:author="Moses, Robbie" w:date="2023-02-13T03:47:00Z">
              <w:r w:rsidRPr="00FB292A" w:rsidDel="00FF6652">
                <w:delText xml:space="preserve">that </w:delText>
              </w:r>
            </w:del>
            <w:del w:id="3249" w:author="Moses, Robbie" w:date="2023-02-23T04:07:00Z">
              <w:r w:rsidRPr="00FB292A" w:rsidDel="000C7B63">
                <w:delText>is associated with a calendar that has changed</w:delText>
              </w:r>
            </w:del>
          </w:p>
        </w:tc>
      </w:tr>
      <w:tr w:rsidR="007467C0" w:rsidDel="000C7B63" w14:paraId="17506DF3" w14:textId="1F19A1EA" w:rsidTr="006271D1">
        <w:trPr>
          <w:cantSplit/>
          <w:del w:id="3250"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3251" w:author="Moses, Robbie" w:date="2023-02-23T04:07:00Z"/>
                <w:b/>
                <w:bCs/>
              </w:rPr>
              <w:pPrChange w:id="3252" w:author="Moses, Robbie" w:date="2023-02-23T05:10:00Z">
                <w:pPr>
                  <w:pStyle w:val="TableBody"/>
                </w:pPr>
              </w:pPrChange>
            </w:pPr>
            <w:del w:id="3253"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3254" w:author="Moses, Robbie" w:date="2023-02-23T04:07:00Z"/>
              </w:rPr>
              <w:pPrChange w:id="3255" w:author="Moses, Robbie" w:date="2023-02-23T05:10:00Z">
                <w:pPr>
                  <w:pStyle w:val="TableBody"/>
                </w:pPr>
              </w:pPrChange>
            </w:pPr>
            <w:del w:id="3256"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3257"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3258" w:author="Moses, Robbie" w:date="2023-02-23T04:07:00Z"/>
                <w:b/>
                <w:bCs/>
              </w:rPr>
              <w:pPrChange w:id="3259" w:author="Moses, Robbie" w:date="2023-02-23T05:10:00Z">
                <w:pPr>
                  <w:pStyle w:val="TableBody"/>
                </w:pPr>
              </w:pPrChange>
            </w:pPr>
            <w:del w:id="3260"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3261" w:author="Moses, Robbie" w:date="2023-02-23T04:07:00Z"/>
              </w:rPr>
              <w:pPrChange w:id="3262" w:author="Moses, Robbie" w:date="2023-02-23T05:10:00Z">
                <w:pPr>
                  <w:pStyle w:val="TableBody"/>
                </w:pPr>
              </w:pPrChange>
            </w:pPr>
            <w:del w:id="3263"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3264" w:author="Moses, Robbie" w:date="2023-02-23T04:07:00Z"/>
        </w:rPr>
      </w:pPr>
      <w:del w:id="3265"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3266" w:author="Moses, Robbie" w:date="2023-02-23T05:10:00Z">
          <w:pPr>
            <w:pStyle w:val="BodyText"/>
          </w:pPr>
        </w:pPrChange>
      </w:pPr>
    </w:p>
    <w:p w14:paraId="04E9C8C9" w14:textId="52C996FB" w:rsidR="007467C0" w:rsidRDefault="007467C0" w:rsidP="00F95357">
      <w:pPr>
        <w:pStyle w:val="Heading3"/>
      </w:pPr>
      <w:bookmarkStart w:id="3267" w:name="_Ref231730863"/>
      <w:bookmarkStart w:id="3268" w:name="_Toc256529021"/>
      <w:bookmarkStart w:id="3269" w:name="_Toc74556419"/>
      <w:bookmarkStart w:id="3270" w:name="_Toc127491609"/>
      <w:del w:id="3271" w:author="Moses, Robbie" w:date="2023-02-23T04:15:00Z">
        <w:r w:rsidDel="0048301C">
          <w:delText>System</w:delText>
        </w:r>
      </w:del>
      <w:bookmarkStart w:id="3272" w:name="_Toc128021142"/>
      <w:ins w:id="3273" w:author="Moses, Robbie" w:date="2023-02-23T04:15:00Z">
        <w:r w:rsidR="0048301C">
          <w:t>Maintenance</w:t>
        </w:r>
      </w:ins>
      <w:r>
        <w:rPr>
          <w:rFonts w:ascii="Wingdings" w:hAnsi="Wingdings"/>
        </w:rPr>
        <w:t></w:t>
      </w:r>
      <w:r>
        <w:t xml:space="preserve">Audit </w:t>
      </w:r>
      <w:ins w:id="3274" w:author="Moses, Robbie" w:date="2023-02-23T04:15:00Z">
        <w:r w:rsidR="00C9007B">
          <w:t xml:space="preserve">Log </w:t>
        </w:r>
      </w:ins>
      <w:del w:id="3275" w:author="Moses, Robbie" w:date="2023-02-23T04:15:00Z">
        <w:r w:rsidDel="0048301C">
          <w:delText xml:space="preserve">Log </w:delText>
        </w:r>
      </w:del>
      <w:r>
        <w:t>Browser</w:t>
      </w:r>
      <w:bookmarkEnd w:id="3267"/>
      <w:bookmarkEnd w:id="3268"/>
      <w:bookmarkEnd w:id="3269"/>
      <w:bookmarkEnd w:id="3270"/>
      <w:bookmarkEnd w:id="3272"/>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3276" w:name="_Toc256528919"/>
      <w:bookmarkStart w:id="3277" w:name="_Toc74556495"/>
      <w:bookmarkStart w:id="3278" w:name="_Toc128022172"/>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3276"/>
      <w:bookmarkEnd w:id="3277"/>
      <w:bookmarkEnd w:id="3278"/>
    </w:p>
    <w:p w14:paraId="255EED22" w14:textId="01B39921" w:rsidR="007467C0" w:rsidRDefault="007467C0" w:rsidP="00585A31">
      <w:pPr>
        <w:jc w:val="center"/>
      </w:pPr>
      <w:del w:id="3279"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280"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3281" w:name="_Toc256528743"/>
      <w:bookmarkStart w:id="3282"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3281"/>
      <w:bookmarkEnd w:id="32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48301C">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3283" w:author="Moses, Robbie" w:date="2023-02-13T03:48:00Z">
              <w:r w:rsidRPr="00FB292A" w:rsidDel="003672DE">
                <w:delText xml:space="preserve">case </w:delText>
              </w:r>
            </w:del>
            <w:ins w:id="3284"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lastRenderedPageBreak/>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3285" w:author="Moses, Robbie" w:date="2023-02-13T03:48:00Z">
              <w:r w:rsidRPr="00FB292A" w:rsidDel="00C77438">
                <w:delText xml:space="preserve">is </w:delText>
              </w:r>
            </w:del>
            <w:ins w:id="3286" w:author="Moses, Robbie" w:date="2023-02-13T03:49:00Z">
              <w:r w:rsidR="00C77438">
                <w:t>is</w:t>
              </w:r>
            </w:ins>
            <w:ins w:id="3287" w:author="Moses, Robbie" w:date="2023-02-13T03:48:00Z">
              <w:r w:rsidR="00C77438" w:rsidRPr="00FB292A">
                <w:t xml:space="preserve"> </w:t>
              </w:r>
            </w:ins>
            <w:r w:rsidRPr="00FB292A">
              <w:t xml:space="preserve">able to enter </w:t>
            </w:r>
            <w:del w:id="3288" w:author="Moses, Robbie" w:date="2023-02-13T03:48:00Z">
              <w:r w:rsidRPr="00FB292A" w:rsidDel="00C77438">
                <w:delText xml:space="preserve">a </w:delText>
              </w:r>
            </w:del>
            <w:r w:rsidRPr="00FB292A">
              <w:t>the date, the date/time, or leave the field blank. Leaving the field blank will return all rows. For instance</w:t>
            </w:r>
            <w:ins w:id="3289" w:author="Moses, Robbie" w:date="2023-02-13T03:49:00Z">
              <w:r w:rsidR="00A42477">
                <w:t>,</w:t>
              </w:r>
            </w:ins>
            <w:r w:rsidRPr="00FB292A">
              <w:t xml:space="preserve"> if the user wanted all records after June 1, 2009</w:t>
            </w:r>
            <w:ins w:id="3290"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3291" w:author="Moses, Robbie" w:date="2023-02-13T03:49:00Z">
              <w:r w:rsidRPr="00FB292A" w:rsidDel="00A42477">
                <w:delText xml:space="preserve"> </w:delText>
              </w:r>
            </w:del>
            <w:r w:rsidRPr="00FB292A">
              <w:t>: June 1, 2009</w:t>
            </w:r>
            <w:ins w:id="3292" w:author="Moses, Robbie" w:date="2023-02-13T03:49:00Z">
              <w:r w:rsidR="00A42477">
                <w:t>,</w:t>
              </w:r>
            </w:ins>
            <w:r w:rsidRPr="00FB292A">
              <w:t xml:space="preserve"> at 3:15</w:t>
            </w:r>
            <w:ins w:id="3293"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3294" w:name="_Toc256528920"/>
      <w:bookmarkStart w:id="3295" w:name="_Toc74556496"/>
      <w:bookmarkStart w:id="3296"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3294"/>
      <w:bookmarkEnd w:id="3295"/>
      <w:bookmarkEnd w:id="3296"/>
    </w:p>
    <w:p w14:paraId="117E9C35" w14:textId="77777777" w:rsidR="007467C0" w:rsidRDefault="007467C0" w:rsidP="00585A31">
      <w:pPr>
        <w:jc w:val="center"/>
      </w:pPr>
      <w:commentRangeStart w:id="3297"/>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3297"/>
      <w:r w:rsidR="00FF7317">
        <w:rPr>
          <w:rStyle w:val="CommentReference"/>
        </w:rPr>
        <w:commentReference w:id="3297"/>
      </w:r>
    </w:p>
    <w:p w14:paraId="413B68C8" w14:textId="77777777" w:rsidR="007467C0" w:rsidRPr="0096772F" w:rsidRDefault="007467C0" w:rsidP="007467C0">
      <w:pPr>
        <w:pStyle w:val="Caption"/>
        <w:rPr>
          <w:lang w:val="en-US"/>
        </w:rPr>
      </w:pPr>
      <w:bookmarkStart w:id="3298" w:name="_Toc256528744"/>
      <w:bookmarkStart w:id="3299"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3298"/>
      <w:bookmarkEnd w:id="32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48301C">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3300"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3301"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3302"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3303" w:author="Moses, Robbie" w:date="2023-02-13T03:50:00Z">
              <w:r w:rsidRPr="00FB292A" w:rsidDel="008210AD">
                <w:delText xml:space="preserve">brink </w:delText>
              </w:r>
            </w:del>
            <w:ins w:id="3304"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lastRenderedPageBreak/>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3305"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3306"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3307"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3308"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3309"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3310" w:name="_Toc256528921"/>
      <w:bookmarkStart w:id="3311" w:name="_Toc74556497"/>
      <w:bookmarkStart w:id="3312" w:name="_Toc128022174"/>
      <w:r>
        <w:lastRenderedPageBreak/>
        <w:t xml:space="preserve">Figure </w:t>
      </w:r>
      <w:r>
        <w:fldChar w:fldCharType="begin"/>
      </w:r>
      <w:r>
        <w:instrText xml:space="preserve"> SEQ Figure \* ARABIC </w:instrText>
      </w:r>
      <w:r>
        <w:fldChar w:fldCharType="separate"/>
      </w:r>
      <w:r>
        <w:rPr>
          <w:noProof/>
        </w:rPr>
        <w:t>65</w:t>
      </w:r>
      <w:r>
        <w:fldChar w:fldCharType="end"/>
      </w:r>
      <w:r>
        <w:t xml:space="preserve">: </w:t>
      </w:r>
      <w:bookmarkEnd w:id="3310"/>
      <w:r>
        <w:t>Audit Log Browser Transaction Detail Page</w:t>
      </w:r>
      <w:bookmarkEnd w:id="3311"/>
      <w:bookmarkEnd w:id="3312"/>
    </w:p>
    <w:p w14:paraId="7519A607" w14:textId="77777777" w:rsidR="007467C0" w:rsidRPr="000F70FA" w:rsidRDefault="007467C0" w:rsidP="00A25048">
      <w:pPr>
        <w:jc w:val="center"/>
      </w:pPr>
      <w:commentRangeStart w:id="3313"/>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commentRangeEnd w:id="3313"/>
      <w:r w:rsidR="007A45F8">
        <w:rPr>
          <w:rStyle w:val="CommentReference"/>
        </w:rPr>
        <w:commentReference w:id="3313"/>
      </w:r>
    </w:p>
    <w:p w14:paraId="74034623" w14:textId="77777777" w:rsidR="007467C0" w:rsidRDefault="007467C0" w:rsidP="007467C0">
      <w:pPr>
        <w:pStyle w:val="Caption"/>
      </w:pPr>
      <w:bookmarkStart w:id="3314" w:name="_Toc256528745"/>
      <w:bookmarkStart w:id="3315"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3314"/>
      <w:bookmarkEnd w:id="33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48301C">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3316" w:author="Moses, Robbie" w:date="2023-02-13T03:51:00Z"/>
                <w:b/>
                <w:bCs/>
              </w:rPr>
            </w:pPr>
            <w:r w:rsidRPr="00FB292A">
              <w:t xml:space="preserve">Parameters executed at </w:t>
            </w:r>
            <w:ins w:id="3317"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3318"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3319" w:author="Moses, Robbie" w:date="2023-02-13T03:51:00Z">
              <w:r w:rsidR="00216A23">
                <w:t xml:space="preserve">the </w:t>
              </w:r>
            </w:ins>
            <w:r w:rsidRPr="00FB292A">
              <w:t xml:space="preserve">system administrator configures </w:t>
            </w:r>
            <w:del w:id="3320"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3321"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3322" w:author="Moses, Robbie" w:date="2023-02-23T05:10:00Z">
        <w:r w:rsidR="00904467">
          <w:fldChar w:fldCharType="begin"/>
        </w:r>
        <w:r w:rsidR="00904467">
          <w:instrText xml:space="preserve"> REF _Ref128021343 \h </w:instrText>
        </w:r>
      </w:ins>
      <w:r w:rsidR="00904467">
        <w:fldChar w:fldCharType="separate"/>
      </w:r>
      <w:ins w:id="3323"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3324" w:name="_Ref246140029"/>
      <w:bookmarkStart w:id="3325" w:name="_Toc74556420"/>
      <w:bookmarkStart w:id="3326" w:name="_Toc127491610"/>
      <w:bookmarkStart w:id="3327" w:name="_Toc128021143"/>
      <w:del w:id="3328" w:author="Moses, Robbie" w:date="2023-02-23T05:12:00Z">
        <w:r w:rsidDel="00975E45">
          <w:delText>System</w:delText>
        </w:r>
      </w:del>
      <w:ins w:id="3329" w:author="Moses, Robbie" w:date="2023-02-23T05:12:00Z">
        <w:r w:rsidR="00975E45">
          <w:t>Main</w:t>
        </w:r>
        <w:r w:rsidR="00C15C79">
          <w:t>tenance</w:t>
        </w:r>
      </w:ins>
      <w:r>
        <w:rPr>
          <w:rFonts w:ascii="Wingdings" w:hAnsi="Wingdings"/>
        </w:rPr>
        <w:t></w:t>
      </w:r>
      <w:r>
        <w:t>View Logs</w:t>
      </w:r>
      <w:bookmarkEnd w:id="3324"/>
      <w:bookmarkEnd w:id="3325"/>
      <w:bookmarkEnd w:id="3326"/>
      <w:bookmarkEnd w:id="3327"/>
    </w:p>
    <w:p w14:paraId="1DF97219" w14:textId="594DD3AF" w:rsidR="007467C0" w:rsidRDefault="007467C0" w:rsidP="00A217CD">
      <w:pPr>
        <w:pStyle w:val="BodyText"/>
      </w:pPr>
      <w:r>
        <w:t xml:space="preserve">The View Logs function allows users to access system logs </w:t>
      </w:r>
      <w:del w:id="3330" w:author="Moses, Robbie" w:date="2023-02-13T03:52:00Z">
        <w:r w:rsidDel="00D469FD">
          <w:delText xml:space="preserve">in order </w:delText>
        </w:r>
      </w:del>
      <w:r>
        <w:t>to help NCR troubleshoot problems. The users should only access this page when directed to do so by a system administrator or a</w:t>
      </w:r>
      <w:ins w:id="3331" w:author="Moses, Robbie" w:date="2023-02-13T03:53:00Z">
        <w:r w:rsidR="00DE6E4B">
          <w:t>n</w:t>
        </w:r>
      </w:ins>
      <w:r>
        <w:t xml:space="preserve"> NCR Support Representative.</w:t>
      </w:r>
    </w:p>
    <w:p w14:paraId="059AEB79" w14:textId="77777777" w:rsidR="007467C0" w:rsidRDefault="007467C0" w:rsidP="007467C0">
      <w:pPr>
        <w:pStyle w:val="Caption"/>
      </w:pPr>
      <w:bookmarkStart w:id="3332" w:name="_Toc74556498"/>
      <w:bookmarkStart w:id="3333" w:name="_Toc128022175"/>
      <w:r>
        <w:lastRenderedPageBreak/>
        <w:t xml:space="preserve">Figure </w:t>
      </w:r>
      <w:r>
        <w:fldChar w:fldCharType="begin"/>
      </w:r>
      <w:r>
        <w:instrText xml:space="preserve"> SEQ Figure \* ARABIC </w:instrText>
      </w:r>
      <w:r>
        <w:fldChar w:fldCharType="separate"/>
      </w:r>
      <w:r>
        <w:rPr>
          <w:noProof/>
        </w:rPr>
        <w:t>66</w:t>
      </w:r>
      <w:r>
        <w:fldChar w:fldCharType="end"/>
      </w:r>
      <w:r>
        <w:t>: Logs Page</w:t>
      </w:r>
      <w:bookmarkEnd w:id="3332"/>
      <w:bookmarkEnd w:id="3333"/>
    </w:p>
    <w:p w14:paraId="234831E3" w14:textId="3A98B8EF" w:rsidR="007467C0" w:rsidRDefault="007467C0" w:rsidP="00686739">
      <w:pPr>
        <w:jc w:val="center"/>
      </w:pPr>
      <w:del w:id="3334"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335"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3336"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33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48301C">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48301C">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74">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75">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3337" w:author="Moses, Robbie" w:date="2023-02-13T03:53:00Z">
              <w:r w:rsidRPr="00FB292A" w:rsidDel="00DE6E4B">
                <w:delText xml:space="preserve">on </w:delText>
              </w:r>
            </w:del>
            <w:ins w:id="3338"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3339"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3340" w:author="Moses, Robbie" w:date="2023-02-23T05:13:00Z">
        <w:r w:rsidR="00C15C79">
          <w:fldChar w:fldCharType="begin"/>
        </w:r>
        <w:r w:rsidR="00C15C79">
          <w:instrText xml:space="preserve"> REF _Ref128021343 \h </w:instrText>
        </w:r>
      </w:ins>
      <w:r w:rsidR="00C15C79">
        <w:fldChar w:fldCharType="separate"/>
      </w:r>
      <w:ins w:id="3341"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3342" w:name="_Ref246140033"/>
      <w:bookmarkStart w:id="3343" w:name="_Toc74556421"/>
      <w:bookmarkStart w:id="3344" w:name="_Toc127491611"/>
      <w:bookmarkStart w:id="3345" w:name="_Toc128021144"/>
      <w:del w:id="3346" w:author="Moses, Robbie" w:date="2023-02-23T05:13:00Z">
        <w:r w:rsidDel="00C15C79">
          <w:delText>System</w:delText>
        </w:r>
      </w:del>
      <w:ins w:id="3347" w:author="Moses, Robbie" w:date="2023-02-23T05:13:00Z">
        <w:r w:rsidR="00C15C79">
          <w:t>Maintenance</w:t>
        </w:r>
      </w:ins>
      <w:r>
        <w:rPr>
          <w:rFonts w:ascii="Wingdings" w:hAnsi="Wingdings"/>
        </w:rPr>
        <w:t></w:t>
      </w:r>
      <w:r>
        <w:t>About</w:t>
      </w:r>
      <w:bookmarkEnd w:id="3342"/>
      <w:bookmarkEnd w:id="3343"/>
      <w:bookmarkEnd w:id="3344"/>
      <w:bookmarkEnd w:id="3345"/>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3348" w:author="Moses, Robbie" w:date="2023-02-13T03:53:00Z">
        <w:r w:rsidDel="00EA6F28">
          <w:delText>is able to</w:delText>
        </w:r>
      </w:del>
      <w:ins w:id="3349"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lastRenderedPageBreak/>
        <w:t>This page is for informational purposes only.</w:t>
      </w:r>
    </w:p>
    <w:p w14:paraId="63DDF103" w14:textId="77777777" w:rsidR="007467C0" w:rsidRDefault="007467C0" w:rsidP="007467C0">
      <w:pPr>
        <w:pStyle w:val="Caption"/>
        <w:rPr>
          <w:noProof/>
          <w:lang w:val="en-US"/>
        </w:rPr>
      </w:pPr>
      <w:bookmarkStart w:id="3350" w:name="_Toc74556499"/>
      <w:bookmarkStart w:id="3351"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3350"/>
      <w:bookmarkEnd w:id="3351"/>
    </w:p>
    <w:p w14:paraId="5473E159" w14:textId="1EBCB9CF" w:rsidR="007467C0" w:rsidRDefault="007467C0" w:rsidP="00F162A9">
      <w:pPr>
        <w:spacing w:after="0" w:line="240" w:lineRule="auto"/>
        <w:jc w:val="center"/>
      </w:pPr>
      <w:del w:id="3352"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353"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3354"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3355" w:author="Moses, Robbie" w:date="2023-02-23T05:13:00Z">
        <w:r w:rsidR="008E3C76">
          <w:fldChar w:fldCharType="begin"/>
        </w:r>
        <w:r w:rsidR="008E3C76">
          <w:instrText xml:space="preserve"> REF _Ref128021343 \h </w:instrText>
        </w:r>
      </w:ins>
      <w:r w:rsidR="008E3C76">
        <w:fldChar w:fldCharType="separate"/>
      </w:r>
      <w:ins w:id="3356"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pPr>
        <w:pStyle w:val="Heading1"/>
        <w:pPrChange w:id="3357" w:author="Moses, Robbie" w:date="2023-02-14T05:20:00Z">
          <w:pPr>
            <w:pStyle w:val="Heading2"/>
          </w:pPr>
        </w:pPrChange>
      </w:pPr>
      <w:bookmarkStart w:id="3358" w:name="_Ref245707339"/>
      <w:bookmarkStart w:id="3359" w:name="_Toc74556422"/>
      <w:bookmarkStart w:id="3360" w:name="_Toc127491612"/>
      <w:bookmarkStart w:id="3361" w:name="_Toc128021145"/>
      <w:r>
        <w:lastRenderedPageBreak/>
        <w:t>Reports Tab</w:t>
      </w:r>
      <w:bookmarkEnd w:id="3358"/>
      <w:bookmarkEnd w:id="3359"/>
      <w:bookmarkEnd w:id="3360"/>
      <w:bookmarkEnd w:id="3361"/>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77777777" w:rsidR="007467C0" w:rsidRDefault="007467C0" w:rsidP="004061CA">
      <w:pPr>
        <w:pStyle w:val="ListBullet"/>
      </w:pPr>
      <w:r>
        <w:fldChar w:fldCharType="begin"/>
      </w:r>
      <w:r>
        <w:instrText xml:space="preserve"> REF _Ref245721690 \h  \* MERGEFORMAT </w:instrText>
      </w:r>
      <w:r>
        <w:fldChar w:fldCharType="separate"/>
      </w:r>
      <w:r>
        <w:t>Report Basics</w:t>
      </w:r>
      <w:r>
        <w:fldChar w:fldCharType="end"/>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3362" w:name="_Ref245721684"/>
      <w:bookmarkStart w:id="3363" w:name="_Toc74556423"/>
      <w:bookmarkStart w:id="3364" w:name="_Toc127491613"/>
      <w:bookmarkStart w:id="3365" w:name="_Toc128021146"/>
      <w:r>
        <w:t>Reports Overview</w:t>
      </w:r>
      <w:bookmarkEnd w:id="3362"/>
      <w:bookmarkEnd w:id="3363"/>
      <w:bookmarkEnd w:id="3364"/>
      <w:bookmarkEnd w:id="3365"/>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3366"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33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48301C">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48301C">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48301C">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48301C">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110B6D22" w:rsidR="007467C0" w:rsidRPr="00FB292A" w:rsidRDefault="007467C0" w:rsidP="004061CA">
            <w:pPr>
              <w:pStyle w:val="TableBody"/>
              <w:rPr>
                <w:rFonts w:eastAsia="MS Mincho"/>
              </w:rPr>
            </w:pPr>
            <w:r w:rsidRPr="00FB292A">
              <w:rPr>
                <w:rFonts w:eastAsia="MS Mincho"/>
              </w:rPr>
              <w:t xml:space="preserve">Displays the commercial history </w:t>
            </w:r>
            <w:del w:id="3367" w:author="Moses, Robbie" w:date="2023-02-13T03:53:00Z">
              <w:r w:rsidRPr="00FB292A" w:rsidDel="00EA6F28">
                <w:rPr>
                  <w:rFonts w:eastAsia="MS Mincho"/>
                </w:rPr>
                <w:delText xml:space="preserve">for </w:delText>
              </w:r>
            </w:del>
            <w:ins w:id="3368" w:author="Moses, Robbie" w:date="2023-02-13T03:53:00Z">
              <w:r w:rsidR="00EA6F28">
                <w:rPr>
                  <w:rFonts w:eastAsia="MS Mincho"/>
                </w:rPr>
                <w:t>of</w:t>
              </w:r>
              <w:r w:rsidR="00EA6F28" w:rsidRPr="00FB292A">
                <w:rPr>
                  <w:rFonts w:eastAsia="MS Mincho"/>
                </w:rPr>
                <w:t xml:space="preserve"> </w:t>
              </w:r>
            </w:ins>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627A800" w:rsidR="007467C0" w:rsidRPr="00FB292A" w:rsidRDefault="007467C0" w:rsidP="004061CA">
            <w:pPr>
              <w:pStyle w:val="TableBody"/>
            </w:pPr>
            <w:r w:rsidRPr="00FB292A">
              <w:t xml:space="preserve">Reports the details of the Custodial Inventory History breaking down the orders </w:t>
            </w:r>
            <w:del w:id="3369" w:author="Moses, Robbie" w:date="2023-02-13T03:54:00Z">
              <w:r w:rsidRPr="00FB292A" w:rsidDel="0041526A">
                <w:delText xml:space="preserve">down </w:delText>
              </w:r>
            </w:del>
            <w:r w:rsidRPr="00FB292A">
              <w:t>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48301C">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48301C">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48301C">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7BB53B0B" w:rsidR="007467C0" w:rsidRPr="00FB292A" w:rsidRDefault="007467C0" w:rsidP="004061CA">
            <w:pPr>
              <w:pStyle w:val="TableBody"/>
              <w:rPr>
                <w:rFonts w:eastAsia="MS Mincho"/>
              </w:rPr>
            </w:pPr>
            <w:r w:rsidRPr="00FB292A">
              <w:rPr>
                <w:rFonts w:eastAsia="MS Mincho"/>
              </w:rPr>
              <w:t xml:space="preserve">Displays the commercial history </w:t>
            </w:r>
            <w:del w:id="3370" w:author="Moses, Robbie" w:date="2023-02-13T03:54:00Z">
              <w:r w:rsidRPr="00FB292A" w:rsidDel="0041526A">
                <w:rPr>
                  <w:rFonts w:eastAsia="MS Mincho"/>
                </w:rPr>
                <w:delText xml:space="preserve">for </w:delText>
              </w:r>
            </w:del>
            <w:ins w:id="3371" w:author="Moses, Robbie" w:date="2023-02-13T03:54:00Z">
              <w:r w:rsidR="0041526A">
                <w:rPr>
                  <w:rFonts w:eastAsia="MS Mincho"/>
                </w:rPr>
                <w:t>of</w:t>
              </w:r>
              <w:r w:rsidR="0041526A" w:rsidRPr="00FB292A">
                <w:rPr>
                  <w:rFonts w:eastAsia="MS Mincho"/>
                </w:rPr>
                <w:t xml:space="preserve"> </w:t>
              </w:r>
            </w:ins>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3372" w:name="_Ref245721690"/>
      <w:bookmarkStart w:id="3373" w:name="_Toc74556424"/>
      <w:bookmarkStart w:id="3374" w:name="_Toc127491614"/>
      <w:bookmarkStart w:id="3375" w:name="_Toc128021147"/>
      <w:r>
        <w:t>Report Basics</w:t>
      </w:r>
      <w:bookmarkEnd w:id="3372"/>
      <w:bookmarkEnd w:id="3373"/>
      <w:bookmarkEnd w:id="3374"/>
      <w:bookmarkEnd w:id="3375"/>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3376" w:name="_Toc74556500"/>
      <w:bookmarkStart w:id="3377"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3376"/>
      <w:bookmarkEnd w:id="3377"/>
    </w:p>
    <w:p w14:paraId="4AFC2836" w14:textId="189DE40F" w:rsidR="007467C0" w:rsidRPr="00282FD2" w:rsidRDefault="007467C0" w:rsidP="00465A27">
      <w:pPr>
        <w:jc w:val="center"/>
      </w:pPr>
      <w:del w:id="3378"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3379"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3380"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33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48301C">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48301C">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569401F7" w14:textId="77777777" w:rsidR="007467C0" w:rsidRPr="007045DE" w:rsidDel="007A0690" w:rsidRDefault="007467C0" w:rsidP="00B64CCF">
            <w:pPr>
              <w:pStyle w:val="TableBody"/>
              <w:rPr>
                <w:del w:id="3381" w:author="Moses, Robbie" w:date="2023-02-23T05:18:00Z"/>
                <w:rStyle w:val="TopicCrossReference"/>
                <w:rFonts w:cs="Arial"/>
                <w:color w:val="4472C4" w:themeColor="accent1"/>
                <w:lang w:val="en-US" w:bidi="en-US"/>
              </w:rPr>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p>
          <w:p w14:paraId="071C48A9" w14:textId="53E98CCC" w:rsidR="007467C0" w:rsidRPr="007045DE" w:rsidDel="007A0690" w:rsidRDefault="007467C0" w:rsidP="00B64CCF">
            <w:pPr>
              <w:pStyle w:val="TableBody"/>
              <w:rPr>
                <w:del w:id="3382" w:author="Moses, Robbie" w:date="2023-02-23T05:19:00Z"/>
                <w:color w:val="4472C4" w:themeColor="accent1"/>
              </w:rPr>
            </w:pPr>
            <w:del w:id="3383" w:author="Moses, Robbie" w:date="2023-02-23T05:18:00Z">
              <w:r w:rsidRPr="007045DE" w:rsidDel="007A0690">
                <w:rPr>
                  <w:rStyle w:val="TopicCrossReference"/>
                  <w:rFonts w:cs="Arial"/>
                  <w:color w:val="4472C4" w:themeColor="accent1"/>
                  <w:lang w:val="en-US" w:bidi="en-US"/>
                </w:rPr>
                <w:delText>R</w:delText>
              </w:r>
              <w:r w:rsidRPr="007045DE" w:rsidDel="004E6213">
                <w:rPr>
                  <w:rStyle w:val="TopicCrossReference"/>
                  <w:rFonts w:cs="Arial"/>
                  <w:color w:val="4472C4" w:themeColor="accent1"/>
                  <w:lang w:val="en-US" w:bidi="en-US"/>
                </w:rPr>
                <w:delText xml:space="preserve">eturn </w:delText>
              </w:r>
              <w:r w:rsidRPr="007045DE" w:rsidDel="004E6213">
                <w:rPr>
                  <w:color w:val="4472C4" w:themeColor="accent1"/>
                </w:rPr>
                <w:delText>To:</w:delText>
              </w:r>
              <w:r w:rsidRPr="007045DE" w:rsidDel="007A0690">
                <w:rPr>
                  <w:color w:val="4472C4" w:themeColor="accent1"/>
                </w:rPr>
                <w:delText xml:space="preserve">  </w:delText>
              </w:r>
            </w:del>
            <w:r w:rsidRPr="007045DE">
              <w:rPr>
                <w:color w:val="4472C4" w:themeColor="accent1"/>
              </w:rPr>
              <w:t>General OptiVault Pages</w:t>
            </w:r>
          </w:p>
          <w:p w14:paraId="631C2C65" w14:textId="0E3BEDFF" w:rsidR="007467C0" w:rsidRPr="00FB292A" w:rsidRDefault="007A0690" w:rsidP="00B64CCF">
            <w:pPr>
              <w:pStyle w:val="TableBody"/>
            </w:pPr>
            <w:ins w:id="3384" w:author="Moses, Robbie" w:date="2023-02-23T05:19:00Z">
              <w:r>
                <w:rPr>
                  <w:color w:val="4472C4" w:themeColor="accent1"/>
                </w:rPr>
                <w:t xml:space="preserve"> </w:t>
              </w:r>
            </w:ins>
            <w:r w:rsidR="007467C0" w:rsidRPr="007045DE">
              <w:rPr>
                <w:color w:val="4472C4" w:themeColor="accent1"/>
              </w:rPr>
              <w:t>Cashpoint Selector</w:t>
            </w:r>
            <w:r w:rsidR="007467C0" w:rsidRPr="007045DE">
              <w:rPr>
                <w:color w:val="4472C4" w:themeColor="accent1"/>
              </w:rPr>
              <w:fldChar w:fldCharType="end"/>
            </w:r>
            <w:r w:rsidR="007467C0"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lastRenderedPageBreak/>
              <w:t>Cashpoints Selected</w:t>
            </w:r>
          </w:p>
        </w:tc>
        <w:tc>
          <w:tcPr>
            <w:tcW w:w="5480" w:type="dxa"/>
            <w:gridSpan w:val="2"/>
            <w:tcBorders>
              <w:top w:val="single" w:sz="6" w:space="0" w:color="auto"/>
              <w:left w:val="nil"/>
              <w:bottom w:val="single" w:sz="6" w:space="0" w:color="auto"/>
            </w:tcBorders>
          </w:tcPr>
          <w:p w14:paraId="734F0743" w14:textId="666CE043" w:rsidR="007467C0" w:rsidRPr="00FB292A" w:rsidRDefault="007467C0" w:rsidP="00465A27">
            <w:pPr>
              <w:pStyle w:val="TableBody"/>
            </w:pPr>
            <w:r w:rsidRPr="00FB292A">
              <w:t xml:space="preserve">A list of the Cashpoints that were selected for the specific report </w:t>
            </w:r>
            <w:del w:id="3385" w:author="Moses, Robbie" w:date="2023-02-13T03:54:00Z">
              <w:r w:rsidRPr="00FB292A" w:rsidDel="0041526A">
                <w:delText xml:space="preserve">are </w:delText>
              </w:r>
            </w:del>
            <w:ins w:id="3386" w:author="Moses, Robbie" w:date="2023-02-13T03:54:00Z">
              <w:r w:rsidR="0041526A">
                <w:t>is</w:t>
              </w:r>
              <w:r w:rsidR="0041526A" w:rsidRPr="00FB292A">
                <w:t xml:space="preserve"> </w:t>
              </w:r>
            </w:ins>
            <w:r w:rsidRPr="00FB292A">
              <w:t>listed in the box labe</w:t>
            </w:r>
            <w:ins w:id="3387" w:author="Moses, Robbie" w:date="2023-02-13T03:54:00Z">
              <w:r w:rsidR="0041526A">
                <w:t>l</w:t>
              </w:r>
            </w:ins>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ins w:id="3388" w:author="Moses, Robbie" w:date="2023-02-13T03:54:00Z">
              <w:r w:rsidR="0041526A">
                <w:t>n</w:t>
              </w:r>
            </w:ins>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4B61B12B">
                    <v:group id="Canvas 2192" style="width:39.15pt;height:39.75pt;mso-position-horizontal-relative:char;mso-position-vertical-relative:line" coordsize="497205,504825" o:spid="_x0000_s1026" editas="canvas" w14:anchorId="11086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style="position:absolute;width:497205;height:504825;visibility:visible;mso-wrap-style:square" type="#_x0000_t75">
                        <v:fill o:detectmouseclick="t"/>
                        <v:path o:connecttype="none"/>
                      </v:shape>
                      <v:shape id="Freeform 219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64647E5">
                    <v:group id="Canvas 17" style="width:39.15pt;height:39.75pt;mso-position-horizontal-relative:char;mso-position-vertical-relative:line" coordsize="497205,504825" o:spid="_x0000_s1026" editas="canvas" w14:anchorId="13B0A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wuhYAAP98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C/C6HwuhYAAP98AAAOAAAAAAAAAAAA&#10;AAAAAC4CAABkcnMvZTJvRG9jLnhtbFBLAQItABQABgAIAAAAIQC33Tda1wAAAAMBAAAPAAAAAAAA&#10;AAAAAAAAABQZAABkcnMvZG93bnJldi54bWxQSwUGAAAAAAQABADzAAAAGBoAAAAA&#10;">
                      <v:shape id="_x0000_s1027" style="position:absolute;width:497205;height:504825;visibility:visible;mso-wrap-style:square" type="#_x0000_t75">
                        <v:fill o:detectmouseclick="t"/>
                        <v:path o:connecttype="none"/>
                      </v:shape>
                      <v:shape id="Freeform 2190"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ins w:id="3389" w:author="Moses, Robbie" w:date="2023-02-13T03:55:00Z">
              <w:r w:rsidR="00084C98">
                <w:rPr>
                  <w:lang w:bidi="en-US"/>
                </w:rPr>
                <w:t xml:space="preserve">a </w:t>
              </w:r>
            </w:ins>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3390" w:name="_Ref245721693"/>
      <w:bookmarkStart w:id="3391" w:name="_Toc74556425"/>
      <w:bookmarkStart w:id="3392" w:name="_Toc127491615"/>
      <w:bookmarkStart w:id="3393" w:name="_Toc128021148"/>
      <w:r>
        <w:t>Processing Reports</w:t>
      </w:r>
      <w:bookmarkEnd w:id="3390"/>
      <w:bookmarkEnd w:id="3391"/>
      <w:bookmarkEnd w:id="3392"/>
      <w:bookmarkEnd w:id="3393"/>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lastRenderedPageBreak/>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3394" w:name="_Ref245722620"/>
      <w:r>
        <w:t>Aggregation Results</w:t>
      </w:r>
      <w:bookmarkEnd w:id="3394"/>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3395"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33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48301C">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6B3FEA72" w:rsidR="007467C0" w:rsidRPr="00FB292A" w:rsidRDefault="007467C0" w:rsidP="00465A27">
            <w:pPr>
              <w:pStyle w:val="TableBody"/>
            </w:pPr>
            <w:r w:rsidRPr="00FB292A">
              <w:t xml:space="preserve">The unique identifier of the vault </w:t>
            </w:r>
            <w:del w:id="3396" w:author="Moses, Robbie" w:date="2023-02-13T03:58:00Z">
              <w:r w:rsidRPr="00FB292A" w:rsidDel="00214B24">
                <w:delText xml:space="preserve">that </w:delText>
              </w:r>
            </w:del>
            <w:r w:rsidRPr="00FB292A">
              <w:t>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2047FA8E" w:rsidR="007467C0" w:rsidRPr="00FB292A" w:rsidRDefault="007467C0" w:rsidP="00465A27">
            <w:pPr>
              <w:pStyle w:val="TableBody"/>
            </w:pPr>
            <w:r w:rsidRPr="00FB292A">
              <w:t xml:space="preserve">The unique identifier of the Commercial Cashpoint </w:t>
            </w:r>
            <w:del w:id="3397" w:author="Moses, Robbie" w:date="2023-02-13T03:58:00Z">
              <w:r w:rsidRPr="00FB292A" w:rsidDel="009D4A71">
                <w:delText xml:space="preserve">that </w:delText>
              </w:r>
            </w:del>
            <w:r w:rsidRPr="00FB292A">
              <w:t>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3398" w:name="_Ref249755501"/>
      <w:r>
        <w:lastRenderedPageBreak/>
        <w:t>Aggregation Summary Results</w:t>
      </w:r>
      <w:bookmarkEnd w:id="3398"/>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3399"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33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48301C">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18BA16D7" w:rsidR="007467C0" w:rsidRPr="00FB292A" w:rsidRDefault="007467C0" w:rsidP="00465A27">
            <w:pPr>
              <w:pStyle w:val="TableBody"/>
            </w:pPr>
            <w:r w:rsidRPr="00FB292A">
              <w:t xml:space="preserve">The unique identifier of the vault </w:t>
            </w:r>
            <w:del w:id="3400" w:author="Moses, Robbie" w:date="2023-02-13T03:59:00Z">
              <w:r w:rsidRPr="00FB292A" w:rsidDel="009D4A71">
                <w:delText xml:space="preserve">that </w:delText>
              </w:r>
            </w:del>
            <w:r w:rsidRPr="00FB292A">
              <w:t>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3401" w:name="_Ref245722627"/>
      <w:r>
        <w:t>Recommendation Results</w:t>
      </w:r>
      <w:bookmarkEnd w:id="3401"/>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3402"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340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48301C">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48301C">
            <w:pPr>
              <w:pStyle w:val="TableHeader"/>
            </w:pPr>
            <w:r>
              <w:t>Field</w:t>
            </w:r>
          </w:p>
        </w:tc>
        <w:tc>
          <w:tcPr>
            <w:tcW w:w="5480" w:type="dxa"/>
            <w:shd w:val="clear" w:color="auto" w:fill="60C03A"/>
          </w:tcPr>
          <w:p w14:paraId="1943DF37" w14:textId="77777777" w:rsidR="007467C0" w:rsidRPr="00A875AE" w:rsidRDefault="007467C0" w:rsidP="0048301C">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ins w:id="3403" w:author="Moses, Robbie" w:date="2023-02-13T03:59:00Z">
              <w:r w:rsidR="00234321">
                <w:t xml:space="preserve">the </w:t>
              </w:r>
            </w:ins>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3404" w:name="_Ref249755553"/>
      <w:r>
        <w:lastRenderedPageBreak/>
        <w:t>Recommendation Validation Results</w:t>
      </w:r>
      <w:bookmarkEnd w:id="3404"/>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3405"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340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48301C">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48301C">
            <w:pPr>
              <w:pStyle w:val="TableHeader"/>
            </w:pPr>
            <w:r w:rsidRPr="00465A27">
              <w:t>Field</w:t>
            </w:r>
          </w:p>
        </w:tc>
        <w:tc>
          <w:tcPr>
            <w:tcW w:w="5480" w:type="dxa"/>
            <w:shd w:val="clear" w:color="auto" w:fill="60C03A"/>
          </w:tcPr>
          <w:p w14:paraId="1BCD88D7" w14:textId="77777777" w:rsidR="007467C0" w:rsidRPr="00465A27" w:rsidRDefault="007467C0" w:rsidP="0048301C">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ins w:id="3406" w:author="Moses, Robbie" w:date="2023-02-13T03:59:00Z">
              <w:r w:rsidR="00234321">
                <w:t xml:space="preserve">the </w:t>
              </w:r>
            </w:ins>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3407" w:name="_Ref245722630"/>
      <w:r>
        <w:t>Commercial Consolidation Results</w:t>
      </w:r>
      <w:bookmarkEnd w:id="3407"/>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3408"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34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48301C">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285AAB" w:rsidRDefault="007467C0" w:rsidP="00285AAB">
            <w:pPr>
              <w:pStyle w:val="TableBody"/>
              <w:rPr>
                <w:b/>
                <w:bCs/>
                <w:rPrChange w:id="3409" w:author="Moses, Robbie" w:date="2023-02-17T01:13:00Z">
                  <w:rPr/>
                </w:rPrChange>
              </w:rPr>
            </w:pPr>
            <w:r w:rsidRPr="00285AAB">
              <w:rPr>
                <w:b/>
                <w:bCs/>
                <w:rPrChange w:id="3410" w:author="Moses, Robbie" w:date="2023-02-17T01:13:00Z">
                  <w:rPr/>
                </w:rPrChange>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285AAB" w:rsidRDefault="007467C0" w:rsidP="00285AAB">
            <w:pPr>
              <w:pStyle w:val="TableBody"/>
              <w:rPr>
                <w:b/>
                <w:bCs/>
                <w:rPrChange w:id="3411" w:author="Moses, Robbie" w:date="2023-02-17T01:13:00Z">
                  <w:rPr/>
                </w:rPrChange>
              </w:rPr>
            </w:pPr>
            <w:r w:rsidRPr="00285AAB">
              <w:rPr>
                <w:b/>
                <w:bCs/>
                <w:rPrChange w:id="3412" w:author="Moses, Robbie" w:date="2023-02-17T01:13:00Z">
                  <w:rPr/>
                </w:rPrChange>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285AAB" w:rsidRDefault="007467C0" w:rsidP="00285AAB">
            <w:pPr>
              <w:pStyle w:val="TableBody"/>
              <w:rPr>
                <w:b/>
                <w:bCs/>
                <w:rPrChange w:id="3413" w:author="Moses, Robbie" w:date="2023-02-17T01:13:00Z">
                  <w:rPr/>
                </w:rPrChange>
              </w:rPr>
            </w:pPr>
            <w:r w:rsidRPr="00285AAB">
              <w:rPr>
                <w:b/>
                <w:bCs/>
                <w:rPrChange w:id="3414" w:author="Moses, Robbie" w:date="2023-02-17T01:13:00Z">
                  <w:rPr/>
                </w:rPrChange>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285AAB" w:rsidRDefault="007467C0" w:rsidP="00285AAB">
            <w:pPr>
              <w:pStyle w:val="TableBody"/>
              <w:rPr>
                <w:b/>
                <w:bCs/>
                <w:rPrChange w:id="3415" w:author="Moses, Robbie" w:date="2023-02-17T01:13:00Z">
                  <w:rPr/>
                </w:rPrChange>
              </w:rPr>
            </w:pPr>
            <w:r w:rsidRPr="00285AAB">
              <w:rPr>
                <w:b/>
                <w:bCs/>
                <w:rPrChange w:id="3416" w:author="Moses, Robbie" w:date="2023-02-17T01:13:00Z">
                  <w:rPr/>
                </w:rPrChange>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285AAB" w:rsidRDefault="007467C0" w:rsidP="00285AAB">
            <w:pPr>
              <w:pStyle w:val="TableBody"/>
              <w:rPr>
                <w:b/>
                <w:bCs/>
                <w:rPrChange w:id="3417" w:author="Moses, Robbie" w:date="2023-02-17T01:13:00Z">
                  <w:rPr/>
                </w:rPrChange>
              </w:rPr>
            </w:pPr>
            <w:r w:rsidRPr="00285AAB">
              <w:rPr>
                <w:b/>
                <w:bCs/>
                <w:rPrChange w:id="3418" w:author="Moses, Robbie" w:date="2023-02-17T01:13:00Z">
                  <w:rPr/>
                </w:rPrChange>
              </w:rPr>
              <w:lastRenderedPageBreak/>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285AAB" w:rsidRDefault="007467C0" w:rsidP="00285AAB">
            <w:pPr>
              <w:pStyle w:val="TableBody"/>
              <w:rPr>
                <w:b/>
                <w:bCs/>
                <w:rPrChange w:id="3419" w:author="Moses, Robbie" w:date="2023-02-17T01:13:00Z">
                  <w:rPr/>
                </w:rPrChange>
              </w:rPr>
            </w:pPr>
            <w:r w:rsidRPr="00285AAB">
              <w:rPr>
                <w:b/>
                <w:bCs/>
                <w:rPrChange w:id="3420" w:author="Moses, Robbie" w:date="2023-02-17T01:13:00Z">
                  <w:rPr/>
                </w:rPrChange>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285AAB" w:rsidRDefault="007467C0" w:rsidP="00285AAB">
            <w:pPr>
              <w:pStyle w:val="TableBody"/>
              <w:rPr>
                <w:b/>
                <w:bCs/>
                <w:rPrChange w:id="3421" w:author="Moses, Robbie" w:date="2023-02-17T01:13:00Z">
                  <w:rPr/>
                </w:rPrChange>
              </w:rPr>
            </w:pPr>
            <w:r w:rsidRPr="00285AAB">
              <w:rPr>
                <w:b/>
                <w:bCs/>
                <w:rPrChange w:id="3422" w:author="Moses, Robbie" w:date="2023-02-17T01:13:00Z">
                  <w:rPr/>
                </w:rPrChange>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285AAB" w:rsidRDefault="007467C0" w:rsidP="00285AAB">
            <w:pPr>
              <w:pStyle w:val="TableBody"/>
              <w:rPr>
                <w:b/>
                <w:bCs/>
                <w:rPrChange w:id="3423" w:author="Moses, Robbie" w:date="2023-02-17T01:13:00Z">
                  <w:rPr/>
                </w:rPrChange>
              </w:rPr>
            </w:pPr>
            <w:r w:rsidRPr="00285AAB">
              <w:rPr>
                <w:b/>
                <w:bCs/>
                <w:rPrChange w:id="3424" w:author="Moses, Robbie" w:date="2023-02-17T01:13:00Z">
                  <w:rPr/>
                </w:rPrChange>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3425" w:name="_Ref270486330"/>
      <w:r>
        <w:t>Vault Parameters</w:t>
      </w:r>
      <w:bookmarkEnd w:id="3425"/>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3426"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34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48301C">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285AAB" w:rsidRDefault="007467C0" w:rsidP="00453A37">
            <w:pPr>
              <w:pStyle w:val="TableBody"/>
              <w:rPr>
                <w:b/>
                <w:bCs/>
                <w:rPrChange w:id="3427" w:author="Moses, Robbie" w:date="2023-02-17T01:13:00Z">
                  <w:rPr/>
                </w:rPrChange>
              </w:rPr>
            </w:pPr>
            <w:r w:rsidRPr="00285AAB">
              <w:rPr>
                <w:b/>
                <w:bCs/>
                <w:rPrChange w:id="3428" w:author="Moses, Robbie" w:date="2023-02-17T01:13:00Z">
                  <w:rPr/>
                </w:rPrChange>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285AAB" w:rsidRDefault="007467C0" w:rsidP="00453A37">
            <w:pPr>
              <w:pStyle w:val="TableBody"/>
              <w:rPr>
                <w:b/>
                <w:bCs/>
                <w:rPrChange w:id="3429" w:author="Moses, Robbie" w:date="2023-02-17T01:13:00Z">
                  <w:rPr/>
                </w:rPrChange>
              </w:rPr>
            </w:pPr>
            <w:r w:rsidRPr="00285AAB">
              <w:rPr>
                <w:b/>
                <w:bCs/>
                <w:rPrChange w:id="3430" w:author="Moses, Robbie" w:date="2023-02-17T01:13:00Z">
                  <w:rPr/>
                </w:rPrChange>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285AAB" w:rsidRDefault="007467C0" w:rsidP="00453A37">
            <w:pPr>
              <w:pStyle w:val="TableBody"/>
              <w:rPr>
                <w:b/>
                <w:bCs/>
                <w:rPrChange w:id="3431" w:author="Moses, Robbie" w:date="2023-02-17T01:13:00Z">
                  <w:rPr/>
                </w:rPrChange>
              </w:rPr>
            </w:pPr>
            <w:r w:rsidRPr="00285AAB">
              <w:rPr>
                <w:b/>
                <w:bCs/>
                <w:rPrChange w:id="3432" w:author="Moses, Robbie" w:date="2023-02-17T01:13:00Z">
                  <w:rPr/>
                </w:rPrChange>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285AAB" w:rsidRDefault="007467C0" w:rsidP="00453A37">
            <w:pPr>
              <w:pStyle w:val="TableBody"/>
              <w:rPr>
                <w:b/>
                <w:bCs/>
                <w:rPrChange w:id="3433" w:author="Moses, Robbie" w:date="2023-02-17T01:13:00Z">
                  <w:rPr/>
                </w:rPrChange>
              </w:rPr>
            </w:pPr>
            <w:r w:rsidRPr="00285AAB">
              <w:rPr>
                <w:b/>
                <w:bCs/>
                <w:rPrChange w:id="3434" w:author="Moses, Robbie" w:date="2023-02-17T01:13:00Z">
                  <w:rPr/>
                </w:rPrChange>
              </w:rPr>
              <w:t>Clearance Time</w:t>
            </w:r>
          </w:p>
        </w:tc>
        <w:tc>
          <w:tcPr>
            <w:tcW w:w="5480" w:type="dxa"/>
            <w:tcBorders>
              <w:top w:val="single" w:sz="6" w:space="0" w:color="auto"/>
              <w:left w:val="nil"/>
              <w:bottom w:val="single" w:sz="6" w:space="0" w:color="auto"/>
            </w:tcBorders>
          </w:tcPr>
          <w:p w14:paraId="1EBB6F09" w14:textId="758F801D" w:rsidR="007467C0" w:rsidRPr="004616BD" w:rsidRDefault="007467C0" w:rsidP="00453A37">
            <w:pPr>
              <w:pStyle w:val="TableBody"/>
            </w:pPr>
            <w:r w:rsidRPr="004616BD">
              <w:t>The time (in days) that it takes for returns from child Cashpoints to be received at processed upcoming demand</w:t>
            </w:r>
            <w:del w:id="3435" w:author="Moses, Robbie" w:date="2023-02-13T03:59:00Z">
              <w:r w:rsidRPr="004616BD" w:rsidDel="00234321">
                <w:delText xml:space="preserve"> </w:delText>
              </w:r>
            </w:del>
            <w:r w:rsidRPr="004616BD">
              <w:t>.</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285AAB" w:rsidRDefault="007467C0" w:rsidP="00453A37">
            <w:pPr>
              <w:pStyle w:val="TableBody"/>
              <w:rPr>
                <w:b/>
                <w:bCs/>
                <w:rPrChange w:id="3436" w:author="Moses, Robbie" w:date="2023-02-17T01:13:00Z">
                  <w:rPr/>
                </w:rPrChange>
              </w:rPr>
            </w:pPr>
            <w:r w:rsidRPr="00285AAB">
              <w:rPr>
                <w:b/>
                <w:bCs/>
                <w:rPrChange w:id="3437" w:author="Moses, Robbie" w:date="2023-02-17T01:13:00Z">
                  <w:rPr/>
                </w:rPrChange>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285AAB" w:rsidRDefault="007467C0" w:rsidP="00453A37">
            <w:pPr>
              <w:pStyle w:val="TableBody"/>
              <w:rPr>
                <w:b/>
                <w:bCs/>
                <w:rPrChange w:id="3438" w:author="Moses, Robbie" w:date="2023-02-17T01:13:00Z">
                  <w:rPr/>
                </w:rPrChange>
              </w:rPr>
            </w:pPr>
            <w:r w:rsidRPr="00285AAB">
              <w:rPr>
                <w:b/>
                <w:bCs/>
                <w:rPrChange w:id="3439" w:author="Moses, Robbie" w:date="2023-02-17T01:13:00Z">
                  <w:rPr/>
                </w:rPrChange>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rPr>
          <w:ins w:id="3440" w:author="Moses, Robbie" w:date="2023-02-17T01:13:00Z"/>
        </w:rPr>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3441" w:name="_Ref270486331"/>
      <w:r>
        <w:t>Vault Service Days</w:t>
      </w:r>
      <w:bookmarkEnd w:id="3441"/>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3442"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34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48301C">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3C1070" w:rsidRDefault="007467C0" w:rsidP="00453A37">
            <w:pPr>
              <w:pStyle w:val="TableBody"/>
              <w:rPr>
                <w:b/>
                <w:bCs/>
                <w:rPrChange w:id="3443" w:author="Moses, Robbie" w:date="2023-02-17T01:14:00Z">
                  <w:rPr/>
                </w:rPrChange>
              </w:rPr>
            </w:pPr>
            <w:r w:rsidRPr="003C1070">
              <w:rPr>
                <w:b/>
                <w:bCs/>
                <w:rPrChange w:id="3444" w:author="Moses, Robbie" w:date="2023-02-17T01:14:00Z">
                  <w:rPr/>
                </w:rPrChange>
              </w:rPr>
              <w:t>Vault</w:t>
            </w:r>
          </w:p>
        </w:tc>
        <w:tc>
          <w:tcPr>
            <w:tcW w:w="5480" w:type="dxa"/>
            <w:tcBorders>
              <w:top w:val="single" w:sz="6" w:space="0" w:color="auto"/>
              <w:left w:val="single" w:sz="6" w:space="0" w:color="auto"/>
              <w:bottom w:val="single" w:sz="6" w:space="0" w:color="auto"/>
            </w:tcBorders>
          </w:tcPr>
          <w:p w14:paraId="652B7BB7" w14:textId="73E3640D" w:rsidR="007467C0" w:rsidRPr="00FB292A" w:rsidRDefault="007467C0" w:rsidP="00453A37">
            <w:pPr>
              <w:pStyle w:val="TableBody"/>
            </w:pPr>
            <w:r w:rsidRPr="00FB292A">
              <w:t xml:space="preserve">The Cashpoint ID for </w:t>
            </w:r>
            <w:del w:id="3445" w:author="Moses, Robbie" w:date="2023-02-13T04:00:00Z">
              <w:r w:rsidRPr="00FB292A" w:rsidDel="00F313E8">
                <w:delText xml:space="preserve">we </w:delText>
              </w:r>
            </w:del>
            <w:r w:rsidRPr="00FB292A">
              <w:t>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3C1070" w:rsidRDefault="007467C0" w:rsidP="00453A37">
            <w:pPr>
              <w:pStyle w:val="TableBody"/>
              <w:rPr>
                <w:b/>
                <w:bCs/>
                <w:rPrChange w:id="3446" w:author="Moses, Robbie" w:date="2023-02-17T01:14:00Z">
                  <w:rPr/>
                </w:rPrChange>
              </w:rPr>
            </w:pPr>
            <w:r w:rsidRPr="003C1070">
              <w:rPr>
                <w:b/>
                <w:bCs/>
                <w:rPrChange w:id="3447" w:author="Moses, Robbie" w:date="2023-02-17T01:14:00Z">
                  <w:rPr/>
                </w:rPrChange>
              </w:rPr>
              <w:lastRenderedPageBreak/>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3C1070" w:rsidRDefault="007467C0" w:rsidP="00453A37">
            <w:pPr>
              <w:pStyle w:val="TableBody"/>
              <w:rPr>
                <w:b/>
                <w:bCs/>
                <w:rPrChange w:id="3448" w:author="Moses, Robbie" w:date="2023-02-17T01:14:00Z">
                  <w:rPr/>
                </w:rPrChange>
              </w:rPr>
            </w:pPr>
            <w:r w:rsidRPr="003C1070">
              <w:rPr>
                <w:b/>
                <w:bCs/>
                <w:rPrChange w:id="3449" w:author="Moses, Robbie" w:date="2023-02-17T01:14:00Z">
                  <w:rPr/>
                </w:rPrChange>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3C1070" w:rsidRDefault="007467C0" w:rsidP="00453A37">
            <w:pPr>
              <w:pStyle w:val="TableBody"/>
              <w:rPr>
                <w:b/>
                <w:bCs/>
                <w:rPrChange w:id="3450" w:author="Moses, Robbie" w:date="2023-02-17T01:14:00Z">
                  <w:rPr/>
                </w:rPrChange>
              </w:rPr>
            </w:pPr>
            <w:r w:rsidRPr="003C1070">
              <w:rPr>
                <w:b/>
                <w:bCs/>
                <w:rPrChange w:id="3451" w:author="Moses, Robbie" w:date="2023-02-17T01:14:00Z">
                  <w:rPr/>
                </w:rPrChange>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3C1070" w:rsidRDefault="007467C0" w:rsidP="00453A37">
            <w:pPr>
              <w:pStyle w:val="TableBody"/>
              <w:rPr>
                <w:b/>
                <w:bCs/>
                <w:rPrChange w:id="3452" w:author="Moses, Robbie" w:date="2023-02-17T01:14:00Z">
                  <w:rPr/>
                </w:rPrChange>
              </w:rPr>
            </w:pPr>
            <w:r w:rsidRPr="003C1070">
              <w:rPr>
                <w:b/>
                <w:bCs/>
                <w:rPrChange w:id="3453" w:author="Moses, Robbie" w:date="2023-02-17T01:14:00Z">
                  <w:rPr/>
                </w:rPrChange>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3C1070" w:rsidRDefault="007467C0" w:rsidP="00453A37">
            <w:pPr>
              <w:pStyle w:val="TableBody"/>
              <w:rPr>
                <w:b/>
                <w:bCs/>
                <w:rPrChange w:id="3454" w:author="Moses, Robbie" w:date="2023-02-17T01:14:00Z">
                  <w:rPr/>
                </w:rPrChange>
              </w:rPr>
            </w:pPr>
            <w:r w:rsidRPr="003C1070">
              <w:rPr>
                <w:b/>
                <w:bCs/>
                <w:rPrChange w:id="3455" w:author="Moses, Robbie" w:date="2023-02-17T01:14:00Z">
                  <w:rPr/>
                </w:rPrChange>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3C1070" w:rsidRDefault="007467C0" w:rsidP="00453A37">
            <w:pPr>
              <w:pStyle w:val="TableBody"/>
              <w:rPr>
                <w:b/>
                <w:bCs/>
                <w:rPrChange w:id="3456" w:author="Moses, Robbie" w:date="2023-02-17T01:14:00Z">
                  <w:rPr/>
                </w:rPrChange>
              </w:rPr>
            </w:pPr>
            <w:r w:rsidRPr="003C1070">
              <w:rPr>
                <w:b/>
                <w:bCs/>
                <w:rPrChange w:id="3457" w:author="Moses, Robbie" w:date="2023-02-17T01:14:00Z">
                  <w:rPr/>
                </w:rPrChange>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3C1070" w:rsidRDefault="007467C0" w:rsidP="00453A37">
            <w:pPr>
              <w:pStyle w:val="TableBody"/>
              <w:rPr>
                <w:b/>
                <w:bCs/>
                <w:rPrChange w:id="3458" w:author="Moses, Robbie" w:date="2023-02-17T01:14:00Z">
                  <w:rPr/>
                </w:rPrChange>
              </w:rPr>
            </w:pPr>
            <w:r w:rsidRPr="003C1070">
              <w:rPr>
                <w:b/>
                <w:bCs/>
                <w:rPrChange w:id="3459" w:author="Moses, Robbie" w:date="2023-02-17T01:14:00Z">
                  <w:rPr/>
                </w:rPrChange>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rPr>
          <w:ins w:id="3460" w:author="Moses, Robbie" w:date="2023-02-17T01:14:00Z"/>
        </w:rPr>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3461" w:name="_Ref270486333"/>
      <w:r>
        <w:t>Vault Service Schedule</w:t>
      </w:r>
      <w:bookmarkEnd w:id="3461"/>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3462"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34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48301C">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8A1041" w:rsidRDefault="007467C0" w:rsidP="00453A37">
            <w:pPr>
              <w:pStyle w:val="TableBody"/>
              <w:rPr>
                <w:b/>
                <w:bCs/>
                <w:rPrChange w:id="3463" w:author="Moses, Robbie" w:date="2023-02-17T01:14:00Z">
                  <w:rPr/>
                </w:rPrChange>
              </w:rPr>
            </w:pPr>
            <w:r w:rsidRPr="008A1041">
              <w:rPr>
                <w:b/>
                <w:bCs/>
                <w:rPrChange w:id="3464" w:author="Moses, Robbie" w:date="2023-02-17T01:14:00Z">
                  <w:rPr/>
                </w:rPrChange>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8A1041" w:rsidRDefault="007467C0" w:rsidP="00453A37">
            <w:pPr>
              <w:pStyle w:val="TableBody"/>
              <w:rPr>
                <w:b/>
                <w:bCs/>
                <w:rPrChange w:id="3465" w:author="Moses, Robbie" w:date="2023-02-17T01:14:00Z">
                  <w:rPr/>
                </w:rPrChange>
              </w:rPr>
            </w:pPr>
            <w:r w:rsidRPr="008A1041">
              <w:rPr>
                <w:b/>
                <w:bCs/>
                <w:rPrChange w:id="3466" w:author="Moses, Robbie" w:date="2023-02-17T01:14:00Z">
                  <w:rPr/>
                </w:rPrChange>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8A1041" w:rsidRDefault="007467C0" w:rsidP="00453A37">
            <w:pPr>
              <w:pStyle w:val="TableBody"/>
              <w:rPr>
                <w:b/>
                <w:bCs/>
                <w:rPrChange w:id="3467" w:author="Moses, Robbie" w:date="2023-02-17T01:14:00Z">
                  <w:rPr/>
                </w:rPrChange>
              </w:rPr>
            </w:pPr>
            <w:r w:rsidRPr="008A1041">
              <w:rPr>
                <w:b/>
                <w:bCs/>
                <w:rPrChange w:id="3468" w:author="Moses, Robbie" w:date="2023-02-17T01:14:00Z">
                  <w:rPr/>
                </w:rPrChange>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8A1041" w:rsidRDefault="007467C0" w:rsidP="00453A37">
            <w:pPr>
              <w:pStyle w:val="TableBody"/>
              <w:rPr>
                <w:b/>
                <w:bCs/>
                <w:rPrChange w:id="3469" w:author="Moses, Robbie" w:date="2023-02-17T01:14:00Z">
                  <w:rPr/>
                </w:rPrChange>
              </w:rPr>
            </w:pPr>
            <w:r w:rsidRPr="008A1041">
              <w:rPr>
                <w:b/>
                <w:bCs/>
                <w:rPrChange w:id="3470" w:author="Moses, Robbie" w:date="2023-02-17T01:14:00Z">
                  <w:rPr/>
                </w:rPrChange>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8A1041" w:rsidRDefault="007467C0" w:rsidP="00453A37">
            <w:pPr>
              <w:pStyle w:val="TableBody"/>
              <w:rPr>
                <w:b/>
                <w:bCs/>
                <w:rPrChange w:id="3471" w:author="Moses, Robbie" w:date="2023-02-17T01:14:00Z">
                  <w:rPr/>
                </w:rPrChange>
              </w:rPr>
            </w:pPr>
            <w:r w:rsidRPr="008A1041">
              <w:rPr>
                <w:b/>
                <w:bCs/>
                <w:rPrChange w:id="3472" w:author="Moses, Robbie" w:date="2023-02-17T01:14:00Z">
                  <w:rPr/>
                </w:rPrChange>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8A1041" w:rsidRDefault="007467C0" w:rsidP="00453A37">
            <w:pPr>
              <w:pStyle w:val="TableBody"/>
              <w:rPr>
                <w:b/>
                <w:bCs/>
                <w:rPrChange w:id="3473" w:author="Moses, Robbie" w:date="2023-02-17T01:14:00Z">
                  <w:rPr/>
                </w:rPrChange>
              </w:rPr>
            </w:pPr>
            <w:r w:rsidRPr="008A1041">
              <w:rPr>
                <w:b/>
                <w:bCs/>
                <w:rPrChange w:id="3474" w:author="Moses, Robbie" w:date="2023-02-17T01:14:00Z">
                  <w:rPr/>
                </w:rPrChange>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8A1041" w:rsidRDefault="007467C0" w:rsidP="00453A37">
            <w:pPr>
              <w:pStyle w:val="TableBody"/>
              <w:rPr>
                <w:b/>
                <w:bCs/>
                <w:rPrChange w:id="3475" w:author="Moses, Robbie" w:date="2023-02-17T01:14:00Z">
                  <w:rPr/>
                </w:rPrChange>
              </w:rPr>
            </w:pPr>
            <w:r w:rsidRPr="008A1041">
              <w:rPr>
                <w:b/>
                <w:bCs/>
                <w:rPrChange w:id="3476" w:author="Moses, Robbie" w:date="2023-02-17T01:14:00Z">
                  <w:rPr/>
                </w:rPrChange>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8A1041" w:rsidRDefault="007467C0" w:rsidP="00453A37">
            <w:pPr>
              <w:pStyle w:val="TableBody"/>
              <w:rPr>
                <w:b/>
                <w:bCs/>
                <w:rPrChange w:id="3477" w:author="Moses, Robbie" w:date="2023-02-17T01:14:00Z">
                  <w:rPr/>
                </w:rPrChange>
              </w:rPr>
            </w:pPr>
            <w:r w:rsidRPr="008A1041">
              <w:rPr>
                <w:b/>
                <w:bCs/>
                <w:rPrChange w:id="3478" w:author="Moses, Robbie" w:date="2023-02-17T01:14:00Z">
                  <w:rPr/>
                </w:rPrChange>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8A1041" w:rsidRDefault="007467C0" w:rsidP="00453A37">
            <w:pPr>
              <w:pStyle w:val="TableBody"/>
              <w:rPr>
                <w:b/>
                <w:bCs/>
                <w:rPrChange w:id="3479" w:author="Moses, Robbie" w:date="2023-02-17T01:14:00Z">
                  <w:rPr/>
                </w:rPrChange>
              </w:rPr>
            </w:pPr>
            <w:r w:rsidRPr="008A1041">
              <w:rPr>
                <w:b/>
                <w:bCs/>
                <w:rPrChange w:id="3480" w:author="Moses, Robbie" w:date="2023-02-17T01:14:00Z">
                  <w:rPr/>
                </w:rPrChange>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8A1041" w:rsidRDefault="007467C0" w:rsidP="00453A37">
            <w:pPr>
              <w:pStyle w:val="TableBody"/>
              <w:rPr>
                <w:b/>
                <w:bCs/>
                <w:rPrChange w:id="3481" w:author="Moses, Robbie" w:date="2023-02-17T01:14:00Z">
                  <w:rPr/>
                </w:rPrChange>
              </w:rPr>
            </w:pPr>
            <w:r w:rsidRPr="008A1041">
              <w:rPr>
                <w:b/>
                <w:bCs/>
                <w:rPrChange w:id="3482" w:author="Moses, Robbie" w:date="2023-02-17T01:14:00Z">
                  <w:rPr/>
                </w:rPrChange>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8A1041" w:rsidRDefault="007467C0" w:rsidP="00453A37">
            <w:pPr>
              <w:pStyle w:val="TableBody"/>
              <w:rPr>
                <w:b/>
                <w:bCs/>
                <w:rPrChange w:id="3483" w:author="Moses, Robbie" w:date="2023-02-17T01:14:00Z">
                  <w:rPr/>
                </w:rPrChange>
              </w:rPr>
            </w:pPr>
            <w:r w:rsidRPr="008A1041">
              <w:rPr>
                <w:b/>
                <w:bCs/>
                <w:rPrChange w:id="3484" w:author="Moses, Robbie" w:date="2023-02-17T01:14:00Z">
                  <w:rPr/>
                </w:rPrChange>
              </w:rPr>
              <w:lastRenderedPageBreak/>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8A1041" w:rsidRDefault="007467C0" w:rsidP="00453A37">
            <w:pPr>
              <w:pStyle w:val="TableBody"/>
              <w:rPr>
                <w:b/>
                <w:bCs/>
                <w:rPrChange w:id="3485" w:author="Moses, Robbie" w:date="2023-02-17T01:14:00Z">
                  <w:rPr/>
                </w:rPrChange>
              </w:rPr>
            </w:pPr>
            <w:r w:rsidRPr="008A1041">
              <w:rPr>
                <w:b/>
                <w:bCs/>
                <w:rPrChange w:id="3486" w:author="Moses, Robbie" w:date="2023-02-17T01:14:00Z">
                  <w:rPr/>
                </w:rPrChange>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8A1041" w:rsidRDefault="007467C0" w:rsidP="00453A37">
            <w:pPr>
              <w:pStyle w:val="TableBody"/>
              <w:rPr>
                <w:b/>
                <w:bCs/>
                <w:rPrChange w:id="3487" w:author="Moses, Robbie" w:date="2023-02-17T01:14:00Z">
                  <w:rPr/>
                </w:rPrChange>
              </w:rPr>
            </w:pPr>
            <w:r w:rsidRPr="008A1041">
              <w:rPr>
                <w:b/>
                <w:bCs/>
                <w:rPrChange w:id="3488" w:author="Moses, Robbie" w:date="2023-02-17T01:14:00Z">
                  <w:rPr/>
                </w:rPrChange>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8A1041" w:rsidRDefault="007467C0" w:rsidP="00453A37">
            <w:pPr>
              <w:pStyle w:val="TableBody"/>
              <w:rPr>
                <w:b/>
                <w:bCs/>
                <w:rPrChange w:id="3489" w:author="Moses, Robbie" w:date="2023-02-17T01:14:00Z">
                  <w:rPr/>
                </w:rPrChange>
              </w:rPr>
            </w:pPr>
            <w:r w:rsidRPr="008A1041">
              <w:rPr>
                <w:b/>
                <w:bCs/>
                <w:rPrChange w:id="3490" w:author="Moses, Robbie" w:date="2023-02-17T01:14:00Z">
                  <w:rPr/>
                </w:rPrChange>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8A1041" w:rsidRDefault="007467C0" w:rsidP="00453A37">
            <w:pPr>
              <w:pStyle w:val="TableBody"/>
              <w:rPr>
                <w:b/>
                <w:bCs/>
                <w:rPrChange w:id="3491" w:author="Moses, Robbie" w:date="2023-02-17T01:14:00Z">
                  <w:rPr/>
                </w:rPrChange>
              </w:rPr>
            </w:pPr>
            <w:r w:rsidRPr="008A1041">
              <w:rPr>
                <w:b/>
                <w:bCs/>
                <w:rPrChange w:id="3492" w:author="Moses, Robbie" w:date="2023-02-17T01:14:00Z">
                  <w:rPr/>
                </w:rPrChange>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8A1041" w:rsidRDefault="007467C0" w:rsidP="00453A37">
            <w:pPr>
              <w:pStyle w:val="TableBody"/>
              <w:rPr>
                <w:b/>
                <w:bCs/>
                <w:rPrChange w:id="3493" w:author="Moses, Robbie" w:date="2023-02-17T01:14:00Z">
                  <w:rPr/>
                </w:rPrChange>
              </w:rPr>
            </w:pPr>
            <w:r w:rsidRPr="008A1041">
              <w:rPr>
                <w:b/>
                <w:bCs/>
                <w:rPrChange w:id="3494" w:author="Moses, Robbie" w:date="2023-02-17T01:14:00Z">
                  <w:rPr/>
                </w:rPrChange>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rPr>
          <w:ins w:id="3495" w:author="Moses, Robbie" w:date="2023-02-17T01:14:00Z"/>
        </w:rPr>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3496" w:name="_Ref270486334"/>
      <w:r>
        <w:t>Vault Denominations</w:t>
      </w:r>
      <w:bookmarkEnd w:id="3496"/>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3497"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34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48301C">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F63FA" w:rsidRDefault="007467C0" w:rsidP="00453A37">
            <w:pPr>
              <w:pStyle w:val="TableBody"/>
              <w:rPr>
                <w:b/>
                <w:bCs/>
                <w:rPrChange w:id="3498" w:author="Moses, Robbie" w:date="2023-02-17T01:14:00Z">
                  <w:rPr/>
                </w:rPrChange>
              </w:rPr>
            </w:pPr>
            <w:r w:rsidRPr="00CF63FA">
              <w:rPr>
                <w:b/>
                <w:bCs/>
                <w:rPrChange w:id="3499" w:author="Moses, Robbie" w:date="2023-02-17T01:14:00Z">
                  <w:rPr/>
                </w:rPrChange>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F63FA" w:rsidRDefault="007467C0" w:rsidP="00453A37">
            <w:pPr>
              <w:pStyle w:val="TableBody"/>
              <w:rPr>
                <w:b/>
                <w:bCs/>
                <w:rPrChange w:id="3500" w:author="Moses, Robbie" w:date="2023-02-17T01:14:00Z">
                  <w:rPr/>
                </w:rPrChange>
              </w:rPr>
            </w:pPr>
            <w:r w:rsidRPr="00CF63FA">
              <w:rPr>
                <w:b/>
                <w:bCs/>
                <w:rPrChange w:id="3501" w:author="Moses, Robbie" w:date="2023-02-17T01:14:00Z">
                  <w:rPr/>
                </w:rPrChange>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F63FA" w:rsidRDefault="007467C0" w:rsidP="00453A37">
            <w:pPr>
              <w:pStyle w:val="TableBody"/>
              <w:rPr>
                <w:b/>
                <w:bCs/>
                <w:rPrChange w:id="3502" w:author="Moses, Robbie" w:date="2023-02-17T01:14:00Z">
                  <w:rPr/>
                </w:rPrChange>
              </w:rPr>
            </w:pPr>
            <w:r w:rsidRPr="00CF63FA">
              <w:rPr>
                <w:b/>
                <w:bCs/>
                <w:rPrChange w:id="3503" w:author="Moses, Robbie" w:date="2023-02-17T01:14:00Z">
                  <w:rPr/>
                </w:rPrChange>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F63FA" w:rsidRDefault="007467C0" w:rsidP="00453A37">
            <w:pPr>
              <w:pStyle w:val="TableBody"/>
              <w:rPr>
                <w:b/>
                <w:bCs/>
                <w:rPrChange w:id="3504" w:author="Moses, Robbie" w:date="2023-02-17T01:14:00Z">
                  <w:rPr/>
                </w:rPrChange>
              </w:rPr>
            </w:pPr>
            <w:r w:rsidRPr="00CF63FA">
              <w:rPr>
                <w:b/>
                <w:bCs/>
                <w:rPrChange w:id="3505" w:author="Moses, Robbie" w:date="2023-02-17T01:14:00Z">
                  <w:rPr/>
                </w:rPrChange>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F63FA" w:rsidRDefault="007467C0" w:rsidP="00453A37">
            <w:pPr>
              <w:pStyle w:val="TableBody"/>
              <w:rPr>
                <w:b/>
                <w:bCs/>
                <w:rPrChange w:id="3506" w:author="Moses, Robbie" w:date="2023-02-17T01:14:00Z">
                  <w:rPr/>
                </w:rPrChange>
              </w:rPr>
            </w:pPr>
            <w:r w:rsidRPr="00CF63FA">
              <w:rPr>
                <w:b/>
                <w:bCs/>
                <w:rPrChange w:id="3507" w:author="Moses, Robbie" w:date="2023-02-17T01:14:00Z">
                  <w:rPr/>
                </w:rPrChange>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F63FA" w:rsidRDefault="007467C0" w:rsidP="00453A37">
            <w:pPr>
              <w:pStyle w:val="TableBody"/>
              <w:rPr>
                <w:b/>
                <w:bCs/>
                <w:rPrChange w:id="3508" w:author="Moses, Robbie" w:date="2023-02-17T01:14:00Z">
                  <w:rPr/>
                </w:rPrChange>
              </w:rPr>
            </w:pPr>
            <w:r w:rsidRPr="00CF63FA">
              <w:rPr>
                <w:b/>
                <w:bCs/>
                <w:rPrChange w:id="3509" w:author="Moses, Robbie" w:date="2023-02-17T01:14:00Z">
                  <w:rPr/>
                </w:rPrChange>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F63FA" w:rsidRDefault="007467C0" w:rsidP="00453A37">
            <w:pPr>
              <w:pStyle w:val="TableBody"/>
              <w:rPr>
                <w:b/>
                <w:bCs/>
                <w:rPrChange w:id="3510" w:author="Moses, Robbie" w:date="2023-02-17T01:14:00Z">
                  <w:rPr/>
                </w:rPrChange>
              </w:rPr>
            </w:pPr>
            <w:r w:rsidRPr="00CF63FA">
              <w:rPr>
                <w:b/>
                <w:bCs/>
                <w:rPrChange w:id="3511" w:author="Moses, Robbie" w:date="2023-02-17T01:14:00Z">
                  <w:rPr/>
                </w:rPrChange>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F63FA" w:rsidRDefault="007467C0" w:rsidP="00453A37">
            <w:pPr>
              <w:pStyle w:val="TableBody"/>
              <w:rPr>
                <w:b/>
                <w:bCs/>
                <w:rPrChange w:id="3512" w:author="Moses, Robbie" w:date="2023-02-17T01:14:00Z">
                  <w:rPr/>
                </w:rPrChange>
              </w:rPr>
            </w:pPr>
            <w:r w:rsidRPr="00CF63FA">
              <w:rPr>
                <w:b/>
                <w:bCs/>
                <w:rPrChange w:id="3513" w:author="Moses, Robbie" w:date="2023-02-17T01:14:00Z">
                  <w:rPr/>
                </w:rPrChange>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F63FA" w:rsidRDefault="007467C0" w:rsidP="00453A37">
            <w:pPr>
              <w:pStyle w:val="TableBody"/>
              <w:rPr>
                <w:b/>
                <w:bCs/>
                <w:rPrChange w:id="3514" w:author="Moses, Robbie" w:date="2023-02-17T01:14:00Z">
                  <w:rPr/>
                </w:rPrChange>
              </w:rPr>
            </w:pPr>
            <w:r w:rsidRPr="00CF63FA">
              <w:rPr>
                <w:b/>
                <w:bCs/>
                <w:rPrChange w:id="3515" w:author="Moses, Robbie" w:date="2023-02-17T01:14:00Z">
                  <w:rPr/>
                </w:rPrChange>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F63FA" w:rsidRDefault="007467C0" w:rsidP="00453A37">
            <w:pPr>
              <w:pStyle w:val="TableBody"/>
              <w:rPr>
                <w:b/>
                <w:bCs/>
                <w:rPrChange w:id="3516" w:author="Moses, Robbie" w:date="2023-02-17T01:14:00Z">
                  <w:rPr/>
                </w:rPrChange>
              </w:rPr>
            </w:pPr>
            <w:r w:rsidRPr="00CF63FA">
              <w:rPr>
                <w:b/>
                <w:bCs/>
                <w:rPrChange w:id="3517" w:author="Moses, Robbie" w:date="2023-02-17T01:14:00Z">
                  <w:rPr/>
                </w:rPrChange>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F63FA" w:rsidRDefault="007467C0" w:rsidP="00453A37">
            <w:pPr>
              <w:pStyle w:val="TableBody"/>
              <w:rPr>
                <w:b/>
                <w:bCs/>
                <w:rPrChange w:id="3518" w:author="Moses, Robbie" w:date="2023-02-17T01:15:00Z">
                  <w:rPr/>
                </w:rPrChange>
              </w:rPr>
            </w:pPr>
            <w:r w:rsidRPr="00CF63FA">
              <w:rPr>
                <w:b/>
                <w:bCs/>
                <w:rPrChange w:id="3519" w:author="Moses, Robbie" w:date="2023-02-17T01:15:00Z">
                  <w:rPr/>
                </w:rPrChange>
              </w:rPr>
              <w:lastRenderedPageBreak/>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F63FA" w:rsidRDefault="007467C0" w:rsidP="00453A37">
            <w:pPr>
              <w:pStyle w:val="TableBody"/>
              <w:rPr>
                <w:b/>
                <w:bCs/>
                <w:rPrChange w:id="3520" w:author="Moses, Robbie" w:date="2023-02-17T01:15:00Z">
                  <w:rPr/>
                </w:rPrChange>
              </w:rPr>
            </w:pPr>
            <w:r w:rsidRPr="00CF63FA">
              <w:rPr>
                <w:b/>
                <w:bCs/>
                <w:rPrChange w:id="3521" w:author="Moses, Robbie" w:date="2023-02-17T01:15:00Z">
                  <w:rPr/>
                </w:rPrChange>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rPr>
          <w:ins w:id="3522" w:author="Moses, Robbie" w:date="2023-02-17T01:15:00Z"/>
        </w:rPr>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3523" w:name="_Ref270486336"/>
      <w:r>
        <w:t>Vault Service Cost</w:t>
      </w:r>
      <w:bookmarkEnd w:id="3523"/>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3524"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35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48301C">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F63FA" w:rsidRDefault="007467C0" w:rsidP="00453A37">
            <w:pPr>
              <w:pStyle w:val="TableBody"/>
              <w:rPr>
                <w:b/>
                <w:bCs/>
                <w:rPrChange w:id="3525" w:author="Moses, Robbie" w:date="2023-02-17T01:15:00Z">
                  <w:rPr/>
                </w:rPrChange>
              </w:rPr>
            </w:pPr>
            <w:r w:rsidRPr="00CF63FA">
              <w:rPr>
                <w:b/>
                <w:bCs/>
                <w:rPrChange w:id="3526" w:author="Moses, Robbie" w:date="2023-02-17T01:15:00Z">
                  <w:rPr/>
                </w:rPrChange>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F63FA" w:rsidRDefault="007467C0" w:rsidP="00453A37">
            <w:pPr>
              <w:pStyle w:val="TableBody"/>
              <w:rPr>
                <w:b/>
                <w:bCs/>
                <w:rPrChange w:id="3527" w:author="Moses, Robbie" w:date="2023-02-17T01:15:00Z">
                  <w:rPr/>
                </w:rPrChange>
              </w:rPr>
            </w:pPr>
            <w:r w:rsidRPr="00CF63FA">
              <w:rPr>
                <w:b/>
                <w:bCs/>
                <w:rPrChange w:id="3528" w:author="Moses, Robbie" w:date="2023-02-17T01:15:00Z">
                  <w:rPr/>
                </w:rPrChange>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F63FA" w:rsidRDefault="007467C0" w:rsidP="00453A37">
            <w:pPr>
              <w:pStyle w:val="TableBody"/>
              <w:rPr>
                <w:b/>
                <w:bCs/>
                <w:rPrChange w:id="3529" w:author="Moses, Robbie" w:date="2023-02-17T01:15:00Z">
                  <w:rPr/>
                </w:rPrChange>
              </w:rPr>
            </w:pPr>
            <w:r w:rsidRPr="00CF63FA">
              <w:rPr>
                <w:b/>
                <w:bCs/>
                <w:rPrChange w:id="3530" w:author="Moses, Robbie" w:date="2023-02-17T01:15:00Z">
                  <w:rPr/>
                </w:rPrChange>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F63FA" w:rsidRDefault="007467C0" w:rsidP="00453A37">
            <w:pPr>
              <w:pStyle w:val="TableBody"/>
              <w:rPr>
                <w:b/>
                <w:bCs/>
                <w:rPrChange w:id="3531" w:author="Moses, Robbie" w:date="2023-02-17T01:15:00Z">
                  <w:rPr/>
                </w:rPrChange>
              </w:rPr>
            </w:pPr>
            <w:r w:rsidRPr="00CF63FA">
              <w:rPr>
                <w:b/>
                <w:bCs/>
                <w:rPrChange w:id="3532" w:author="Moses, Robbie" w:date="2023-02-17T01:15:00Z">
                  <w:rPr/>
                </w:rPrChange>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F63FA" w:rsidRDefault="007467C0" w:rsidP="00453A37">
            <w:pPr>
              <w:pStyle w:val="TableBody"/>
              <w:rPr>
                <w:b/>
                <w:bCs/>
                <w:rPrChange w:id="3533" w:author="Moses, Robbie" w:date="2023-02-17T01:15:00Z">
                  <w:rPr/>
                </w:rPrChange>
              </w:rPr>
            </w:pPr>
            <w:r w:rsidRPr="00CF63FA">
              <w:rPr>
                <w:b/>
                <w:bCs/>
                <w:rPrChange w:id="3534" w:author="Moses, Robbie" w:date="2023-02-17T01:15:00Z">
                  <w:rPr/>
                </w:rPrChange>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F63FA" w:rsidRDefault="007467C0" w:rsidP="00453A37">
            <w:pPr>
              <w:pStyle w:val="TableBody"/>
              <w:rPr>
                <w:b/>
                <w:bCs/>
                <w:rPrChange w:id="3535" w:author="Moses, Robbie" w:date="2023-02-17T01:15:00Z">
                  <w:rPr/>
                </w:rPrChange>
              </w:rPr>
            </w:pPr>
            <w:r w:rsidRPr="00CF63FA">
              <w:rPr>
                <w:b/>
                <w:bCs/>
                <w:rPrChange w:id="3536" w:author="Moses, Robbie" w:date="2023-02-17T01:15:00Z">
                  <w:rPr/>
                </w:rPrChange>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F63FA" w:rsidRDefault="007467C0" w:rsidP="00453A37">
            <w:pPr>
              <w:pStyle w:val="TableBody"/>
              <w:rPr>
                <w:b/>
                <w:bCs/>
                <w:rPrChange w:id="3537" w:author="Moses, Robbie" w:date="2023-02-17T01:15:00Z">
                  <w:rPr/>
                </w:rPrChange>
              </w:rPr>
            </w:pPr>
            <w:r w:rsidRPr="00CF63FA">
              <w:rPr>
                <w:b/>
                <w:bCs/>
                <w:rPrChange w:id="3538" w:author="Moses, Robbie" w:date="2023-02-17T01:15:00Z">
                  <w:rPr/>
                </w:rPrChange>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F63FA" w:rsidRDefault="007467C0" w:rsidP="00453A37">
            <w:pPr>
              <w:pStyle w:val="TableBody"/>
              <w:rPr>
                <w:b/>
                <w:bCs/>
                <w:rPrChange w:id="3539" w:author="Moses, Robbie" w:date="2023-02-17T01:15:00Z">
                  <w:rPr/>
                </w:rPrChange>
              </w:rPr>
            </w:pPr>
            <w:r w:rsidRPr="00CF63FA">
              <w:rPr>
                <w:b/>
                <w:bCs/>
                <w:rPrChange w:id="3540" w:author="Moses, Robbie" w:date="2023-02-17T01:15:00Z">
                  <w:rPr/>
                </w:rPrChange>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F63FA" w:rsidRDefault="007467C0" w:rsidP="00453A37">
            <w:pPr>
              <w:pStyle w:val="TableBody"/>
              <w:rPr>
                <w:b/>
                <w:bCs/>
                <w:rPrChange w:id="3541" w:author="Moses, Robbie" w:date="2023-02-17T01:15:00Z">
                  <w:rPr/>
                </w:rPrChange>
              </w:rPr>
            </w:pPr>
            <w:r w:rsidRPr="00CF63FA">
              <w:rPr>
                <w:b/>
                <w:bCs/>
                <w:rPrChange w:id="3542" w:author="Moses, Robbie" w:date="2023-02-17T01:15:00Z">
                  <w:rPr/>
                </w:rPrChange>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F63FA" w:rsidRDefault="007467C0" w:rsidP="00453A37">
            <w:pPr>
              <w:pStyle w:val="TableBody"/>
              <w:rPr>
                <w:b/>
                <w:bCs/>
                <w:rPrChange w:id="3543" w:author="Moses, Robbie" w:date="2023-02-17T01:15:00Z">
                  <w:rPr/>
                </w:rPrChange>
              </w:rPr>
            </w:pPr>
            <w:r w:rsidRPr="00CF63FA">
              <w:rPr>
                <w:b/>
                <w:bCs/>
                <w:rPrChange w:id="3544" w:author="Moses, Robbie" w:date="2023-02-17T01:15:00Z">
                  <w:rPr/>
                </w:rPrChange>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F63FA" w:rsidRDefault="007467C0" w:rsidP="00453A37">
            <w:pPr>
              <w:pStyle w:val="TableBody"/>
              <w:rPr>
                <w:b/>
                <w:bCs/>
                <w:rPrChange w:id="3545" w:author="Moses, Robbie" w:date="2023-02-17T01:15:00Z">
                  <w:rPr/>
                </w:rPrChange>
              </w:rPr>
            </w:pPr>
            <w:r w:rsidRPr="00CF63FA">
              <w:rPr>
                <w:b/>
                <w:bCs/>
                <w:rPrChange w:id="3546" w:author="Moses, Robbie" w:date="2023-02-17T01:15:00Z">
                  <w:rPr/>
                </w:rPrChange>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F63FA" w:rsidRDefault="007467C0" w:rsidP="00453A37">
            <w:pPr>
              <w:pStyle w:val="TableBody"/>
              <w:rPr>
                <w:b/>
                <w:bCs/>
                <w:rPrChange w:id="3547" w:author="Moses, Robbie" w:date="2023-02-17T01:15:00Z">
                  <w:rPr/>
                </w:rPrChange>
              </w:rPr>
            </w:pPr>
            <w:r w:rsidRPr="00CF63FA">
              <w:rPr>
                <w:b/>
                <w:bCs/>
                <w:rPrChange w:id="3548" w:author="Moses, Robbie" w:date="2023-02-17T01:15:00Z">
                  <w:rPr/>
                </w:rPrChange>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F63FA" w:rsidRDefault="007467C0" w:rsidP="00453A37">
            <w:pPr>
              <w:pStyle w:val="TableBody"/>
              <w:rPr>
                <w:b/>
                <w:bCs/>
                <w:rPrChange w:id="3549" w:author="Moses, Robbie" w:date="2023-02-17T01:15:00Z">
                  <w:rPr/>
                </w:rPrChange>
              </w:rPr>
            </w:pPr>
            <w:r w:rsidRPr="00CF63FA">
              <w:rPr>
                <w:b/>
                <w:bCs/>
                <w:rPrChange w:id="3550" w:author="Moses, Robbie" w:date="2023-02-17T01:15:00Z">
                  <w:rPr/>
                </w:rPrChange>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F63FA" w:rsidRDefault="007467C0" w:rsidP="00453A37">
            <w:pPr>
              <w:pStyle w:val="TableBody"/>
              <w:rPr>
                <w:b/>
                <w:bCs/>
                <w:rPrChange w:id="3551" w:author="Moses, Robbie" w:date="2023-02-17T01:15:00Z">
                  <w:rPr/>
                </w:rPrChange>
              </w:rPr>
            </w:pPr>
            <w:r w:rsidRPr="00CF63FA">
              <w:rPr>
                <w:b/>
                <w:bCs/>
                <w:rPrChange w:id="3552" w:author="Moses, Robbie" w:date="2023-02-17T01:15:00Z">
                  <w:rPr/>
                </w:rPrChange>
              </w:rPr>
              <w:lastRenderedPageBreak/>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ins w:id="3553" w:author="Moses, Robbie" w:date="2023-02-13T04:01:00Z">
              <w:r w:rsidR="004F71E2">
                <w:t xml:space="preserve">the </w:t>
              </w:r>
            </w:ins>
            <w:r w:rsidRPr="00FB292A">
              <w:t>amount that is charged Per Unit of Currency applies</w:t>
            </w:r>
          </w:p>
        </w:tc>
      </w:tr>
    </w:tbl>
    <w:p w14:paraId="0BC6A417" w14:textId="140A5AAF" w:rsidR="007467C0" w:rsidRDefault="007467C0" w:rsidP="007467C0">
      <w:pPr>
        <w:pStyle w:val="TopofSection"/>
        <w:rPr>
          <w:ins w:id="3554" w:author="Moses, Robbie" w:date="2023-02-17T01:16:00Z"/>
        </w:rPr>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3555" w:name="_Ref270486337"/>
      <w:r>
        <w:t>Vault Requirements</w:t>
      </w:r>
      <w:bookmarkEnd w:id="3555"/>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3556"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35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48301C">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1C1893" w:rsidRDefault="007467C0" w:rsidP="00453A37">
            <w:pPr>
              <w:pStyle w:val="TableBody"/>
              <w:rPr>
                <w:b/>
                <w:bCs/>
                <w:rPrChange w:id="3557" w:author="Moses, Robbie" w:date="2023-02-17T01:16:00Z">
                  <w:rPr/>
                </w:rPrChange>
              </w:rPr>
            </w:pPr>
            <w:r w:rsidRPr="001C1893">
              <w:rPr>
                <w:b/>
                <w:bCs/>
                <w:rPrChange w:id="3558" w:author="Moses, Robbie" w:date="2023-02-17T01:16:00Z">
                  <w:rPr/>
                </w:rPrChange>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1C1893" w:rsidRDefault="007467C0" w:rsidP="00453A37">
            <w:pPr>
              <w:pStyle w:val="TableBody"/>
              <w:rPr>
                <w:b/>
                <w:bCs/>
                <w:rPrChange w:id="3559" w:author="Moses, Robbie" w:date="2023-02-17T01:16:00Z">
                  <w:rPr/>
                </w:rPrChange>
              </w:rPr>
            </w:pPr>
            <w:r w:rsidRPr="001C1893">
              <w:rPr>
                <w:b/>
                <w:bCs/>
                <w:rPrChange w:id="3560" w:author="Moses, Robbie" w:date="2023-02-17T01:16:00Z">
                  <w:rPr/>
                </w:rPrChange>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1C1893" w:rsidRDefault="007467C0" w:rsidP="00453A37">
            <w:pPr>
              <w:pStyle w:val="TableBody"/>
              <w:rPr>
                <w:b/>
                <w:bCs/>
                <w:rPrChange w:id="3561" w:author="Moses, Robbie" w:date="2023-02-17T01:16:00Z">
                  <w:rPr/>
                </w:rPrChange>
              </w:rPr>
            </w:pPr>
            <w:r w:rsidRPr="001C1893">
              <w:rPr>
                <w:b/>
                <w:bCs/>
                <w:rPrChange w:id="3562" w:author="Moses, Robbie" w:date="2023-02-17T01:16:00Z">
                  <w:rPr/>
                </w:rPrChange>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1C1893" w:rsidRDefault="007467C0" w:rsidP="00453A37">
            <w:pPr>
              <w:pStyle w:val="TableBody"/>
              <w:rPr>
                <w:b/>
                <w:bCs/>
                <w:rPrChange w:id="3563" w:author="Moses, Robbie" w:date="2023-02-17T01:16:00Z">
                  <w:rPr/>
                </w:rPrChange>
              </w:rPr>
            </w:pPr>
            <w:r w:rsidRPr="001C1893">
              <w:rPr>
                <w:b/>
                <w:bCs/>
                <w:rPrChange w:id="3564" w:author="Moses, Robbie" w:date="2023-02-17T01:16:00Z">
                  <w:rPr/>
                </w:rPrChange>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1C1893" w:rsidRDefault="007467C0" w:rsidP="00453A37">
            <w:pPr>
              <w:pStyle w:val="TableBody"/>
              <w:rPr>
                <w:b/>
                <w:bCs/>
                <w:rPrChange w:id="3565" w:author="Moses, Robbie" w:date="2023-02-17T01:16:00Z">
                  <w:rPr/>
                </w:rPrChange>
              </w:rPr>
            </w:pPr>
            <w:r w:rsidRPr="001C1893">
              <w:rPr>
                <w:b/>
                <w:bCs/>
                <w:rPrChange w:id="3566" w:author="Moses, Robbie" w:date="2023-02-17T01:16:00Z">
                  <w:rPr/>
                </w:rPrChange>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1C1893" w:rsidRDefault="007467C0" w:rsidP="00453A37">
            <w:pPr>
              <w:pStyle w:val="TableBody"/>
              <w:rPr>
                <w:b/>
                <w:bCs/>
                <w:rPrChange w:id="3567" w:author="Moses, Robbie" w:date="2023-02-17T01:16:00Z">
                  <w:rPr/>
                </w:rPrChange>
              </w:rPr>
            </w:pPr>
            <w:r w:rsidRPr="001C1893">
              <w:rPr>
                <w:b/>
                <w:bCs/>
                <w:rPrChange w:id="3568" w:author="Moses, Robbie" w:date="2023-02-17T01:16:00Z">
                  <w:rPr/>
                </w:rPrChange>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1C1893" w:rsidRDefault="007467C0" w:rsidP="00453A37">
            <w:pPr>
              <w:pStyle w:val="TableBody"/>
              <w:rPr>
                <w:b/>
                <w:bCs/>
                <w:rPrChange w:id="3569" w:author="Moses, Robbie" w:date="2023-02-17T01:16:00Z">
                  <w:rPr/>
                </w:rPrChange>
              </w:rPr>
            </w:pPr>
            <w:r w:rsidRPr="001C1893">
              <w:rPr>
                <w:b/>
                <w:bCs/>
                <w:rPrChange w:id="3570" w:author="Moses, Robbie" w:date="2023-02-17T01:16:00Z">
                  <w:rPr/>
                </w:rPrChange>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1C1893" w:rsidRDefault="007467C0" w:rsidP="00453A37">
            <w:pPr>
              <w:pStyle w:val="TableBody"/>
              <w:rPr>
                <w:b/>
                <w:bCs/>
                <w:rPrChange w:id="3571" w:author="Moses, Robbie" w:date="2023-02-17T01:16:00Z">
                  <w:rPr/>
                </w:rPrChange>
              </w:rPr>
            </w:pPr>
            <w:r w:rsidRPr="001C1893">
              <w:rPr>
                <w:b/>
                <w:bCs/>
                <w:rPrChange w:id="3572" w:author="Moses, Robbie" w:date="2023-02-17T01:16:00Z">
                  <w:rPr/>
                </w:rPrChange>
              </w:rPr>
              <w:t>% of Withdrawals to Cover</w:t>
            </w:r>
          </w:p>
        </w:tc>
        <w:tc>
          <w:tcPr>
            <w:tcW w:w="5480" w:type="dxa"/>
            <w:tcBorders>
              <w:top w:val="single" w:sz="6" w:space="0" w:color="auto"/>
              <w:left w:val="nil"/>
              <w:bottom w:val="single" w:sz="6" w:space="0" w:color="auto"/>
            </w:tcBorders>
          </w:tcPr>
          <w:p w14:paraId="42FD93D5" w14:textId="094EF990" w:rsidR="007467C0" w:rsidRPr="00FB292A" w:rsidRDefault="007467C0" w:rsidP="00453A37">
            <w:pPr>
              <w:pStyle w:val="TableBody"/>
            </w:pPr>
            <w:r w:rsidRPr="00FB292A">
              <w:t xml:space="preserve">Indicates the percentage of withdrawals to cover </w:t>
            </w:r>
            <w:del w:id="3573" w:author="Moses, Robbie" w:date="2023-02-13T04:02:00Z">
              <w:r w:rsidRPr="00FB292A" w:rsidDel="00FF3B56">
                <w:delText xml:space="preserve">for </w:delText>
              </w:r>
            </w:del>
            <w:r w:rsidRPr="00FB292A">
              <w:t>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1C1893" w:rsidRDefault="007467C0" w:rsidP="00453A37">
            <w:pPr>
              <w:pStyle w:val="TableBody"/>
              <w:rPr>
                <w:b/>
                <w:bCs/>
                <w:rPrChange w:id="3574" w:author="Moses, Robbie" w:date="2023-02-17T01:16:00Z">
                  <w:rPr/>
                </w:rPrChange>
              </w:rPr>
            </w:pPr>
            <w:r w:rsidRPr="001C1893">
              <w:rPr>
                <w:b/>
                <w:bCs/>
                <w:rPrChange w:id="3575" w:author="Moses, Robbie" w:date="2023-02-17T01:16:00Z">
                  <w:rPr/>
                </w:rPrChange>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1C1893" w:rsidRDefault="007467C0" w:rsidP="00453A37">
            <w:pPr>
              <w:pStyle w:val="TableBody"/>
              <w:rPr>
                <w:b/>
                <w:bCs/>
                <w:rPrChange w:id="3576" w:author="Moses, Robbie" w:date="2023-02-17T01:16:00Z">
                  <w:rPr/>
                </w:rPrChange>
              </w:rPr>
            </w:pPr>
            <w:r w:rsidRPr="001C1893">
              <w:rPr>
                <w:b/>
                <w:bCs/>
                <w:rPrChange w:id="3577" w:author="Moses, Robbie" w:date="2023-02-17T01:16:00Z">
                  <w:rPr/>
                </w:rPrChange>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1C1893" w:rsidRDefault="007467C0" w:rsidP="00453A37">
            <w:pPr>
              <w:pStyle w:val="TableBody"/>
              <w:rPr>
                <w:b/>
                <w:bCs/>
                <w:rPrChange w:id="3578" w:author="Moses, Robbie" w:date="2023-02-17T01:16:00Z">
                  <w:rPr/>
                </w:rPrChange>
              </w:rPr>
            </w:pPr>
            <w:r w:rsidRPr="001C1893">
              <w:rPr>
                <w:b/>
                <w:bCs/>
                <w:rPrChange w:id="3579" w:author="Moses, Robbie" w:date="2023-02-17T01:16:00Z">
                  <w:rPr/>
                </w:rPrChange>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1C1893" w:rsidRDefault="007467C0" w:rsidP="00453A37">
            <w:pPr>
              <w:pStyle w:val="TableBody"/>
              <w:rPr>
                <w:b/>
                <w:bCs/>
                <w:rPrChange w:id="3580" w:author="Moses, Robbie" w:date="2023-02-17T01:16:00Z">
                  <w:rPr/>
                </w:rPrChange>
              </w:rPr>
            </w:pPr>
            <w:r w:rsidRPr="001C1893">
              <w:rPr>
                <w:b/>
                <w:bCs/>
                <w:rPrChange w:id="3581" w:author="Moses, Robbie" w:date="2023-02-17T01:16:00Z">
                  <w:rPr/>
                </w:rPrChange>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1C1893" w:rsidRDefault="007467C0" w:rsidP="00453A37">
            <w:pPr>
              <w:pStyle w:val="TableBody"/>
              <w:rPr>
                <w:b/>
                <w:bCs/>
                <w:rPrChange w:id="3582" w:author="Moses, Robbie" w:date="2023-02-17T01:16:00Z">
                  <w:rPr/>
                </w:rPrChange>
              </w:rPr>
            </w:pPr>
            <w:r w:rsidRPr="001C1893">
              <w:rPr>
                <w:b/>
                <w:bCs/>
                <w:rPrChange w:id="3583" w:author="Moses, Robbie" w:date="2023-02-17T01:16:00Z">
                  <w:rPr/>
                </w:rPrChange>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1C1893" w:rsidRDefault="007467C0" w:rsidP="00453A37">
            <w:pPr>
              <w:pStyle w:val="TableBody"/>
              <w:rPr>
                <w:b/>
                <w:bCs/>
                <w:rPrChange w:id="3584" w:author="Moses, Robbie" w:date="2023-02-17T01:16:00Z">
                  <w:rPr/>
                </w:rPrChange>
              </w:rPr>
            </w:pPr>
            <w:r w:rsidRPr="001C1893">
              <w:rPr>
                <w:b/>
                <w:bCs/>
                <w:rPrChange w:id="3585" w:author="Moses, Robbie" w:date="2023-02-17T01:16:00Z">
                  <w:rPr/>
                </w:rPrChange>
              </w:rPr>
              <w:lastRenderedPageBreak/>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1C1893" w:rsidRDefault="007467C0" w:rsidP="00453A37">
            <w:pPr>
              <w:pStyle w:val="TableBody"/>
              <w:rPr>
                <w:b/>
                <w:bCs/>
                <w:rPrChange w:id="3586" w:author="Moses, Robbie" w:date="2023-02-17T01:16:00Z">
                  <w:rPr/>
                </w:rPrChange>
              </w:rPr>
            </w:pPr>
            <w:r w:rsidRPr="001C1893">
              <w:rPr>
                <w:b/>
                <w:bCs/>
                <w:rPrChange w:id="3587" w:author="Moses, Robbie" w:date="2023-02-17T01:16:00Z">
                  <w:rPr/>
                </w:rPrChange>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3588" w:name="_Ref245721699"/>
      <w:bookmarkStart w:id="3589" w:name="_Toc74556426"/>
      <w:bookmarkStart w:id="3590" w:name="_Toc127491616"/>
      <w:bookmarkStart w:id="3591" w:name="_Toc128021149"/>
      <w:r>
        <w:t>History Reports</w:t>
      </w:r>
      <w:bookmarkEnd w:id="3588"/>
      <w:bookmarkEnd w:id="3589"/>
      <w:bookmarkEnd w:id="3590"/>
      <w:bookmarkEnd w:id="3591"/>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7A0690" w:rsidRDefault="007467C0" w:rsidP="0014174A">
      <w:pPr>
        <w:pStyle w:val="ListBullet"/>
        <w:rPr>
          <w:rPrChange w:id="3592" w:author="Moses, Robbie" w:date="2023-02-23T05:19:00Z">
            <w:rPr>
              <w:rStyle w:val="TopicCrossReference"/>
            </w:rPr>
          </w:rPrChange>
        </w:rPr>
      </w:pPr>
      <w:r>
        <w:fldChar w:fldCharType="begin"/>
      </w:r>
      <w:r>
        <w:instrText xml:space="preserve"> REF _Ref249755748 \h  \* MERGEFORMAT </w:instrText>
      </w:r>
      <w:r>
        <w:fldChar w:fldCharType="separate"/>
      </w:r>
      <w:r w:rsidRPr="007A0690">
        <w:rPr>
          <w:rPrChange w:id="3593" w:author="Moses, Robbie" w:date="2023-02-23T05:19:00Z">
            <w:rPr>
              <w:rStyle w:val="TopicCrossReference"/>
            </w:rPr>
          </w:rPrChange>
        </w:rPr>
        <w:t>Commercial</w:t>
      </w:r>
      <w:r>
        <w:t xml:space="preserve"> History</w:t>
      </w:r>
      <w:r>
        <w:fldChar w:fldCharType="end"/>
      </w:r>
    </w:p>
    <w:p w14:paraId="1DBB9C6D" w14:textId="77777777" w:rsidR="007467C0" w:rsidRPr="007A0690" w:rsidRDefault="007467C0" w:rsidP="0014174A">
      <w:pPr>
        <w:pStyle w:val="ListBullet"/>
        <w:rPr>
          <w:rPrChange w:id="3594" w:author="Moses, Robbie" w:date="2023-02-23T05:19:00Z">
            <w:rPr>
              <w:rStyle w:val="TopicCrossReference"/>
            </w:rPr>
          </w:rPrChange>
        </w:rPr>
      </w:pPr>
      <w:r>
        <w:fldChar w:fldCharType="begin"/>
      </w:r>
      <w:r>
        <w:instrText xml:space="preserve"> REF _Ref249809936 \h  \* MERGEFORMAT </w:instrText>
      </w:r>
      <w:r>
        <w:fldChar w:fldCharType="separate"/>
      </w:r>
      <w:r w:rsidRPr="007A0690">
        <w:rPr>
          <w:rPrChange w:id="3595" w:author="Moses, Robbie" w:date="2023-02-23T05:19:00Z">
            <w:rPr>
              <w:rStyle w:val="TopicCrossReference"/>
            </w:rPr>
          </w:rPrChange>
        </w:rPr>
        <w:t>Custodial</w:t>
      </w:r>
      <w:r>
        <w:t xml:space="preserve"> Inventory History</w:t>
      </w:r>
      <w:r>
        <w:fldChar w:fldCharType="end"/>
      </w:r>
    </w:p>
    <w:p w14:paraId="416CD598" w14:textId="77777777" w:rsidR="007467C0" w:rsidRPr="007A0690" w:rsidRDefault="007467C0" w:rsidP="0014174A">
      <w:pPr>
        <w:pStyle w:val="ListBullet"/>
        <w:rPr>
          <w:rPrChange w:id="3596" w:author="Moses, Robbie" w:date="2023-02-23T05:19:00Z">
            <w:rPr>
              <w:rStyle w:val="TopicCrossReference"/>
            </w:rPr>
          </w:rPrChange>
        </w:rPr>
      </w:pPr>
      <w:r>
        <w:fldChar w:fldCharType="begin"/>
      </w:r>
      <w:r>
        <w:instrText xml:space="preserve"> REF _Ref245722651 \h  \* MERGEFORMAT </w:instrText>
      </w:r>
      <w:r>
        <w:fldChar w:fldCharType="separate"/>
      </w:r>
      <w:r w:rsidRPr="007A0690">
        <w:rPr>
          <w:rPrChange w:id="3597" w:author="Moses, Robbie" w:date="2023-02-23T05:19:00Z">
            <w:rPr>
              <w:rStyle w:val="TopicCrossReference"/>
            </w:rPr>
          </w:rPrChange>
        </w:rPr>
        <w:t>Vault Orders</w:t>
      </w:r>
      <w:r>
        <w:fldChar w:fldCharType="end"/>
      </w:r>
    </w:p>
    <w:p w14:paraId="074AF373" w14:textId="77777777" w:rsidR="007467C0" w:rsidRPr="007A0690" w:rsidRDefault="007467C0" w:rsidP="0014174A">
      <w:pPr>
        <w:pStyle w:val="ListBullet"/>
        <w:rPr>
          <w:rPrChange w:id="3598" w:author="Moses, Robbie" w:date="2023-02-23T05:19:00Z">
            <w:rPr>
              <w:rStyle w:val="TopicCrossReference"/>
            </w:rPr>
          </w:rPrChange>
        </w:rPr>
      </w:pPr>
      <w:r>
        <w:fldChar w:fldCharType="begin"/>
      </w:r>
      <w:r>
        <w:instrText xml:space="preserve"> REF _Ref245722654 \h  \* MERGEFORMAT </w:instrText>
      </w:r>
      <w:r>
        <w:fldChar w:fldCharType="separate"/>
      </w:r>
      <w:r w:rsidRPr="007A0690">
        <w:rPr>
          <w:rPrChange w:id="3599" w:author="Moses, Robbie" w:date="2023-02-23T05:19:00Z">
            <w:rPr>
              <w:rStyle w:val="TopicCrossReference"/>
            </w:rPr>
          </w:rPrChange>
        </w:rPr>
        <w:t>Vault Recommendations</w:t>
      </w:r>
      <w:r>
        <w:fldChar w:fldCharType="end"/>
      </w:r>
    </w:p>
    <w:p w14:paraId="616A4456" w14:textId="77777777" w:rsidR="007467C0" w:rsidRPr="007A0690" w:rsidRDefault="007467C0" w:rsidP="0014174A">
      <w:pPr>
        <w:pStyle w:val="ListBullet"/>
        <w:rPr>
          <w:rPrChange w:id="3600" w:author="Moses, Robbie" w:date="2023-02-23T05:19:00Z">
            <w:rPr>
              <w:rStyle w:val="TopicCrossReference"/>
            </w:rPr>
          </w:rPrChange>
        </w:rPr>
      </w:pPr>
      <w:r>
        <w:fldChar w:fldCharType="begin"/>
      </w:r>
      <w:r>
        <w:instrText xml:space="preserve"> REF _Ref245722658 \h  \* MERGEFORMAT </w:instrText>
      </w:r>
      <w:r>
        <w:fldChar w:fldCharType="separate"/>
      </w:r>
      <w:r w:rsidRPr="007A0690">
        <w:rPr>
          <w:rPrChange w:id="3601" w:author="Moses, Robbie" w:date="2023-02-23T05:19:00Z">
            <w:rPr>
              <w:rStyle w:val="TopicCrossReference"/>
            </w:rPr>
          </w:rPrChange>
        </w:rPr>
        <w:t>Vault Variance</w:t>
      </w:r>
      <w:r>
        <w:fldChar w:fldCharType="end"/>
      </w:r>
    </w:p>
    <w:p w14:paraId="44CC94F9" w14:textId="77777777" w:rsidR="007467C0" w:rsidRPr="007A0690" w:rsidRDefault="007467C0" w:rsidP="0014174A">
      <w:pPr>
        <w:pStyle w:val="ListBullet"/>
        <w:rPr>
          <w:rPrChange w:id="3602" w:author="Moses, Robbie" w:date="2023-02-23T05:19:00Z">
            <w:rPr>
              <w:rStyle w:val="TopicCrossReference"/>
            </w:rPr>
          </w:rPrChange>
        </w:rPr>
      </w:pPr>
      <w:r>
        <w:fldChar w:fldCharType="begin"/>
      </w:r>
      <w:r>
        <w:instrText xml:space="preserve"> REF _Ref245722668 \h  \* MERGEFORMAT </w:instrText>
      </w:r>
      <w:r>
        <w:fldChar w:fldCharType="separate"/>
      </w:r>
      <w:r w:rsidRPr="007A0690">
        <w:rPr>
          <w:rPrChange w:id="3603" w:author="Moses, Robbie" w:date="2023-02-23T05:19:00Z">
            <w:rPr>
              <w:rStyle w:val="TopicCrossReference"/>
            </w:rPr>
          </w:rPrChange>
        </w:rPr>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7A0690">
        <w:rPr>
          <w:rPrChange w:id="3604" w:author="Moses, Robbie" w:date="2023-02-23T05:19:00Z">
            <w:rPr>
              <w:rStyle w:val="TopicCrossReference"/>
            </w:rPr>
          </w:rPrChange>
        </w:rPr>
        <w:t>Provisional Credit Report</w:t>
      </w:r>
      <w:r>
        <w:fldChar w:fldCharType="end"/>
      </w:r>
    </w:p>
    <w:p w14:paraId="6740F8FD" w14:textId="4DE59D71" w:rsidR="007467C0" w:rsidRPr="00BE3A28" w:rsidRDefault="007467C0" w:rsidP="0014174A">
      <w:pPr>
        <w:pStyle w:val="ListBullet"/>
      </w:pPr>
      <w:r>
        <w:fldChar w:fldCharType="begin"/>
      </w:r>
      <w:r w:rsidRPr="007A0690">
        <w:rPr>
          <w:rPrChange w:id="3605" w:author="Moses, Robbie" w:date="2023-02-23T05:19:00Z">
            <w:rPr>
              <w:rStyle w:val="TopicCrossReference"/>
            </w:rPr>
          </w:rPrChange>
        </w:rPr>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3606" w:name="_Ref270485869"/>
      <w:r>
        <w:t>Vault History</w:t>
      </w:r>
      <w:bookmarkEnd w:id="3606"/>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3607" w:name="_Toc74556742"/>
      <w:r>
        <w:lastRenderedPageBreak/>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36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48301C">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706358" w:rsidRDefault="007467C0" w:rsidP="005810B0">
            <w:pPr>
              <w:pStyle w:val="TableBody"/>
              <w:rPr>
                <w:b/>
                <w:bCs/>
                <w:rPrChange w:id="3608" w:author="Moses, Robbie" w:date="2023-02-17T01:17:00Z">
                  <w:rPr/>
                </w:rPrChange>
              </w:rPr>
            </w:pPr>
            <w:r w:rsidRPr="00706358">
              <w:rPr>
                <w:b/>
                <w:bCs/>
                <w:rPrChange w:id="3609" w:author="Moses, Robbie" w:date="2023-02-17T01:17:00Z">
                  <w:rPr/>
                </w:rPrChange>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706358" w:rsidRDefault="007467C0" w:rsidP="005810B0">
            <w:pPr>
              <w:pStyle w:val="TableBody"/>
              <w:rPr>
                <w:b/>
                <w:bCs/>
                <w:rPrChange w:id="3610" w:author="Moses, Robbie" w:date="2023-02-17T01:17:00Z">
                  <w:rPr/>
                </w:rPrChange>
              </w:rPr>
            </w:pPr>
            <w:r w:rsidRPr="00706358">
              <w:rPr>
                <w:b/>
                <w:bCs/>
                <w:rPrChange w:id="3611" w:author="Moses, Robbie" w:date="2023-02-17T01:17:00Z">
                  <w:rPr/>
                </w:rPrChange>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706358" w:rsidRDefault="007467C0" w:rsidP="005810B0">
            <w:pPr>
              <w:pStyle w:val="TableBody"/>
              <w:rPr>
                <w:b/>
                <w:bCs/>
                <w:rPrChange w:id="3612" w:author="Moses, Robbie" w:date="2023-02-17T01:17:00Z">
                  <w:rPr/>
                </w:rPrChange>
              </w:rPr>
            </w:pPr>
            <w:r w:rsidRPr="00706358">
              <w:rPr>
                <w:b/>
                <w:bCs/>
                <w:rPrChange w:id="3613" w:author="Moses, Robbie" w:date="2023-02-17T01:17:00Z">
                  <w:rPr/>
                </w:rPrChange>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706358" w:rsidRDefault="007467C0" w:rsidP="005810B0">
            <w:pPr>
              <w:pStyle w:val="TableBody"/>
              <w:rPr>
                <w:b/>
                <w:bCs/>
                <w:rPrChange w:id="3614" w:author="Moses, Robbie" w:date="2023-02-17T01:17:00Z">
                  <w:rPr/>
                </w:rPrChange>
              </w:rPr>
            </w:pPr>
            <w:r w:rsidRPr="00706358">
              <w:rPr>
                <w:b/>
                <w:bCs/>
                <w:rPrChange w:id="3615" w:author="Moses, Robbie" w:date="2023-02-17T01:17:00Z">
                  <w:rPr/>
                </w:rPrChange>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706358" w:rsidRDefault="007467C0" w:rsidP="005810B0">
            <w:pPr>
              <w:pStyle w:val="TableBody"/>
              <w:rPr>
                <w:b/>
                <w:bCs/>
                <w:rPrChange w:id="3616" w:author="Moses, Robbie" w:date="2023-02-17T01:17:00Z">
                  <w:rPr/>
                </w:rPrChange>
              </w:rPr>
            </w:pPr>
            <w:r w:rsidRPr="00706358">
              <w:rPr>
                <w:b/>
                <w:bCs/>
                <w:rPrChange w:id="3617" w:author="Moses, Robbie" w:date="2023-02-17T01:17:00Z">
                  <w:rPr/>
                </w:rPrChange>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706358" w:rsidRDefault="007467C0" w:rsidP="005810B0">
            <w:pPr>
              <w:pStyle w:val="TableBody"/>
              <w:rPr>
                <w:b/>
                <w:bCs/>
                <w:rPrChange w:id="3618" w:author="Moses, Robbie" w:date="2023-02-17T01:17:00Z">
                  <w:rPr/>
                </w:rPrChange>
              </w:rPr>
            </w:pPr>
            <w:r w:rsidRPr="00706358">
              <w:rPr>
                <w:b/>
                <w:bCs/>
                <w:rPrChange w:id="3619" w:author="Moses, Robbie" w:date="2023-02-17T01:17:00Z">
                  <w:rPr/>
                </w:rPrChange>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706358" w:rsidRDefault="007467C0" w:rsidP="005810B0">
            <w:pPr>
              <w:pStyle w:val="TableBody"/>
              <w:rPr>
                <w:b/>
                <w:bCs/>
                <w:rPrChange w:id="3620" w:author="Moses, Robbie" w:date="2023-02-17T01:17:00Z">
                  <w:rPr/>
                </w:rPrChange>
              </w:rPr>
            </w:pPr>
            <w:r w:rsidRPr="00706358">
              <w:rPr>
                <w:b/>
                <w:bCs/>
                <w:rPrChange w:id="3621" w:author="Moses, Robbie" w:date="2023-02-17T01:17:00Z">
                  <w:rPr/>
                </w:rPrChange>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706358" w:rsidRDefault="007467C0" w:rsidP="005810B0">
            <w:pPr>
              <w:pStyle w:val="TableBody"/>
              <w:rPr>
                <w:b/>
                <w:bCs/>
                <w:rPrChange w:id="3622" w:author="Moses, Robbie" w:date="2023-02-17T01:17:00Z">
                  <w:rPr/>
                </w:rPrChange>
              </w:rPr>
            </w:pPr>
            <w:r w:rsidRPr="00706358">
              <w:rPr>
                <w:b/>
                <w:bCs/>
                <w:rPrChange w:id="3623" w:author="Moses, Robbie" w:date="2023-02-17T01:17:00Z">
                  <w:rPr/>
                </w:rPrChange>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706358" w:rsidRDefault="007467C0" w:rsidP="005810B0">
            <w:pPr>
              <w:pStyle w:val="TableBody"/>
              <w:rPr>
                <w:b/>
                <w:bCs/>
                <w:rPrChange w:id="3624" w:author="Moses, Robbie" w:date="2023-02-17T01:17:00Z">
                  <w:rPr/>
                </w:rPrChange>
              </w:rPr>
            </w:pPr>
            <w:r w:rsidRPr="00706358">
              <w:rPr>
                <w:b/>
                <w:bCs/>
                <w:rPrChange w:id="3625" w:author="Moses, Robbie" w:date="2023-02-17T01:17:00Z">
                  <w:rPr/>
                </w:rPrChange>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706358" w:rsidRDefault="007467C0" w:rsidP="005810B0">
            <w:pPr>
              <w:pStyle w:val="TableBody"/>
              <w:rPr>
                <w:b/>
                <w:bCs/>
                <w:rPrChange w:id="3626" w:author="Moses, Robbie" w:date="2023-02-17T01:17:00Z">
                  <w:rPr/>
                </w:rPrChange>
              </w:rPr>
            </w:pPr>
            <w:r w:rsidRPr="00706358">
              <w:rPr>
                <w:b/>
                <w:bCs/>
                <w:rPrChange w:id="3627" w:author="Moses, Robbie" w:date="2023-02-17T01:17:00Z">
                  <w:rPr/>
                </w:rPrChange>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rPr>
          <w:ins w:id="3628" w:author="Moses, Robbie" w:date="2023-02-17T01:17:00Z"/>
        </w:rPr>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3629" w:name="_Ref249755748"/>
      <w:bookmarkStart w:id="3630" w:name="_Ref245722647"/>
      <w:r>
        <w:t>Commercial History</w:t>
      </w:r>
      <w:bookmarkEnd w:id="3629"/>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3631" w:name="_Toc74556743"/>
      <w:r>
        <w:t xml:space="preserve">Table </w:t>
      </w:r>
      <w:r>
        <w:fldChar w:fldCharType="begin"/>
      </w:r>
      <w:r>
        <w:instrText xml:space="preserve"> SEQ Table \* ARABIC </w:instrText>
      </w:r>
      <w:r>
        <w:fldChar w:fldCharType="separate"/>
      </w:r>
      <w:r>
        <w:rPr>
          <w:noProof/>
        </w:rPr>
        <w:t>104</w:t>
      </w:r>
      <w:r>
        <w:rPr>
          <w:noProof/>
        </w:rPr>
        <w:fldChar w:fldCharType="end"/>
      </w:r>
      <w:ins w:id="3632" w:author="Moses, Robbie" w:date="2023-02-17T01:18:00Z">
        <w:r w:rsidR="00A108B9">
          <w:rPr>
            <w:noProof/>
          </w:rPr>
          <w:t> </w:t>
        </w:r>
      </w:ins>
      <w:r>
        <w:t>: Commercial History Description</w:t>
      </w:r>
      <w:bookmarkEnd w:id="36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48301C">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BF46E1" w:rsidRDefault="007467C0" w:rsidP="005810B0">
            <w:pPr>
              <w:pStyle w:val="TableBody"/>
              <w:rPr>
                <w:b/>
                <w:bCs/>
                <w:rPrChange w:id="3633" w:author="Moses, Robbie" w:date="2023-02-17T01:18:00Z">
                  <w:rPr/>
                </w:rPrChange>
              </w:rPr>
            </w:pPr>
            <w:r w:rsidRPr="00BF46E1">
              <w:rPr>
                <w:b/>
                <w:bCs/>
                <w:rPrChange w:id="3634" w:author="Moses, Robbie" w:date="2023-02-17T01:18:00Z">
                  <w:rPr/>
                </w:rPrChange>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BF46E1" w:rsidRDefault="007467C0" w:rsidP="005810B0">
            <w:pPr>
              <w:pStyle w:val="TableBody"/>
              <w:rPr>
                <w:b/>
                <w:bCs/>
                <w:rPrChange w:id="3635" w:author="Moses, Robbie" w:date="2023-02-17T01:18:00Z">
                  <w:rPr/>
                </w:rPrChange>
              </w:rPr>
            </w:pPr>
            <w:r w:rsidRPr="00BF46E1">
              <w:rPr>
                <w:b/>
                <w:bCs/>
                <w:rPrChange w:id="3636" w:author="Moses, Robbie" w:date="2023-02-17T01:18:00Z">
                  <w:rPr/>
                </w:rPrChange>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BF46E1" w:rsidRDefault="007467C0" w:rsidP="005810B0">
            <w:pPr>
              <w:pStyle w:val="TableBody"/>
              <w:rPr>
                <w:b/>
                <w:bCs/>
                <w:rPrChange w:id="3637" w:author="Moses, Robbie" w:date="2023-02-17T01:18:00Z">
                  <w:rPr/>
                </w:rPrChange>
              </w:rPr>
            </w:pPr>
            <w:r w:rsidRPr="00BF46E1">
              <w:rPr>
                <w:b/>
                <w:bCs/>
                <w:rPrChange w:id="3638" w:author="Moses, Robbie" w:date="2023-02-17T01:18:00Z">
                  <w:rPr/>
                </w:rPrChange>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BF46E1" w:rsidRDefault="007467C0" w:rsidP="005810B0">
            <w:pPr>
              <w:pStyle w:val="TableBody"/>
              <w:rPr>
                <w:b/>
                <w:bCs/>
                <w:rPrChange w:id="3639" w:author="Moses, Robbie" w:date="2023-02-17T01:18:00Z">
                  <w:rPr/>
                </w:rPrChange>
              </w:rPr>
            </w:pPr>
            <w:r w:rsidRPr="00BF46E1">
              <w:rPr>
                <w:b/>
                <w:bCs/>
                <w:rPrChange w:id="3640" w:author="Moses, Robbie" w:date="2023-02-17T01:18:00Z">
                  <w:rPr/>
                </w:rPrChange>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BF46E1" w:rsidRDefault="007467C0" w:rsidP="005810B0">
            <w:pPr>
              <w:pStyle w:val="TableBody"/>
              <w:rPr>
                <w:b/>
                <w:bCs/>
                <w:rPrChange w:id="3641" w:author="Moses, Robbie" w:date="2023-02-17T01:18:00Z">
                  <w:rPr/>
                </w:rPrChange>
              </w:rPr>
            </w:pPr>
            <w:r w:rsidRPr="00BF46E1">
              <w:rPr>
                <w:b/>
                <w:bCs/>
                <w:rPrChange w:id="3642" w:author="Moses, Robbie" w:date="2023-02-17T01:18:00Z">
                  <w:rPr/>
                </w:rPrChange>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BF46E1" w:rsidRDefault="007467C0" w:rsidP="005810B0">
            <w:pPr>
              <w:pStyle w:val="TableBody"/>
              <w:rPr>
                <w:b/>
                <w:bCs/>
                <w:rPrChange w:id="3643" w:author="Moses, Robbie" w:date="2023-02-17T01:18:00Z">
                  <w:rPr/>
                </w:rPrChange>
              </w:rPr>
            </w:pPr>
            <w:r w:rsidRPr="00BF46E1">
              <w:rPr>
                <w:b/>
                <w:bCs/>
                <w:rPrChange w:id="3644" w:author="Moses, Robbie" w:date="2023-02-17T01:18:00Z">
                  <w:rPr/>
                </w:rPrChange>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BF46E1" w:rsidRDefault="007467C0" w:rsidP="005810B0">
            <w:pPr>
              <w:pStyle w:val="TableBody"/>
              <w:rPr>
                <w:b/>
                <w:bCs/>
                <w:rPrChange w:id="3645" w:author="Moses, Robbie" w:date="2023-02-17T01:18:00Z">
                  <w:rPr/>
                </w:rPrChange>
              </w:rPr>
            </w:pPr>
            <w:r w:rsidRPr="00BF46E1">
              <w:rPr>
                <w:b/>
                <w:bCs/>
                <w:rPrChange w:id="3646" w:author="Moses, Robbie" w:date="2023-02-17T01:18:00Z">
                  <w:rPr/>
                </w:rPrChange>
              </w:rPr>
              <w:lastRenderedPageBreak/>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BF46E1" w:rsidRDefault="007467C0" w:rsidP="005810B0">
            <w:pPr>
              <w:pStyle w:val="TableBody"/>
              <w:rPr>
                <w:b/>
                <w:bCs/>
                <w:rPrChange w:id="3647" w:author="Moses, Robbie" w:date="2023-02-17T01:18:00Z">
                  <w:rPr/>
                </w:rPrChange>
              </w:rPr>
            </w:pPr>
            <w:r w:rsidRPr="00BF46E1">
              <w:rPr>
                <w:b/>
                <w:bCs/>
                <w:rPrChange w:id="3648" w:author="Moses, Robbie" w:date="2023-02-17T01:18:00Z">
                  <w:rPr/>
                </w:rPrChange>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BF46E1" w:rsidRDefault="007467C0" w:rsidP="005810B0">
            <w:pPr>
              <w:pStyle w:val="TableBody"/>
              <w:rPr>
                <w:b/>
                <w:bCs/>
                <w:rPrChange w:id="3649" w:author="Moses, Robbie" w:date="2023-02-17T01:18:00Z">
                  <w:rPr/>
                </w:rPrChange>
              </w:rPr>
            </w:pPr>
            <w:r w:rsidRPr="00BF46E1">
              <w:rPr>
                <w:b/>
                <w:bCs/>
                <w:rPrChange w:id="3650" w:author="Moses, Robbie" w:date="2023-02-17T01:18:00Z">
                  <w:rPr/>
                </w:rPrChange>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BF46E1" w:rsidRDefault="007467C0" w:rsidP="005810B0">
            <w:pPr>
              <w:pStyle w:val="TableBody"/>
              <w:rPr>
                <w:b/>
                <w:bCs/>
                <w:rPrChange w:id="3651" w:author="Moses, Robbie" w:date="2023-02-17T01:18:00Z">
                  <w:rPr/>
                </w:rPrChange>
              </w:rPr>
            </w:pPr>
            <w:r w:rsidRPr="00BF46E1">
              <w:rPr>
                <w:b/>
                <w:bCs/>
                <w:rPrChange w:id="3652" w:author="Moses, Robbie" w:date="2023-02-17T01:18:00Z">
                  <w:rPr/>
                </w:rPrChange>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pPr>
        <w:pStyle w:val="BodyText"/>
        <w:rPr>
          <w:ins w:id="3653" w:author="Moses, Robbie" w:date="2023-02-17T01:18:00Z"/>
        </w:rPr>
        <w:pPrChange w:id="3654" w:author="Moses, Robbie" w:date="2023-02-17T01:18:00Z">
          <w:pPr>
            <w:pStyle w:val="Heading4"/>
          </w:pPr>
        </w:pPrChange>
      </w:pPr>
      <w:bookmarkStart w:id="3655" w:name="_Ref249809936"/>
    </w:p>
    <w:p w14:paraId="0AADA852" w14:textId="2DF0E551" w:rsidR="007467C0" w:rsidRDefault="007467C0" w:rsidP="007467C0">
      <w:pPr>
        <w:pStyle w:val="Heading4"/>
      </w:pPr>
      <w:r>
        <w:t>Custodial Inventory History</w:t>
      </w:r>
      <w:bookmarkEnd w:id="3630"/>
      <w:bookmarkEnd w:id="3655"/>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3656"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36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48301C">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1104A4" w:rsidRDefault="007467C0" w:rsidP="005810B0">
            <w:pPr>
              <w:pStyle w:val="TableBody"/>
              <w:rPr>
                <w:b/>
                <w:bCs/>
                <w:rPrChange w:id="3657" w:author="Moses, Robbie" w:date="2023-02-17T01:19:00Z">
                  <w:rPr/>
                </w:rPrChange>
              </w:rPr>
            </w:pPr>
            <w:r w:rsidRPr="001104A4">
              <w:rPr>
                <w:b/>
                <w:bCs/>
                <w:rPrChange w:id="3658" w:author="Moses, Robbie" w:date="2023-02-17T01:19:00Z">
                  <w:rPr/>
                </w:rPrChange>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1104A4" w:rsidRDefault="007467C0" w:rsidP="005810B0">
            <w:pPr>
              <w:pStyle w:val="TableBody"/>
              <w:rPr>
                <w:b/>
                <w:bCs/>
                <w:rPrChange w:id="3659" w:author="Moses, Robbie" w:date="2023-02-17T01:19:00Z">
                  <w:rPr/>
                </w:rPrChange>
              </w:rPr>
            </w:pPr>
            <w:r w:rsidRPr="001104A4">
              <w:rPr>
                <w:b/>
                <w:bCs/>
                <w:rPrChange w:id="3660" w:author="Moses, Robbie" w:date="2023-02-17T01:19:00Z">
                  <w:rPr/>
                </w:rPrChange>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1104A4" w:rsidRDefault="007467C0" w:rsidP="005810B0">
            <w:pPr>
              <w:pStyle w:val="TableBody"/>
              <w:rPr>
                <w:b/>
                <w:bCs/>
                <w:rPrChange w:id="3661" w:author="Moses, Robbie" w:date="2023-02-17T01:19:00Z">
                  <w:rPr/>
                </w:rPrChange>
              </w:rPr>
            </w:pPr>
            <w:r w:rsidRPr="001104A4">
              <w:rPr>
                <w:b/>
                <w:bCs/>
                <w:rPrChange w:id="3662" w:author="Moses, Robbie" w:date="2023-02-17T01:19:00Z">
                  <w:rPr/>
                </w:rPrChange>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1104A4" w:rsidRDefault="007467C0" w:rsidP="005810B0">
            <w:pPr>
              <w:pStyle w:val="TableBody"/>
              <w:rPr>
                <w:b/>
                <w:bCs/>
                <w:rPrChange w:id="3663" w:author="Moses, Robbie" w:date="2023-02-17T01:19:00Z">
                  <w:rPr/>
                </w:rPrChange>
              </w:rPr>
            </w:pPr>
            <w:r w:rsidRPr="001104A4">
              <w:rPr>
                <w:b/>
                <w:bCs/>
                <w:rPrChange w:id="3664" w:author="Moses, Robbie" w:date="2023-02-17T01:19:00Z">
                  <w:rPr/>
                </w:rPrChange>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1104A4" w:rsidRDefault="007467C0" w:rsidP="005810B0">
            <w:pPr>
              <w:pStyle w:val="TableBody"/>
              <w:rPr>
                <w:b/>
                <w:bCs/>
                <w:rPrChange w:id="3665" w:author="Moses, Robbie" w:date="2023-02-17T01:19:00Z">
                  <w:rPr/>
                </w:rPrChange>
              </w:rPr>
            </w:pPr>
            <w:r w:rsidRPr="001104A4">
              <w:rPr>
                <w:b/>
                <w:bCs/>
                <w:rPrChange w:id="3666" w:author="Moses, Robbie" w:date="2023-02-17T01:19:00Z">
                  <w:rPr/>
                </w:rPrChange>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1104A4" w:rsidRDefault="007467C0" w:rsidP="005810B0">
            <w:pPr>
              <w:pStyle w:val="TableBody"/>
              <w:rPr>
                <w:b/>
                <w:bCs/>
                <w:rPrChange w:id="3667" w:author="Moses, Robbie" w:date="2023-02-17T01:19:00Z">
                  <w:rPr/>
                </w:rPrChange>
              </w:rPr>
            </w:pPr>
            <w:r w:rsidRPr="001104A4">
              <w:rPr>
                <w:b/>
                <w:bCs/>
                <w:rPrChange w:id="3668" w:author="Moses, Robbie" w:date="2023-02-17T01:19:00Z">
                  <w:rPr/>
                </w:rPrChange>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1104A4" w:rsidRDefault="007467C0" w:rsidP="005810B0">
            <w:pPr>
              <w:pStyle w:val="TableBody"/>
              <w:rPr>
                <w:b/>
                <w:bCs/>
                <w:rPrChange w:id="3669" w:author="Moses, Robbie" w:date="2023-02-17T01:19:00Z">
                  <w:rPr/>
                </w:rPrChange>
              </w:rPr>
            </w:pPr>
            <w:r w:rsidRPr="001104A4">
              <w:rPr>
                <w:b/>
                <w:bCs/>
                <w:rPrChange w:id="3670" w:author="Moses, Robbie" w:date="2023-02-17T01:19:00Z">
                  <w:rPr/>
                </w:rPrChange>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1104A4" w:rsidRDefault="007467C0" w:rsidP="005810B0">
            <w:pPr>
              <w:pStyle w:val="TableBody"/>
              <w:rPr>
                <w:b/>
                <w:bCs/>
                <w:rPrChange w:id="3671" w:author="Moses, Robbie" w:date="2023-02-17T01:19:00Z">
                  <w:rPr/>
                </w:rPrChange>
              </w:rPr>
            </w:pPr>
            <w:r w:rsidRPr="001104A4">
              <w:rPr>
                <w:b/>
                <w:bCs/>
                <w:rPrChange w:id="3672" w:author="Moses, Robbie" w:date="2023-02-17T01:19:00Z">
                  <w:rPr/>
                </w:rPrChange>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1104A4" w:rsidRDefault="007467C0" w:rsidP="005810B0">
            <w:pPr>
              <w:pStyle w:val="TableBody"/>
              <w:rPr>
                <w:b/>
                <w:bCs/>
                <w:rPrChange w:id="3673" w:author="Moses, Robbie" w:date="2023-02-17T01:19:00Z">
                  <w:rPr/>
                </w:rPrChange>
              </w:rPr>
            </w:pPr>
            <w:r w:rsidRPr="001104A4">
              <w:rPr>
                <w:b/>
                <w:bCs/>
                <w:rPrChange w:id="3674" w:author="Moses, Robbie" w:date="2023-02-17T01:19:00Z">
                  <w:rPr/>
                </w:rPrChange>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3675" w:name="_Ref245722651"/>
      <w:r>
        <w:lastRenderedPageBreak/>
        <w:t>Vault Orders</w:t>
      </w:r>
      <w:bookmarkEnd w:id="3675"/>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3676"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36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48301C">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1104A4" w:rsidRDefault="007467C0" w:rsidP="00A05EAB">
            <w:pPr>
              <w:pStyle w:val="TableBody"/>
              <w:rPr>
                <w:b/>
                <w:bCs/>
                <w:rPrChange w:id="3677" w:author="Moses, Robbie" w:date="2023-02-17T01:19:00Z">
                  <w:rPr/>
                </w:rPrChange>
              </w:rPr>
            </w:pPr>
            <w:r w:rsidRPr="001104A4">
              <w:rPr>
                <w:b/>
                <w:bCs/>
                <w:rPrChange w:id="3678" w:author="Moses, Robbie" w:date="2023-02-17T01:19:00Z">
                  <w:rPr/>
                </w:rPrChange>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1104A4" w:rsidRDefault="007467C0" w:rsidP="00A05EAB">
            <w:pPr>
              <w:pStyle w:val="TableBody"/>
              <w:rPr>
                <w:b/>
                <w:bCs/>
                <w:rPrChange w:id="3679" w:author="Moses, Robbie" w:date="2023-02-17T01:19:00Z">
                  <w:rPr/>
                </w:rPrChange>
              </w:rPr>
            </w:pPr>
            <w:r w:rsidRPr="001104A4">
              <w:rPr>
                <w:b/>
                <w:bCs/>
                <w:rPrChange w:id="3680" w:author="Moses, Robbie" w:date="2023-02-17T01:19:00Z">
                  <w:rPr/>
                </w:rPrChange>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1104A4" w:rsidRDefault="007467C0" w:rsidP="00A05EAB">
            <w:pPr>
              <w:pStyle w:val="TableBody"/>
              <w:rPr>
                <w:b/>
                <w:bCs/>
                <w:rPrChange w:id="3681" w:author="Moses, Robbie" w:date="2023-02-17T01:19:00Z">
                  <w:rPr/>
                </w:rPrChange>
              </w:rPr>
            </w:pPr>
            <w:r w:rsidRPr="001104A4">
              <w:rPr>
                <w:b/>
                <w:bCs/>
                <w:rPrChange w:id="3682" w:author="Moses, Robbie" w:date="2023-02-17T01:19:00Z">
                  <w:rPr/>
                </w:rPrChange>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1104A4" w:rsidRDefault="007467C0" w:rsidP="00A05EAB">
            <w:pPr>
              <w:pStyle w:val="TableBody"/>
              <w:rPr>
                <w:b/>
                <w:bCs/>
                <w:rPrChange w:id="3683" w:author="Moses, Robbie" w:date="2023-02-17T01:19:00Z">
                  <w:rPr/>
                </w:rPrChange>
              </w:rPr>
            </w:pPr>
            <w:r w:rsidRPr="001104A4">
              <w:rPr>
                <w:b/>
                <w:bCs/>
                <w:rPrChange w:id="3684" w:author="Moses, Robbie" w:date="2023-02-17T01:19:00Z">
                  <w:rPr/>
                </w:rPrChange>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1104A4" w:rsidRDefault="007467C0" w:rsidP="00A05EAB">
            <w:pPr>
              <w:pStyle w:val="TableBody"/>
              <w:rPr>
                <w:b/>
                <w:bCs/>
                <w:rPrChange w:id="3685" w:author="Moses, Robbie" w:date="2023-02-17T01:19:00Z">
                  <w:rPr/>
                </w:rPrChange>
              </w:rPr>
            </w:pPr>
            <w:r w:rsidRPr="001104A4">
              <w:rPr>
                <w:b/>
                <w:bCs/>
                <w:rPrChange w:id="3686" w:author="Moses, Robbie" w:date="2023-02-17T01:19:00Z">
                  <w:rPr/>
                </w:rPrChange>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1104A4" w:rsidRDefault="007467C0" w:rsidP="00A05EAB">
            <w:pPr>
              <w:pStyle w:val="TableBody"/>
              <w:rPr>
                <w:b/>
                <w:bCs/>
                <w:rPrChange w:id="3687" w:author="Moses, Robbie" w:date="2023-02-17T01:19:00Z">
                  <w:rPr/>
                </w:rPrChange>
              </w:rPr>
            </w:pPr>
            <w:r w:rsidRPr="001104A4">
              <w:rPr>
                <w:b/>
                <w:bCs/>
                <w:rPrChange w:id="3688" w:author="Moses, Robbie" w:date="2023-02-17T01:19:00Z">
                  <w:rPr/>
                </w:rPrChange>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1104A4" w:rsidRDefault="007467C0" w:rsidP="00A05EAB">
            <w:pPr>
              <w:pStyle w:val="TableBody"/>
              <w:rPr>
                <w:b/>
                <w:bCs/>
                <w:rPrChange w:id="3689" w:author="Moses, Robbie" w:date="2023-02-17T01:19:00Z">
                  <w:rPr/>
                </w:rPrChange>
              </w:rPr>
            </w:pPr>
            <w:r w:rsidRPr="001104A4">
              <w:rPr>
                <w:b/>
                <w:bCs/>
                <w:rPrChange w:id="3690" w:author="Moses, Robbie" w:date="2023-02-17T01:19:00Z">
                  <w:rPr/>
                </w:rPrChange>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1104A4" w:rsidRDefault="007467C0" w:rsidP="00A05EAB">
            <w:pPr>
              <w:pStyle w:val="TableBody"/>
              <w:rPr>
                <w:b/>
                <w:bCs/>
                <w:rPrChange w:id="3691" w:author="Moses, Robbie" w:date="2023-02-17T01:19:00Z">
                  <w:rPr/>
                </w:rPrChange>
              </w:rPr>
            </w:pPr>
            <w:r w:rsidRPr="001104A4">
              <w:rPr>
                <w:b/>
                <w:bCs/>
                <w:rPrChange w:id="3692" w:author="Moses, Robbie" w:date="2023-02-17T01:19:00Z">
                  <w:rPr/>
                </w:rPrChange>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1104A4" w:rsidRDefault="007467C0" w:rsidP="00A05EAB">
            <w:pPr>
              <w:pStyle w:val="TableBody"/>
              <w:rPr>
                <w:b/>
                <w:bCs/>
                <w:rPrChange w:id="3693" w:author="Moses, Robbie" w:date="2023-02-17T01:19:00Z">
                  <w:rPr/>
                </w:rPrChange>
              </w:rPr>
            </w:pPr>
            <w:r w:rsidRPr="001104A4">
              <w:rPr>
                <w:b/>
                <w:bCs/>
                <w:rPrChange w:id="3694" w:author="Moses, Robbie" w:date="2023-02-17T01:19:00Z">
                  <w:rPr/>
                </w:rPrChange>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1104A4" w:rsidRDefault="007467C0" w:rsidP="00A05EAB">
            <w:pPr>
              <w:pStyle w:val="TableBody"/>
              <w:rPr>
                <w:b/>
                <w:bCs/>
                <w:rPrChange w:id="3695" w:author="Moses, Robbie" w:date="2023-02-17T01:19:00Z">
                  <w:rPr/>
                </w:rPrChange>
              </w:rPr>
            </w:pPr>
            <w:r w:rsidRPr="001104A4">
              <w:rPr>
                <w:b/>
                <w:bCs/>
                <w:rPrChange w:id="3696" w:author="Moses, Robbie" w:date="2023-02-17T01:19:00Z">
                  <w:rPr/>
                </w:rPrChange>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1104A4" w:rsidRDefault="007467C0" w:rsidP="00A05EAB">
            <w:pPr>
              <w:pStyle w:val="TableBody"/>
              <w:rPr>
                <w:b/>
                <w:bCs/>
                <w:rPrChange w:id="3697" w:author="Moses, Robbie" w:date="2023-02-17T01:19:00Z">
                  <w:rPr/>
                </w:rPrChange>
              </w:rPr>
            </w:pPr>
            <w:r w:rsidRPr="001104A4">
              <w:rPr>
                <w:b/>
                <w:bCs/>
                <w:rPrChange w:id="3698" w:author="Moses, Robbie" w:date="2023-02-17T01:19:00Z">
                  <w:rPr/>
                </w:rPrChange>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3699" w:name="_Ref245722654"/>
      <w:r>
        <w:t>Vault Recommendations</w:t>
      </w:r>
      <w:bookmarkEnd w:id="3699"/>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3700" w:name="_Toc74556746"/>
      <w:r>
        <w:lastRenderedPageBreak/>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37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48301C">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93708" w:rsidRDefault="007467C0" w:rsidP="00A82B85">
            <w:pPr>
              <w:pStyle w:val="TableBody"/>
              <w:rPr>
                <w:b/>
                <w:bCs/>
                <w:rPrChange w:id="3701" w:author="Moses, Robbie" w:date="2023-02-17T01:20:00Z">
                  <w:rPr/>
                </w:rPrChange>
              </w:rPr>
            </w:pPr>
            <w:r w:rsidRPr="00C93708">
              <w:rPr>
                <w:b/>
                <w:bCs/>
                <w:rPrChange w:id="3702" w:author="Moses, Robbie" w:date="2023-02-17T01:20:00Z">
                  <w:rPr/>
                </w:rPrChange>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93708" w:rsidRDefault="007467C0" w:rsidP="00A82B85">
            <w:pPr>
              <w:pStyle w:val="TableBody"/>
              <w:rPr>
                <w:b/>
                <w:bCs/>
                <w:rPrChange w:id="3703" w:author="Moses, Robbie" w:date="2023-02-17T01:20:00Z">
                  <w:rPr/>
                </w:rPrChange>
              </w:rPr>
            </w:pPr>
            <w:r w:rsidRPr="00C93708">
              <w:rPr>
                <w:b/>
                <w:bCs/>
                <w:rPrChange w:id="3704" w:author="Moses, Robbie" w:date="2023-02-17T01:20:00Z">
                  <w:rPr/>
                </w:rPrChange>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93708" w:rsidRDefault="007467C0" w:rsidP="00A82B85">
            <w:pPr>
              <w:pStyle w:val="TableBody"/>
              <w:rPr>
                <w:b/>
                <w:bCs/>
                <w:rPrChange w:id="3705" w:author="Moses, Robbie" w:date="2023-02-17T01:20:00Z">
                  <w:rPr/>
                </w:rPrChange>
              </w:rPr>
            </w:pPr>
            <w:r w:rsidRPr="00C93708">
              <w:rPr>
                <w:b/>
                <w:bCs/>
                <w:rPrChange w:id="3706" w:author="Moses, Robbie" w:date="2023-02-17T01:20:00Z">
                  <w:rPr/>
                </w:rPrChange>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93708" w:rsidRDefault="007467C0" w:rsidP="00A82B85">
            <w:pPr>
              <w:pStyle w:val="TableBody"/>
              <w:rPr>
                <w:b/>
                <w:bCs/>
                <w:rPrChange w:id="3707" w:author="Moses, Robbie" w:date="2023-02-17T01:20:00Z">
                  <w:rPr/>
                </w:rPrChange>
              </w:rPr>
            </w:pPr>
            <w:r w:rsidRPr="00C93708">
              <w:rPr>
                <w:b/>
                <w:bCs/>
                <w:rPrChange w:id="3708" w:author="Moses, Robbie" w:date="2023-02-17T01:20:00Z">
                  <w:rPr/>
                </w:rPrChange>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93708" w:rsidRDefault="007467C0" w:rsidP="00A82B85">
            <w:pPr>
              <w:pStyle w:val="TableBody"/>
              <w:rPr>
                <w:b/>
                <w:bCs/>
                <w:rPrChange w:id="3709" w:author="Moses, Robbie" w:date="2023-02-17T01:20:00Z">
                  <w:rPr/>
                </w:rPrChange>
              </w:rPr>
            </w:pPr>
            <w:r w:rsidRPr="00C93708">
              <w:rPr>
                <w:b/>
                <w:bCs/>
                <w:rPrChange w:id="3710" w:author="Moses, Robbie" w:date="2023-02-17T01:20:00Z">
                  <w:rPr/>
                </w:rPrChange>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93708" w:rsidRDefault="007467C0" w:rsidP="00A82B85">
            <w:pPr>
              <w:pStyle w:val="TableBody"/>
              <w:rPr>
                <w:b/>
                <w:bCs/>
                <w:rPrChange w:id="3711" w:author="Moses, Robbie" w:date="2023-02-17T01:20:00Z">
                  <w:rPr/>
                </w:rPrChange>
              </w:rPr>
            </w:pPr>
            <w:r w:rsidRPr="00C93708">
              <w:rPr>
                <w:b/>
                <w:bCs/>
                <w:rPrChange w:id="3712" w:author="Moses, Robbie" w:date="2023-02-17T01:20:00Z">
                  <w:rPr/>
                </w:rPrChange>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93708" w:rsidRDefault="007467C0" w:rsidP="00A82B85">
            <w:pPr>
              <w:pStyle w:val="TableBody"/>
              <w:rPr>
                <w:b/>
                <w:bCs/>
                <w:rPrChange w:id="3713" w:author="Moses, Robbie" w:date="2023-02-17T01:20:00Z">
                  <w:rPr/>
                </w:rPrChange>
              </w:rPr>
            </w:pPr>
            <w:r w:rsidRPr="00C93708">
              <w:rPr>
                <w:b/>
                <w:bCs/>
                <w:rPrChange w:id="3714" w:author="Moses, Robbie" w:date="2023-02-17T01:20:00Z">
                  <w:rPr/>
                </w:rPrChange>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93708" w:rsidRDefault="007467C0" w:rsidP="00A82B85">
            <w:pPr>
              <w:pStyle w:val="TableBody"/>
              <w:rPr>
                <w:b/>
                <w:bCs/>
                <w:rPrChange w:id="3715" w:author="Moses, Robbie" w:date="2023-02-17T01:20:00Z">
                  <w:rPr/>
                </w:rPrChange>
              </w:rPr>
            </w:pPr>
            <w:r w:rsidRPr="00C93708">
              <w:rPr>
                <w:b/>
                <w:bCs/>
                <w:rPrChange w:id="3716" w:author="Moses, Robbie" w:date="2023-02-17T01:20:00Z">
                  <w:rPr/>
                </w:rPrChange>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93708" w:rsidRDefault="007467C0" w:rsidP="00A82B85">
            <w:pPr>
              <w:pStyle w:val="TableBody"/>
              <w:rPr>
                <w:b/>
                <w:bCs/>
                <w:rPrChange w:id="3717" w:author="Moses, Robbie" w:date="2023-02-17T01:20:00Z">
                  <w:rPr/>
                </w:rPrChange>
              </w:rPr>
            </w:pPr>
            <w:r w:rsidRPr="00C93708">
              <w:rPr>
                <w:b/>
                <w:bCs/>
                <w:rPrChange w:id="3718" w:author="Moses, Robbie" w:date="2023-02-17T01:20:00Z">
                  <w:rPr/>
                </w:rPrChange>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0C7E3D38" w:rsidR="007467C0" w:rsidRPr="00FB0EA9" w:rsidRDefault="007467C0" w:rsidP="007467C0">
      <w:pPr>
        <w:rPr>
          <w:color w:val="76923C"/>
        </w:rPr>
      </w:pPr>
      <w:del w:id="3719" w:author="Moses, Robbie" w:date="2023-02-17T01:21:00Z">
        <w:r w:rsidDel="00D12F56">
          <w:br w:type="page"/>
        </w:r>
      </w:del>
    </w:p>
    <w:p w14:paraId="6D6E8239" w14:textId="77777777" w:rsidR="007467C0" w:rsidRDefault="007467C0" w:rsidP="007467C0">
      <w:pPr>
        <w:pStyle w:val="Heading4"/>
      </w:pPr>
      <w:bookmarkStart w:id="3720" w:name="_Ref245722658"/>
      <w:r>
        <w:t>Vault Variance</w:t>
      </w:r>
      <w:bookmarkEnd w:id="3720"/>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036D700E" w:rsidR="007467C0" w:rsidRDefault="007467C0" w:rsidP="00A82B85">
      <w:pPr>
        <w:pStyle w:val="Note2"/>
      </w:pPr>
      <w:r w:rsidRPr="00D12F56">
        <w:rPr>
          <w:b/>
          <w:bCs/>
          <w:rPrChange w:id="3721" w:author="Moses, Robbie" w:date="2023-02-17T01:21:00Z">
            <w:rPr/>
          </w:rPrChange>
        </w:rPr>
        <w:t>Note</w:t>
      </w:r>
      <w:ins w:id="3722" w:author="Moses, Robbie" w:date="2023-02-17T01:21:00Z">
        <w:r w:rsidR="00D12F56">
          <w:t>:</w:t>
        </w:r>
      </w:ins>
      <w:del w:id="3723" w:author="Moses, Robbie" w:date="2023-02-17T01:21:00Z">
        <w:r w:rsidDel="00D12F56">
          <w:delText xml:space="preserve"> that t</w:delText>
        </w:r>
      </w:del>
      <w:ins w:id="3724" w:author="Moses, Robbie" w:date="2023-02-17T01:21:00Z">
        <w:r w:rsidR="00D12F56">
          <w:t xml:space="preserve"> T</w:t>
        </w:r>
      </w:ins>
      <w:r>
        <w:t xml:space="preserve">he report will allow the user to filter the difference based on the percentage(%) between recommendations and orders </w:t>
      </w:r>
      <w:del w:id="3725" w:author="Moses, Robbie" w:date="2023-02-13T04:03:00Z">
        <w:r w:rsidDel="00717775">
          <w:delText xml:space="preserve">in order </w:delText>
        </w:r>
      </w:del>
      <w:r>
        <w:t xml:space="preserve">to make the report easier to handle when dealing with large amounts of data. </w:t>
      </w:r>
    </w:p>
    <w:p w14:paraId="10A6494C" w14:textId="7F1BA1D6" w:rsidR="007467C0" w:rsidDel="00D12F56" w:rsidRDefault="007467C0" w:rsidP="007467C0">
      <w:pPr>
        <w:rPr>
          <w:del w:id="3726" w:author="Moses, Robbie" w:date="2023-02-17T01:21:00Z"/>
        </w:rPr>
      </w:pPr>
    </w:p>
    <w:p w14:paraId="5656B350" w14:textId="77777777" w:rsidR="007467C0" w:rsidRDefault="007467C0" w:rsidP="007467C0">
      <w:pPr>
        <w:pStyle w:val="Caption"/>
      </w:pPr>
      <w:bookmarkStart w:id="3727"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37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48301C">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lastRenderedPageBreak/>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3728" w:name="_Ref245722668"/>
      <w:r>
        <w:lastRenderedPageBreak/>
        <w:t>Custodial Inventory (CI) Position (History)</w:t>
      </w:r>
      <w:bookmarkEnd w:id="3728"/>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1D7972F8" w14:textId="0CF1664E" w:rsidR="007467C0" w:rsidDel="00DF50B7" w:rsidRDefault="007467C0" w:rsidP="007467C0">
      <w:pPr>
        <w:rPr>
          <w:del w:id="3729" w:author="Moses, Robbie" w:date="2023-02-17T01:22:00Z"/>
        </w:rPr>
      </w:pPr>
    </w:p>
    <w:p w14:paraId="573C5A27" w14:textId="77777777" w:rsidR="007467C0" w:rsidRDefault="007467C0" w:rsidP="007467C0">
      <w:pPr>
        <w:pStyle w:val="Caption"/>
      </w:pPr>
      <w:bookmarkStart w:id="3730"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37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48301C">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29008A" w:rsidRDefault="007467C0" w:rsidP="00FB5B80">
            <w:pPr>
              <w:pStyle w:val="TableBody"/>
              <w:rPr>
                <w:b/>
                <w:bCs/>
                <w:rPrChange w:id="3731" w:author="Moses, Robbie" w:date="2023-02-17T01:23:00Z">
                  <w:rPr/>
                </w:rPrChange>
              </w:rPr>
            </w:pPr>
            <w:r w:rsidRPr="0029008A">
              <w:rPr>
                <w:b/>
                <w:bCs/>
                <w:rPrChange w:id="3732" w:author="Moses, Robbie" w:date="2023-02-17T01:23:00Z">
                  <w:rPr/>
                </w:rPrChange>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29008A" w:rsidRDefault="007467C0" w:rsidP="00FB5B80">
            <w:pPr>
              <w:pStyle w:val="TableBody"/>
              <w:rPr>
                <w:b/>
                <w:bCs/>
                <w:rPrChange w:id="3733" w:author="Moses, Robbie" w:date="2023-02-17T01:23:00Z">
                  <w:rPr/>
                </w:rPrChange>
              </w:rPr>
            </w:pPr>
            <w:r w:rsidRPr="0029008A">
              <w:rPr>
                <w:b/>
                <w:bCs/>
                <w:rPrChange w:id="3734" w:author="Moses, Robbie" w:date="2023-02-17T01:23:00Z">
                  <w:rPr/>
                </w:rPrChange>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29008A" w:rsidRDefault="007467C0" w:rsidP="00FB5B80">
            <w:pPr>
              <w:pStyle w:val="TableBody"/>
              <w:rPr>
                <w:b/>
                <w:bCs/>
                <w:rPrChange w:id="3735" w:author="Moses, Robbie" w:date="2023-02-17T01:23:00Z">
                  <w:rPr/>
                </w:rPrChange>
              </w:rPr>
            </w:pPr>
            <w:r w:rsidRPr="0029008A">
              <w:rPr>
                <w:b/>
                <w:bCs/>
                <w:rPrChange w:id="3736" w:author="Moses, Robbie" w:date="2023-02-17T01:23:00Z">
                  <w:rPr/>
                </w:rPrChange>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43C02134" w:rsidR="007467C0" w:rsidRDefault="007467C0" w:rsidP="007467C0">
      <w:del w:id="3737" w:author="Moses, Robbie" w:date="2023-02-17T01:22:00Z">
        <w:r w:rsidDel="00DF50B7">
          <w:br w:type="page"/>
        </w:r>
      </w:del>
    </w:p>
    <w:p w14:paraId="6612054B" w14:textId="77777777" w:rsidR="007467C0" w:rsidRDefault="007467C0" w:rsidP="007467C0">
      <w:pPr>
        <w:pStyle w:val="Heading4"/>
      </w:pPr>
      <w:bookmarkStart w:id="3738" w:name="_Ref245722734"/>
      <w:r>
        <w:t>Provisional Credit Report</w:t>
      </w:r>
      <w:bookmarkEnd w:id="3738"/>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3739"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37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48301C">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B661F6" w:rsidRDefault="007467C0" w:rsidP="00AD0B13">
            <w:pPr>
              <w:pStyle w:val="TableBody"/>
              <w:rPr>
                <w:b/>
                <w:bCs/>
                <w:rPrChange w:id="3740" w:author="Moses, Robbie" w:date="2023-02-17T01:23:00Z">
                  <w:rPr/>
                </w:rPrChange>
              </w:rPr>
            </w:pPr>
            <w:r w:rsidRPr="00B661F6">
              <w:rPr>
                <w:b/>
                <w:bCs/>
                <w:rPrChange w:id="3741" w:author="Moses, Robbie" w:date="2023-02-17T01:23:00Z">
                  <w:rPr/>
                </w:rPrChange>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B661F6" w:rsidRDefault="007467C0" w:rsidP="00AD0B13">
            <w:pPr>
              <w:pStyle w:val="TableBody"/>
              <w:rPr>
                <w:b/>
                <w:bCs/>
                <w:rPrChange w:id="3742" w:author="Moses, Robbie" w:date="2023-02-17T01:23:00Z">
                  <w:rPr/>
                </w:rPrChange>
              </w:rPr>
            </w:pPr>
            <w:r w:rsidRPr="00B661F6">
              <w:rPr>
                <w:b/>
                <w:bCs/>
                <w:rPrChange w:id="3743" w:author="Moses, Robbie" w:date="2023-02-17T01:23:00Z">
                  <w:rPr/>
                </w:rPrChange>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B661F6" w:rsidRDefault="007467C0" w:rsidP="00AD0B13">
            <w:pPr>
              <w:pStyle w:val="TableBody"/>
              <w:rPr>
                <w:b/>
                <w:bCs/>
                <w:rPrChange w:id="3744" w:author="Moses, Robbie" w:date="2023-02-17T01:23:00Z">
                  <w:rPr/>
                </w:rPrChange>
              </w:rPr>
            </w:pPr>
            <w:r w:rsidRPr="00B661F6">
              <w:rPr>
                <w:b/>
                <w:bCs/>
                <w:rPrChange w:id="3745" w:author="Moses, Robbie" w:date="2023-02-17T01:23:00Z">
                  <w:rPr/>
                </w:rPrChange>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B661F6" w:rsidRDefault="007467C0" w:rsidP="00AD0B13">
            <w:pPr>
              <w:pStyle w:val="TableBody"/>
              <w:rPr>
                <w:b/>
                <w:bCs/>
                <w:rPrChange w:id="3746" w:author="Moses, Robbie" w:date="2023-02-17T01:23:00Z">
                  <w:rPr/>
                </w:rPrChange>
              </w:rPr>
            </w:pPr>
            <w:r w:rsidRPr="00B661F6">
              <w:rPr>
                <w:b/>
                <w:bCs/>
                <w:rPrChange w:id="3747" w:author="Moses, Robbie" w:date="2023-02-17T01:23:00Z">
                  <w:rPr/>
                </w:rPrChange>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B661F6" w:rsidRDefault="007467C0" w:rsidP="00AD0B13">
            <w:pPr>
              <w:pStyle w:val="TableBody"/>
              <w:rPr>
                <w:b/>
                <w:bCs/>
                <w:rPrChange w:id="3748" w:author="Moses, Robbie" w:date="2023-02-17T01:23:00Z">
                  <w:rPr/>
                </w:rPrChange>
              </w:rPr>
            </w:pPr>
            <w:r w:rsidRPr="00B661F6">
              <w:rPr>
                <w:b/>
                <w:bCs/>
                <w:rPrChange w:id="3749" w:author="Moses, Robbie" w:date="2023-02-17T01:23:00Z">
                  <w:rPr/>
                </w:rPrChange>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3750" w:name="_Ref270485885"/>
      <w:r>
        <w:t>Vault Transaction History</w:t>
      </w:r>
      <w:bookmarkEnd w:id="3750"/>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3751"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37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48301C">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565EE0" w:rsidRDefault="007467C0" w:rsidP="00AD0B13">
            <w:pPr>
              <w:pStyle w:val="TableBody"/>
              <w:rPr>
                <w:b/>
                <w:bCs/>
                <w:rPrChange w:id="3752" w:author="Moses, Robbie" w:date="2023-02-17T01:24:00Z">
                  <w:rPr/>
                </w:rPrChange>
              </w:rPr>
            </w:pPr>
            <w:r w:rsidRPr="00565EE0">
              <w:rPr>
                <w:b/>
                <w:bCs/>
                <w:rPrChange w:id="3753" w:author="Moses, Robbie" w:date="2023-02-17T01:24:00Z">
                  <w:rPr/>
                </w:rPrChange>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565EE0" w:rsidRDefault="007467C0" w:rsidP="00AD0B13">
            <w:pPr>
              <w:pStyle w:val="TableBody"/>
              <w:rPr>
                <w:b/>
                <w:bCs/>
                <w:rPrChange w:id="3754" w:author="Moses, Robbie" w:date="2023-02-17T01:24:00Z">
                  <w:rPr/>
                </w:rPrChange>
              </w:rPr>
            </w:pPr>
            <w:r w:rsidRPr="00565EE0">
              <w:rPr>
                <w:b/>
                <w:bCs/>
                <w:rPrChange w:id="3755" w:author="Moses, Robbie" w:date="2023-02-17T01:24:00Z">
                  <w:rPr/>
                </w:rPrChange>
              </w:rPr>
              <w:lastRenderedPageBreak/>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565EE0" w:rsidRDefault="007467C0" w:rsidP="00AD0B13">
            <w:pPr>
              <w:pStyle w:val="TableBody"/>
              <w:rPr>
                <w:b/>
                <w:bCs/>
                <w:rPrChange w:id="3756" w:author="Moses, Robbie" w:date="2023-02-17T01:24:00Z">
                  <w:rPr/>
                </w:rPrChange>
              </w:rPr>
            </w:pPr>
            <w:r w:rsidRPr="00565EE0">
              <w:rPr>
                <w:b/>
                <w:bCs/>
                <w:rPrChange w:id="3757" w:author="Moses, Robbie" w:date="2023-02-17T01:24:00Z">
                  <w:rPr/>
                </w:rPrChange>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565EE0" w:rsidRDefault="007467C0" w:rsidP="00AD0B13">
            <w:pPr>
              <w:pStyle w:val="TableBody"/>
              <w:rPr>
                <w:b/>
                <w:bCs/>
                <w:rPrChange w:id="3758" w:author="Moses, Robbie" w:date="2023-02-17T01:24:00Z">
                  <w:rPr/>
                </w:rPrChange>
              </w:rPr>
            </w:pPr>
            <w:r w:rsidRPr="00565EE0">
              <w:rPr>
                <w:b/>
                <w:bCs/>
                <w:rPrChange w:id="3759" w:author="Moses, Robbie" w:date="2023-02-17T01:24:00Z">
                  <w:rPr/>
                </w:rPrChange>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565EE0" w:rsidRDefault="007467C0" w:rsidP="00AD0B13">
            <w:pPr>
              <w:pStyle w:val="TableBody"/>
              <w:rPr>
                <w:b/>
                <w:bCs/>
                <w:rPrChange w:id="3760" w:author="Moses, Robbie" w:date="2023-02-17T01:24:00Z">
                  <w:rPr/>
                </w:rPrChange>
              </w:rPr>
            </w:pPr>
            <w:r w:rsidRPr="00565EE0">
              <w:rPr>
                <w:b/>
                <w:bCs/>
                <w:rPrChange w:id="3761" w:author="Moses, Robbie" w:date="2023-02-17T01:24:00Z">
                  <w:rPr/>
                </w:rPrChange>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rPr>
          <w:ins w:id="3762" w:author="Moses, Robbie" w:date="2023-02-17T01:24:00Z"/>
        </w:rPr>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3763" w:name="_Ref270485896"/>
      <w:r>
        <w:t>Vault Transaction Summary - Averages</w:t>
      </w:r>
      <w:bookmarkEnd w:id="3763"/>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3764"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37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48301C">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565EE0" w:rsidRDefault="007467C0" w:rsidP="00AD0B13">
            <w:pPr>
              <w:pStyle w:val="TableBody"/>
              <w:rPr>
                <w:b/>
                <w:bCs/>
                <w:rPrChange w:id="3765" w:author="Moses, Robbie" w:date="2023-02-17T01:24:00Z">
                  <w:rPr/>
                </w:rPrChange>
              </w:rPr>
            </w:pPr>
            <w:r w:rsidRPr="00565EE0">
              <w:rPr>
                <w:b/>
                <w:bCs/>
                <w:rPrChange w:id="3766" w:author="Moses, Robbie" w:date="2023-02-17T01:24:00Z">
                  <w:rPr/>
                </w:rPrChange>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565EE0" w:rsidRDefault="007467C0" w:rsidP="00AD0B13">
            <w:pPr>
              <w:pStyle w:val="TableBody"/>
              <w:rPr>
                <w:b/>
                <w:bCs/>
                <w:rPrChange w:id="3767" w:author="Moses, Robbie" w:date="2023-02-17T01:24:00Z">
                  <w:rPr/>
                </w:rPrChange>
              </w:rPr>
            </w:pPr>
            <w:r w:rsidRPr="00565EE0">
              <w:rPr>
                <w:b/>
                <w:bCs/>
                <w:rPrChange w:id="3768" w:author="Moses, Robbie" w:date="2023-02-17T01:24:00Z">
                  <w:rPr/>
                </w:rPrChange>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565EE0" w:rsidRDefault="007467C0" w:rsidP="00AD0B13">
            <w:pPr>
              <w:pStyle w:val="TableBody"/>
              <w:rPr>
                <w:b/>
                <w:bCs/>
                <w:rPrChange w:id="3769" w:author="Moses, Robbie" w:date="2023-02-17T01:24:00Z">
                  <w:rPr/>
                </w:rPrChange>
              </w:rPr>
            </w:pPr>
            <w:r w:rsidRPr="00565EE0">
              <w:rPr>
                <w:b/>
                <w:bCs/>
                <w:rPrChange w:id="3770" w:author="Moses, Robbie" w:date="2023-02-17T01:24:00Z">
                  <w:rPr/>
                </w:rPrChange>
              </w:rPr>
              <w:t>Cash Out</w:t>
            </w:r>
          </w:p>
        </w:tc>
        <w:tc>
          <w:tcPr>
            <w:tcW w:w="5480" w:type="dxa"/>
            <w:tcBorders>
              <w:top w:val="single" w:sz="6" w:space="0" w:color="auto"/>
              <w:left w:val="nil"/>
              <w:bottom w:val="single" w:sz="6" w:space="0" w:color="auto"/>
            </w:tcBorders>
          </w:tcPr>
          <w:p w14:paraId="56B4CA2F" w14:textId="48450C3F" w:rsidR="007467C0" w:rsidRPr="00FB292A" w:rsidRDefault="007467C0" w:rsidP="00AD0B13">
            <w:pPr>
              <w:pStyle w:val="TableBody"/>
            </w:pPr>
            <w:r w:rsidRPr="00FB292A">
              <w:t xml:space="preserve">Cash going out to service </w:t>
            </w:r>
            <w:ins w:id="3771" w:author="Moses, Robbie" w:date="2023-02-13T04:04:00Z">
              <w:r w:rsidR="006334BA">
                <w:t xml:space="preserve">the </w:t>
              </w:r>
            </w:ins>
            <w:r w:rsidRPr="00FB292A">
              <w:t xml:space="preserve">demand </w:t>
            </w:r>
            <w:del w:id="3772" w:author="Moses, Robbie" w:date="2023-02-13T04:04:00Z">
              <w:r w:rsidRPr="00FB292A" w:rsidDel="001658CF">
                <w:delText xml:space="preserve">of </w:delText>
              </w:r>
            </w:del>
            <w:ins w:id="3773" w:author="Moses, Robbie" w:date="2023-02-13T04:04:00Z">
              <w:r w:rsidR="001658CF">
                <w:t>for</w:t>
              </w:r>
              <w:r w:rsidR="001658CF" w:rsidRPr="00FB292A">
                <w:t xml:space="preserve"> </w:t>
              </w:r>
            </w:ins>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565EE0" w:rsidRDefault="007467C0" w:rsidP="00AD0B13">
            <w:pPr>
              <w:pStyle w:val="TableBody"/>
              <w:rPr>
                <w:b/>
                <w:bCs/>
                <w:rPrChange w:id="3774" w:author="Moses, Robbie" w:date="2023-02-17T01:24:00Z">
                  <w:rPr/>
                </w:rPrChange>
              </w:rPr>
            </w:pPr>
            <w:r w:rsidRPr="00565EE0">
              <w:rPr>
                <w:b/>
                <w:bCs/>
                <w:rPrChange w:id="3775" w:author="Moses, Robbie" w:date="2023-02-17T01:24:00Z">
                  <w:rPr/>
                </w:rPrChange>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565EE0" w:rsidRDefault="007467C0" w:rsidP="00AD0B13">
            <w:pPr>
              <w:pStyle w:val="TableBody"/>
              <w:rPr>
                <w:b/>
                <w:bCs/>
                <w:rPrChange w:id="3776" w:author="Moses, Robbie" w:date="2023-02-17T01:24:00Z">
                  <w:rPr/>
                </w:rPrChange>
              </w:rPr>
            </w:pPr>
            <w:r w:rsidRPr="00565EE0">
              <w:rPr>
                <w:b/>
                <w:bCs/>
                <w:rPrChange w:id="3777" w:author="Moses, Robbie" w:date="2023-02-17T01:24:00Z">
                  <w:rPr/>
                </w:rPrChange>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565EE0" w:rsidRDefault="007467C0" w:rsidP="00AD0B13">
            <w:pPr>
              <w:pStyle w:val="TableBody"/>
              <w:rPr>
                <w:b/>
                <w:bCs/>
                <w:rPrChange w:id="3778" w:author="Moses, Robbie" w:date="2023-02-17T01:24:00Z">
                  <w:rPr/>
                </w:rPrChange>
              </w:rPr>
            </w:pPr>
            <w:r w:rsidRPr="00565EE0">
              <w:rPr>
                <w:b/>
                <w:bCs/>
                <w:rPrChange w:id="3779" w:author="Moses, Robbie" w:date="2023-02-17T01:24:00Z">
                  <w:rPr/>
                </w:rPrChange>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565EE0" w:rsidRDefault="007467C0" w:rsidP="00AD0B13">
            <w:pPr>
              <w:pStyle w:val="TableBody"/>
              <w:rPr>
                <w:b/>
                <w:bCs/>
                <w:rPrChange w:id="3780" w:author="Moses, Robbie" w:date="2023-02-17T01:24:00Z">
                  <w:rPr/>
                </w:rPrChange>
              </w:rPr>
            </w:pPr>
            <w:r w:rsidRPr="00565EE0">
              <w:rPr>
                <w:b/>
                <w:bCs/>
                <w:rPrChange w:id="3781" w:author="Moses, Robbie" w:date="2023-02-17T01:24:00Z">
                  <w:rPr/>
                </w:rPrChange>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565EE0" w:rsidRDefault="007467C0" w:rsidP="00AD0B13">
            <w:pPr>
              <w:pStyle w:val="TableBody"/>
              <w:rPr>
                <w:b/>
                <w:bCs/>
                <w:rPrChange w:id="3782" w:author="Moses, Robbie" w:date="2023-02-17T01:24:00Z">
                  <w:rPr/>
                </w:rPrChange>
              </w:rPr>
            </w:pPr>
            <w:r w:rsidRPr="00565EE0">
              <w:rPr>
                <w:b/>
                <w:bCs/>
                <w:rPrChange w:id="3783" w:author="Moses, Robbie" w:date="2023-02-17T01:24:00Z">
                  <w:rPr/>
                </w:rPrChange>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rPr>
          <w:ins w:id="3784" w:author="Moses, Robbie" w:date="2023-02-17T01:24:00Z"/>
        </w:rPr>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3785" w:name="_Ref270485901"/>
      <w:r>
        <w:t>Vault Recommendations, Orders, and Shipments</w:t>
      </w:r>
      <w:bookmarkEnd w:id="3785"/>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3786" w:name="_Toc74556752"/>
      <w:r w:rsidRPr="00264FCB">
        <w:rPr>
          <w:lang w:val="en-US"/>
        </w:rPr>
        <w:lastRenderedPageBreak/>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37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48301C">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41179B" w:rsidRDefault="007467C0" w:rsidP="00AD0B13">
            <w:pPr>
              <w:pStyle w:val="TableBody"/>
              <w:rPr>
                <w:b/>
                <w:bCs/>
                <w:rPrChange w:id="3787" w:author="Moses, Robbie" w:date="2023-02-17T01:25:00Z">
                  <w:rPr/>
                </w:rPrChange>
              </w:rPr>
            </w:pPr>
            <w:r w:rsidRPr="0041179B">
              <w:rPr>
                <w:b/>
                <w:bCs/>
                <w:rPrChange w:id="3788" w:author="Moses, Robbie" w:date="2023-02-17T01:25:00Z">
                  <w:rPr/>
                </w:rPrChange>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ins w:id="3789" w:author="Moses, Robbie" w:date="2023-02-13T04:04:00Z">
              <w:r w:rsidR="001658CF">
                <w:rPr>
                  <w:rFonts w:cs="Arial"/>
                  <w:lang w:val="en-US" w:bidi="en-US"/>
                </w:rPr>
                <w:t>he t</w:t>
              </w:r>
            </w:ins>
            <w:r w:rsidRPr="00FB292A">
              <w:rPr>
                <w:rFonts w:cs="Arial"/>
                <w:lang w:val="en-US" w:bidi="en-US"/>
              </w:rPr>
              <w:t xml:space="preserve">otal number of orders placed during the period selected </w:t>
            </w:r>
            <w:ins w:id="3790" w:author="Moses, Robbie" w:date="2023-02-13T04:05:00Z">
              <w:r w:rsidR="001658CF">
                <w:rPr>
                  <w:rFonts w:cs="Arial"/>
                  <w:lang w:val="en-US" w:bidi="en-US"/>
                </w:rPr>
                <w:t xml:space="preserve">was </w:t>
              </w:r>
            </w:ins>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41179B" w:rsidRDefault="007467C0" w:rsidP="00AD0B13">
            <w:pPr>
              <w:pStyle w:val="TableBody"/>
              <w:rPr>
                <w:rFonts w:cs="Arial"/>
                <w:b/>
                <w:bCs/>
                <w:lang w:val="en-US" w:bidi="en-US"/>
                <w:rPrChange w:id="3791" w:author="Moses, Robbie" w:date="2023-02-17T01:25:00Z">
                  <w:rPr>
                    <w:rFonts w:cs="Arial"/>
                    <w:lang w:val="en-US" w:bidi="en-US"/>
                  </w:rPr>
                </w:rPrChange>
              </w:rPr>
            </w:pPr>
            <w:r w:rsidRPr="0041179B">
              <w:rPr>
                <w:rFonts w:cs="Arial"/>
                <w:b/>
                <w:bCs/>
                <w:lang w:val="en-US" w:bidi="en-US"/>
                <w:rPrChange w:id="3792" w:author="Moses, Robbie" w:date="2023-02-17T01:25:00Z">
                  <w:rPr>
                    <w:rFonts w:cs="Arial"/>
                    <w:lang w:val="en-US" w:bidi="en-US"/>
                  </w:rPr>
                </w:rPrChange>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ins w:id="3793" w:author="Moses, Robbie" w:date="2023-02-13T04:05:00Z">
              <w:r w:rsidR="001658CF">
                <w:rPr>
                  <w:rFonts w:cs="Arial"/>
                  <w:lang w:val="en-US" w:bidi="en-US"/>
                </w:rPr>
                <w:t>he t</w:t>
              </w:r>
            </w:ins>
            <w:r w:rsidRPr="00FB292A">
              <w:rPr>
                <w:rFonts w:cs="Arial"/>
                <w:lang w:val="en-US" w:bidi="en-US"/>
              </w:rPr>
              <w:t xml:space="preserve">otal amount ordered during the period selected </w:t>
            </w:r>
            <w:ins w:id="3794" w:author="Moses, Robbie" w:date="2023-02-13T04:05:00Z">
              <w:r w:rsidR="00BE7E00">
                <w:rPr>
                  <w:rFonts w:cs="Arial"/>
                  <w:lang w:val="en-US" w:bidi="en-US"/>
                </w:rPr>
                <w:t xml:space="preserve">is </w:t>
              </w:r>
            </w:ins>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41179B" w:rsidRDefault="007467C0" w:rsidP="00AD0B13">
            <w:pPr>
              <w:pStyle w:val="TableBody"/>
              <w:rPr>
                <w:rFonts w:cs="Arial"/>
                <w:b/>
                <w:bCs/>
                <w:lang w:val="en-US" w:bidi="en-US"/>
                <w:rPrChange w:id="3795" w:author="Moses, Robbie" w:date="2023-02-17T01:25:00Z">
                  <w:rPr>
                    <w:rFonts w:cs="Arial"/>
                    <w:lang w:val="en-US" w:bidi="en-US"/>
                  </w:rPr>
                </w:rPrChange>
              </w:rPr>
            </w:pPr>
            <w:r w:rsidRPr="0041179B">
              <w:rPr>
                <w:rFonts w:cs="Arial"/>
                <w:b/>
                <w:bCs/>
                <w:lang w:val="en-US" w:bidi="en-US"/>
                <w:rPrChange w:id="3796" w:author="Moses, Robbie" w:date="2023-02-17T01:25:00Z">
                  <w:rPr>
                    <w:rFonts w:cs="Arial"/>
                    <w:lang w:val="en-US" w:bidi="en-US"/>
                  </w:rPr>
                </w:rPrChange>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ins w:id="3797" w:author="Moses, Robbie" w:date="2023-02-13T04:05:00Z">
              <w:r w:rsidR="00BE7E00">
                <w:rPr>
                  <w:rFonts w:cs="Arial"/>
                  <w:lang w:val="en-US" w:bidi="en-US"/>
                </w:rPr>
                <w:t>he t</w:t>
              </w:r>
            </w:ins>
            <w:r w:rsidRPr="00FB292A">
              <w:rPr>
                <w:rFonts w:cs="Arial"/>
                <w:lang w:val="en-US" w:bidi="en-US"/>
              </w:rPr>
              <w:t xml:space="preserve">otal number of shipments during the period selected </w:t>
            </w:r>
            <w:ins w:id="3798" w:author="Moses, Robbie" w:date="2023-02-13T04:05:00Z">
              <w:r w:rsidR="00BE7E00">
                <w:rPr>
                  <w:rFonts w:cs="Arial"/>
                  <w:lang w:val="en-US" w:bidi="en-US"/>
                </w:rPr>
                <w:t xml:space="preserve">was </w:t>
              </w:r>
            </w:ins>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41179B" w:rsidRDefault="007467C0" w:rsidP="00AD0B13">
            <w:pPr>
              <w:pStyle w:val="TableBody"/>
              <w:rPr>
                <w:rFonts w:cs="Arial"/>
                <w:b/>
                <w:bCs/>
                <w:lang w:val="en-US" w:bidi="en-US"/>
                <w:rPrChange w:id="3799" w:author="Moses, Robbie" w:date="2023-02-17T01:25:00Z">
                  <w:rPr>
                    <w:rFonts w:cs="Arial"/>
                    <w:lang w:val="en-US" w:bidi="en-US"/>
                  </w:rPr>
                </w:rPrChange>
              </w:rPr>
            </w:pPr>
            <w:r w:rsidRPr="0041179B">
              <w:rPr>
                <w:rFonts w:cs="Arial"/>
                <w:b/>
                <w:bCs/>
                <w:lang w:val="en-US" w:bidi="en-US"/>
                <w:rPrChange w:id="3800" w:author="Moses, Robbie" w:date="2023-02-17T01:25:00Z">
                  <w:rPr>
                    <w:rFonts w:cs="Arial"/>
                    <w:lang w:val="en-US" w:bidi="en-US"/>
                  </w:rPr>
                </w:rPrChange>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ins w:id="3801" w:author="Moses, Robbie" w:date="2023-02-13T04:05:00Z">
              <w:r w:rsidR="00BE7E00">
                <w:rPr>
                  <w:rFonts w:cs="Arial"/>
                  <w:lang w:val="en-US" w:bidi="en-US"/>
                </w:rPr>
                <w:t>he t</w:t>
              </w:r>
            </w:ins>
            <w:r w:rsidRPr="00FB292A">
              <w:rPr>
                <w:rFonts w:cs="Arial"/>
                <w:lang w:val="en-US" w:bidi="en-US"/>
              </w:rPr>
              <w:t xml:space="preserve">otal amount shipped during the period selected </w:t>
            </w:r>
            <w:ins w:id="3802" w:author="Moses, Robbie" w:date="2023-02-13T04:05:00Z">
              <w:r w:rsidR="00BE7E00">
                <w:rPr>
                  <w:rFonts w:cs="Arial"/>
                  <w:lang w:val="en-US" w:bidi="en-US"/>
                </w:rPr>
                <w:t xml:space="preserve">was </w:t>
              </w:r>
            </w:ins>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41179B" w:rsidRDefault="007467C0" w:rsidP="00AD0B13">
            <w:pPr>
              <w:pStyle w:val="TableBody"/>
              <w:rPr>
                <w:rFonts w:cs="Arial"/>
                <w:b/>
                <w:bCs/>
                <w:lang w:val="en-US" w:bidi="en-US"/>
                <w:rPrChange w:id="3803" w:author="Moses, Robbie" w:date="2023-02-17T01:25:00Z">
                  <w:rPr>
                    <w:rFonts w:cs="Arial"/>
                    <w:lang w:val="en-US" w:bidi="en-US"/>
                  </w:rPr>
                </w:rPrChange>
              </w:rPr>
            </w:pPr>
            <w:r w:rsidRPr="0041179B">
              <w:rPr>
                <w:rFonts w:cs="Arial"/>
                <w:b/>
                <w:bCs/>
                <w:lang w:val="en-US" w:bidi="en-US"/>
                <w:rPrChange w:id="3804" w:author="Moses, Robbie" w:date="2023-02-17T01:25:00Z">
                  <w:rPr>
                    <w:rFonts w:cs="Arial"/>
                    <w:lang w:val="en-US" w:bidi="en-US"/>
                  </w:rPr>
                </w:rPrChange>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3805" w:name="_Ref245721702"/>
      <w:bookmarkStart w:id="3806" w:name="_Toc74556427"/>
      <w:bookmarkStart w:id="3807" w:name="_Toc127491617"/>
      <w:bookmarkStart w:id="3808" w:name="_Toc128021150"/>
      <w:r>
        <w:t>Planning Reports</w:t>
      </w:r>
      <w:bookmarkEnd w:id="3805"/>
      <w:bookmarkEnd w:id="3806"/>
      <w:bookmarkEnd w:id="3807"/>
      <w:bookmarkEnd w:id="3808"/>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3809" w:name="_Ref245722692"/>
      <w:r>
        <w:lastRenderedPageBreak/>
        <w:t>Forecast Results</w:t>
      </w:r>
      <w:bookmarkEnd w:id="3809"/>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3810"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38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48301C">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41179B" w:rsidRDefault="007467C0" w:rsidP="00AD0B13">
            <w:pPr>
              <w:pStyle w:val="TableBody"/>
              <w:rPr>
                <w:b/>
                <w:bCs/>
                <w:rPrChange w:id="3811" w:author="Moses, Robbie" w:date="2023-02-17T01:25:00Z">
                  <w:rPr/>
                </w:rPrChange>
              </w:rPr>
            </w:pPr>
            <w:r w:rsidRPr="0041179B">
              <w:rPr>
                <w:b/>
                <w:bCs/>
                <w:rPrChange w:id="3812" w:author="Moses, Robbie" w:date="2023-02-17T01:25:00Z">
                  <w:rPr/>
                </w:rPrChange>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41179B" w:rsidRDefault="007467C0" w:rsidP="00AD0B13">
            <w:pPr>
              <w:pStyle w:val="TableBody"/>
              <w:rPr>
                <w:b/>
                <w:bCs/>
                <w:rPrChange w:id="3813" w:author="Moses, Robbie" w:date="2023-02-17T01:25:00Z">
                  <w:rPr/>
                </w:rPrChange>
              </w:rPr>
            </w:pPr>
            <w:r w:rsidRPr="0041179B">
              <w:rPr>
                <w:b/>
                <w:bCs/>
                <w:rPrChange w:id="3814" w:author="Moses, Robbie" w:date="2023-02-17T01:25:00Z">
                  <w:rPr/>
                </w:rPrChange>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41179B" w:rsidRDefault="007467C0" w:rsidP="00AD0B13">
            <w:pPr>
              <w:pStyle w:val="TableBody"/>
              <w:rPr>
                <w:b/>
                <w:bCs/>
                <w:rPrChange w:id="3815" w:author="Moses, Robbie" w:date="2023-02-17T01:25:00Z">
                  <w:rPr/>
                </w:rPrChange>
              </w:rPr>
            </w:pPr>
            <w:r w:rsidRPr="0041179B">
              <w:rPr>
                <w:b/>
                <w:bCs/>
                <w:rPrChange w:id="3816" w:author="Moses, Robbie" w:date="2023-02-17T01:25:00Z">
                  <w:rPr/>
                </w:rPrChange>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41179B" w:rsidRDefault="007467C0" w:rsidP="00AD0B13">
            <w:pPr>
              <w:pStyle w:val="TableBody"/>
              <w:rPr>
                <w:b/>
                <w:bCs/>
                <w:rPrChange w:id="3817" w:author="Moses, Robbie" w:date="2023-02-17T01:25:00Z">
                  <w:rPr/>
                </w:rPrChange>
              </w:rPr>
            </w:pPr>
            <w:r w:rsidRPr="0041179B">
              <w:rPr>
                <w:b/>
                <w:bCs/>
                <w:rPrChange w:id="3818" w:author="Moses, Robbie" w:date="2023-02-17T01:25:00Z">
                  <w:rPr/>
                </w:rPrChange>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41179B" w:rsidRDefault="007467C0" w:rsidP="00AD0B13">
            <w:pPr>
              <w:pStyle w:val="TableBody"/>
              <w:rPr>
                <w:b/>
                <w:bCs/>
                <w:rPrChange w:id="3819" w:author="Moses, Robbie" w:date="2023-02-17T01:25:00Z">
                  <w:rPr/>
                </w:rPrChange>
              </w:rPr>
            </w:pPr>
            <w:r w:rsidRPr="0041179B">
              <w:rPr>
                <w:b/>
                <w:bCs/>
                <w:rPrChange w:id="3820" w:author="Moses, Robbie" w:date="2023-02-17T01:25:00Z">
                  <w:rPr/>
                </w:rPrChange>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41179B" w:rsidRDefault="007467C0" w:rsidP="00AD0B13">
            <w:pPr>
              <w:pStyle w:val="TableBody"/>
              <w:rPr>
                <w:b/>
                <w:bCs/>
                <w:rPrChange w:id="3821" w:author="Moses, Robbie" w:date="2023-02-17T01:25:00Z">
                  <w:rPr/>
                </w:rPrChange>
              </w:rPr>
            </w:pPr>
            <w:r w:rsidRPr="0041179B">
              <w:rPr>
                <w:b/>
                <w:bCs/>
                <w:rPrChange w:id="3822" w:author="Moses, Robbie" w:date="2023-02-17T01:25:00Z">
                  <w:rPr/>
                </w:rPrChange>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41179B" w:rsidRDefault="007467C0" w:rsidP="00AD0B13">
            <w:pPr>
              <w:pStyle w:val="TableBody"/>
              <w:rPr>
                <w:b/>
                <w:bCs/>
                <w:rPrChange w:id="3823" w:author="Moses, Robbie" w:date="2023-02-17T01:25:00Z">
                  <w:rPr/>
                </w:rPrChange>
              </w:rPr>
            </w:pPr>
            <w:r w:rsidRPr="0041179B">
              <w:rPr>
                <w:b/>
                <w:bCs/>
                <w:rPrChange w:id="3824" w:author="Moses, Robbie" w:date="2023-02-17T01:25:00Z">
                  <w:rPr/>
                </w:rPrChange>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41179B" w:rsidRDefault="007467C0" w:rsidP="00AD0B13">
            <w:pPr>
              <w:pStyle w:val="TableBody"/>
              <w:rPr>
                <w:b/>
                <w:bCs/>
                <w:rPrChange w:id="3825" w:author="Moses, Robbie" w:date="2023-02-17T01:25:00Z">
                  <w:rPr/>
                </w:rPrChange>
              </w:rPr>
            </w:pPr>
            <w:r w:rsidRPr="0041179B">
              <w:rPr>
                <w:b/>
                <w:bCs/>
                <w:rPrChange w:id="3826" w:author="Moses, Robbie" w:date="2023-02-17T01:25:00Z">
                  <w:rPr/>
                </w:rPrChange>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41179B" w:rsidRDefault="007467C0" w:rsidP="00AD0B13">
            <w:pPr>
              <w:pStyle w:val="TableBody"/>
              <w:rPr>
                <w:b/>
                <w:bCs/>
                <w:rPrChange w:id="3827" w:author="Moses, Robbie" w:date="2023-02-17T01:25:00Z">
                  <w:rPr/>
                </w:rPrChange>
              </w:rPr>
            </w:pPr>
            <w:r w:rsidRPr="0041179B">
              <w:rPr>
                <w:b/>
                <w:bCs/>
                <w:rPrChange w:id="3828" w:author="Moses, Robbie" w:date="2023-02-17T01:25:00Z">
                  <w:rPr/>
                </w:rPrChange>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41179B" w:rsidRDefault="007467C0" w:rsidP="00AD0B13">
            <w:pPr>
              <w:pStyle w:val="TableBody"/>
              <w:rPr>
                <w:b/>
                <w:bCs/>
                <w:rPrChange w:id="3829" w:author="Moses, Robbie" w:date="2023-02-17T01:25:00Z">
                  <w:rPr/>
                </w:rPrChange>
              </w:rPr>
            </w:pPr>
            <w:r w:rsidRPr="0041179B">
              <w:rPr>
                <w:b/>
                <w:bCs/>
                <w:rPrChange w:id="3830" w:author="Moses, Robbie" w:date="2023-02-17T01:25:00Z">
                  <w:rPr/>
                </w:rPrChange>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0A34A966" w:rsidR="007467C0" w:rsidRPr="00FB0EA9" w:rsidRDefault="007467C0" w:rsidP="007467C0">
      <w:pPr>
        <w:rPr>
          <w:color w:val="76923C"/>
        </w:rPr>
      </w:pPr>
      <w:del w:id="3831" w:author="Moses, Robbie" w:date="2023-02-17T01:25:00Z">
        <w:r w:rsidDel="00C74CF1">
          <w:br w:type="page"/>
        </w:r>
      </w:del>
    </w:p>
    <w:p w14:paraId="21EC7D40" w14:textId="77777777" w:rsidR="007467C0" w:rsidRDefault="007467C0" w:rsidP="007467C0">
      <w:pPr>
        <w:pStyle w:val="Heading4"/>
      </w:pPr>
      <w:bookmarkStart w:id="3832" w:name="_Ref249810020"/>
      <w:bookmarkStart w:id="3833" w:name="_Ref249755990"/>
      <w:bookmarkStart w:id="3834" w:name="_Ref245722700"/>
      <w:r>
        <w:t>Forecast Health</w:t>
      </w:r>
      <w:bookmarkEnd w:id="3832"/>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3835"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38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48301C">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C74CF1" w:rsidRDefault="007467C0" w:rsidP="00233142">
            <w:pPr>
              <w:pStyle w:val="TableBody"/>
              <w:rPr>
                <w:b/>
                <w:bCs/>
                <w:rPrChange w:id="3836" w:author="Moses, Robbie" w:date="2023-02-17T01:26:00Z">
                  <w:rPr/>
                </w:rPrChange>
              </w:rPr>
            </w:pPr>
            <w:r w:rsidRPr="00C74CF1">
              <w:rPr>
                <w:b/>
                <w:bCs/>
                <w:rPrChange w:id="3837" w:author="Moses, Robbie" w:date="2023-02-17T01:26:00Z">
                  <w:rPr/>
                </w:rPrChange>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457129">
              <w:rPr>
                <w:b/>
                <w:bCs/>
                <w:rPrChange w:id="3838" w:author="Moses, Robbie" w:date="2023-02-17T01:26:00Z">
                  <w:rPr/>
                </w:rPrChange>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C74CF1" w:rsidRDefault="007467C0" w:rsidP="00233142">
            <w:pPr>
              <w:pStyle w:val="TableBody"/>
              <w:rPr>
                <w:b/>
                <w:bCs/>
                <w:rPrChange w:id="3839" w:author="Moses, Robbie" w:date="2023-02-17T01:26:00Z">
                  <w:rPr/>
                </w:rPrChange>
              </w:rPr>
            </w:pPr>
            <w:r w:rsidRPr="00C74CF1">
              <w:rPr>
                <w:b/>
                <w:bCs/>
                <w:rPrChange w:id="3840" w:author="Moses, Robbie" w:date="2023-02-17T01:26:00Z">
                  <w:rPr/>
                </w:rPrChange>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C74CF1" w:rsidRDefault="007467C0" w:rsidP="00233142">
            <w:pPr>
              <w:pStyle w:val="TableBody"/>
              <w:rPr>
                <w:b/>
                <w:bCs/>
                <w:rPrChange w:id="3841" w:author="Moses, Robbie" w:date="2023-02-17T01:26:00Z">
                  <w:rPr/>
                </w:rPrChange>
              </w:rPr>
            </w:pPr>
            <w:r w:rsidRPr="00C74CF1">
              <w:rPr>
                <w:b/>
                <w:bCs/>
                <w:rPrChange w:id="3842" w:author="Moses, Robbie" w:date="2023-02-17T01:26:00Z">
                  <w:rPr/>
                </w:rPrChange>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C74CF1" w:rsidRDefault="007467C0" w:rsidP="00233142">
            <w:pPr>
              <w:pStyle w:val="TableBody"/>
              <w:rPr>
                <w:b/>
                <w:bCs/>
                <w:rPrChange w:id="3843" w:author="Moses, Robbie" w:date="2023-02-17T01:26:00Z">
                  <w:rPr/>
                </w:rPrChange>
              </w:rPr>
            </w:pPr>
            <w:r w:rsidRPr="00C74CF1">
              <w:rPr>
                <w:b/>
                <w:bCs/>
                <w:rPrChange w:id="3844" w:author="Moses, Robbie" w:date="2023-02-17T01:26:00Z">
                  <w:rPr/>
                </w:rPrChange>
              </w:rPr>
              <w:lastRenderedPageBreak/>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C74CF1" w:rsidRDefault="007467C0" w:rsidP="00233142">
            <w:pPr>
              <w:pStyle w:val="TableBody"/>
              <w:rPr>
                <w:b/>
                <w:bCs/>
                <w:rPrChange w:id="3845" w:author="Moses, Robbie" w:date="2023-02-17T01:26:00Z">
                  <w:rPr/>
                </w:rPrChange>
              </w:rPr>
            </w:pPr>
            <w:r w:rsidRPr="00C74CF1">
              <w:rPr>
                <w:b/>
                <w:bCs/>
                <w:rPrChange w:id="3846" w:author="Moses, Robbie" w:date="2023-02-17T01:26:00Z">
                  <w:rPr/>
                </w:rPrChange>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C74CF1" w:rsidRDefault="007467C0">
            <w:pPr>
              <w:pStyle w:val="TableBody"/>
              <w:rPr>
                <w:rFonts w:cs="Arial"/>
                <w:b/>
                <w:bCs/>
                <w:lang w:val="en-US" w:bidi="en-US"/>
                <w:rPrChange w:id="3847" w:author="Moses, Robbie" w:date="2023-02-17T01:26:00Z">
                  <w:rPr>
                    <w:rFonts w:cs="Arial"/>
                    <w:lang w:val="en-US" w:eastAsia="en-US" w:bidi="en-US"/>
                  </w:rPr>
                </w:rPrChange>
              </w:rPr>
              <w:pPrChange w:id="3848" w:author="Moses, Robbie" w:date="2023-02-17T01:26:00Z">
                <w:pPr>
                  <w:pStyle w:val="TableCellText"/>
                </w:pPr>
              </w:pPrChange>
            </w:pPr>
            <w:r w:rsidRPr="00C74CF1">
              <w:rPr>
                <w:rFonts w:cs="Arial"/>
                <w:b/>
                <w:bCs/>
                <w:lang w:val="en-US" w:bidi="en-US"/>
                <w:rPrChange w:id="3849" w:author="Moses, Robbie" w:date="2023-02-17T01:26:00Z">
                  <w:rPr>
                    <w:rFonts w:cs="Arial"/>
                    <w:lang w:val="en-US" w:bidi="en-US"/>
                  </w:rPr>
                </w:rPrChange>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C74CF1" w:rsidRDefault="007467C0" w:rsidP="00233142">
            <w:pPr>
              <w:pStyle w:val="TableBody"/>
              <w:rPr>
                <w:b/>
                <w:bCs/>
                <w:rPrChange w:id="3850" w:author="Moses, Robbie" w:date="2023-02-17T01:26:00Z">
                  <w:rPr/>
                </w:rPrChange>
              </w:rPr>
            </w:pPr>
            <w:r w:rsidRPr="00C74CF1">
              <w:rPr>
                <w:b/>
                <w:bCs/>
                <w:rPrChange w:id="3851" w:author="Moses, Robbie" w:date="2023-02-17T01:26:00Z">
                  <w:rPr/>
                </w:rPrChange>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3852" w:name="_Ref270486816"/>
      <w:r>
        <w:t>Vault Forecast Details</w:t>
      </w:r>
      <w:bookmarkEnd w:id="3833"/>
      <w:bookmarkEnd w:id="3852"/>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3853"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38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48301C">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457129" w:rsidRDefault="007467C0" w:rsidP="00AD0B13">
            <w:pPr>
              <w:pStyle w:val="TableBody"/>
              <w:rPr>
                <w:b/>
                <w:bCs/>
                <w:rPrChange w:id="3854" w:author="Moses, Robbie" w:date="2023-02-17T01:26:00Z">
                  <w:rPr/>
                </w:rPrChange>
              </w:rPr>
            </w:pPr>
            <w:r w:rsidRPr="00457129">
              <w:rPr>
                <w:b/>
                <w:bCs/>
                <w:rPrChange w:id="3855" w:author="Moses, Robbie" w:date="2023-02-17T01:26:00Z">
                  <w:rPr/>
                </w:rPrChange>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ins w:id="3856" w:author="Moses, Robbie" w:date="2023-02-13T04:07:00Z">
              <w:r>
                <w:t xml:space="preserve">The </w:t>
              </w:r>
            </w:ins>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457129" w:rsidRDefault="007467C0" w:rsidP="00AD0B13">
            <w:pPr>
              <w:pStyle w:val="TableBody"/>
              <w:rPr>
                <w:b/>
                <w:bCs/>
                <w:rPrChange w:id="3857" w:author="Moses, Robbie" w:date="2023-02-17T01:26:00Z">
                  <w:rPr/>
                </w:rPrChange>
              </w:rPr>
            </w:pPr>
            <w:r w:rsidRPr="00457129">
              <w:rPr>
                <w:b/>
                <w:bCs/>
                <w:rPrChange w:id="3858" w:author="Moses, Robbie" w:date="2023-02-17T01:26:00Z">
                  <w:rPr/>
                </w:rPrChange>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457129" w:rsidRDefault="007467C0" w:rsidP="00AD0B13">
            <w:pPr>
              <w:pStyle w:val="TableBody"/>
              <w:rPr>
                <w:b/>
                <w:bCs/>
                <w:rPrChange w:id="3859" w:author="Moses, Robbie" w:date="2023-02-17T01:26:00Z">
                  <w:rPr/>
                </w:rPrChange>
              </w:rPr>
            </w:pPr>
            <w:r w:rsidRPr="00457129">
              <w:rPr>
                <w:b/>
                <w:bCs/>
                <w:rPrChange w:id="3860" w:author="Moses, Robbie" w:date="2023-02-17T01:26:00Z">
                  <w:rPr/>
                </w:rPrChange>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457129" w:rsidRDefault="007467C0" w:rsidP="00AD0B13">
            <w:pPr>
              <w:pStyle w:val="TableBody"/>
              <w:rPr>
                <w:b/>
                <w:bCs/>
                <w:rPrChange w:id="3861" w:author="Moses, Robbie" w:date="2023-02-17T01:26:00Z">
                  <w:rPr/>
                </w:rPrChange>
              </w:rPr>
            </w:pPr>
            <w:r w:rsidRPr="00457129">
              <w:rPr>
                <w:b/>
                <w:bCs/>
                <w:rPrChange w:id="3862" w:author="Moses, Robbie" w:date="2023-02-17T01:26:00Z">
                  <w:rPr/>
                </w:rPrChange>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457129" w:rsidRDefault="007467C0" w:rsidP="00AD0B13">
            <w:pPr>
              <w:pStyle w:val="TableBody"/>
              <w:rPr>
                <w:b/>
                <w:bCs/>
                <w:rPrChange w:id="3863" w:author="Moses, Robbie" w:date="2023-02-17T01:26:00Z">
                  <w:rPr/>
                </w:rPrChange>
              </w:rPr>
            </w:pPr>
            <w:r w:rsidRPr="00457129">
              <w:rPr>
                <w:b/>
                <w:bCs/>
                <w:rPrChange w:id="3864" w:author="Moses, Robbie" w:date="2023-02-17T01:26:00Z">
                  <w:rPr/>
                </w:rPrChange>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457129" w:rsidRDefault="007467C0" w:rsidP="00AD0B13">
            <w:pPr>
              <w:pStyle w:val="TableBody"/>
              <w:rPr>
                <w:b/>
                <w:bCs/>
                <w:rPrChange w:id="3865" w:author="Moses, Robbie" w:date="2023-02-17T01:26:00Z">
                  <w:rPr/>
                </w:rPrChange>
              </w:rPr>
            </w:pPr>
            <w:r w:rsidRPr="00457129">
              <w:rPr>
                <w:b/>
                <w:bCs/>
                <w:rPrChange w:id="3866" w:author="Moses, Robbie" w:date="2023-02-17T01:26:00Z">
                  <w:rPr/>
                </w:rPrChange>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457129" w:rsidRDefault="007467C0" w:rsidP="00AD0B13">
            <w:pPr>
              <w:pStyle w:val="TableBody"/>
              <w:rPr>
                <w:b/>
                <w:bCs/>
                <w:rPrChange w:id="3867" w:author="Moses, Robbie" w:date="2023-02-17T01:26:00Z">
                  <w:rPr/>
                </w:rPrChange>
              </w:rPr>
            </w:pPr>
            <w:r w:rsidRPr="00457129">
              <w:rPr>
                <w:b/>
                <w:bCs/>
                <w:rPrChange w:id="3868" w:author="Moses, Robbie" w:date="2023-02-17T01:26:00Z">
                  <w:rPr/>
                </w:rPrChange>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457129" w:rsidRDefault="007467C0" w:rsidP="00AD0B13">
            <w:pPr>
              <w:pStyle w:val="TableBody"/>
              <w:rPr>
                <w:b/>
                <w:bCs/>
                <w:rPrChange w:id="3869" w:author="Moses, Robbie" w:date="2023-02-17T01:26:00Z">
                  <w:rPr/>
                </w:rPrChange>
              </w:rPr>
            </w:pPr>
            <w:r w:rsidRPr="00457129">
              <w:rPr>
                <w:b/>
                <w:bCs/>
                <w:rPrChange w:id="3870" w:author="Moses, Robbie" w:date="2023-02-17T01:26:00Z">
                  <w:rPr/>
                </w:rPrChange>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ins w:id="3871" w:author="Moses, Robbie" w:date="2023-02-13T04:07:00Z">
              <w:r w:rsidR="001B757E">
                <w:t>he t</w:t>
              </w:r>
            </w:ins>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457129" w:rsidRDefault="007467C0" w:rsidP="00AD0B13">
            <w:pPr>
              <w:pStyle w:val="TableBody"/>
              <w:rPr>
                <w:b/>
                <w:bCs/>
                <w:rPrChange w:id="3872" w:author="Moses, Robbie" w:date="2023-02-17T01:26:00Z">
                  <w:rPr/>
                </w:rPrChange>
              </w:rPr>
            </w:pPr>
            <w:r w:rsidRPr="00457129">
              <w:rPr>
                <w:b/>
                <w:bCs/>
                <w:rPrChange w:id="3873" w:author="Moses, Robbie" w:date="2023-02-17T01:26:00Z">
                  <w:rPr/>
                </w:rPrChange>
              </w:rPr>
              <w:t>Average</w:t>
            </w:r>
          </w:p>
        </w:tc>
        <w:tc>
          <w:tcPr>
            <w:tcW w:w="5480" w:type="dxa"/>
            <w:tcBorders>
              <w:top w:val="single" w:sz="6" w:space="0" w:color="auto"/>
              <w:left w:val="nil"/>
              <w:bottom w:val="single" w:sz="6" w:space="0" w:color="auto"/>
            </w:tcBorders>
          </w:tcPr>
          <w:p w14:paraId="7298238E" w14:textId="6C694DB1" w:rsidR="007467C0" w:rsidRPr="00FB292A" w:rsidRDefault="007467C0" w:rsidP="00AD0B13">
            <w:pPr>
              <w:pStyle w:val="TableBody"/>
            </w:pPr>
            <w:del w:id="3874" w:author="Moses, Robbie" w:date="2023-02-13T04:07:00Z">
              <w:r w:rsidRPr="00FB292A" w:rsidDel="001B757E">
                <w:delText xml:space="preserve">Average </w:delText>
              </w:r>
            </w:del>
            <w:ins w:id="3875" w:author="Moses, Robbie" w:date="2023-02-13T04:07:00Z">
              <w:r w:rsidR="001B757E">
                <w:t>The a</w:t>
              </w:r>
              <w:r w:rsidR="001B757E" w:rsidRPr="00FB292A">
                <w:t xml:space="preserve">verage </w:t>
              </w:r>
            </w:ins>
            <w:r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3876" w:name="_Ref270486824"/>
      <w:r>
        <w:lastRenderedPageBreak/>
        <w:t>Vault Forecast Summary</w:t>
      </w:r>
      <w:bookmarkEnd w:id="3876"/>
    </w:p>
    <w:p w14:paraId="33B317EB" w14:textId="389BADD7" w:rsidR="007467C0" w:rsidRDefault="007467C0" w:rsidP="00AD0B13">
      <w:pPr>
        <w:pStyle w:val="BodyText"/>
      </w:pPr>
      <w:r>
        <w:t xml:space="preserve">This report gives a summary comparison </w:t>
      </w:r>
      <w:del w:id="3877" w:author="Moses, Robbie" w:date="2023-02-13T04:07:00Z">
        <w:r w:rsidDel="001B757E">
          <w:delText xml:space="preserve">for </w:delText>
        </w:r>
      </w:del>
      <w:ins w:id="3878" w:author="Moses, Robbie" w:date="2023-02-13T04:07:00Z">
        <w:r w:rsidR="001B757E">
          <w:t xml:space="preserve">of </w:t>
        </w:r>
      </w:ins>
      <w:r>
        <w:t xml:space="preserve">the forecast </w:t>
      </w:r>
      <w:del w:id="3879" w:author="Moses, Robbie" w:date="2023-02-13T04:07:00Z">
        <w:r w:rsidDel="001B757E">
          <w:delText xml:space="preserve">verses </w:delText>
        </w:r>
      </w:del>
      <w:ins w:id="3880" w:author="Moses, Robbie" w:date="2023-02-13T04:07:00Z">
        <w:r w:rsidR="001B757E">
          <w:t xml:space="preserve">versus </w:t>
        </w:r>
      </w:ins>
      <w:r>
        <w:t xml:space="preserve">the actual cash transactions for the selected Cashpoints. </w:t>
      </w:r>
    </w:p>
    <w:p w14:paraId="78A96DDB" w14:textId="77777777" w:rsidR="007467C0" w:rsidRPr="001E2FA2" w:rsidRDefault="007467C0" w:rsidP="007467C0">
      <w:pPr>
        <w:pStyle w:val="Caption"/>
        <w:rPr>
          <w:lang w:val="en-US"/>
        </w:rPr>
      </w:pPr>
      <w:bookmarkStart w:id="3881"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38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48301C">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457129" w:rsidRDefault="007467C0" w:rsidP="00FF5F34">
            <w:pPr>
              <w:pStyle w:val="TableBody"/>
              <w:rPr>
                <w:b/>
                <w:bCs/>
                <w:rPrChange w:id="3882" w:author="Moses, Robbie" w:date="2023-02-17T01:26:00Z">
                  <w:rPr/>
                </w:rPrChange>
              </w:rPr>
            </w:pPr>
            <w:r w:rsidRPr="00457129">
              <w:rPr>
                <w:b/>
                <w:bCs/>
                <w:rPrChange w:id="3883" w:author="Moses, Robbie" w:date="2023-02-17T01:26:00Z">
                  <w:rPr/>
                </w:rPrChange>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pPr>
              <w:pStyle w:val="TableListBullet"/>
              <w:numPr>
                <w:ilvl w:val="0"/>
                <w:numId w:val="48"/>
              </w:numPr>
              <w:pPrChange w:id="3884" w:author="Moses, Robbie" w:date="2023-02-17T01:27:00Z">
                <w:pPr>
                  <w:pStyle w:val="TableListBullet"/>
                  <w:numPr>
                    <w:numId w:val="38"/>
                  </w:numPr>
                </w:pPr>
              </w:pPrChange>
            </w:pPr>
            <w:r w:rsidRPr="00457129">
              <w:rPr>
                <w:b/>
                <w:bCs/>
                <w:rPrChange w:id="3885" w:author="Moses, Robbie" w:date="2023-02-17T01:27:00Z">
                  <w:rPr/>
                </w:rPrChange>
              </w:rPr>
              <w:t>Total Vault Summary –</w:t>
            </w:r>
            <w:r w:rsidRPr="00FB292A">
              <w:t xml:space="preserve"> Summarizes all Forecast Type categories</w:t>
            </w:r>
          </w:p>
          <w:p w14:paraId="432C34A0" w14:textId="77777777" w:rsidR="007467C0" w:rsidRPr="00FB292A" w:rsidRDefault="007467C0">
            <w:pPr>
              <w:pStyle w:val="TableListBullet"/>
              <w:numPr>
                <w:ilvl w:val="0"/>
                <w:numId w:val="48"/>
              </w:numPr>
              <w:pPrChange w:id="3886" w:author="Moses, Robbie" w:date="2023-02-17T01:27:00Z">
                <w:pPr>
                  <w:pStyle w:val="TableListBullet"/>
                  <w:numPr>
                    <w:numId w:val="38"/>
                  </w:numPr>
                </w:pPr>
              </w:pPrChange>
            </w:pPr>
            <w:r w:rsidRPr="00457129">
              <w:rPr>
                <w:b/>
                <w:bCs/>
                <w:rPrChange w:id="3887" w:author="Moses, Robbie" w:date="2023-02-17T01:27:00Z">
                  <w:rPr/>
                </w:rPrChange>
              </w:rPr>
              <w:t>Branch Summary –</w:t>
            </w:r>
            <w:r w:rsidRPr="00FB292A">
              <w:t xml:space="preserve"> Summarizes all Branch Forecasts</w:t>
            </w:r>
          </w:p>
          <w:p w14:paraId="11EBB08D" w14:textId="77777777" w:rsidR="007467C0" w:rsidRPr="00FB292A" w:rsidRDefault="007467C0">
            <w:pPr>
              <w:pStyle w:val="TableListBullet"/>
              <w:numPr>
                <w:ilvl w:val="0"/>
                <w:numId w:val="48"/>
              </w:numPr>
              <w:pPrChange w:id="3888" w:author="Moses, Robbie" w:date="2023-02-17T01:27:00Z">
                <w:pPr>
                  <w:pStyle w:val="TableListBullet"/>
                  <w:numPr>
                    <w:numId w:val="38"/>
                  </w:numPr>
                </w:pPr>
              </w:pPrChange>
            </w:pPr>
            <w:r w:rsidRPr="00457129">
              <w:rPr>
                <w:b/>
                <w:bCs/>
                <w:rPrChange w:id="3889" w:author="Moses, Robbie" w:date="2023-02-17T01:27:00Z">
                  <w:rPr/>
                </w:rPrChange>
              </w:rPr>
              <w:t>ATM Summary –</w:t>
            </w:r>
            <w:r w:rsidRPr="00FB292A">
              <w:t xml:space="preserve"> Summarizes all ATM Forecasts</w:t>
            </w:r>
          </w:p>
          <w:p w14:paraId="19E0BD35" w14:textId="77777777" w:rsidR="007467C0" w:rsidRPr="00FB292A" w:rsidRDefault="007467C0">
            <w:pPr>
              <w:pStyle w:val="TableListBullet"/>
              <w:numPr>
                <w:ilvl w:val="0"/>
                <w:numId w:val="48"/>
              </w:numPr>
              <w:pPrChange w:id="3890" w:author="Moses, Robbie" w:date="2023-02-17T01:27:00Z">
                <w:pPr>
                  <w:pStyle w:val="TableListBullet"/>
                  <w:numPr>
                    <w:numId w:val="38"/>
                  </w:numPr>
                </w:pPr>
              </w:pPrChange>
            </w:pPr>
            <w:r w:rsidRPr="00457129">
              <w:rPr>
                <w:b/>
                <w:bCs/>
                <w:rPrChange w:id="3891" w:author="Moses, Robbie" w:date="2023-02-17T01:27:00Z">
                  <w:rPr/>
                </w:rPrChange>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457129" w:rsidRDefault="007467C0" w:rsidP="00FF5F34">
            <w:pPr>
              <w:pStyle w:val="TableBody"/>
              <w:rPr>
                <w:b/>
                <w:bCs/>
                <w:rPrChange w:id="3892" w:author="Moses, Robbie" w:date="2023-02-17T01:26:00Z">
                  <w:rPr/>
                </w:rPrChange>
              </w:rPr>
            </w:pPr>
            <w:r w:rsidRPr="00457129">
              <w:rPr>
                <w:b/>
                <w:bCs/>
                <w:rPrChange w:id="3893" w:author="Moses, Robbie" w:date="2023-02-17T01:26:00Z">
                  <w:rPr/>
                </w:rPrChange>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457129" w:rsidRDefault="007467C0" w:rsidP="00FF5F34">
            <w:pPr>
              <w:pStyle w:val="TableBody"/>
              <w:rPr>
                <w:b/>
                <w:bCs/>
                <w:rPrChange w:id="3894" w:author="Moses, Robbie" w:date="2023-02-17T01:26:00Z">
                  <w:rPr/>
                </w:rPrChange>
              </w:rPr>
            </w:pPr>
            <w:r w:rsidRPr="00457129">
              <w:rPr>
                <w:b/>
                <w:bCs/>
                <w:rPrChange w:id="3895" w:author="Moses, Robbie" w:date="2023-02-17T01:26:00Z">
                  <w:rPr/>
                </w:rPrChange>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457129" w:rsidRDefault="007467C0" w:rsidP="00FF5F34">
            <w:pPr>
              <w:pStyle w:val="TableBody"/>
              <w:rPr>
                <w:b/>
                <w:bCs/>
                <w:rPrChange w:id="3896" w:author="Moses, Robbie" w:date="2023-02-17T01:26:00Z">
                  <w:rPr/>
                </w:rPrChange>
              </w:rPr>
            </w:pPr>
            <w:r w:rsidRPr="00457129">
              <w:rPr>
                <w:b/>
                <w:bCs/>
                <w:rPrChange w:id="3897" w:author="Moses, Robbie" w:date="2023-02-17T01:26:00Z">
                  <w:rPr/>
                </w:rPrChange>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457129" w:rsidRDefault="007467C0" w:rsidP="00FF5F34">
            <w:pPr>
              <w:pStyle w:val="TableBody"/>
              <w:rPr>
                <w:b/>
                <w:bCs/>
                <w:rPrChange w:id="3898" w:author="Moses, Robbie" w:date="2023-02-17T01:26:00Z">
                  <w:rPr/>
                </w:rPrChange>
              </w:rPr>
            </w:pPr>
            <w:r w:rsidRPr="00457129">
              <w:rPr>
                <w:b/>
                <w:bCs/>
                <w:rPrChange w:id="3899" w:author="Moses, Robbie" w:date="2023-02-17T01:26:00Z">
                  <w:rPr/>
                </w:rPrChange>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457129" w:rsidRDefault="007467C0" w:rsidP="00FF5F34">
            <w:pPr>
              <w:pStyle w:val="TableBody"/>
              <w:rPr>
                <w:b/>
                <w:bCs/>
                <w:rPrChange w:id="3900" w:author="Moses, Robbie" w:date="2023-02-17T01:26:00Z">
                  <w:rPr/>
                </w:rPrChange>
              </w:rPr>
            </w:pPr>
            <w:r w:rsidRPr="00457129">
              <w:rPr>
                <w:b/>
                <w:bCs/>
                <w:rPrChange w:id="3901" w:author="Moses, Robbie" w:date="2023-02-17T01:26:00Z">
                  <w:rPr/>
                </w:rPrChange>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457129" w:rsidRDefault="007467C0" w:rsidP="00FF5F34">
            <w:pPr>
              <w:pStyle w:val="TableBody"/>
              <w:rPr>
                <w:b/>
                <w:bCs/>
                <w:rPrChange w:id="3902" w:author="Moses, Robbie" w:date="2023-02-17T01:26:00Z">
                  <w:rPr/>
                </w:rPrChange>
              </w:rPr>
            </w:pPr>
            <w:r w:rsidRPr="00457129">
              <w:rPr>
                <w:b/>
                <w:bCs/>
                <w:rPrChange w:id="3903" w:author="Moses, Robbie" w:date="2023-02-17T01:26:00Z">
                  <w:rPr/>
                </w:rPrChange>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rPr>
          <w:ins w:id="3904" w:author="Moses, Robbie" w:date="2023-02-17T01:26:00Z"/>
        </w:rPr>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3905" w:name="_Ref249755996"/>
      <w:r>
        <w:t>Commercial Forecast Details</w:t>
      </w:r>
      <w:bookmarkEnd w:id="3905"/>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3906"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39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48301C">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125BA5" w:rsidRDefault="007467C0" w:rsidP="00FF5F34">
            <w:pPr>
              <w:pStyle w:val="TableBody"/>
              <w:rPr>
                <w:b/>
                <w:bCs/>
                <w:rPrChange w:id="3907" w:author="Moses, Robbie" w:date="2023-02-17T01:28:00Z">
                  <w:rPr/>
                </w:rPrChange>
              </w:rPr>
            </w:pPr>
            <w:r w:rsidRPr="00125BA5">
              <w:rPr>
                <w:b/>
                <w:bCs/>
                <w:rPrChange w:id="3908" w:author="Moses, Robbie" w:date="2023-02-17T01:28:00Z">
                  <w:rPr/>
                </w:rPrChange>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ins w:id="3909" w:author="Moses, Robbie" w:date="2023-02-13T04:07:00Z">
              <w:r>
                <w:t xml:space="preserve">The </w:t>
              </w:r>
            </w:ins>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125BA5" w:rsidRDefault="007467C0" w:rsidP="00FF5F34">
            <w:pPr>
              <w:pStyle w:val="TableBody"/>
              <w:rPr>
                <w:b/>
                <w:bCs/>
                <w:rPrChange w:id="3910" w:author="Moses, Robbie" w:date="2023-02-17T01:28:00Z">
                  <w:rPr/>
                </w:rPrChange>
              </w:rPr>
            </w:pPr>
            <w:r w:rsidRPr="00125BA5">
              <w:rPr>
                <w:b/>
                <w:bCs/>
                <w:rPrChange w:id="3911" w:author="Moses, Robbie" w:date="2023-02-17T01:28:00Z">
                  <w:rPr/>
                </w:rPrChange>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125BA5" w:rsidRDefault="007467C0" w:rsidP="00FF5F34">
            <w:pPr>
              <w:pStyle w:val="TableBody"/>
              <w:rPr>
                <w:b/>
                <w:bCs/>
                <w:rPrChange w:id="3912" w:author="Moses, Robbie" w:date="2023-02-17T01:28:00Z">
                  <w:rPr/>
                </w:rPrChange>
              </w:rPr>
            </w:pPr>
            <w:r w:rsidRPr="00125BA5">
              <w:rPr>
                <w:b/>
                <w:bCs/>
                <w:rPrChange w:id="3913" w:author="Moses, Robbie" w:date="2023-02-17T01:28:00Z">
                  <w:rPr/>
                </w:rPrChange>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125BA5" w:rsidRDefault="007467C0" w:rsidP="00FF5F34">
            <w:pPr>
              <w:pStyle w:val="TableBody"/>
              <w:rPr>
                <w:b/>
                <w:bCs/>
                <w:rPrChange w:id="3914" w:author="Moses, Robbie" w:date="2023-02-17T01:28:00Z">
                  <w:rPr/>
                </w:rPrChange>
              </w:rPr>
            </w:pPr>
            <w:r w:rsidRPr="00125BA5">
              <w:rPr>
                <w:b/>
                <w:bCs/>
                <w:rPrChange w:id="3915" w:author="Moses, Robbie" w:date="2023-02-17T01:28:00Z">
                  <w:rPr/>
                </w:rPrChange>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125BA5" w:rsidRDefault="007467C0" w:rsidP="00FF5F34">
            <w:pPr>
              <w:pStyle w:val="TableBody"/>
              <w:rPr>
                <w:b/>
                <w:bCs/>
                <w:rPrChange w:id="3916" w:author="Moses, Robbie" w:date="2023-02-17T01:28:00Z">
                  <w:rPr/>
                </w:rPrChange>
              </w:rPr>
            </w:pPr>
            <w:r w:rsidRPr="00125BA5">
              <w:rPr>
                <w:b/>
                <w:bCs/>
                <w:rPrChange w:id="3917" w:author="Moses, Robbie" w:date="2023-02-17T01:28:00Z">
                  <w:rPr/>
                </w:rPrChange>
              </w:rPr>
              <w:lastRenderedPageBreak/>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125BA5" w:rsidRDefault="007467C0" w:rsidP="00FF5F34">
            <w:pPr>
              <w:pStyle w:val="TableBody"/>
              <w:rPr>
                <w:b/>
                <w:bCs/>
                <w:rPrChange w:id="3918" w:author="Moses, Robbie" w:date="2023-02-17T01:28:00Z">
                  <w:rPr/>
                </w:rPrChange>
              </w:rPr>
            </w:pPr>
            <w:r w:rsidRPr="00125BA5">
              <w:rPr>
                <w:b/>
                <w:bCs/>
                <w:rPrChange w:id="3919" w:author="Moses, Robbie" w:date="2023-02-17T01:28:00Z">
                  <w:rPr/>
                </w:rPrChange>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125BA5" w:rsidRDefault="007467C0" w:rsidP="00FF5F34">
            <w:pPr>
              <w:pStyle w:val="TableBody"/>
              <w:rPr>
                <w:b/>
                <w:bCs/>
                <w:rPrChange w:id="3920" w:author="Moses, Robbie" w:date="2023-02-17T01:28:00Z">
                  <w:rPr/>
                </w:rPrChange>
              </w:rPr>
            </w:pPr>
            <w:r w:rsidRPr="00125BA5">
              <w:rPr>
                <w:b/>
                <w:bCs/>
                <w:rPrChange w:id="3921" w:author="Moses, Robbie" w:date="2023-02-17T01:28:00Z">
                  <w:rPr/>
                </w:rPrChange>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125BA5" w:rsidRDefault="007467C0" w:rsidP="00FF5F34">
            <w:pPr>
              <w:pStyle w:val="TableBody"/>
              <w:rPr>
                <w:b/>
                <w:bCs/>
                <w:rPrChange w:id="3922" w:author="Moses, Robbie" w:date="2023-02-17T01:28:00Z">
                  <w:rPr/>
                </w:rPrChange>
              </w:rPr>
            </w:pPr>
            <w:r w:rsidRPr="00125BA5">
              <w:rPr>
                <w:b/>
                <w:bCs/>
                <w:rPrChange w:id="3923" w:author="Moses, Robbie" w:date="2023-02-17T01:28:00Z">
                  <w:rPr/>
                </w:rPrChange>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ins w:id="3924" w:author="Moses, Robbie" w:date="2023-02-13T04:08:00Z">
              <w:r w:rsidR="002030A1">
                <w:t>he t</w:t>
              </w:r>
            </w:ins>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125BA5" w:rsidRDefault="007467C0" w:rsidP="00FF5F34">
            <w:pPr>
              <w:pStyle w:val="TableBody"/>
              <w:rPr>
                <w:b/>
                <w:bCs/>
                <w:rPrChange w:id="3925" w:author="Moses, Robbie" w:date="2023-02-17T01:28:00Z">
                  <w:rPr/>
                </w:rPrChange>
              </w:rPr>
            </w:pPr>
            <w:r w:rsidRPr="00125BA5">
              <w:rPr>
                <w:b/>
                <w:bCs/>
                <w:rPrChange w:id="3926" w:author="Moses, Robbie" w:date="2023-02-17T01:28:00Z">
                  <w:rPr/>
                </w:rPrChange>
              </w:rPr>
              <w:t>Average</w:t>
            </w:r>
          </w:p>
        </w:tc>
        <w:tc>
          <w:tcPr>
            <w:tcW w:w="5480" w:type="dxa"/>
            <w:tcBorders>
              <w:top w:val="single" w:sz="6" w:space="0" w:color="auto"/>
              <w:left w:val="nil"/>
              <w:bottom w:val="single" w:sz="6" w:space="0" w:color="auto"/>
            </w:tcBorders>
          </w:tcPr>
          <w:p w14:paraId="4D117B27" w14:textId="1BFCD400" w:rsidR="007467C0" w:rsidRPr="00FB292A" w:rsidRDefault="007467C0" w:rsidP="00FF5F34">
            <w:pPr>
              <w:pStyle w:val="TableBody"/>
            </w:pPr>
            <w:del w:id="3927" w:author="Moses, Robbie" w:date="2023-02-13T04:08:00Z">
              <w:r w:rsidRPr="00FB292A" w:rsidDel="002030A1">
                <w:delText xml:space="preserve">Average </w:delText>
              </w:r>
            </w:del>
            <w:ins w:id="3928" w:author="Moses, Robbie" w:date="2023-02-13T04:08:00Z">
              <w:r w:rsidR="002030A1">
                <w:t>The a</w:t>
              </w:r>
              <w:r w:rsidR="002030A1" w:rsidRPr="00FB292A">
                <w:t xml:space="preserve">verage </w:t>
              </w:r>
            </w:ins>
            <w:r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3929" w:name="_Ref270486611"/>
      <w:r>
        <w:t>Commercial Forecast Summary</w:t>
      </w:r>
      <w:bookmarkEnd w:id="3929"/>
    </w:p>
    <w:p w14:paraId="5199056E" w14:textId="77777777" w:rsidR="007467C0" w:rsidRPr="001E2FA2" w:rsidRDefault="007467C0" w:rsidP="007467C0">
      <w:pPr>
        <w:pStyle w:val="Caption"/>
        <w:rPr>
          <w:lang w:val="en-US"/>
        </w:rPr>
      </w:pPr>
      <w:bookmarkStart w:id="3930"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39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48301C">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125BA5" w:rsidRDefault="007467C0" w:rsidP="0010408D">
            <w:pPr>
              <w:pStyle w:val="TableBody"/>
              <w:rPr>
                <w:b/>
                <w:bCs/>
                <w:rPrChange w:id="3931" w:author="Moses, Robbie" w:date="2023-02-17T01:28:00Z">
                  <w:rPr/>
                </w:rPrChange>
              </w:rPr>
            </w:pPr>
            <w:r w:rsidRPr="00125BA5">
              <w:rPr>
                <w:b/>
                <w:bCs/>
                <w:rPrChange w:id="3932" w:author="Moses, Robbie" w:date="2023-02-17T01:28:00Z">
                  <w:rPr/>
                </w:rPrChange>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125BA5" w:rsidRDefault="007467C0" w:rsidP="0010408D">
            <w:pPr>
              <w:pStyle w:val="TableBody"/>
              <w:rPr>
                <w:b/>
                <w:bCs/>
                <w:rPrChange w:id="3933" w:author="Moses, Robbie" w:date="2023-02-17T01:28:00Z">
                  <w:rPr/>
                </w:rPrChange>
              </w:rPr>
            </w:pPr>
            <w:r w:rsidRPr="00125BA5">
              <w:rPr>
                <w:b/>
                <w:bCs/>
                <w:rPrChange w:id="3934" w:author="Moses, Robbie" w:date="2023-02-17T01:28:00Z">
                  <w:rPr/>
                </w:rPrChange>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125BA5" w:rsidRDefault="007467C0" w:rsidP="0010408D">
            <w:pPr>
              <w:pStyle w:val="TableBody"/>
              <w:rPr>
                <w:b/>
                <w:bCs/>
                <w:rPrChange w:id="3935" w:author="Moses, Robbie" w:date="2023-02-17T01:28:00Z">
                  <w:rPr/>
                </w:rPrChange>
              </w:rPr>
            </w:pPr>
            <w:r w:rsidRPr="00125BA5">
              <w:rPr>
                <w:b/>
                <w:bCs/>
                <w:rPrChange w:id="3936" w:author="Moses, Robbie" w:date="2023-02-17T01:28:00Z">
                  <w:rPr/>
                </w:rPrChange>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125BA5" w:rsidRDefault="007467C0" w:rsidP="0010408D">
            <w:pPr>
              <w:pStyle w:val="TableBody"/>
              <w:rPr>
                <w:b/>
                <w:bCs/>
                <w:rPrChange w:id="3937" w:author="Moses, Robbie" w:date="2023-02-17T01:28:00Z">
                  <w:rPr/>
                </w:rPrChange>
              </w:rPr>
            </w:pPr>
            <w:r w:rsidRPr="00125BA5">
              <w:rPr>
                <w:b/>
                <w:bCs/>
                <w:rPrChange w:id="3938" w:author="Moses, Robbie" w:date="2023-02-17T01:28:00Z">
                  <w:rPr/>
                </w:rPrChange>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125BA5" w:rsidRDefault="007467C0" w:rsidP="0010408D">
            <w:pPr>
              <w:pStyle w:val="TableBody"/>
              <w:rPr>
                <w:b/>
                <w:bCs/>
                <w:rPrChange w:id="3939" w:author="Moses, Robbie" w:date="2023-02-17T01:28:00Z">
                  <w:rPr/>
                </w:rPrChange>
              </w:rPr>
            </w:pPr>
            <w:r w:rsidRPr="00125BA5">
              <w:rPr>
                <w:b/>
                <w:bCs/>
                <w:rPrChange w:id="3940" w:author="Moses, Robbie" w:date="2023-02-17T01:28:00Z">
                  <w:rPr/>
                </w:rPrChange>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125BA5" w:rsidRDefault="007467C0" w:rsidP="0010408D">
            <w:pPr>
              <w:pStyle w:val="TableBody"/>
              <w:rPr>
                <w:b/>
                <w:bCs/>
                <w:rPrChange w:id="3941" w:author="Moses, Robbie" w:date="2023-02-17T01:28:00Z">
                  <w:rPr/>
                </w:rPrChange>
              </w:rPr>
            </w:pPr>
            <w:r w:rsidRPr="00125BA5">
              <w:rPr>
                <w:b/>
                <w:bCs/>
                <w:rPrChange w:id="3942" w:author="Moses, Robbie" w:date="2023-02-17T01:28:00Z">
                  <w:rPr/>
                </w:rPrChange>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3943" w:name="_Ref249756004"/>
      <w:r>
        <w:t>Horizons</w:t>
      </w:r>
      <w:bookmarkEnd w:id="3943"/>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3944"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39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48301C">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42197D" w:rsidRDefault="007467C0" w:rsidP="0010408D">
            <w:pPr>
              <w:pStyle w:val="TableBody"/>
              <w:rPr>
                <w:b/>
                <w:bCs/>
                <w:rPrChange w:id="3945" w:author="Moses, Robbie" w:date="2023-02-17T01:29:00Z">
                  <w:rPr/>
                </w:rPrChange>
              </w:rPr>
            </w:pPr>
            <w:r w:rsidRPr="0042197D">
              <w:rPr>
                <w:b/>
                <w:bCs/>
                <w:rPrChange w:id="3946" w:author="Moses, Robbie" w:date="2023-02-17T01:29:00Z">
                  <w:rPr/>
                </w:rPrChange>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42197D" w:rsidRDefault="007467C0" w:rsidP="0010408D">
            <w:pPr>
              <w:pStyle w:val="TableBody"/>
              <w:rPr>
                <w:b/>
                <w:bCs/>
                <w:rPrChange w:id="3947" w:author="Moses, Robbie" w:date="2023-02-17T01:29:00Z">
                  <w:rPr/>
                </w:rPrChange>
              </w:rPr>
            </w:pPr>
            <w:r w:rsidRPr="0042197D">
              <w:rPr>
                <w:b/>
                <w:bCs/>
                <w:rPrChange w:id="3948" w:author="Moses, Robbie" w:date="2023-02-17T01:29:00Z">
                  <w:rPr/>
                </w:rPrChange>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42197D" w:rsidRDefault="007467C0" w:rsidP="0010408D">
            <w:pPr>
              <w:pStyle w:val="TableBody"/>
              <w:rPr>
                <w:b/>
                <w:bCs/>
                <w:rPrChange w:id="3949" w:author="Moses, Robbie" w:date="2023-02-17T01:29:00Z">
                  <w:rPr/>
                </w:rPrChange>
              </w:rPr>
            </w:pPr>
            <w:r w:rsidRPr="0042197D">
              <w:rPr>
                <w:b/>
                <w:bCs/>
                <w:rPrChange w:id="3950" w:author="Moses, Robbie" w:date="2023-02-17T01:29:00Z">
                  <w:rPr/>
                </w:rPrChange>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42197D" w:rsidRDefault="007467C0" w:rsidP="0010408D">
            <w:pPr>
              <w:pStyle w:val="TableBody"/>
              <w:rPr>
                <w:b/>
                <w:bCs/>
                <w:rPrChange w:id="3951" w:author="Moses, Robbie" w:date="2023-02-17T01:29:00Z">
                  <w:rPr/>
                </w:rPrChange>
              </w:rPr>
            </w:pPr>
            <w:r w:rsidRPr="0042197D">
              <w:rPr>
                <w:b/>
                <w:bCs/>
                <w:rPrChange w:id="3952" w:author="Moses, Robbie" w:date="2023-02-17T01:29:00Z">
                  <w:rPr/>
                </w:rPrChange>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42197D" w:rsidRDefault="007467C0" w:rsidP="0010408D">
            <w:pPr>
              <w:pStyle w:val="TableBody"/>
              <w:rPr>
                <w:b/>
                <w:bCs/>
                <w:rPrChange w:id="3953" w:author="Moses, Robbie" w:date="2023-02-17T01:29:00Z">
                  <w:rPr/>
                </w:rPrChange>
              </w:rPr>
            </w:pPr>
            <w:r w:rsidRPr="0042197D">
              <w:rPr>
                <w:b/>
                <w:bCs/>
                <w:rPrChange w:id="3954" w:author="Moses, Robbie" w:date="2023-02-17T01:29:00Z">
                  <w:rPr/>
                </w:rPrChange>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42197D" w:rsidRDefault="007467C0" w:rsidP="0010408D">
            <w:pPr>
              <w:pStyle w:val="TableBody"/>
              <w:rPr>
                <w:b/>
                <w:bCs/>
                <w:rPrChange w:id="3955" w:author="Moses, Robbie" w:date="2023-02-17T01:29:00Z">
                  <w:rPr/>
                </w:rPrChange>
              </w:rPr>
            </w:pPr>
            <w:r w:rsidRPr="0042197D">
              <w:rPr>
                <w:b/>
                <w:bCs/>
                <w:rPrChange w:id="3956" w:author="Moses, Robbie" w:date="2023-02-17T01:29:00Z">
                  <w:rPr/>
                </w:rPrChange>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42197D" w:rsidRDefault="007467C0" w:rsidP="0010408D">
            <w:pPr>
              <w:pStyle w:val="TableBody"/>
              <w:rPr>
                <w:b/>
                <w:bCs/>
                <w:rPrChange w:id="3957" w:author="Moses, Robbie" w:date="2023-02-17T01:29:00Z">
                  <w:rPr/>
                </w:rPrChange>
              </w:rPr>
            </w:pPr>
            <w:r w:rsidRPr="0042197D">
              <w:rPr>
                <w:b/>
                <w:bCs/>
                <w:rPrChange w:id="3958" w:author="Moses, Robbie" w:date="2023-02-17T01:29:00Z">
                  <w:rPr/>
                </w:rPrChange>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42197D" w:rsidRDefault="007467C0" w:rsidP="0010408D">
            <w:pPr>
              <w:pStyle w:val="TableBody"/>
              <w:rPr>
                <w:b/>
                <w:bCs/>
                <w:rPrChange w:id="3959" w:author="Moses, Robbie" w:date="2023-02-17T01:29:00Z">
                  <w:rPr/>
                </w:rPrChange>
              </w:rPr>
            </w:pPr>
            <w:r w:rsidRPr="0042197D">
              <w:rPr>
                <w:b/>
                <w:bCs/>
                <w:rPrChange w:id="3960" w:author="Moses, Robbie" w:date="2023-02-17T01:29:00Z">
                  <w:rPr/>
                </w:rPrChange>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42197D" w:rsidRDefault="007467C0" w:rsidP="0010408D">
            <w:pPr>
              <w:pStyle w:val="TableBody"/>
              <w:rPr>
                <w:b/>
                <w:bCs/>
                <w:rPrChange w:id="3961" w:author="Moses, Robbie" w:date="2023-02-17T01:29:00Z">
                  <w:rPr/>
                </w:rPrChange>
              </w:rPr>
            </w:pPr>
            <w:r w:rsidRPr="0042197D">
              <w:rPr>
                <w:b/>
                <w:bCs/>
                <w:rPrChange w:id="3962" w:author="Moses, Robbie" w:date="2023-02-17T01:29:00Z">
                  <w:rPr/>
                </w:rPrChange>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42197D" w:rsidRDefault="007467C0" w:rsidP="0010408D">
            <w:pPr>
              <w:pStyle w:val="TableBody"/>
              <w:rPr>
                <w:b/>
                <w:bCs/>
                <w:rPrChange w:id="3963" w:author="Moses, Robbie" w:date="2023-02-17T01:29:00Z">
                  <w:rPr/>
                </w:rPrChange>
              </w:rPr>
            </w:pPr>
            <w:r w:rsidRPr="0042197D">
              <w:rPr>
                <w:b/>
                <w:bCs/>
                <w:rPrChange w:id="3964" w:author="Moses, Robbie" w:date="2023-02-17T01:29:00Z">
                  <w:rPr/>
                </w:rPrChange>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42197D" w:rsidRDefault="007467C0" w:rsidP="0010408D">
            <w:pPr>
              <w:pStyle w:val="TableBody"/>
              <w:rPr>
                <w:b/>
                <w:bCs/>
                <w:rPrChange w:id="3965" w:author="Moses, Robbie" w:date="2023-02-17T01:29:00Z">
                  <w:rPr/>
                </w:rPrChange>
              </w:rPr>
            </w:pPr>
            <w:r w:rsidRPr="0042197D">
              <w:rPr>
                <w:b/>
                <w:bCs/>
                <w:rPrChange w:id="3966" w:author="Moses, Robbie" w:date="2023-02-17T01:29:00Z">
                  <w:rPr/>
                </w:rPrChange>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42197D" w:rsidRDefault="007467C0" w:rsidP="0010408D">
            <w:pPr>
              <w:pStyle w:val="TableBody"/>
              <w:rPr>
                <w:b/>
                <w:bCs/>
                <w:rPrChange w:id="3967" w:author="Moses, Robbie" w:date="2023-02-17T01:29:00Z">
                  <w:rPr/>
                </w:rPrChange>
              </w:rPr>
            </w:pPr>
            <w:r w:rsidRPr="0042197D">
              <w:rPr>
                <w:b/>
                <w:bCs/>
                <w:rPrChange w:id="3968" w:author="Moses, Robbie" w:date="2023-02-17T01:29:00Z">
                  <w:rPr/>
                </w:rPrChange>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42197D" w:rsidRDefault="007467C0" w:rsidP="0010408D">
            <w:pPr>
              <w:pStyle w:val="TableBody"/>
              <w:rPr>
                <w:b/>
                <w:bCs/>
                <w:rPrChange w:id="3969" w:author="Moses, Robbie" w:date="2023-02-17T01:29:00Z">
                  <w:rPr/>
                </w:rPrChange>
              </w:rPr>
            </w:pPr>
            <w:r w:rsidRPr="0042197D">
              <w:rPr>
                <w:b/>
                <w:bCs/>
                <w:rPrChange w:id="3970" w:author="Moses, Robbie" w:date="2023-02-17T01:29:00Z">
                  <w:rPr/>
                </w:rPrChange>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42197D" w:rsidRDefault="007467C0" w:rsidP="0010408D">
            <w:pPr>
              <w:pStyle w:val="TableBody"/>
              <w:rPr>
                <w:b/>
                <w:bCs/>
                <w:rPrChange w:id="3971" w:author="Moses, Robbie" w:date="2023-02-17T01:29:00Z">
                  <w:rPr/>
                </w:rPrChange>
              </w:rPr>
            </w:pPr>
            <w:r w:rsidRPr="0042197D">
              <w:rPr>
                <w:b/>
                <w:bCs/>
                <w:rPrChange w:id="3972" w:author="Moses, Robbie" w:date="2023-02-17T01:29:00Z">
                  <w:rPr/>
                </w:rPrChange>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42197D" w:rsidRDefault="007467C0" w:rsidP="0010408D">
            <w:pPr>
              <w:pStyle w:val="TableBody"/>
              <w:rPr>
                <w:b/>
                <w:bCs/>
                <w:rPrChange w:id="3973" w:author="Moses, Robbie" w:date="2023-02-17T01:29:00Z">
                  <w:rPr/>
                </w:rPrChange>
              </w:rPr>
            </w:pPr>
            <w:r w:rsidRPr="0042197D">
              <w:rPr>
                <w:b/>
                <w:bCs/>
                <w:rPrChange w:id="3974" w:author="Moses, Robbie" w:date="2023-02-17T01:29:00Z">
                  <w:rPr/>
                </w:rPrChange>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42197D" w:rsidRDefault="007467C0" w:rsidP="0010408D">
            <w:pPr>
              <w:pStyle w:val="TableBody"/>
              <w:rPr>
                <w:b/>
                <w:bCs/>
                <w:rPrChange w:id="3975" w:author="Moses, Robbie" w:date="2023-02-17T01:29:00Z">
                  <w:rPr/>
                </w:rPrChange>
              </w:rPr>
            </w:pPr>
            <w:r w:rsidRPr="0042197D">
              <w:rPr>
                <w:b/>
                <w:bCs/>
                <w:rPrChange w:id="3976" w:author="Moses, Robbie" w:date="2023-02-17T01:29:00Z">
                  <w:rPr/>
                </w:rPrChange>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ins w:id="3977" w:author="Moses, Robbie" w:date="2023-02-13T04:08:00Z">
              <w:r w:rsidR="00874B80">
                <w:t xml:space="preserve">the </w:t>
              </w:r>
            </w:ins>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42197D" w:rsidRDefault="007467C0" w:rsidP="0010408D">
            <w:pPr>
              <w:pStyle w:val="TableBody"/>
              <w:rPr>
                <w:b/>
                <w:bCs/>
                <w:rPrChange w:id="3978" w:author="Moses, Robbie" w:date="2023-02-17T01:29:00Z">
                  <w:rPr/>
                </w:rPrChange>
              </w:rPr>
            </w:pPr>
            <w:r w:rsidRPr="0042197D">
              <w:rPr>
                <w:b/>
                <w:bCs/>
                <w:rPrChange w:id="3979" w:author="Moses, Robbie" w:date="2023-02-17T01:29:00Z">
                  <w:rPr/>
                </w:rPrChange>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42197D" w:rsidRDefault="007467C0" w:rsidP="0010408D">
            <w:pPr>
              <w:pStyle w:val="TableBody"/>
              <w:rPr>
                <w:b/>
                <w:bCs/>
                <w:rPrChange w:id="3980" w:author="Moses, Robbie" w:date="2023-02-17T01:29:00Z">
                  <w:rPr/>
                </w:rPrChange>
              </w:rPr>
            </w:pPr>
            <w:r w:rsidRPr="0042197D">
              <w:rPr>
                <w:b/>
                <w:bCs/>
                <w:rPrChange w:id="3981" w:author="Moses, Robbie" w:date="2023-02-17T01:29:00Z">
                  <w:rPr/>
                </w:rPrChange>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42197D" w:rsidRDefault="007467C0" w:rsidP="0010408D">
            <w:pPr>
              <w:pStyle w:val="TableBody"/>
              <w:rPr>
                <w:b/>
                <w:bCs/>
                <w:rPrChange w:id="3982" w:author="Moses, Robbie" w:date="2023-02-17T01:29:00Z">
                  <w:rPr/>
                </w:rPrChange>
              </w:rPr>
            </w:pPr>
            <w:r w:rsidRPr="0042197D">
              <w:rPr>
                <w:b/>
                <w:bCs/>
                <w:rPrChange w:id="3983" w:author="Moses, Robbie" w:date="2023-02-17T01:29:00Z">
                  <w:rPr/>
                </w:rPrChange>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42197D" w:rsidRDefault="007467C0" w:rsidP="0010408D">
            <w:pPr>
              <w:pStyle w:val="TableBody"/>
              <w:rPr>
                <w:b/>
                <w:bCs/>
                <w:rPrChange w:id="3984" w:author="Moses, Robbie" w:date="2023-02-17T01:29:00Z">
                  <w:rPr/>
                </w:rPrChange>
              </w:rPr>
            </w:pPr>
            <w:r w:rsidRPr="0042197D">
              <w:rPr>
                <w:b/>
                <w:bCs/>
                <w:rPrChange w:id="3985" w:author="Moses, Robbie" w:date="2023-02-17T01:29:00Z">
                  <w:rPr/>
                </w:rPrChange>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42197D" w:rsidRDefault="007467C0" w:rsidP="0010408D">
            <w:pPr>
              <w:pStyle w:val="TableBody"/>
              <w:rPr>
                <w:b/>
                <w:bCs/>
                <w:rPrChange w:id="3986" w:author="Moses, Robbie" w:date="2023-02-17T01:29:00Z">
                  <w:rPr/>
                </w:rPrChange>
              </w:rPr>
            </w:pPr>
            <w:r w:rsidRPr="0042197D">
              <w:rPr>
                <w:b/>
                <w:bCs/>
                <w:rPrChange w:id="3987" w:author="Moses, Robbie" w:date="2023-02-17T01:29:00Z">
                  <w:rPr/>
                </w:rPrChange>
              </w:rPr>
              <w:lastRenderedPageBreak/>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42197D" w:rsidRDefault="007467C0" w:rsidP="0010408D">
            <w:pPr>
              <w:pStyle w:val="TableBody"/>
              <w:rPr>
                <w:b/>
                <w:bCs/>
                <w:rPrChange w:id="3988" w:author="Moses, Robbie" w:date="2023-02-17T01:29:00Z">
                  <w:rPr/>
                </w:rPrChange>
              </w:rPr>
            </w:pPr>
            <w:r w:rsidRPr="0042197D">
              <w:rPr>
                <w:b/>
                <w:bCs/>
                <w:rPrChange w:id="3989" w:author="Moses, Robbie" w:date="2023-02-17T01:29:00Z">
                  <w:rPr/>
                </w:rPrChange>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42197D" w:rsidRDefault="007467C0" w:rsidP="0010408D">
            <w:pPr>
              <w:pStyle w:val="TableBody"/>
              <w:rPr>
                <w:b/>
                <w:bCs/>
                <w:rPrChange w:id="3990" w:author="Moses, Robbie" w:date="2023-02-17T01:29:00Z">
                  <w:rPr/>
                </w:rPrChange>
              </w:rPr>
            </w:pPr>
            <w:r w:rsidRPr="0042197D">
              <w:rPr>
                <w:b/>
                <w:bCs/>
                <w:rPrChange w:id="3991" w:author="Moses, Robbie" w:date="2023-02-17T01:29:00Z">
                  <w:rPr/>
                </w:rPrChange>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42197D" w:rsidRDefault="007467C0" w:rsidP="0010408D">
            <w:pPr>
              <w:pStyle w:val="TableBody"/>
              <w:rPr>
                <w:b/>
                <w:bCs/>
                <w:rPrChange w:id="3992" w:author="Moses, Robbie" w:date="2023-02-17T01:29:00Z">
                  <w:rPr/>
                </w:rPrChange>
              </w:rPr>
            </w:pPr>
            <w:r w:rsidRPr="0042197D">
              <w:rPr>
                <w:b/>
                <w:bCs/>
                <w:rPrChange w:id="3993" w:author="Moses, Robbie" w:date="2023-02-17T01:29:00Z">
                  <w:rPr/>
                </w:rPrChange>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3994" w:name="_Ref249756008"/>
      <w:r>
        <w:t>Horizons With CI</w:t>
      </w:r>
      <w:bookmarkEnd w:id="3994"/>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3995"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39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48301C">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42197D" w:rsidRDefault="007467C0" w:rsidP="0010408D">
            <w:pPr>
              <w:pStyle w:val="TableBody"/>
              <w:rPr>
                <w:b/>
                <w:bCs/>
                <w:rPrChange w:id="3996" w:author="Moses, Robbie" w:date="2023-02-17T01:29:00Z">
                  <w:rPr/>
                </w:rPrChange>
              </w:rPr>
            </w:pPr>
            <w:r w:rsidRPr="0042197D">
              <w:rPr>
                <w:b/>
                <w:bCs/>
                <w:rPrChange w:id="3997" w:author="Moses, Robbie" w:date="2023-02-17T01:29:00Z">
                  <w:rPr/>
                </w:rPrChange>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42197D" w:rsidRDefault="007467C0" w:rsidP="0010408D">
            <w:pPr>
              <w:pStyle w:val="TableBody"/>
              <w:rPr>
                <w:b/>
                <w:bCs/>
                <w:rPrChange w:id="3998" w:author="Moses, Robbie" w:date="2023-02-17T01:29:00Z">
                  <w:rPr/>
                </w:rPrChange>
              </w:rPr>
            </w:pPr>
            <w:r w:rsidRPr="0042197D">
              <w:rPr>
                <w:b/>
                <w:bCs/>
                <w:rPrChange w:id="3999" w:author="Moses, Robbie" w:date="2023-02-17T01:29:00Z">
                  <w:rPr/>
                </w:rPrChange>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42197D" w:rsidRDefault="007467C0" w:rsidP="0010408D">
            <w:pPr>
              <w:pStyle w:val="TableBody"/>
              <w:rPr>
                <w:b/>
                <w:bCs/>
                <w:rPrChange w:id="4000" w:author="Moses, Robbie" w:date="2023-02-17T01:29:00Z">
                  <w:rPr/>
                </w:rPrChange>
              </w:rPr>
            </w:pPr>
            <w:r w:rsidRPr="0042197D">
              <w:rPr>
                <w:b/>
                <w:bCs/>
                <w:rPrChange w:id="4001" w:author="Moses, Robbie" w:date="2023-02-17T01:29:00Z">
                  <w:rPr/>
                </w:rPrChange>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42197D" w:rsidRDefault="007467C0" w:rsidP="0010408D">
            <w:pPr>
              <w:pStyle w:val="TableBody"/>
              <w:rPr>
                <w:b/>
                <w:bCs/>
                <w:rPrChange w:id="4002" w:author="Moses, Robbie" w:date="2023-02-17T01:29:00Z">
                  <w:rPr/>
                </w:rPrChange>
              </w:rPr>
            </w:pPr>
            <w:r w:rsidRPr="0042197D">
              <w:rPr>
                <w:b/>
                <w:bCs/>
                <w:rPrChange w:id="4003" w:author="Moses, Robbie" w:date="2023-02-17T01:29:00Z">
                  <w:rPr/>
                </w:rPrChange>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42197D" w:rsidRDefault="007467C0" w:rsidP="0010408D">
            <w:pPr>
              <w:pStyle w:val="TableBody"/>
              <w:rPr>
                <w:b/>
                <w:bCs/>
                <w:rPrChange w:id="4004" w:author="Moses, Robbie" w:date="2023-02-17T01:29:00Z">
                  <w:rPr/>
                </w:rPrChange>
              </w:rPr>
            </w:pPr>
            <w:r w:rsidRPr="0042197D">
              <w:rPr>
                <w:b/>
                <w:bCs/>
                <w:rPrChange w:id="4005" w:author="Moses, Robbie" w:date="2023-02-17T01:29:00Z">
                  <w:rPr/>
                </w:rPrChange>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42197D" w:rsidRDefault="007467C0" w:rsidP="0010408D">
            <w:pPr>
              <w:pStyle w:val="TableBody"/>
              <w:rPr>
                <w:b/>
                <w:bCs/>
                <w:rPrChange w:id="4006" w:author="Moses, Robbie" w:date="2023-02-17T01:29:00Z">
                  <w:rPr/>
                </w:rPrChange>
              </w:rPr>
            </w:pPr>
            <w:r w:rsidRPr="0042197D">
              <w:rPr>
                <w:b/>
                <w:bCs/>
                <w:rPrChange w:id="4007" w:author="Moses, Robbie" w:date="2023-02-17T01:29:00Z">
                  <w:rPr/>
                </w:rPrChange>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42197D" w:rsidRDefault="007467C0" w:rsidP="0010408D">
            <w:pPr>
              <w:pStyle w:val="TableBody"/>
              <w:rPr>
                <w:b/>
                <w:bCs/>
                <w:rPrChange w:id="4008" w:author="Moses, Robbie" w:date="2023-02-17T01:29:00Z">
                  <w:rPr/>
                </w:rPrChange>
              </w:rPr>
            </w:pPr>
            <w:r w:rsidRPr="0042197D">
              <w:rPr>
                <w:b/>
                <w:bCs/>
                <w:rPrChange w:id="4009" w:author="Moses, Robbie" w:date="2023-02-17T01:29:00Z">
                  <w:rPr/>
                </w:rPrChange>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42197D" w:rsidRDefault="007467C0" w:rsidP="0010408D">
            <w:pPr>
              <w:pStyle w:val="TableBody"/>
              <w:rPr>
                <w:b/>
                <w:bCs/>
                <w:rPrChange w:id="4010" w:author="Moses, Robbie" w:date="2023-02-17T01:29:00Z">
                  <w:rPr/>
                </w:rPrChange>
              </w:rPr>
            </w:pPr>
            <w:r w:rsidRPr="0042197D">
              <w:rPr>
                <w:b/>
                <w:bCs/>
                <w:rPrChange w:id="4011" w:author="Moses, Robbie" w:date="2023-02-17T01:29:00Z">
                  <w:rPr/>
                </w:rPrChange>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42197D" w:rsidRDefault="007467C0" w:rsidP="0010408D">
            <w:pPr>
              <w:pStyle w:val="TableBody"/>
              <w:rPr>
                <w:b/>
                <w:bCs/>
                <w:rPrChange w:id="4012" w:author="Moses, Robbie" w:date="2023-02-17T01:29:00Z">
                  <w:rPr/>
                </w:rPrChange>
              </w:rPr>
            </w:pPr>
            <w:r w:rsidRPr="0042197D">
              <w:rPr>
                <w:b/>
                <w:bCs/>
                <w:rPrChange w:id="4013" w:author="Moses, Robbie" w:date="2023-02-17T01:29:00Z">
                  <w:rPr/>
                </w:rPrChange>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42197D" w:rsidRDefault="007467C0" w:rsidP="0010408D">
            <w:pPr>
              <w:pStyle w:val="TableBody"/>
              <w:rPr>
                <w:b/>
                <w:bCs/>
                <w:rPrChange w:id="4014" w:author="Moses, Robbie" w:date="2023-02-17T01:29:00Z">
                  <w:rPr/>
                </w:rPrChange>
              </w:rPr>
            </w:pPr>
            <w:r w:rsidRPr="0042197D">
              <w:rPr>
                <w:b/>
                <w:bCs/>
                <w:rPrChange w:id="4015" w:author="Moses, Robbie" w:date="2023-02-17T01:29:00Z">
                  <w:rPr/>
                </w:rPrChange>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42197D" w:rsidRDefault="007467C0" w:rsidP="002C1529">
            <w:pPr>
              <w:pStyle w:val="TableBody"/>
              <w:rPr>
                <w:b/>
                <w:bCs/>
                <w:rPrChange w:id="4016" w:author="Moses, Robbie" w:date="2023-02-17T01:29:00Z">
                  <w:rPr/>
                </w:rPrChange>
              </w:rPr>
            </w:pPr>
            <w:r w:rsidRPr="0042197D">
              <w:rPr>
                <w:b/>
                <w:bCs/>
                <w:rPrChange w:id="4017" w:author="Moses, Robbie" w:date="2023-02-17T01:29:00Z">
                  <w:rPr/>
                </w:rPrChange>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42197D" w:rsidRDefault="007467C0" w:rsidP="002C1529">
            <w:pPr>
              <w:pStyle w:val="TableBody"/>
              <w:rPr>
                <w:b/>
                <w:bCs/>
                <w:rPrChange w:id="4018" w:author="Moses, Robbie" w:date="2023-02-17T01:29:00Z">
                  <w:rPr/>
                </w:rPrChange>
              </w:rPr>
            </w:pPr>
            <w:r w:rsidRPr="0042197D">
              <w:rPr>
                <w:b/>
                <w:bCs/>
                <w:rPrChange w:id="4019" w:author="Moses, Robbie" w:date="2023-02-17T01:29:00Z">
                  <w:rPr/>
                </w:rPrChange>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A032C0" w:rsidRDefault="007467C0" w:rsidP="002C1529">
            <w:pPr>
              <w:pStyle w:val="TableBody"/>
              <w:rPr>
                <w:b/>
                <w:bCs/>
                <w:rPrChange w:id="4020" w:author="Moses, Robbie" w:date="2023-02-17T01:30:00Z">
                  <w:rPr/>
                </w:rPrChange>
              </w:rPr>
            </w:pPr>
            <w:r w:rsidRPr="00A032C0">
              <w:rPr>
                <w:b/>
                <w:bCs/>
                <w:rPrChange w:id="4021" w:author="Moses, Robbie" w:date="2023-02-17T01:30:00Z">
                  <w:rPr/>
                </w:rPrChange>
              </w:rPr>
              <w:lastRenderedPageBreak/>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A032C0" w:rsidRDefault="007467C0" w:rsidP="002C1529">
            <w:pPr>
              <w:pStyle w:val="TableBody"/>
              <w:rPr>
                <w:b/>
                <w:bCs/>
                <w:rPrChange w:id="4022" w:author="Moses, Robbie" w:date="2023-02-17T01:30:00Z">
                  <w:rPr/>
                </w:rPrChange>
              </w:rPr>
            </w:pPr>
            <w:r w:rsidRPr="00A032C0">
              <w:rPr>
                <w:b/>
                <w:bCs/>
                <w:rPrChange w:id="4023" w:author="Moses, Robbie" w:date="2023-02-17T01:30:00Z">
                  <w:rPr/>
                </w:rPrChange>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A032C0" w:rsidRDefault="007467C0" w:rsidP="002C1529">
            <w:pPr>
              <w:pStyle w:val="TableBody"/>
              <w:rPr>
                <w:b/>
                <w:bCs/>
                <w:rPrChange w:id="4024" w:author="Moses, Robbie" w:date="2023-02-17T01:30:00Z">
                  <w:rPr/>
                </w:rPrChange>
              </w:rPr>
            </w:pPr>
            <w:r w:rsidRPr="00A032C0">
              <w:rPr>
                <w:b/>
                <w:bCs/>
                <w:rPrChange w:id="4025" w:author="Moses, Robbie" w:date="2023-02-17T01:30:00Z">
                  <w:rPr/>
                </w:rPrChange>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A032C0" w:rsidRDefault="007467C0" w:rsidP="002C1529">
            <w:pPr>
              <w:pStyle w:val="TableBody"/>
              <w:rPr>
                <w:b/>
                <w:bCs/>
                <w:rPrChange w:id="4026" w:author="Moses, Robbie" w:date="2023-02-17T01:30:00Z">
                  <w:rPr/>
                </w:rPrChange>
              </w:rPr>
            </w:pPr>
            <w:r w:rsidRPr="00A032C0">
              <w:rPr>
                <w:b/>
                <w:bCs/>
                <w:rPrChange w:id="4027" w:author="Moses, Robbie" w:date="2023-02-17T01:30:00Z">
                  <w:rPr/>
                </w:rPrChange>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ins w:id="4028" w:author="Moses, Robbie" w:date="2023-02-13T04:08:00Z">
              <w:r w:rsidR="00874B80">
                <w:t xml:space="preserve">the </w:t>
              </w:r>
            </w:ins>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A032C0" w:rsidRDefault="007467C0" w:rsidP="002C1529">
            <w:pPr>
              <w:pStyle w:val="TableBody"/>
              <w:rPr>
                <w:b/>
                <w:bCs/>
                <w:rPrChange w:id="4029" w:author="Moses, Robbie" w:date="2023-02-17T01:30:00Z">
                  <w:rPr/>
                </w:rPrChange>
              </w:rPr>
            </w:pPr>
            <w:r w:rsidRPr="00A032C0">
              <w:rPr>
                <w:b/>
                <w:bCs/>
                <w:rPrChange w:id="4030" w:author="Moses, Robbie" w:date="2023-02-17T01:30:00Z">
                  <w:rPr/>
                </w:rPrChange>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A032C0" w:rsidRDefault="007467C0" w:rsidP="002C1529">
            <w:pPr>
              <w:pStyle w:val="TableBody"/>
              <w:rPr>
                <w:b/>
                <w:bCs/>
                <w:rPrChange w:id="4031" w:author="Moses, Robbie" w:date="2023-02-17T01:30:00Z">
                  <w:rPr/>
                </w:rPrChange>
              </w:rPr>
            </w:pPr>
            <w:r w:rsidRPr="00A032C0">
              <w:rPr>
                <w:b/>
                <w:bCs/>
                <w:rPrChange w:id="4032" w:author="Moses, Robbie" w:date="2023-02-17T01:30:00Z">
                  <w:rPr/>
                </w:rPrChange>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A032C0" w:rsidRDefault="007467C0" w:rsidP="002C1529">
            <w:pPr>
              <w:pStyle w:val="TableBody"/>
              <w:rPr>
                <w:b/>
                <w:bCs/>
                <w:rPrChange w:id="4033" w:author="Moses, Robbie" w:date="2023-02-17T01:30:00Z">
                  <w:rPr/>
                </w:rPrChange>
              </w:rPr>
            </w:pPr>
            <w:r w:rsidRPr="00A032C0">
              <w:rPr>
                <w:b/>
                <w:bCs/>
                <w:rPrChange w:id="4034" w:author="Moses, Robbie" w:date="2023-02-17T01:30:00Z">
                  <w:rPr/>
                </w:rPrChange>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A032C0" w:rsidRDefault="007467C0" w:rsidP="002C1529">
            <w:pPr>
              <w:pStyle w:val="TableBody"/>
              <w:rPr>
                <w:b/>
                <w:bCs/>
                <w:rPrChange w:id="4035" w:author="Moses, Robbie" w:date="2023-02-17T01:30:00Z">
                  <w:rPr/>
                </w:rPrChange>
              </w:rPr>
            </w:pPr>
            <w:r w:rsidRPr="00A032C0">
              <w:rPr>
                <w:b/>
                <w:bCs/>
                <w:rPrChange w:id="4036" w:author="Moses, Robbie" w:date="2023-02-17T01:30:00Z">
                  <w:rPr/>
                </w:rPrChange>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A032C0" w:rsidRDefault="007467C0" w:rsidP="002C1529">
            <w:pPr>
              <w:pStyle w:val="TableBody"/>
              <w:rPr>
                <w:b/>
                <w:bCs/>
                <w:rPrChange w:id="4037" w:author="Moses, Robbie" w:date="2023-02-17T01:30:00Z">
                  <w:rPr/>
                </w:rPrChange>
              </w:rPr>
            </w:pPr>
            <w:r w:rsidRPr="00A032C0">
              <w:rPr>
                <w:b/>
                <w:bCs/>
                <w:rPrChange w:id="4038" w:author="Moses, Robbie" w:date="2023-02-17T01:30:00Z">
                  <w:rPr/>
                </w:rPrChange>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A032C0" w:rsidRDefault="007467C0" w:rsidP="002C1529">
            <w:pPr>
              <w:pStyle w:val="TableBody"/>
              <w:rPr>
                <w:b/>
                <w:bCs/>
                <w:rPrChange w:id="4039" w:author="Moses, Robbie" w:date="2023-02-17T01:30:00Z">
                  <w:rPr/>
                </w:rPrChange>
              </w:rPr>
            </w:pPr>
            <w:r w:rsidRPr="00A032C0">
              <w:rPr>
                <w:b/>
                <w:bCs/>
                <w:rPrChange w:id="4040" w:author="Moses, Robbie" w:date="2023-02-17T01:30:00Z">
                  <w:rPr/>
                </w:rPrChange>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A032C0" w:rsidRDefault="007467C0" w:rsidP="002C1529">
            <w:pPr>
              <w:pStyle w:val="TableBody"/>
              <w:rPr>
                <w:b/>
                <w:bCs/>
                <w:rPrChange w:id="4041" w:author="Moses, Robbie" w:date="2023-02-17T01:30:00Z">
                  <w:rPr/>
                </w:rPrChange>
              </w:rPr>
            </w:pPr>
            <w:r w:rsidRPr="00A032C0">
              <w:rPr>
                <w:b/>
                <w:bCs/>
                <w:rPrChange w:id="4042" w:author="Moses, Robbie" w:date="2023-02-17T01:30:00Z">
                  <w:rPr/>
                </w:rPrChange>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A032C0" w:rsidRDefault="007467C0" w:rsidP="002C1529">
            <w:pPr>
              <w:pStyle w:val="TableBody"/>
              <w:rPr>
                <w:b/>
                <w:bCs/>
                <w:rPrChange w:id="4043" w:author="Moses, Robbie" w:date="2023-02-17T01:30:00Z">
                  <w:rPr/>
                </w:rPrChange>
              </w:rPr>
            </w:pPr>
            <w:r w:rsidRPr="00A032C0">
              <w:rPr>
                <w:b/>
                <w:bCs/>
                <w:rPrChange w:id="4044" w:author="Moses, Robbie" w:date="2023-02-17T01:30:00Z">
                  <w:rPr/>
                </w:rPrChange>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rPr>
          <w:ins w:id="4045" w:author="Moses, Robbie" w:date="2023-02-17T01:30:00Z"/>
        </w:rPr>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4046" w:name="_Ref245722704"/>
      <w:bookmarkEnd w:id="3834"/>
      <w:r>
        <w:t>OptiCash Aggregation Details</w:t>
      </w:r>
      <w:bookmarkEnd w:id="4046"/>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40F530DD" w14:textId="646968EF" w:rsidR="007467C0" w:rsidDel="00BB4AA7" w:rsidRDefault="007467C0" w:rsidP="007467C0">
      <w:pPr>
        <w:rPr>
          <w:del w:id="4047" w:author="Moses, Robbie" w:date="2023-02-17T01:30:00Z"/>
        </w:rPr>
      </w:pPr>
    </w:p>
    <w:p w14:paraId="19606D73" w14:textId="77777777" w:rsidR="007467C0" w:rsidRPr="001E2FA2" w:rsidRDefault="007467C0" w:rsidP="007467C0">
      <w:pPr>
        <w:pStyle w:val="Caption"/>
        <w:rPr>
          <w:lang w:val="en-US"/>
        </w:rPr>
      </w:pPr>
      <w:bookmarkStart w:id="4048"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40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48301C">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BB4AA7" w:rsidRDefault="007467C0" w:rsidP="002C1529">
            <w:pPr>
              <w:pStyle w:val="TableBody"/>
              <w:rPr>
                <w:b/>
                <w:bCs/>
                <w:rPrChange w:id="4049" w:author="Moses, Robbie" w:date="2023-02-17T01:30:00Z">
                  <w:rPr/>
                </w:rPrChange>
              </w:rPr>
            </w:pPr>
            <w:r w:rsidRPr="00BB4AA7">
              <w:rPr>
                <w:b/>
                <w:bCs/>
                <w:rPrChange w:id="4050" w:author="Moses, Robbie" w:date="2023-02-17T01:30:00Z">
                  <w:rPr/>
                </w:rPrChange>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BB4AA7" w:rsidRDefault="007467C0" w:rsidP="002C1529">
            <w:pPr>
              <w:pStyle w:val="TableBody"/>
              <w:rPr>
                <w:b/>
                <w:bCs/>
                <w:rPrChange w:id="4051" w:author="Moses, Robbie" w:date="2023-02-17T01:30:00Z">
                  <w:rPr/>
                </w:rPrChange>
              </w:rPr>
            </w:pPr>
            <w:r w:rsidRPr="00BB4AA7">
              <w:rPr>
                <w:b/>
                <w:bCs/>
                <w:rPrChange w:id="4052" w:author="Moses, Robbie" w:date="2023-02-17T01:30:00Z">
                  <w:rPr/>
                </w:rPrChange>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BB4AA7" w:rsidRDefault="007467C0" w:rsidP="002C1529">
            <w:pPr>
              <w:pStyle w:val="TableBody"/>
              <w:rPr>
                <w:b/>
                <w:bCs/>
                <w:rPrChange w:id="4053" w:author="Moses, Robbie" w:date="2023-02-17T01:30:00Z">
                  <w:rPr/>
                </w:rPrChange>
              </w:rPr>
            </w:pPr>
            <w:r w:rsidRPr="00BB4AA7">
              <w:rPr>
                <w:b/>
                <w:bCs/>
                <w:rPrChange w:id="4054" w:author="Moses, Robbie" w:date="2023-02-17T01:30:00Z">
                  <w:rPr/>
                </w:rPrChange>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BB4AA7" w:rsidRDefault="007467C0" w:rsidP="002C1529">
            <w:pPr>
              <w:pStyle w:val="TableBody"/>
              <w:rPr>
                <w:b/>
                <w:bCs/>
                <w:rPrChange w:id="4055" w:author="Moses, Robbie" w:date="2023-02-17T01:30:00Z">
                  <w:rPr/>
                </w:rPrChange>
              </w:rPr>
            </w:pPr>
            <w:r w:rsidRPr="00BB4AA7">
              <w:rPr>
                <w:b/>
                <w:bCs/>
                <w:rPrChange w:id="4056" w:author="Moses, Robbie" w:date="2023-02-17T01:30:00Z">
                  <w:rPr/>
                </w:rPrChange>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BB4AA7" w:rsidRDefault="007467C0" w:rsidP="002C1529">
            <w:pPr>
              <w:pStyle w:val="TableBody"/>
              <w:rPr>
                <w:b/>
                <w:bCs/>
                <w:rPrChange w:id="4057" w:author="Moses, Robbie" w:date="2023-02-17T01:30:00Z">
                  <w:rPr/>
                </w:rPrChange>
              </w:rPr>
            </w:pPr>
            <w:r w:rsidRPr="00BB4AA7">
              <w:rPr>
                <w:b/>
                <w:bCs/>
                <w:rPrChange w:id="4058" w:author="Moses, Robbie" w:date="2023-02-17T01:30:00Z">
                  <w:rPr/>
                </w:rPrChange>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BB4AA7" w:rsidRDefault="007467C0" w:rsidP="002C1529">
            <w:pPr>
              <w:pStyle w:val="TableBody"/>
              <w:rPr>
                <w:b/>
                <w:bCs/>
                <w:rPrChange w:id="4059" w:author="Moses, Robbie" w:date="2023-02-17T01:30:00Z">
                  <w:rPr/>
                </w:rPrChange>
              </w:rPr>
            </w:pPr>
            <w:r w:rsidRPr="00BB4AA7">
              <w:rPr>
                <w:b/>
                <w:bCs/>
                <w:rPrChange w:id="4060" w:author="Moses, Robbie" w:date="2023-02-17T01:30:00Z">
                  <w:rPr/>
                </w:rPrChange>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BB4AA7" w:rsidRDefault="007467C0" w:rsidP="002C1529">
            <w:pPr>
              <w:pStyle w:val="TableBody"/>
              <w:rPr>
                <w:b/>
                <w:bCs/>
                <w:rPrChange w:id="4061" w:author="Moses, Robbie" w:date="2023-02-17T01:30:00Z">
                  <w:rPr/>
                </w:rPrChange>
              </w:rPr>
            </w:pPr>
            <w:r w:rsidRPr="00BB4AA7">
              <w:rPr>
                <w:b/>
                <w:bCs/>
                <w:rPrChange w:id="4062" w:author="Moses, Robbie" w:date="2023-02-17T01:30:00Z">
                  <w:rPr/>
                </w:rPrChange>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BB4AA7" w:rsidRDefault="007467C0" w:rsidP="002C1529">
            <w:pPr>
              <w:pStyle w:val="TableBody"/>
              <w:rPr>
                <w:b/>
                <w:bCs/>
                <w:rPrChange w:id="4063" w:author="Moses, Robbie" w:date="2023-02-17T01:30:00Z">
                  <w:rPr/>
                </w:rPrChange>
              </w:rPr>
            </w:pPr>
            <w:r w:rsidRPr="00BB4AA7">
              <w:rPr>
                <w:b/>
                <w:bCs/>
                <w:rPrChange w:id="4064" w:author="Moses, Robbie" w:date="2023-02-17T01:30:00Z">
                  <w:rPr/>
                </w:rPrChange>
              </w:rPr>
              <w:lastRenderedPageBreak/>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BB4AA7" w:rsidRDefault="007467C0" w:rsidP="002C1529">
            <w:pPr>
              <w:pStyle w:val="TableBody"/>
              <w:rPr>
                <w:b/>
                <w:bCs/>
                <w:rPrChange w:id="4065" w:author="Moses, Robbie" w:date="2023-02-17T01:30:00Z">
                  <w:rPr/>
                </w:rPrChange>
              </w:rPr>
            </w:pPr>
            <w:r w:rsidRPr="00BB4AA7">
              <w:rPr>
                <w:b/>
                <w:bCs/>
                <w:rPrChange w:id="4066" w:author="Moses, Robbie" w:date="2023-02-17T01:30:00Z">
                  <w:rPr/>
                </w:rPrChange>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BB4AA7" w:rsidRDefault="007467C0" w:rsidP="002C1529">
            <w:pPr>
              <w:pStyle w:val="TableBody"/>
              <w:rPr>
                <w:b/>
                <w:bCs/>
                <w:rPrChange w:id="4067" w:author="Moses, Robbie" w:date="2023-02-17T01:30:00Z">
                  <w:rPr/>
                </w:rPrChange>
              </w:rPr>
            </w:pPr>
            <w:r w:rsidRPr="00BB4AA7">
              <w:rPr>
                <w:b/>
                <w:bCs/>
                <w:rPrChange w:id="4068" w:author="Moses, Robbie" w:date="2023-02-17T01:30:00Z">
                  <w:rPr/>
                </w:rPrChange>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BB4AA7" w:rsidRDefault="007467C0" w:rsidP="002C1529">
            <w:pPr>
              <w:pStyle w:val="TableBody"/>
              <w:rPr>
                <w:b/>
                <w:bCs/>
                <w:rPrChange w:id="4069" w:author="Moses, Robbie" w:date="2023-02-17T01:30:00Z">
                  <w:rPr/>
                </w:rPrChange>
              </w:rPr>
            </w:pPr>
            <w:r w:rsidRPr="00BB4AA7">
              <w:rPr>
                <w:b/>
                <w:bCs/>
                <w:rPrChange w:id="4070" w:author="Moses, Robbie" w:date="2023-02-17T01:30:00Z">
                  <w:rPr/>
                </w:rPrChange>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BB4AA7" w:rsidRDefault="007467C0" w:rsidP="002C1529">
            <w:pPr>
              <w:pStyle w:val="TableBody"/>
              <w:rPr>
                <w:b/>
                <w:bCs/>
                <w:rPrChange w:id="4071" w:author="Moses, Robbie" w:date="2023-02-17T01:30:00Z">
                  <w:rPr/>
                </w:rPrChange>
              </w:rPr>
            </w:pPr>
            <w:r w:rsidRPr="00BB4AA7">
              <w:rPr>
                <w:b/>
                <w:bCs/>
                <w:rPrChange w:id="4072" w:author="Moses, Robbie" w:date="2023-02-17T01:30:00Z">
                  <w:rPr/>
                </w:rPrChange>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4073" w:name="_Ref245722707"/>
      <w:r>
        <w:t>Custodial Inventory Cap/On Book Minimum (CI CAP/OBMH) Report</w:t>
      </w:r>
      <w:bookmarkEnd w:id="4073"/>
    </w:p>
    <w:p w14:paraId="43D0D3F0" w14:textId="5F11E73B" w:rsidR="007467C0" w:rsidRDefault="007467C0" w:rsidP="004F53D3">
      <w:pPr>
        <w:pStyle w:val="BodyText"/>
      </w:pPr>
      <w:r>
        <w:t xml:space="preserve">The CI CAP/OBMH Report allows the analyst to view a combination of </w:t>
      </w:r>
      <w:del w:id="4074" w:author="Moses, Robbie" w:date="2023-02-13T04:08:00Z">
        <w:r w:rsidDel="00874B80">
          <w:delText xml:space="preserve">past </w:delText>
        </w:r>
      </w:del>
      <w:r>
        <w:t xml:space="preserve">history and predicted horizon for Custodial Inventory Cashpoints and </w:t>
      </w:r>
      <w:del w:id="4075" w:author="Moses, Robbie" w:date="2023-02-13T04:09:00Z">
        <w:r w:rsidDel="002328A8">
          <w:delText xml:space="preserve">their </w:delText>
        </w:r>
      </w:del>
      <w:ins w:id="4076" w:author="Moses, Robbie" w:date="2023-02-13T04:09:00Z">
        <w:r w:rsidR="002328A8">
          <w:t xml:space="preserve">they are </w:t>
        </w:r>
      </w:ins>
      <w:r>
        <w:t>On Book Minimum Holding and Cap figures.</w:t>
      </w:r>
    </w:p>
    <w:p w14:paraId="3D5F88BC" w14:textId="1F65BEFB" w:rsidR="007467C0" w:rsidDel="00BB4AA7" w:rsidRDefault="007467C0" w:rsidP="007467C0">
      <w:pPr>
        <w:rPr>
          <w:del w:id="4077" w:author="Moses, Robbie" w:date="2023-02-17T01:30:00Z"/>
        </w:rPr>
      </w:pPr>
    </w:p>
    <w:p w14:paraId="150D7961" w14:textId="77777777" w:rsidR="007467C0" w:rsidRDefault="007467C0" w:rsidP="007467C0">
      <w:pPr>
        <w:pStyle w:val="Caption"/>
      </w:pPr>
      <w:bookmarkStart w:id="4078"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40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48301C">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BB4AA7" w:rsidRDefault="007467C0" w:rsidP="008A51F9">
            <w:pPr>
              <w:pStyle w:val="TableBody"/>
              <w:rPr>
                <w:b/>
                <w:bCs/>
                <w:rPrChange w:id="4079" w:author="Moses, Robbie" w:date="2023-02-17T01:30:00Z">
                  <w:rPr/>
                </w:rPrChange>
              </w:rPr>
            </w:pPr>
            <w:r w:rsidRPr="00BB4AA7">
              <w:rPr>
                <w:b/>
                <w:bCs/>
                <w:rPrChange w:id="4080" w:author="Moses, Robbie" w:date="2023-02-17T01:30:00Z">
                  <w:rPr/>
                </w:rPrChange>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BB4AA7" w:rsidRDefault="007467C0" w:rsidP="008A51F9">
            <w:pPr>
              <w:pStyle w:val="TableBody"/>
              <w:rPr>
                <w:b/>
                <w:bCs/>
                <w:rPrChange w:id="4081" w:author="Moses, Robbie" w:date="2023-02-17T01:30:00Z">
                  <w:rPr/>
                </w:rPrChange>
              </w:rPr>
            </w:pPr>
            <w:r w:rsidRPr="00BB4AA7">
              <w:rPr>
                <w:b/>
                <w:bCs/>
                <w:rPrChange w:id="4082" w:author="Moses, Robbie" w:date="2023-02-17T01:30:00Z">
                  <w:rPr/>
                </w:rPrChange>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BB4AA7" w:rsidRDefault="007467C0" w:rsidP="008A51F9">
            <w:pPr>
              <w:pStyle w:val="TableBody"/>
              <w:rPr>
                <w:b/>
                <w:bCs/>
                <w:rPrChange w:id="4083" w:author="Moses, Robbie" w:date="2023-02-17T01:30:00Z">
                  <w:rPr/>
                </w:rPrChange>
              </w:rPr>
            </w:pPr>
            <w:r w:rsidRPr="00BB4AA7">
              <w:rPr>
                <w:b/>
                <w:bCs/>
                <w:rPrChange w:id="4084" w:author="Moses, Robbie" w:date="2023-02-17T01:30:00Z">
                  <w:rPr/>
                </w:rPrChange>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BB4AA7" w:rsidRDefault="007467C0" w:rsidP="008A51F9">
            <w:pPr>
              <w:pStyle w:val="TableBody"/>
              <w:rPr>
                <w:b/>
                <w:bCs/>
                <w:rPrChange w:id="4085" w:author="Moses, Robbie" w:date="2023-02-17T01:30:00Z">
                  <w:rPr/>
                </w:rPrChange>
              </w:rPr>
            </w:pPr>
            <w:r w:rsidRPr="00BB4AA7">
              <w:rPr>
                <w:b/>
                <w:bCs/>
                <w:rPrChange w:id="4086" w:author="Moses, Robbie" w:date="2023-02-17T01:30:00Z">
                  <w:rPr/>
                </w:rPrChange>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BB4AA7" w:rsidRDefault="007467C0" w:rsidP="008A51F9">
            <w:pPr>
              <w:pStyle w:val="TableBody"/>
              <w:rPr>
                <w:b/>
                <w:bCs/>
                <w:rPrChange w:id="4087" w:author="Moses, Robbie" w:date="2023-02-17T01:30:00Z">
                  <w:rPr/>
                </w:rPrChange>
              </w:rPr>
            </w:pPr>
            <w:r w:rsidRPr="00BB4AA7">
              <w:rPr>
                <w:b/>
                <w:bCs/>
                <w:rPrChange w:id="4088" w:author="Moses, Robbie" w:date="2023-02-17T01:30:00Z">
                  <w:rPr/>
                </w:rPrChange>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BB4AA7" w:rsidRDefault="007467C0" w:rsidP="008A51F9">
            <w:pPr>
              <w:pStyle w:val="TableBody"/>
              <w:rPr>
                <w:b/>
                <w:bCs/>
                <w:rPrChange w:id="4089" w:author="Moses, Robbie" w:date="2023-02-17T01:30:00Z">
                  <w:rPr/>
                </w:rPrChange>
              </w:rPr>
            </w:pPr>
            <w:r w:rsidRPr="00BB4AA7">
              <w:rPr>
                <w:b/>
                <w:bCs/>
                <w:rPrChange w:id="4090" w:author="Moses, Robbie" w:date="2023-02-17T01:30:00Z">
                  <w:rPr/>
                </w:rPrChange>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BB4AA7" w:rsidRDefault="007467C0" w:rsidP="008A51F9">
            <w:pPr>
              <w:pStyle w:val="TableBody"/>
              <w:rPr>
                <w:b/>
                <w:bCs/>
                <w:rPrChange w:id="4091" w:author="Moses, Robbie" w:date="2023-02-17T01:30:00Z">
                  <w:rPr/>
                </w:rPrChange>
              </w:rPr>
            </w:pPr>
            <w:r w:rsidRPr="00BB4AA7">
              <w:rPr>
                <w:b/>
                <w:bCs/>
                <w:rPrChange w:id="4092" w:author="Moses, Robbie" w:date="2023-02-17T01:30:00Z">
                  <w:rPr/>
                </w:rPrChange>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BB4AA7" w:rsidRDefault="007467C0" w:rsidP="008A51F9">
            <w:pPr>
              <w:pStyle w:val="TableBody"/>
              <w:rPr>
                <w:b/>
                <w:bCs/>
                <w:rPrChange w:id="4093" w:author="Moses, Robbie" w:date="2023-02-17T01:30:00Z">
                  <w:rPr/>
                </w:rPrChange>
              </w:rPr>
            </w:pPr>
            <w:r w:rsidRPr="00BB4AA7">
              <w:rPr>
                <w:b/>
                <w:bCs/>
                <w:rPrChange w:id="4094" w:author="Moses, Robbie" w:date="2023-02-17T01:30:00Z">
                  <w:rPr/>
                </w:rPrChange>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BB4AA7" w:rsidRDefault="007467C0" w:rsidP="008A51F9">
            <w:pPr>
              <w:pStyle w:val="TableBody"/>
              <w:rPr>
                <w:b/>
                <w:bCs/>
                <w:rPrChange w:id="4095" w:author="Moses, Robbie" w:date="2023-02-17T01:30:00Z">
                  <w:rPr/>
                </w:rPrChange>
              </w:rPr>
            </w:pPr>
            <w:r w:rsidRPr="00BB4AA7">
              <w:rPr>
                <w:b/>
                <w:bCs/>
                <w:rPrChange w:id="4096" w:author="Moses, Robbie" w:date="2023-02-17T01:30:00Z">
                  <w:rPr/>
                </w:rPrChange>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BB4AA7" w:rsidRDefault="007467C0" w:rsidP="008A51F9">
            <w:pPr>
              <w:pStyle w:val="TableBody"/>
              <w:rPr>
                <w:b/>
                <w:bCs/>
                <w:rPrChange w:id="4097" w:author="Moses, Robbie" w:date="2023-02-17T01:30:00Z">
                  <w:rPr/>
                </w:rPrChange>
              </w:rPr>
            </w:pPr>
            <w:r w:rsidRPr="00BB4AA7">
              <w:rPr>
                <w:b/>
                <w:bCs/>
                <w:rPrChange w:id="4098" w:author="Moses, Robbie" w:date="2023-02-17T01:30:00Z">
                  <w:rPr/>
                </w:rPrChange>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BB4AA7" w:rsidRDefault="007467C0" w:rsidP="008A51F9">
            <w:pPr>
              <w:pStyle w:val="TableBody"/>
              <w:rPr>
                <w:b/>
                <w:bCs/>
                <w:rPrChange w:id="4099" w:author="Moses, Robbie" w:date="2023-02-17T01:30:00Z">
                  <w:rPr/>
                </w:rPrChange>
              </w:rPr>
            </w:pPr>
            <w:r w:rsidRPr="00BB4AA7">
              <w:rPr>
                <w:b/>
                <w:bCs/>
                <w:rPrChange w:id="4100" w:author="Moses, Robbie" w:date="2023-02-17T01:30:00Z">
                  <w:rPr/>
                </w:rPrChange>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BB4AA7" w:rsidRDefault="007467C0" w:rsidP="008A51F9">
            <w:pPr>
              <w:pStyle w:val="TableBody"/>
              <w:rPr>
                <w:b/>
                <w:bCs/>
                <w:rPrChange w:id="4101" w:author="Moses, Robbie" w:date="2023-02-17T01:30:00Z">
                  <w:rPr/>
                </w:rPrChange>
              </w:rPr>
            </w:pPr>
            <w:r w:rsidRPr="00BB4AA7">
              <w:rPr>
                <w:b/>
                <w:bCs/>
                <w:rPrChange w:id="4102" w:author="Moses, Robbie" w:date="2023-02-17T01:30:00Z">
                  <w:rPr/>
                </w:rPrChange>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BB4AA7" w:rsidRDefault="007467C0" w:rsidP="008A51F9">
            <w:pPr>
              <w:pStyle w:val="TableBody"/>
              <w:rPr>
                <w:b/>
                <w:bCs/>
                <w:rPrChange w:id="4103" w:author="Moses, Robbie" w:date="2023-02-17T01:30:00Z">
                  <w:rPr/>
                </w:rPrChange>
              </w:rPr>
            </w:pPr>
            <w:r w:rsidRPr="00BB4AA7">
              <w:rPr>
                <w:b/>
                <w:bCs/>
                <w:rPrChange w:id="4104" w:author="Moses, Robbie" w:date="2023-02-17T01:30:00Z">
                  <w:rPr/>
                </w:rPrChange>
              </w:rPr>
              <w:lastRenderedPageBreak/>
              <w:t>CI Ratio</w:t>
            </w:r>
          </w:p>
        </w:tc>
        <w:tc>
          <w:tcPr>
            <w:tcW w:w="5480" w:type="dxa"/>
            <w:tcBorders>
              <w:top w:val="single" w:sz="6" w:space="0" w:color="auto"/>
              <w:left w:val="nil"/>
              <w:bottom w:val="single" w:sz="6" w:space="0" w:color="auto"/>
            </w:tcBorders>
            <w:vAlign w:val="center"/>
          </w:tcPr>
          <w:p w14:paraId="63B56664" w14:textId="66DB7DDC" w:rsidR="007467C0" w:rsidRPr="008A51F9" w:rsidRDefault="007467C0" w:rsidP="008A51F9">
            <w:pPr>
              <w:pStyle w:val="TableBody"/>
            </w:pPr>
            <w:del w:id="4105" w:author="Moses, Robbie" w:date="2023-02-13T04:10:00Z">
              <w:r w:rsidRPr="008A51F9" w:rsidDel="00562A96">
                <w:delText xml:space="preserve">Ratio </w:delText>
              </w:r>
            </w:del>
            <w:ins w:id="4106" w:author="Moses, Robbie" w:date="2023-02-13T04:10:00Z">
              <w:r w:rsidR="00562A96">
                <w:t>The r</w:t>
              </w:r>
              <w:r w:rsidR="00562A96" w:rsidRPr="008A51F9">
                <w:t xml:space="preserve">atio </w:t>
              </w:r>
            </w:ins>
            <w:r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BB4AA7" w:rsidRDefault="007467C0" w:rsidP="008A51F9">
            <w:pPr>
              <w:pStyle w:val="TableBody"/>
              <w:rPr>
                <w:b/>
                <w:bCs/>
                <w:rPrChange w:id="4107" w:author="Moses, Robbie" w:date="2023-02-17T01:30:00Z">
                  <w:rPr/>
                </w:rPrChange>
              </w:rPr>
            </w:pPr>
            <w:r w:rsidRPr="00BB4AA7">
              <w:rPr>
                <w:b/>
                <w:bCs/>
                <w:rPrChange w:id="4108" w:author="Moses, Robbie" w:date="2023-02-17T01:30:00Z">
                  <w:rPr/>
                </w:rPrChange>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BB4AA7" w:rsidRDefault="007467C0" w:rsidP="008A51F9">
            <w:pPr>
              <w:pStyle w:val="TableBody"/>
              <w:rPr>
                <w:b/>
                <w:bCs/>
                <w:rPrChange w:id="4109" w:author="Moses, Robbie" w:date="2023-02-17T01:30:00Z">
                  <w:rPr/>
                </w:rPrChange>
              </w:rPr>
            </w:pPr>
            <w:r w:rsidRPr="00BB4AA7">
              <w:rPr>
                <w:b/>
                <w:bCs/>
                <w:rPrChange w:id="4110" w:author="Moses, Robbie" w:date="2023-02-17T01:30:00Z">
                  <w:rPr/>
                </w:rPrChange>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ins w:id="4111" w:author="Moses, Robbie" w:date="2023-02-13T04:10:00Z">
              <w:r w:rsidR="00562A96">
                <w:t xml:space="preserve">is </w:t>
              </w:r>
            </w:ins>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BB4AA7" w:rsidRDefault="007467C0" w:rsidP="008A51F9">
            <w:pPr>
              <w:pStyle w:val="TableBody"/>
              <w:rPr>
                <w:b/>
                <w:bCs/>
                <w:rPrChange w:id="4112" w:author="Moses, Robbie" w:date="2023-02-17T01:30:00Z">
                  <w:rPr/>
                </w:rPrChange>
              </w:rPr>
            </w:pPr>
            <w:r w:rsidRPr="00BB4AA7">
              <w:rPr>
                <w:b/>
                <w:bCs/>
                <w:rPrChange w:id="4113" w:author="Moses, Robbie" w:date="2023-02-17T01:30:00Z">
                  <w:rPr/>
                </w:rPrChange>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BB4AA7" w:rsidRDefault="007467C0" w:rsidP="008A51F9">
            <w:pPr>
              <w:pStyle w:val="TableBody"/>
              <w:rPr>
                <w:b/>
                <w:bCs/>
                <w:rPrChange w:id="4114" w:author="Moses, Robbie" w:date="2023-02-17T01:30:00Z">
                  <w:rPr/>
                </w:rPrChange>
              </w:rPr>
            </w:pPr>
            <w:r w:rsidRPr="00BB4AA7">
              <w:rPr>
                <w:b/>
                <w:bCs/>
                <w:rPrChange w:id="4115" w:author="Moses, Robbie" w:date="2023-02-17T01:30:00Z">
                  <w:rPr/>
                </w:rPrChange>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BB4AA7" w:rsidRDefault="007467C0" w:rsidP="008A51F9">
            <w:pPr>
              <w:pStyle w:val="TableBody"/>
              <w:rPr>
                <w:b/>
                <w:bCs/>
                <w:rPrChange w:id="4116" w:author="Moses, Robbie" w:date="2023-02-17T01:30:00Z">
                  <w:rPr/>
                </w:rPrChange>
              </w:rPr>
            </w:pPr>
            <w:r w:rsidRPr="00BB4AA7">
              <w:rPr>
                <w:b/>
                <w:bCs/>
                <w:rPrChange w:id="4117" w:author="Moses, Robbie" w:date="2023-02-17T01:30:00Z">
                  <w:rPr/>
                </w:rPrChange>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BB4AA7" w:rsidRDefault="007467C0" w:rsidP="008A51F9">
            <w:pPr>
              <w:pStyle w:val="TableBody"/>
              <w:rPr>
                <w:b/>
                <w:bCs/>
                <w:rPrChange w:id="4118" w:author="Moses, Robbie" w:date="2023-02-17T01:30:00Z">
                  <w:rPr/>
                </w:rPrChange>
              </w:rPr>
            </w:pPr>
            <w:r w:rsidRPr="00BB4AA7">
              <w:rPr>
                <w:b/>
                <w:bCs/>
                <w:rPrChange w:id="4119" w:author="Moses, Robbie" w:date="2023-02-17T01:30:00Z">
                  <w:rPr/>
                </w:rPrChange>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BB4AA7" w:rsidRDefault="007467C0" w:rsidP="008A51F9">
            <w:pPr>
              <w:pStyle w:val="TableBody"/>
              <w:rPr>
                <w:b/>
                <w:bCs/>
                <w:rPrChange w:id="4120" w:author="Moses, Robbie" w:date="2023-02-17T01:30:00Z">
                  <w:rPr/>
                </w:rPrChange>
              </w:rPr>
            </w:pPr>
            <w:r w:rsidRPr="00BB4AA7">
              <w:rPr>
                <w:b/>
                <w:bCs/>
                <w:rPrChange w:id="4121" w:author="Moses, Robbie" w:date="2023-02-17T01:30:00Z">
                  <w:rPr/>
                </w:rPrChange>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BB4AA7" w:rsidRDefault="007467C0" w:rsidP="008A51F9">
            <w:pPr>
              <w:pStyle w:val="TableBody"/>
              <w:rPr>
                <w:b/>
                <w:bCs/>
                <w:rPrChange w:id="4122" w:author="Moses, Robbie" w:date="2023-02-17T01:30:00Z">
                  <w:rPr/>
                </w:rPrChange>
              </w:rPr>
            </w:pPr>
            <w:r w:rsidRPr="00BB4AA7">
              <w:rPr>
                <w:b/>
                <w:bCs/>
                <w:rPrChange w:id="4123" w:author="Moses, Robbie" w:date="2023-02-17T01:30:00Z">
                  <w:rPr/>
                </w:rPrChange>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BB4AA7" w:rsidRDefault="007467C0" w:rsidP="008A51F9">
            <w:pPr>
              <w:pStyle w:val="TableBody"/>
              <w:rPr>
                <w:b/>
                <w:bCs/>
                <w:rPrChange w:id="4124" w:author="Moses, Robbie" w:date="2023-02-17T01:30:00Z">
                  <w:rPr/>
                </w:rPrChange>
              </w:rPr>
            </w:pPr>
            <w:r w:rsidRPr="00BB4AA7">
              <w:rPr>
                <w:b/>
                <w:bCs/>
                <w:rPrChange w:id="4125" w:author="Moses, Robbie" w:date="2023-02-17T01:30:00Z">
                  <w:rPr/>
                </w:rPrChange>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rPr>
          <w:ins w:id="4126" w:author="Moses, Robbie" w:date="2023-02-17T01:30:00Z"/>
        </w:rPr>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4127" w:name="_Ref245722710"/>
      <w:r>
        <w:t>Custodial Inventory (CI) Position (Forecasted)</w:t>
      </w:r>
      <w:bookmarkEnd w:id="4127"/>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4128"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41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48301C">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3625" w:rsidRDefault="007467C0" w:rsidP="008A51F9">
            <w:pPr>
              <w:pStyle w:val="TableBody"/>
              <w:rPr>
                <w:b/>
                <w:bCs/>
                <w:rPrChange w:id="4129" w:author="Moses, Robbie" w:date="2023-02-17T01:31:00Z">
                  <w:rPr/>
                </w:rPrChange>
              </w:rPr>
            </w:pPr>
            <w:r w:rsidRPr="00983625">
              <w:rPr>
                <w:b/>
                <w:bCs/>
                <w:rPrChange w:id="4130" w:author="Moses, Robbie" w:date="2023-02-17T01:31:00Z">
                  <w:rPr/>
                </w:rPrChange>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3625" w:rsidRDefault="007467C0" w:rsidP="008A51F9">
            <w:pPr>
              <w:pStyle w:val="TableBody"/>
              <w:rPr>
                <w:b/>
                <w:bCs/>
                <w:rPrChange w:id="4131" w:author="Moses, Robbie" w:date="2023-02-17T01:31:00Z">
                  <w:rPr/>
                </w:rPrChange>
              </w:rPr>
            </w:pPr>
            <w:r w:rsidRPr="00983625">
              <w:rPr>
                <w:b/>
                <w:bCs/>
                <w:rPrChange w:id="4132" w:author="Moses, Robbie" w:date="2023-02-17T01:31:00Z">
                  <w:rPr/>
                </w:rPrChange>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3625" w:rsidRDefault="007467C0" w:rsidP="008A51F9">
            <w:pPr>
              <w:pStyle w:val="TableBody"/>
              <w:rPr>
                <w:b/>
                <w:bCs/>
                <w:rPrChange w:id="4133" w:author="Moses, Robbie" w:date="2023-02-17T01:31:00Z">
                  <w:rPr/>
                </w:rPrChange>
              </w:rPr>
            </w:pPr>
            <w:r w:rsidRPr="00983625">
              <w:rPr>
                <w:b/>
                <w:bCs/>
                <w:rPrChange w:id="4134" w:author="Moses, Robbie" w:date="2023-02-17T01:31:00Z">
                  <w:rPr/>
                </w:rPrChange>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3625" w:rsidRDefault="007467C0" w:rsidP="008A51F9">
            <w:pPr>
              <w:pStyle w:val="TableBody"/>
              <w:rPr>
                <w:b/>
                <w:bCs/>
                <w:rPrChange w:id="4135" w:author="Moses, Robbie" w:date="2023-02-17T01:31:00Z">
                  <w:rPr/>
                </w:rPrChange>
              </w:rPr>
            </w:pPr>
            <w:r w:rsidRPr="00983625">
              <w:rPr>
                <w:b/>
                <w:bCs/>
                <w:rPrChange w:id="4136" w:author="Moses, Robbie" w:date="2023-02-17T01:31:00Z">
                  <w:rPr/>
                </w:rPrChange>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3625" w:rsidRDefault="007467C0" w:rsidP="008A51F9">
            <w:pPr>
              <w:pStyle w:val="TableBody"/>
              <w:rPr>
                <w:b/>
                <w:bCs/>
                <w:rPrChange w:id="4137" w:author="Moses, Robbie" w:date="2023-02-17T01:31:00Z">
                  <w:rPr/>
                </w:rPrChange>
              </w:rPr>
            </w:pPr>
            <w:r w:rsidRPr="00983625">
              <w:rPr>
                <w:b/>
                <w:bCs/>
                <w:rPrChange w:id="4138" w:author="Moses, Robbie" w:date="2023-02-17T01:31:00Z">
                  <w:rPr/>
                </w:rPrChange>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3625" w:rsidRDefault="007467C0" w:rsidP="008A51F9">
            <w:pPr>
              <w:pStyle w:val="TableBody"/>
              <w:rPr>
                <w:b/>
                <w:bCs/>
                <w:rPrChange w:id="4139" w:author="Moses, Robbie" w:date="2023-02-17T01:31:00Z">
                  <w:rPr/>
                </w:rPrChange>
              </w:rPr>
            </w:pPr>
            <w:r w:rsidRPr="00983625">
              <w:rPr>
                <w:b/>
                <w:bCs/>
                <w:rPrChange w:id="4140" w:author="Moses, Robbie" w:date="2023-02-17T01:31:00Z">
                  <w:rPr/>
                </w:rPrChange>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lastRenderedPageBreak/>
        <w:t>Trading Market Order Matching</w:t>
      </w:r>
    </w:p>
    <w:p w14:paraId="1F45DA86" w14:textId="7AC6ED10" w:rsidR="007467C0" w:rsidRDefault="007467C0" w:rsidP="008A51F9">
      <w:pPr>
        <w:pStyle w:val="BodyText"/>
      </w:pPr>
      <w:del w:id="4141" w:author="Moses, Robbie" w:date="2023-02-13T04:10:00Z">
        <w:r w:rsidDel="00972AC2">
          <w:delText>R</w:delText>
        </w:r>
        <w:r w:rsidRPr="006A07E8" w:rsidDel="00972AC2">
          <w:delText xml:space="preserve">eport </w:delText>
        </w:r>
      </w:del>
      <w:ins w:id="4142" w:author="Moses, Robbie" w:date="2023-02-13T04:10:00Z">
        <w:r w:rsidR="00972AC2">
          <w:t>The r</w:t>
        </w:r>
        <w:r w:rsidR="00972AC2" w:rsidRPr="006A07E8">
          <w:t xml:space="preserve">eport </w:t>
        </w:r>
      </w:ins>
      <w:r w:rsidRPr="006A07E8">
        <w:t xml:space="preserve">displays recommendations (delivery &amp; return) arranged to facilitate </w:t>
      </w:r>
      <w:r>
        <w:t xml:space="preserve">the </w:t>
      </w:r>
      <w:r w:rsidRPr="006A07E8">
        <w:t xml:space="preserve">recognition of </w:t>
      </w:r>
      <w:r>
        <w:t>opportunities</w:t>
      </w:r>
      <w:r w:rsidRPr="006A07E8">
        <w:t xml:space="preserve"> to serve </w:t>
      </w:r>
      <w:r>
        <w:t>a</w:t>
      </w:r>
      <w:r w:rsidRPr="006A07E8">
        <w:t xml:space="preserve"> vault’s n</w:t>
      </w:r>
      <w:r>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4143"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41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48301C">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2A3190" w:rsidRDefault="007467C0" w:rsidP="008A51F9">
            <w:pPr>
              <w:pStyle w:val="TableBody"/>
              <w:rPr>
                <w:b/>
                <w:bCs/>
                <w:rPrChange w:id="4144" w:author="Moses, Robbie" w:date="2023-02-17T01:31:00Z">
                  <w:rPr/>
                </w:rPrChange>
              </w:rPr>
            </w:pPr>
            <w:r w:rsidRPr="002A3190">
              <w:rPr>
                <w:b/>
                <w:bCs/>
                <w:rPrChange w:id="4145" w:author="Moses, Robbie" w:date="2023-02-17T01:31:00Z">
                  <w:rPr/>
                </w:rPrChange>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2A3190" w:rsidRDefault="007467C0" w:rsidP="008A51F9">
            <w:pPr>
              <w:pStyle w:val="TableBody"/>
              <w:rPr>
                <w:b/>
                <w:bCs/>
                <w:rPrChange w:id="4146" w:author="Moses, Robbie" w:date="2023-02-17T01:31:00Z">
                  <w:rPr/>
                </w:rPrChange>
              </w:rPr>
            </w:pPr>
            <w:r w:rsidRPr="002A3190">
              <w:rPr>
                <w:b/>
                <w:bCs/>
                <w:rPrChange w:id="4147" w:author="Moses, Robbie" w:date="2023-02-17T01:31:00Z">
                  <w:rPr/>
                </w:rPrChange>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2A3190" w:rsidRDefault="007467C0" w:rsidP="008A51F9">
            <w:pPr>
              <w:pStyle w:val="TableBody"/>
              <w:rPr>
                <w:b/>
                <w:bCs/>
                <w:rPrChange w:id="4148" w:author="Moses, Robbie" w:date="2023-02-17T01:31:00Z">
                  <w:rPr/>
                </w:rPrChange>
              </w:rPr>
            </w:pPr>
            <w:r w:rsidRPr="002A3190">
              <w:rPr>
                <w:b/>
                <w:bCs/>
                <w:rPrChange w:id="4149" w:author="Moses, Robbie" w:date="2023-02-17T01:31:00Z">
                  <w:rPr/>
                </w:rPrChange>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2A3190" w:rsidRDefault="007467C0" w:rsidP="008A51F9">
            <w:pPr>
              <w:pStyle w:val="TableBody"/>
              <w:rPr>
                <w:b/>
                <w:bCs/>
                <w:rPrChange w:id="4150" w:author="Moses, Robbie" w:date="2023-02-17T01:31:00Z">
                  <w:rPr/>
                </w:rPrChange>
              </w:rPr>
            </w:pPr>
            <w:r w:rsidRPr="002A3190">
              <w:rPr>
                <w:b/>
                <w:bCs/>
                <w:rPrChange w:id="4151" w:author="Moses, Robbie" w:date="2023-02-17T01:31:00Z">
                  <w:rPr/>
                </w:rPrChange>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2A3190" w:rsidRDefault="007467C0" w:rsidP="008A51F9">
            <w:pPr>
              <w:pStyle w:val="TableBody"/>
              <w:rPr>
                <w:b/>
                <w:bCs/>
                <w:rPrChange w:id="4152" w:author="Moses, Robbie" w:date="2023-02-17T01:31:00Z">
                  <w:rPr/>
                </w:rPrChange>
              </w:rPr>
            </w:pPr>
            <w:r w:rsidRPr="002A3190">
              <w:rPr>
                <w:b/>
                <w:bCs/>
                <w:rPrChange w:id="4153" w:author="Moses, Robbie" w:date="2023-02-17T01:31:00Z">
                  <w:rPr/>
                </w:rPrChange>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2A3190" w:rsidRDefault="007467C0" w:rsidP="008A51F9">
            <w:pPr>
              <w:pStyle w:val="TableBody"/>
              <w:rPr>
                <w:b/>
                <w:bCs/>
                <w:rPrChange w:id="4154" w:author="Moses, Robbie" w:date="2023-02-17T01:31:00Z">
                  <w:rPr/>
                </w:rPrChange>
              </w:rPr>
            </w:pPr>
            <w:r w:rsidRPr="002A3190">
              <w:rPr>
                <w:b/>
                <w:bCs/>
                <w:rPrChange w:id="4155" w:author="Moses, Robbie" w:date="2023-02-17T01:31:00Z">
                  <w:rPr/>
                </w:rPrChange>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2A3190" w:rsidRDefault="007467C0" w:rsidP="008A51F9">
            <w:pPr>
              <w:pStyle w:val="TableBody"/>
              <w:rPr>
                <w:b/>
                <w:bCs/>
                <w:rPrChange w:id="4156" w:author="Moses, Robbie" w:date="2023-02-17T01:31:00Z">
                  <w:rPr/>
                </w:rPrChange>
              </w:rPr>
            </w:pPr>
            <w:r w:rsidRPr="002A3190">
              <w:rPr>
                <w:b/>
                <w:bCs/>
                <w:rPrChange w:id="4157" w:author="Moses, Robbie" w:date="2023-02-17T01:31:00Z">
                  <w:rPr/>
                </w:rPrChange>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2A3190" w:rsidRDefault="007467C0" w:rsidP="008A51F9">
            <w:pPr>
              <w:pStyle w:val="TableBody"/>
              <w:rPr>
                <w:b/>
                <w:bCs/>
                <w:rPrChange w:id="4158" w:author="Moses, Robbie" w:date="2023-02-17T01:31:00Z">
                  <w:rPr/>
                </w:rPrChange>
              </w:rPr>
            </w:pPr>
            <w:r w:rsidRPr="002A3190">
              <w:rPr>
                <w:b/>
                <w:bCs/>
                <w:rPrChange w:id="4159" w:author="Moses, Robbie" w:date="2023-02-17T01:31:00Z">
                  <w:rPr/>
                </w:rPrChange>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77777777" w:rsidR="007467C0" w:rsidRPr="00FB0EA9" w:rsidRDefault="007467C0" w:rsidP="007467C0">
      <w:pPr>
        <w:rPr>
          <w:color w:val="76923C"/>
        </w:rPr>
      </w:pPr>
      <w:del w:id="4160" w:author="Moses, Robbie" w:date="2023-02-17T01:31:00Z">
        <w:r w:rsidDel="002A3190">
          <w:br w:type="page"/>
        </w:r>
      </w:del>
    </w:p>
    <w:p w14:paraId="6C25D8FE" w14:textId="77777777" w:rsidR="007467C0" w:rsidRDefault="007467C0" w:rsidP="007467C0">
      <w:pPr>
        <w:pStyle w:val="Heading3"/>
      </w:pPr>
      <w:bookmarkStart w:id="4161" w:name="_Ref245721707"/>
      <w:bookmarkStart w:id="4162" w:name="_Toc74556428"/>
      <w:bookmarkStart w:id="4163" w:name="_Toc127491618"/>
      <w:bookmarkStart w:id="4164" w:name="_Toc128021151"/>
      <w:r>
        <w:t>Management Information Reports</w:t>
      </w:r>
      <w:bookmarkEnd w:id="4161"/>
      <w:bookmarkEnd w:id="4162"/>
      <w:bookmarkEnd w:id="4163"/>
      <w:bookmarkEnd w:id="4164"/>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lastRenderedPageBreak/>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4165" w:name="_Ref245722756"/>
      <w:r>
        <w:t>Costs (Actual Vs. Projected)</w:t>
      </w:r>
      <w:bookmarkEnd w:id="4165"/>
    </w:p>
    <w:p w14:paraId="2AD43CFE" w14:textId="39CFAF15" w:rsidR="007467C0" w:rsidRPr="00B739B0" w:rsidRDefault="007467C0" w:rsidP="008A51F9">
      <w:pPr>
        <w:pStyle w:val="BodyText"/>
      </w:pPr>
      <w:r>
        <w:t xml:space="preserve">This report allows the analyst to compare the Actual costs incurred </w:t>
      </w:r>
      <w:del w:id="4166" w:author="Moses, Robbie" w:date="2023-02-13T04:10:00Z">
        <w:r w:rsidDel="00972AC2">
          <w:delText xml:space="preserve">verses </w:delText>
        </w:r>
      </w:del>
      <w:ins w:id="4167" w:author="Moses, Robbie" w:date="2023-02-13T04:10:00Z">
        <w:r w:rsidR="00972AC2">
          <w:t xml:space="preserve">versus </w:t>
        </w:r>
      </w:ins>
      <w:r>
        <w:t xml:space="preserve">the Projected costs that were calculated in the past. In this way, the analyst can use this data to help </w:t>
      </w:r>
      <w:del w:id="4168" w:author="Moses, Robbie" w:date="2023-02-13T04:10:00Z">
        <w:r w:rsidDel="00972AC2">
          <w:delText xml:space="preserve">fine </w:delText>
        </w:r>
      </w:del>
      <w:ins w:id="4169" w:author="Moses, Robbie" w:date="2023-02-13T04:10:00Z">
        <w:r w:rsidR="00972AC2">
          <w:t>fine-</w:t>
        </w:r>
      </w:ins>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4170"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4170"/>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48301C">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48301C">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2A3190" w:rsidRDefault="007467C0">
            <w:pPr>
              <w:pStyle w:val="TableBody"/>
              <w:rPr>
                <w:b/>
                <w:bCs/>
                <w:rPrChange w:id="4171" w:author="Moses, Robbie" w:date="2023-02-17T01:32:00Z">
                  <w:rPr>
                    <w:lang w:eastAsia="en-US"/>
                  </w:rPr>
                </w:rPrChange>
              </w:rPr>
              <w:pPrChange w:id="4172" w:author="Moses, Robbie" w:date="2023-02-17T01:32:00Z">
                <w:pPr>
                  <w:pStyle w:val="TableCellText"/>
                </w:pPr>
              </w:pPrChange>
            </w:pPr>
            <w:r w:rsidRPr="002A3190">
              <w:rPr>
                <w:b/>
                <w:bCs/>
                <w:rPrChange w:id="4173" w:author="Moses, Robbie" w:date="2023-02-17T01:32:00Z">
                  <w:rPr/>
                </w:rPrChange>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A3190" w:rsidRDefault="007467C0">
            <w:pPr>
              <w:pStyle w:val="TableBody"/>
              <w:rPr>
                <w:b/>
                <w:bCs/>
                <w:rPrChange w:id="4174" w:author="Moses, Robbie" w:date="2023-02-17T01:32:00Z">
                  <w:rPr>
                    <w:lang w:eastAsia="en-US"/>
                  </w:rPr>
                </w:rPrChange>
              </w:rPr>
              <w:pPrChange w:id="4175" w:author="Moses, Robbie" w:date="2023-02-17T01:32:00Z">
                <w:pPr>
                  <w:pStyle w:val="TableCellText"/>
                </w:pPr>
              </w:pPrChange>
            </w:pPr>
            <w:r w:rsidRPr="002A3190">
              <w:rPr>
                <w:b/>
                <w:bCs/>
                <w:rPrChange w:id="4176" w:author="Moses, Robbie" w:date="2023-02-17T01:32:00Z">
                  <w:rPr/>
                </w:rPrChange>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A3190" w:rsidRDefault="007467C0">
            <w:pPr>
              <w:pStyle w:val="TableBody"/>
              <w:rPr>
                <w:b/>
                <w:bCs/>
                <w:rPrChange w:id="4177" w:author="Moses, Robbie" w:date="2023-02-17T01:32:00Z">
                  <w:rPr>
                    <w:lang w:eastAsia="en-US"/>
                  </w:rPr>
                </w:rPrChange>
              </w:rPr>
              <w:pPrChange w:id="4178" w:author="Moses, Robbie" w:date="2023-02-17T01:32:00Z">
                <w:pPr>
                  <w:pStyle w:val="TableCellText"/>
                </w:pPr>
              </w:pPrChange>
            </w:pPr>
            <w:r w:rsidRPr="002A3190">
              <w:rPr>
                <w:b/>
                <w:bCs/>
                <w:rPrChange w:id="4179" w:author="Moses, Robbie" w:date="2023-02-17T01:32:00Z">
                  <w:rPr/>
                </w:rPrChange>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A3190" w:rsidRDefault="007467C0">
            <w:pPr>
              <w:pStyle w:val="TableBody"/>
              <w:rPr>
                <w:b/>
                <w:bCs/>
                <w:rPrChange w:id="4180" w:author="Moses, Robbie" w:date="2023-02-17T01:32:00Z">
                  <w:rPr>
                    <w:lang w:eastAsia="en-US"/>
                  </w:rPr>
                </w:rPrChange>
              </w:rPr>
              <w:pPrChange w:id="4181" w:author="Moses, Robbie" w:date="2023-02-17T01:32:00Z">
                <w:pPr>
                  <w:pStyle w:val="TableCellText"/>
                </w:pPr>
              </w:pPrChange>
            </w:pPr>
            <w:r w:rsidRPr="002A3190">
              <w:rPr>
                <w:b/>
                <w:bCs/>
                <w:rPrChange w:id="4182" w:author="Moses, Robbie" w:date="2023-02-17T01:32:00Z">
                  <w:rPr/>
                </w:rPrChange>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pPr>
              <w:pStyle w:val="TableListBullet"/>
              <w:numPr>
                <w:ilvl w:val="0"/>
                <w:numId w:val="51"/>
              </w:numPr>
              <w:pPrChange w:id="4183" w:author="Moses, Robbie" w:date="2023-02-17T01:43:00Z">
                <w:pPr>
                  <w:pStyle w:val="TableListBullet"/>
                  <w:numPr>
                    <w:numId w:val="39"/>
                  </w:numPr>
                </w:pPr>
              </w:pPrChange>
            </w:pPr>
            <w:r w:rsidRPr="00FB292A">
              <w:t>Daily</w:t>
            </w:r>
          </w:p>
          <w:p w14:paraId="50476361" w14:textId="77777777" w:rsidR="007467C0" w:rsidRPr="00FB292A" w:rsidRDefault="007467C0">
            <w:pPr>
              <w:pStyle w:val="TableListBullet"/>
              <w:numPr>
                <w:ilvl w:val="0"/>
                <w:numId w:val="51"/>
              </w:numPr>
              <w:pPrChange w:id="4184" w:author="Moses, Robbie" w:date="2023-02-17T01:43:00Z">
                <w:pPr>
                  <w:pStyle w:val="TableListBullet"/>
                  <w:numPr>
                    <w:numId w:val="39"/>
                  </w:numPr>
                </w:pPr>
              </w:pPrChange>
            </w:pPr>
            <w:r w:rsidRPr="00FB292A">
              <w:t>Monthly</w:t>
            </w:r>
          </w:p>
          <w:p w14:paraId="5DBC6FBB" w14:textId="05BAF16B" w:rsidR="007467C0" w:rsidRPr="00FB292A" w:rsidDel="0054263B" w:rsidRDefault="007467C0" w:rsidP="006271D1">
            <w:pPr>
              <w:pStyle w:val="TableCellText"/>
              <w:rPr>
                <w:del w:id="4185" w:author="Moses, Robbie" w:date="2023-02-17T01:32:00Z"/>
                <w:rFonts w:cs="Arial"/>
                <w:lang w:val="en-US" w:eastAsia="en-US" w:bidi="en-US"/>
              </w:rPr>
            </w:pP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pPr>
              <w:pStyle w:val="TableListBullet"/>
              <w:numPr>
                <w:ilvl w:val="0"/>
                <w:numId w:val="49"/>
              </w:numPr>
              <w:pPrChange w:id="4186" w:author="Moses, Robbie" w:date="2023-02-17T01:33:00Z">
                <w:pPr>
                  <w:pStyle w:val="TableListBullet"/>
                  <w:numPr>
                    <w:numId w:val="40"/>
                  </w:numPr>
                </w:pPr>
              </w:pPrChange>
            </w:pPr>
            <w:r w:rsidRPr="0054263B">
              <w:rPr>
                <w:b/>
                <w:bCs/>
                <w:rPrChange w:id="4187" w:author="Moses, Robbie" w:date="2023-02-17T01:32:00Z">
                  <w:rPr/>
                </w:rPrChange>
              </w:rPr>
              <w:t>Network Summary –</w:t>
            </w:r>
            <w:r w:rsidRPr="00FB292A">
              <w:t xml:space="preserve"> Summarizes the entire network based on the Cashpoints selected</w:t>
            </w:r>
          </w:p>
          <w:p w14:paraId="176B06AB" w14:textId="77777777" w:rsidR="007467C0" w:rsidRPr="00FB292A" w:rsidRDefault="007467C0">
            <w:pPr>
              <w:pStyle w:val="TableListBullet"/>
              <w:numPr>
                <w:ilvl w:val="0"/>
                <w:numId w:val="49"/>
              </w:numPr>
              <w:pPrChange w:id="4188" w:author="Moses, Robbie" w:date="2023-02-17T01:33:00Z">
                <w:pPr>
                  <w:pStyle w:val="TableListBullet"/>
                  <w:numPr>
                    <w:numId w:val="40"/>
                  </w:numPr>
                </w:pPr>
              </w:pPrChange>
            </w:pPr>
            <w:r w:rsidRPr="0054263B">
              <w:rPr>
                <w:b/>
                <w:bCs/>
                <w:rPrChange w:id="4189" w:author="Moses, Robbie" w:date="2023-02-17T01:32:00Z">
                  <w:rPr/>
                </w:rPrChange>
              </w:rPr>
              <w:t>Detail –</w:t>
            </w:r>
            <w:r w:rsidRPr="00FB292A">
              <w:t xml:space="preserve"> Provides daily details for each Cashpoint and each day</w:t>
            </w:r>
          </w:p>
          <w:p w14:paraId="7FEB917A" w14:textId="77777777" w:rsidR="007467C0" w:rsidRPr="00FB292A" w:rsidRDefault="007467C0">
            <w:pPr>
              <w:pStyle w:val="TableListBullet"/>
              <w:numPr>
                <w:ilvl w:val="0"/>
                <w:numId w:val="49"/>
              </w:numPr>
              <w:pPrChange w:id="4190" w:author="Moses, Robbie" w:date="2023-02-17T01:33:00Z">
                <w:pPr>
                  <w:pStyle w:val="TableListBullet"/>
                  <w:numPr>
                    <w:numId w:val="40"/>
                  </w:numPr>
                </w:pPr>
              </w:pPrChange>
            </w:pPr>
            <w:r w:rsidRPr="0054263B">
              <w:rPr>
                <w:b/>
                <w:bCs/>
                <w:rPrChange w:id="4191" w:author="Moses, Robbie" w:date="2023-02-17T01:33:00Z">
                  <w:rPr/>
                </w:rPrChange>
              </w:rPr>
              <w:t>Depot  Summary –</w:t>
            </w:r>
            <w:r w:rsidRPr="00FB292A">
              <w:t xml:space="preserve"> Summarizes the report by depot based on the Cashpoints and dates selected</w:t>
            </w:r>
          </w:p>
          <w:p w14:paraId="0B3900D7" w14:textId="77777777" w:rsidR="007467C0" w:rsidRPr="00FB292A" w:rsidRDefault="007467C0">
            <w:pPr>
              <w:pStyle w:val="TableListBullet"/>
              <w:numPr>
                <w:ilvl w:val="0"/>
                <w:numId w:val="49"/>
              </w:numPr>
              <w:pPrChange w:id="4192" w:author="Moses, Robbie" w:date="2023-02-17T01:33:00Z">
                <w:pPr>
                  <w:pStyle w:val="TableListBullet"/>
                  <w:numPr>
                    <w:numId w:val="40"/>
                  </w:numPr>
                </w:pPr>
              </w:pPrChange>
            </w:pPr>
            <w:r w:rsidRPr="00A86615">
              <w:rPr>
                <w:b/>
                <w:bCs/>
                <w:rPrChange w:id="4193" w:author="Moses, Robbie" w:date="2023-02-17T01:33:00Z">
                  <w:rPr/>
                </w:rPrChange>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A3190" w:rsidRDefault="007467C0" w:rsidP="00E16AC0">
            <w:pPr>
              <w:pStyle w:val="TableBody"/>
              <w:rPr>
                <w:b/>
                <w:bCs/>
                <w:rPrChange w:id="4194" w:author="Moses, Robbie" w:date="2023-02-17T01:32:00Z">
                  <w:rPr/>
                </w:rPrChange>
              </w:rPr>
            </w:pPr>
            <w:r w:rsidRPr="002A3190">
              <w:rPr>
                <w:b/>
                <w:bCs/>
                <w:rPrChange w:id="4195" w:author="Moses, Robbie" w:date="2023-02-17T01:32:00Z">
                  <w:rPr/>
                </w:rPrChange>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A3190" w:rsidRDefault="007467C0" w:rsidP="00E16AC0">
            <w:pPr>
              <w:pStyle w:val="TableBody"/>
              <w:rPr>
                <w:b/>
                <w:bCs/>
                <w:rPrChange w:id="4196" w:author="Moses, Robbie" w:date="2023-02-17T01:32:00Z">
                  <w:rPr/>
                </w:rPrChange>
              </w:rPr>
            </w:pPr>
            <w:r w:rsidRPr="002A3190">
              <w:rPr>
                <w:b/>
                <w:bCs/>
                <w:rPrChange w:id="4197" w:author="Moses, Robbie" w:date="2023-02-17T01:32:00Z">
                  <w:rPr/>
                </w:rPrChange>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A3190" w:rsidRDefault="007467C0" w:rsidP="00E16AC0">
            <w:pPr>
              <w:pStyle w:val="TableBody"/>
              <w:rPr>
                <w:b/>
                <w:bCs/>
                <w:rPrChange w:id="4198" w:author="Moses, Robbie" w:date="2023-02-17T01:32:00Z">
                  <w:rPr/>
                </w:rPrChange>
              </w:rPr>
            </w:pPr>
            <w:r w:rsidRPr="002A3190">
              <w:rPr>
                <w:b/>
                <w:bCs/>
                <w:rPrChange w:id="4199" w:author="Moses, Robbie" w:date="2023-02-17T01:32:00Z">
                  <w:rPr/>
                </w:rPrChange>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ins w:id="4200" w:author="Moses, Robbie" w:date="2023-02-13T04:11:00Z">
              <w:r w:rsidR="005A023A">
                <w:rPr>
                  <w:rFonts w:eastAsia="MS Mincho"/>
                </w:rPr>
                <w:t>ed</w:t>
              </w:r>
            </w:ins>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A3190" w:rsidRDefault="007467C0" w:rsidP="00E16AC0">
            <w:pPr>
              <w:pStyle w:val="TableBody"/>
              <w:rPr>
                <w:b/>
                <w:bCs/>
                <w:rPrChange w:id="4201" w:author="Moses, Robbie" w:date="2023-02-17T01:32:00Z">
                  <w:rPr/>
                </w:rPrChange>
              </w:rPr>
            </w:pPr>
            <w:r w:rsidRPr="002A3190">
              <w:rPr>
                <w:b/>
                <w:bCs/>
                <w:rPrChange w:id="4202" w:author="Moses, Robbie" w:date="2023-02-17T01:32:00Z">
                  <w:rPr/>
                </w:rPrChange>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A3190" w:rsidRDefault="007467C0" w:rsidP="00E16AC0">
            <w:pPr>
              <w:pStyle w:val="TableBody"/>
              <w:rPr>
                <w:b/>
                <w:bCs/>
                <w:rPrChange w:id="4203" w:author="Moses, Robbie" w:date="2023-02-17T01:32:00Z">
                  <w:rPr/>
                </w:rPrChange>
              </w:rPr>
            </w:pPr>
            <w:r w:rsidRPr="002A3190">
              <w:rPr>
                <w:b/>
                <w:bCs/>
                <w:rPrChange w:id="4204" w:author="Moses, Robbie" w:date="2023-02-17T01:32:00Z">
                  <w:rPr/>
                </w:rPrChange>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lastRenderedPageBreak/>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24335ADB" w:rsidR="007467C0" w:rsidRPr="00FB292A" w:rsidRDefault="007467C0" w:rsidP="00E16AC0">
            <w:pPr>
              <w:pStyle w:val="TableBody"/>
            </w:pPr>
            <w:r w:rsidRPr="00FB292A">
              <w:rPr>
                <w:b/>
                <w:bCs/>
              </w:rPr>
              <w:t xml:space="preserve">Insurance Costs </w:t>
            </w:r>
            <w:r w:rsidRPr="00FB292A">
              <w:t xml:space="preserve">are based on </w:t>
            </w:r>
            <w:del w:id="4205" w:author="Moses, Robbie" w:date="2023-02-13T04:12:00Z">
              <w:r w:rsidRPr="00FB292A" w:rsidDel="00173045">
                <w:delText xml:space="preserve">currency </w:delText>
              </w:r>
            </w:del>
            <w:ins w:id="4206" w:author="Moses, Robbie" w:date="2023-02-13T04:12:00Z">
              <w:r w:rsidR="00173045" w:rsidRPr="00FB292A">
                <w:t>curren</w:t>
              </w:r>
            </w:ins>
            <w:ins w:id="4207" w:author="Moses, Robbie" w:date="2023-02-13T04:13:00Z">
              <w:r w:rsidR="00270D70">
                <w:t>cy</w:t>
              </w:r>
            </w:ins>
            <w:ins w:id="4208" w:author="Moses, Robbie" w:date="2023-02-13T04:12:00Z">
              <w:r w:rsidR="00173045" w:rsidRPr="00FB292A">
                <w:t xml:space="preserve"> </w:t>
              </w:r>
            </w:ins>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4549F7">
              <w:rPr>
                <w:i/>
                <w:iCs/>
                <w:rPrChange w:id="4209" w:author="Moses, Robbie" w:date="2023-02-17T01:44:00Z">
                  <w:rPr/>
                </w:rPrChange>
              </w:rPr>
              <w:t xml:space="preserve">Processing tab </w:t>
            </w:r>
            <w:r w:rsidRPr="004549F7">
              <w:rPr>
                <w:rFonts w:ascii="Wingdings" w:eastAsia="Wingdings" w:hAnsi="Wingdings" w:cs="Wingdings"/>
                <w:i/>
                <w:iCs/>
                <w:rPrChange w:id="4210" w:author="Moses, Robbie" w:date="2023-02-17T01:44:00Z">
                  <w:rPr>
                    <w:rFonts w:ascii="Wingdings" w:eastAsia="Wingdings" w:hAnsi="Wingdings" w:cs="Wingdings"/>
                  </w:rPr>
                </w:rPrChange>
              </w:rPr>
              <w:t>à</w:t>
            </w:r>
            <w:r w:rsidRPr="004549F7">
              <w:rPr>
                <w:i/>
                <w:iCs/>
                <w:rPrChange w:id="4211" w:author="Moses, Robbie" w:date="2023-02-17T01:44:00Z">
                  <w:rPr/>
                </w:rPrChange>
              </w:rPr>
              <w:t xml:space="preserve"> Cost Calculation </w:t>
            </w:r>
            <w:r w:rsidRPr="004549F7">
              <w:rPr>
                <w:rFonts w:ascii="Wingdings" w:eastAsia="Wingdings" w:hAnsi="Wingdings" w:cs="Wingdings"/>
                <w:i/>
                <w:iCs/>
                <w:rPrChange w:id="4212" w:author="Moses, Robbie" w:date="2023-02-17T01:44:00Z">
                  <w:rPr>
                    <w:rFonts w:ascii="Wingdings" w:eastAsia="Wingdings" w:hAnsi="Wingdings" w:cs="Wingdings"/>
                  </w:rPr>
                </w:rPrChange>
              </w:rPr>
              <w:t>à</w:t>
            </w:r>
            <w:r w:rsidRPr="004549F7">
              <w:rPr>
                <w:i/>
                <w:iCs/>
                <w:rPrChange w:id="4213" w:author="Moses, Robbie" w:date="2023-02-17T01:44:00Z">
                  <w:rPr/>
                </w:rPrChange>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4549F7" w:rsidRDefault="007467C0" w:rsidP="00E16AC0">
            <w:pPr>
              <w:pStyle w:val="TableBody"/>
              <w:rPr>
                <w:b/>
                <w:bCs/>
                <w:rPrChange w:id="4214" w:author="Moses, Robbie" w:date="2023-02-17T01:44:00Z">
                  <w:rPr/>
                </w:rPrChange>
              </w:rPr>
            </w:pPr>
            <w:r w:rsidRPr="004549F7">
              <w:rPr>
                <w:b/>
                <w:bCs/>
                <w:rPrChange w:id="4215" w:author="Moses, Robbie" w:date="2023-02-17T01:44:00Z">
                  <w:rPr/>
                </w:rPrChange>
              </w:rPr>
              <w:lastRenderedPageBreak/>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4549F7">
              <w:rPr>
                <w:i/>
                <w:iCs/>
                <w:rPrChange w:id="4216" w:author="Moses, Robbie" w:date="2023-02-17T01:44:00Z">
                  <w:rPr/>
                </w:rPrChange>
              </w:rPr>
              <w:t xml:space="preserve">Advanced tab </w:t>
            </w:r>
            <w:r w:rsidRPr="004549F7">
              <w:rPr>
                <w:rFonts w:ascii="Wingdings" w:eastAsia="Wingdings" w:hAnsi="Wingdings" w:cs="Wingdings"/>
                <w:i/>
                <w:iCs/>
                <w:rPrChange w:id="4217" w:author="Moses, Robbie" w:date="2023-02-17T01:44:00Z">
                  <w:rPr>
                    <w:rFonts w:ascii="Wingdings" w:eastAsia="Wingdings" w:hAnsi="Wingdings" w:cs="Wingdings"/>
                  </w:rPr>
                </w:rPrChange>
              </w:rPr>
              <w:t>à</w:t>
            </w:r>
            <w:r w:rsidRPr="004549F7">
              <w:rPr>
                <w:i/>
                <w:iCs/>
                <w:rPrChange w:id="4218" w:author="Moses, Robbie" w:date="2023-02-17T01:44:00Z">
                  <w:rPr/>
                </w:rPrChange>
              </w:rPr>
              <w:t xml:space="preserve"> Costs</w:t>
            </w:r>
            <w:r w:rsidRPr="00FB292A">
              <w:t>.</w:t>
            </w:r>
          </w:p>
          <w:p w14:paraId="13F9CEF1" w14:textId="4A2B114B" w:rsidR="007467C0" w:rsidRPr="00FB292A" w:rsidRDefault="007467C0" w:rsidP="00E16AC0">
            <w:pPr>
              <w:pStyle w:val="TableBody"/>
            </w:pPr>
            <w:r w:rsidRPr="00FB292A">
              <w:rPr>
                <w:b/>
                <w:bCs/>
              </w:rPr>
              <w:t>Handling Costs</w:t>
            </w:r>
            <w:r w:rsidRPr="00FB292A">
              <w:t xml:space="preserve">: Total internal costs associated with the processing/handling of </w:t>
            </w:r>
            <w:del w:id="4219" w:author="Moses, Robbie" w:date="2023-02-13T04:11:00Z">
              <w:r w:rsidRPr="00FB292A" w:rsidDel="007E2D6E">
                <w:delText xml:space="preserve">a </w:delText>
              </w:r>
            </w:del>
            <w:r w:rsidRPr="00FB292A">
              <w:t xml:space="preserve">cash delivery. </w:t>
            </w:r>
            <w:del w:id="4220" w:author="Moses, Robbie" w:date="2023-02-13T04:12:00Z">
              <w:r w:rsidRPr="00FB292A" w:rsidDel="00173045">
                <w:delText xml:space="preserve">May </w:delText>
              </w:r>
            </w:del>
            <w:ins w:id="4221" w:author="Moses, Robbie" w:date="2023-02-13T04:12:00Z">
              <w:r w:rsidR="00173045">
                <w:t>This m</w:t>
              </w:r>
              <w:r w:rsidR="00173045" w:rsidRPr="00FB292A">
                <w:t xml:space="preserve">ay </w:t>
              </w:r>
            </w:ins>
            <w:r w:rsidRPr="00FB292A">
              <w:t xml:space="preserve">include </w:t>
            </w:r>
            <w:ins w:id="4222" w:author="Moses, Robbie" w:date="2023-02-13T04:11:00Z">
              <w:r w:rsidR="007E2D6E">
                <w:t xml:space="preserve">the </w:t>
              </w:r>
            </w:ins>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ins w:id="4223" w:author="Moses, Robbie" w:date="2023-02-13T04:11:00Z">
              <w:r w:rsidR="007E2D6E">
                <w:t xml:space="preserve">the </w:t>
              </w:r>
            </w:ins>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4549F7" w:rsidRDefault="007467C0" w:rsidP="00E16AC0">
            <w:pPr>
              <w:pStyle w:val="TableBody"/>
              <w:rPr>
                <w:b/>
                <w:bCs/>
                <w:rPrChange w:id="4224" w:author="Moses, Robbie" w:date="2023-02-17T01:44:00Z">
                  <w:rPr/>
                </w:rPrChange>
              </w:rPr>
            </w:pPr>
            <w:r w:rsidRPr="004549F7">
              <w:rPr>
                <w:b/>
                <w:bCs/>
                <w:rPrChange w:id="4225" w:author="Moses, Robbie" w:date="2023-02-17T01:44:00Z">
                  <w:rPr/>
                </w:rPrChange>
              </w:rPr>
              <w:t>Dead Money Cost</w:t>
            </w:r>
          </w:p>
        </w:tc>
        <w:tc>
          <w:tcPr>
            <w:tcW w:w="8286" w:type="dxa"/>
            <w:tcBorders>
              <w:top w:val="single" w:sz="6" w:space="0" w:color="auto"/>
              <w:left w:val="nil"/>
              <w:bottom w:val="single" w:sz="6" w:space="0" w:color="auto"/>
            </w:tcBorders>
          </w:tcPr>
          <w:p w14:paraId="1F5DAC46" w14:textId="471C97EA" w:rsidR="007467C0" w:rsidRPr="00FB292A" w:rsidRDefault="007467C0" w:rsidP="00E16AC0">
            <w:pPr>
              <w:pStyle w:val="TableBody"/>
              <w:rPr>
                <w:rFonts w:eastAsia="MS Mincho"/>
              </w:rPr>
            </w:pPr>
            <w:r w:rsidRPr="00FB292A">
              <w:rPr>
                <w:rFonts w:eastAsia="MS Mincho"/>
              </w:rPr>
              <w:t xml:space="preserve">Dead money costs </w:t>
            </w:r>
            <w:ins w:id="4226" w:author="Moses, Robbie" w:date="2023-02-13T04:12:00Z">
              <w:r w:rsidR="00173045">
                <w:rPr>
                  <w:rFonts w:eastAsia="MS Mincho"/>
                </w:rPr>
                <w:t xml:space="preserve">are </w:t>
              </w:r>
            </w:ins>
            <w:r w:rsidRPr="00FB292A">
              <w:rPr>
                <w:rFonts w:eastAsia="MS Mincho"/>
              </w:rPr>
              <w:t>associate</w:t>
            </w:r>
            <w:ins w:id="4227" w:author="Moses, Robbie" w:date="2023-02-13T04:12:00Z">
              <w:r w:rsidR="00173045">
                <w:rPr>
                  <w:rFonts w:eastAsia="MS Mincho"/>
                </w:rPr>
                <w:t>d</w:t>
              </w:r>
            </w:ins>
            <w:r w:rsidRPr="00FB292A">
              <w:rPr>
                <w:rFonts w:eastAsia="MS Mincho"/>
              </w:rPr>
              <w:t xml:space="preserve"> with transit costs, </w:t>
            </w:r>
            <w:del w:id="4228" w:author="Moses, Robbie" w:date="2023-02-17T01:45:00Z">
              <w:r w:rsidRPr="00FB292A" w:rsidDel="004549F7">
                <w:rPr>
                  <w:rFonts w:eastAsia="MS Mincho"/>
                </w:rPr>
                <w:delText>i.e.</w:delText>
              </w:r>
            </w:del>
            <w:ins w:id="4229" w:author="Moses, Robbie" w:date="2023-02-17T01:45:00Z">
              <w:r w:rsidR="004549F7" w:rsidRPr="00FB292A">
                <w:rPr>
                  <w:rFonts w:eastAsia="MS Mincho"/>
                </w:rPr>
                <w:t>i.e.,</w:t>
              </w:r>
            </w:ins>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26079A5" w14:textId="4665082C" w:rsidR="007467C0" w:rsidRPr="004549F7" w:rsidDel="004549F7" w:rsidRDefault="007467C0" w:rsidP="00DB216C">
            <w:pPr>
              <w:pStyle w:val="TableBody"/>
              <w:rPr>
                <w:del w:id="4230" w:author="Moses, Robbie" w:date="2023-02-17T01:45:00Z"/>
                <w:rFonts w:eastAsia="MS Mincho"/>
                <w:i/>
                <w:iCs/>
                <w:rPrChange w:id="4231" w:author="Moses, Robbie" w:date="2023-02-17T01:44:00Z">
                  <w:rPr>
                    <w:del w:id="4232" w:author="Moses, Robbie" w:date="2023-02-17T01:45:00Z"/>
                    <w:rFonts w:eastAsia="MS Mincho"/>
                  </w:rPr>
                </w:rPrChange>
              </w:rPr>
            </w:pPr>
            <w:r w:rsidRPr="00FB292A">
              <w:rPr>
                <w:rFonts w:eastAsia="MS Mincho"/>
              </w:rPr>
              <w:t xml:space="preserve">*number of days for Return and Delivery Time </w:t>
            </w:r>
            <w:r w:rsidRPr="00FB292A">
              <w:t xml:space="preserve">defined in </w:t>
            </w:r>
            <w:r w:rsidRPr="004549F7">
              <w:rPr>
                <w:i/>
                <w:iCs/>
                <w:rPrChange w:id="4233" w:author="Moses, Robbie" w:date="2023-02-17T01:44:00Z">
                  <w:rPr/>
                </w:rPrChange>
              </w:rPr>
              <w:t xml:space="preserve">Processing tab </w:t>
            </w:r>
            <w:r w:rsidRPr="004549F7">
              <w:rPr>
                <w:rFonts w:ascii="Wingdings" w:eastAsia="Wingdings" w:hAnsi="Wingdings" w:cs="Wingdings"/>
                <w:i/>
                <w:iCs/>
                <w:rPrChange w:id="4234" w:author="Moses, Robbie" w:date="2023-02-17T01:44:00Z">
                  <w:rPr>
                    <w:rFonts w:ascii="Wingdings" w:eastAsia="Wingdings" w:hAnsi="Wingdings" w:cs="Wingdings"/>
                  </w:rPr>
                </w:rPrChange>
              </w:rPr>
              <w:t>à</w:t>
            </w:r>
            <w:r w:rsidRPr="004549F7">
              <w:rPr>
                <w:i/>
                <w:iCs/>
                <w:rPrChange w:id="4235" w:author="Moses, Robbie" w:date="2023-02-17T01:44:00Z">
                  <w:rPr/>
                </w:rPrChange>
              </w:rPr>
              <w:t xml:space="preserve"> Cost Calculation </w:t>
            </w:r>
            <w:r w:rsidRPr="004549F7">
              <w:rPr>
                <w:rFonts w:ascii="Wingdings" w:eastAsia="Wingdings" w:hAnsi="Wingdings" w:cs="Wingdings"/>
                <w:i/>
                <w:iCs/>
                <w:rPrChange w:id="4236" w:author="Moses, Robbie" w:date="2023-02-17T01:44:00Z">
                  <w:rPr>
                    <w:rFonts w:ascii="Wingdings" w:eastAsia="Wingdings" w:hAnsi="Wingdings" w:cs="Wingdings"/>
                  </w:rPr>
                </w:rPrChange>
              </w:rPr>
              <w:t>à</w:t>
            </w:r>
            <w:r w:rsidRPr="004549F7">
              <w:rPr>
                <w:i/>
                <w:iCs/>
                <w:rPrChange w:id="4237" w:author="Moses, Robbie" w:date="2023-02-17T01:44:00Z">
                  <w:rPr/>
                </w:rPrChange>
              </w:rPr>
              <w:t xml:space="preserve"> Cost Options</w:t>
            </w:r>
            <w:r w:rsidRPr="004549F7">
              <w:rPr>
                <w:rFonts w:eastAsia="MS Mincho"/>
                <w:i/>
                <w:iCs/>
                <w:rPrChange w:id="4238" w:author="Moses, Robbie" w:date="2023-02-17T01:44:00Z">
                  <w:rPr>
                    <w:rFonts w:eastAsia="MS Mincho"/>
                  </w:rPr>
                </w:rPrChange>
              </w:rPr>
              <w:t>.</w:t>
            </w:r>
          </w:p>
          <w:p w14:paraId="4A275A79" w14:textId="77777777" w:rsidR="007467C0" w:rsidRPr="00FB292A" w:rsidRDefault="007467C0" w:rsidP="00ED5CF8">
            <w:pPr>
              <w:pStyle w:val="TableBody"/>
            </w:pP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4549F7" w:rsidRDefault="007467C0" w:rsidP="00E16AC0">
            <w:pPr>
              <w:pStyle w:val="TableBody"/>
              <w:rPr>
                <w:b/>
                <w:bCs/>
                <w:rPrChange w:id="4239" w:author="Moses, Robbie" w:date="2023-02-17T01:44:00Z">
                  <w:rPr/>
                </w:rPrChange>
              </w:rPr>
            </w:pPr>
            <w:r w:rsidRPr="004549F7">
              <w:rPr>
                <w:b/>
                <w:bCs/>
                <w:rPrChange w:id="4240" w:author="Moses, Robbie" w:date="2023-02-17T01:44:00Z">
                  <w:rPr/>
                </w:rPrChange>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4241" w:name="_Ref245722759"/>
      <w:r>
        <w:t>Costs (Actual)</w:t>
      </w:r>
      <w:bookmarkEnd w:id="4241"/>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4242" w:name="_Toc74556766"/>
      <w:r>
        <w:lastRenderedPageBreak/>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42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48301C">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ED5CF8" w:rsidRDefault="007467C0" w:rsidP="0019470C">
            <w:pPr>
              <w:pStyle w:val="TableBody"/>
              <w:rPr>
                <w:b/>
                <w:bCs/>
                <w:rPrChange w:id="4243" w:author="Moses, Robbie" w:date="2023-02-17T01:45:00Z">
                  <w:rPr/>
                </w:rPrChange>
              </w:rPr>
            </w:pPr>
            <w:r w:rsidRPr="00ED5CF8">
              <w:rPr>
                <w:b/>
                <w:bCs/>
                <w:rPrChange w:id="4244" w:author="Moses, Robbie" w:date="2023-02-17T01:45:00Z">
                  <w:rPr/>
                </w:rPrChange>
              </w:rPr>
              <w:t>Select Button</w:t>
            </w:r>
          </w:p>
        </w:tc>
        <w:tc>
          <w:tcPr>
            <w:tcW w:w="5480" w:type="dxa"/>
            <w:tcBorders>
              <w:top w:val="nil"/>
              <w:left w:val="single" w:sz="6" w:space="0" w:color="auto"/>
              <w:bottom w:val="single" w:sz="6" w:space="0" w:color="auto"/>
            </w:tcBorders>
          </w:tcPr>
          <w:p w14:paraId="0DF4BAA1" w14:textId="31F66D20" w:rsidR="007467C0" w:rsidRPr="00FB292A" w:rsidDel="00ED5CF8" w:rsidRDefault="007467C0" w:rsidP="00DB216C">
            <w:pPr>
              <w:pStyle w:val="TableBody"/>
              <w:rPr>
                <w:del w:id="4245" w:author="Moses, Robbie" w:date="2023-02-17T01:45:00Z"/>
              </w:rPr>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p w14:paraId="00A86D16" w14:textId="77777777" w:rsidR="007467C0" w:rsidRPr="00FB292A" w:rsidRDefault="007467C0" w:rsidP="00ED5CF8">
            <w:pPr>
              <w:pStyle w:val="TableBody"/>
            </w:pP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ED5CF8" w:rsidRDefault="007467C0" w:rsidP="0019470C">
            <w:pPr>
              <w:pStyle w:val="TableBody"/>
              <w:rPr>
                <w:b/>
                <w:bCs/>
                <w:rPrChange w:id="4246" w:author="Moses, Robbie" w:date="2023-02-17T01:45:00Z">
                  <w:rPr/>
                </w:rPrChange>
              </w:rPr>
            </w:pPr>
            <w:r w:rsidRPr="00ED5CF8">
              <w:rPr>
                <w:b/>
                <w:bCs/>
                <w:rPrChange w:id="4247" w:author="Moses, Robbie" w:date="2023-02-17T01:45:00Z">
                  <w:rPr/>
                </w:rPrChange>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ED5CF8" w:rsidRDefault="007467C0" w:rsidP="0019470C">
            <w:pPr>
              <w:pStyle w:val="TableBody"/>
              <w:rPr>
                <w:b/>
                <w:bCs/>
                <w:rPrChange w:id="4248" w:author="Moses, Robbie" w:date="2023-02-17T01:45:00Z">
                  <w:rPr/>
                </w:rPrChange>
              </w:rPr>
            </w:pPr>
            <w:r w:rsidRPr="00ED5CF8">
              <w:rPr>
                <w:b/>
                <w:bCs/>
                <w:rPrChange w:id="4249" w:author="Moses, Robbie" w:date="2023-02-17T01:45:00Z">
                  <w:rPr/>
                </w:rPrChange>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ED5CF8" w:rsidRDefault="007467C0" w:rsidP="0019470C">
            <w:pPr>
              <w:pStyle w:val="TableBody"/>
              <w:rPr>
                <w:b/>
                <w:bCs/>
                <w:rPrChange w:id="4250" w:author="Moses, Robbie" w:date="2023-02-17T01:45:00Z">
                  <w:rPr/>
                </w:rPrChange>
              </w:rPr>
            </w:pPr>
            <w:r w:rsidRPr="00ED5CF8">
              <w:rPr>
                <w:b/>
                <w:bCs/>
                <w:rPrChange w:id="4251" w:author="Moses, Robbie" w:date="2023-02-17T01:45:00Z">
                  <w:rPr/>
                </w:rPrChange>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pPr>
              <w:pStyle w:val="TableListBullet"/>
              <w:numPr>
                <w:ilvl w:val="0"/>
                <w:numId w:val="52"/>
              </w:numPr>
              <w:pPrChange w:id="4252" w:author="Moses, Robbie" w:date="2023-02-17T01:45:00Z">
                <w:pPr>
                  <w:pStyle w:val="TableListBullet"/>
                  <w:numPr>
                    <w:numId w:val="42"/>
                  </w:numPr>
                </w:pPr>
              </w:pPrChange>
            </w:pPr>
            <w:r w:rsidRPr="00FB292A">
              <w:t>Daily</w:t>
            </w:r>
          </w:p>
          <w:p w14:paraId="09DD6792" w14:textId="77777777" w:rsidR="007467C0" w:rsidRPr="00FB292A" w:rsidRDefault="007467C0">
            <w:pPr>
              <w:pStyle w:val="TableListBullet"/>
              <w:numPr>
                <w:ilvl w:val="0"/>
                <w:numId w:val="52"/>
              </w:numPr>
              <w:pPrChange w:id="4253" w:author="Moses, Robbie" w:date="2023-02-17T01:45:00Z">
                <w:pPr>
                  <w:pStyle w:val="TableListBullet"/>
                  <w:numPr>
                    <w:numId w:val="42"/>
                  </w:numPr>
                </w:pPr>
              </w:pPrChange>
            </w:pPr>
            <w:r w:rsidRPr="00FB292A">
              <w:t>Monthly</w:t>
            </w:r>
          </w:p>
          <w:p w14:paraId="0DDB0DD4" w14:textId="6FD73020" w:rsidR="007467C0" w:rsidRPr="00FB292A" w:rsidDel="00ED5CF8" w:rsidRDefault="007467C0" w:rsidP="006271D1">
            <w:pPr>
              <w:pStyle w:val="TableCellText"/>
              <w:rPr>
                <w:del w:id="4254" w:author="Moses, Robbie" w:date="2023-02-17T01:46:00Z"/>
                <w:rFonts w:cs="Arial"/>
                <w:lang w:val="en-US" w:eastAsia="en-US" w:bidi="en-US"/>
              </w:rPr>
            </w:pP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pPr>
              <w:pStyle w:val="TableListBullet"/>
              <w:numPr>
                <w:ilvl w:val="0"/>
                <w:numId w:val="53"/>
              </w:numPr>
              <w:pPrChange w:id="4255" w:author="Moses, Robbie" w:date="2023-02-17T01:46:00Z">
                <w:pPr>
                  <w:pStyle w:val="TableListBullet"/>
                  <w:numPr>
                    <w:numId w:val="41"/>
                  </w:numPr>
                </w:pPr>
              </w:pPrChange>
            </w:pPr>
            <w:r w:rsidRPr="00ED5CF8">
              <w:rPr>
                <w:b/>
                <w:bCs/>
                <w:rPrChange w:id="4256" w:author="Moses, Robbie" w:date="2023-02-17T01:46:00Z">
                  <w:rPr/>
                </w:rPrChange>
              </w:rPr>
              <w:t>Network Summary –</w:t>
            </w:r>
            <w:r w:rsidRPr="00FB292A">
              <w:t xml:space="preserve"> Summarizes the entire network based on the Cashpoints selected</w:t>
            </w:r>
          </w:p>
          <w:p w14:paraId="116DB4F2" w14:textId="77777777" w:rsidR="007467C0" w:rsidRPr="00FB292A" w:rsidRDefault="007467C0">
            <w:pPr>
              <w:pStyle w:val="TableListBullet"/>
              <w:numPr>
                <w:ilvl w:val="0"/>
                <w:numId w:val="53"/>
              </w:numPr>
              <w:pPrChange w:id="4257" w:author="Moses, Robbie" w:date="2023-02-17T01:46:00Z">
                <w:pPr>
                  <w:pStyle w:val="TableListBullet"/>
                  <w:numPr>
                    <w:numId w:val="41"/>
                  </w:numPr>
                </w:pPr>
              </w:pPrChange>
            </w:pPr>
            <w:r w:rsidRPr="00ED5CF8">
              <w:rPr>
                <w:b/>
                <w:bCs/>
                <w:rPrChange w:id="4258" w:author="Moses, Robbie" w:date="2023-02-17T01:46:00Z">
                  <w:rPr/>
                </w:rPrChange>
              </w:rPr>
              <w:t>Detail –</w:t>
            </w:r>
            <w:r w:rsidRPr="00FB292A">
              <w:t xml:space="preserve"> Provides daily details for each Cashpoint and each day</w:t>
            </w:r>
          </w:p>
          <w:p w14:paraId="38C35D7D" w14:textId="77777777" w:rsidR="007467C0" w:rsidRPr="00FB292A" w:rsidRDefault="007467C0">
            <w:pPr>
              <w:pStyle w:val="TableListBullet"/>
              <w:numPr>
                <w:ilvl w:val="0"/>
                <w:numId w:val="53"/>
              </w:numPr>
              <w:pPrChange w:id="4259" w:author="Moses, Robbie" w:date="2023-02-17T01:46:00Z">
                <w:pPr>
                  <w:pStyle w:val="TableListBullet"/>
                  <w:numPr>
                    <w:numId w:val="41"/>
                  </w:numPr>
                </w:pPr>
              </w:pPrChange>
            </w:pPr>
            <w:r w:rsidRPr="00ED5CF8">
              <w:rPr>
                <w:b/>
                <w:bCs/>
                <w:rPrChange w:id="4260" w:author="Moses, Robbie" w:date="2023-02-17T01:46:00Z">
                  <w:rPr/>
                </w:rPrChange>
              </w:rPr>
              <w:t>Depot  Summary –</w:t>
            </w:r>
            <w:r w:rsidRPr="00FB292A">
              <w:t xml:space="preserve"> Summarizes the report by depot based on the Cashpoints and dates selected</w:t>
            </w:r>
          </w:p>
          <w:p w14:paraId="39E65961" w14:textId="77777777" w:rsidR="007467C0" w:rsidRPr="00FB292A" w:rsidRDefault="007467C0">
            <w:pPr>
              <w:pStyle w:val="TableListBullet"/>
              <w:numPr>
                <w:ilvl w:val="0"/>
                <w:numId w:val="53"/>
              </w:numPr>
              <w:pPrChange w:id="4261" w:author="Moses, Robbie" w:date="2023-02-17T01:46:00Z">
                <w:pPr>
                  <w:pStyle w:val="TableListBullet"/>
                  <w:numPr>
                    <w:numId w:val="41"/>
                  </w:numPr>
                </w:pPr>
              </w:pPrChange>
            </w:pPr>
            <w:r w:rsidRPr="00ED5CF8">
              <w:rPr>
                <w:b/>
                <w:bCs/>
                <w:rPrChange w:id="4262" w:author="Moses, Robbie" w:date="2023-02-17T01:46:00Z">
                  <w:rPr/>
                </w:rPrChange>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ED5CF8" w:rsidRDefault="007467C0" w:rsidP="0019470C">
            <w:pPr>
              <w:pStyle w:val="TableBody"/>
              <w:rPr>
                <w:b/>
                <w:bCs/>
                <w:rPrChange w:id="4263" w:author="Moses, Robbie" w:date="2023-02-17T01:45:00Z">
                  <w:rPr/>
                </w:rPrChange>
              </w:rPr>
            </w:pPr>
            <w:r w:rsidRPr="00ED5CF8">
              <w:rPr>
                <w:b/>
                <w:bCs/>
                <w:rPrChange w:id="4264" w:author="Moses, Robbie" w:date="2023-02-17T01:45:00Z">
                  <w:rPr/>
                </w:rPrChange>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ED5CF8" w:rsidRDefault="007467C0" w:rsidP="0019470C">
            <w:pPr>
              <w:pStyle w:val="TableBody"/>
              <w:rPr>
                <w:b/>
                <w:bCs/>
                <w:rPrChange w:id="4265" w:author="Moses, Robbie" w:date="2023-02-17T01:45:00Z">
                  <w:rPr/>
                </w:rPrChange>
              </w:rPr>
            </w:pPr>
            <w:r w:rsidRPr="00ED5CF8">
              <w:rPr>
                <w:b/>
                <w:bCs/>
                <w:rPrChange w:id="4266" w:author="Moses, Robbie" w:date="2023-02-17T01:45:00Z">
                  <w:rPr/>
                </w:rPrChange>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ED5CF8" w:rsidRDefault="007467C0" w:rsidP="0019470C">
            <w:pPr>
              <w:pStyle w:val="TableBody"/>
              <w:rPr>
                <w:b/>
                <w:bCs/>
                <w:rPrChange w:id="4267" w:author="Moses, Robbie" w:date="2023-02-17T01:45:00Z">
                  <w:rPr/>
                </w:rPrChange>
              </w:rPr>
            </w:pPr>
            <w:r w:rsidRPr="00ED5CF8">
              <w:rPr>
                <w:b/>
                <w:bCs/>
                <w:rPrChange w:id="4268" w:author="Moses, Robbie" w:date="2023-02-17T01:45:00Z">
                  <w:rPr/>
                </w:rPrChange>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ins w:id="4269" w:author="Moses, Robbie" w:date="2023-02-17T01:46:00Z">
              <w:r w:rsidR="00ED5CF8">
                <w:t>-</w:t>
              </w:r>
            </w:ins>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ED5CF8" w:rsidRDefault="007467C0" w:rsidP="0019470C">
            <w:pPr>
              <w:pStyle w:val="TableBody"/>
              <w:rPr>
                <w:b/>
                <w:bCs/>
                <w:rPrChange w:id="4270" w:author="Moses, Robbie" w:date="2023-02-17T01:45:00Z">
                  <w:rPr/>
                </w:rPrChange>
              </w:rPr>
            </w:pPr>
            <w:r w:rsidRPr="00ED5CF8">
              <w:rPr>
                <w:b/>
                <w:bCs/>
                <w:rPrChange w:id="4271" w:author="Moses, Robbie" w:date="2023-02-17T01:45:00Z">
                  <w:rPr/>
                </w:rPrChange>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ins w:id="4272" w:author="Moses, Robbie" w:date="2023-02-13T04:13:00Z">
              <w:r w:rsidR="00E23485">
                <w:rPr>
                  <w:rFonts w:eastAsia="MS Mincho"/>
                </w:rPr>
                <w:t>ed</w:t>
              </w:r>
            </w:ins>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ED5CF8" w:rsidRDefault="007467C0" w:rsidP="0019470C">
            <w:pPr>
              <w:pStyle w:val="TableBody"/>
              <w:rPr>
                <w:b/>
                <w:bCs/>
                <w:rPrChange w:id="4273" w:author="Moses, Robbie" w:date="2023-02-17T01:45:00Z">
                  <w:rPr/>
                </w:rPrChange>
              </w:rPr>
            </w:pPr>
            <w:r w:rsidRPr="00ED5CF8">
              <w:rPr>
                <w:b/>
                <w:bCs/>
                <w:rPrChange w:id="4274" w:author="Moses, Robbie" w:date="2023-02-17T01:45:00Z">
                  <w:rPr/>
                </w:rPrChange>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lastRenderedPageBreak/>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19D5F357" w14:textId="13DD4656" w:rsidR="007467C0" w:rsidRPr="00FB292A" w:rsidDel="00ED5CF8" w:rsidRDefault="007467C0" w:rsidP="0019470C">
            <w:pPr>
              <w:pStyle w:val="TableBody"/>
              <w:rPr>
                <w:del w:id="4275" w:author="Moses, Robbie" w:date="2023-02-17T01:46:00Z"/>
              </w:rPr>
            </w:pP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ED5CF8">
              <w:rPr>
                <w:i/>
                <w:iCs/>
                <w:rPrChange w:id="4276" w:author="Moses, Robbie" w:date="2023-02-17T01:46:00Z">
                  <w:rPr/>
                </w:rPrChange>
              </w:rPr>
              <w:t xml:space="preserve">in Processing tab </w:t>
            </w:r>
            <w:r w:rsidRPr="00ED5CF8">
              <w:rPr>
                <w:rFonts w:ascii="Wingdings" w:eastAsia="Wingdings" w:hAnsi="Wingdings" w:cs="Wingdings"/>
                <w:i/>
                <w:iCs/>
                <w:rPrChange w:id="4277" w:author="Moses, Robbie" w:date="2023-02-17T01:46:00Z">
                  <w:rPr>
                    <w:rFonts w:ascii="Wingdings" w:eastAsia="Wingdings" w:hAnsi="Wingdings" w:cs="Wingdings"/>
                  </w:rPr>
                </w:rPrChange>
              </w:rPr>
              <w:t>à</w:t>
            </w:r>
            <w:r w:rsidRPr="00ED5CF8">
              <w:rPr>
                <w:i/>
                <w:iCs/>
                <w:rPrChange w:id="4278" w:author="Moses, Robbie" w:date="2023-02-17T01:46:00Z">
                  <w:rPr/>
                </w:rPrChange>
              </w:rPr>
              <w:t xml:space="preserve"> Cost Calculation </w:t>
            </w:r>
            <w:r w:rsidRPr="00ED5CF8">
              <w:rPr>
                <w:rFonts w:ascii="Wingdings" w:eastAsia="Wingdings" w:hAnsi="Wingdings" w:cs="Wingdings"/>
                <w:i/>
                <w:iCs/>
                <w:rPrChange w:id="4279" w:author="Moses, Robbie" w:date="2023-02-17T01:46:00Z">
                  <w:rPr>
                    <w:rFonts w:ascii="Wingdings" w:eastAsia="Wingdings" w:hAnsi="Wingdings" w:cs="Wingdings"/>
                  </w:rPr>
                </w:rPrChange>
              </w:rPr>
              <w:t>à</w:t>
            </w:r>
            <w:r w:rsidRPr="00ED5CF8">
              <w:rPr>
                <w:i/>
                <w:iCs/>
                <w:rPrChange w:id="4280" w:author="Moses, Robbie" w:date="2023-02-17T01:46:00Z">
                  <w:rPr/>
                </w:rPrChange>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ED5CF8">
              <w:rPr>
                <w:i/>
                <w:iCs/>
                <w:rPrChange w:id="4281" w:author="Moses, Robbie" w:date="2023-02-17T01:46:00Z">
                  <w:rPr/>
                </w:rPrChange>
              </w:rPr>
              <w:t xml:space="preserve">Advanced tab </w:t>
            </w:r>
            <w:r w:rsidRPr="00ED5CF8">
              <w:rPr>
                <w:rFonts w:ascii="Wingdings" w:eastAsia="Wingdings" w:hAnsi="Wingdings" w:cs="Wingdings"/>
                <w:i/>
                <w:iCs/>
                <w:rPrChange w:id="4282" w:author="Moses, Robbie" w:date="2023-02-17T01:46:00Z">
                  <w:rPr>
                    <w:rFonts w:ascii="Wingdings" w:eastAsia="Wingdings" w:hAnsi="Wingdings" w:cs="Wingdings"/>
                  </w:rPr>
                </w:rPrChange>
              </w:rPr>
              <w:t>à</w:t>
            </w:r>
            <w:r w:rsidRPr="00ED5CF8">
              <w:rPr>
                <w:i/>
                <w:iCs/>
                <w:rPrChange w:id="4283" w:author="Moses, Robbie" w:date="2023-02-17T01:46:00Z">
                  <w:rPr/>
                </w:rPrChange>
              </w:rPr>
              <w:t xml:space="preserve"> Costs</w:t>
            </w:r>
            <w:r w:rsidRPr="00FB292A">
              <w:t>.</w:t>
            </w:r>
          </w:p>
          <w:p w14:paraId="2FD97780" w14:textId="10DF3800" w:rsidR="007467C0" w:rsidRPr="00FB292A" w:rsidRDefault="007467C0" w:rsidP="0019470C">
            <w:pPr>
              <w:pStyle w:val="TableBody"/>
            </w:pPr>
            <w:r w:rsidRPr="00FB292A">
              <w:rPr>
                <w:b/>
                <w:bCs/>
              </w:rPr>
              <w:t>Handling Costs</w:t>
            </w:r>
            <w:r w:rsidRPr="00FB292A">
              <w:t xml:space="preserve">: Total internal costs associated with the processing/handling of </w:t>
            </w:r>
            <w:del w:id="4284" w:author="Moses, Robbie" w:date="2023-02-13T04:14:00Z">
              <w:r w:rsidRPr="00FB292A" w:rsidDel="00C80335">
                <w:delText xml:space="preserve">a </w:delText>
              </w:r>
            </w:del>
            <w:r w:rsidRPr="00FB292A">
              <w:t xml:space="preserve">cash delivery. </w:t>
            </w:r>
            <w:del w:id="4285" w:author="Moses, Robbie" w:date="2023-02-13T04:14:00Z">
              <w:r w:rsidRPr="00FB292A" w:rsidDel="00C80335">
                <w:delText xml:space="preserve">May </w:delText>
              </w:r>
            </w:del>
            <w:ins w:id="4286" w:author="Moses, Robbie" w:date="2023-02-13T04:14:00Z">
              <w:r w:rsidR="00C80335">
                <w:t>This m</w:t>
              </w:r>
              <w:r w:rsidR="00C80335" w:rsidRPr="00FB292A">
                <w:t xml:space="preserve">ay </w:t>
              </w:r>
            </w:ins>
            <w:r w:rsidRPr="00FB292A">
              <w:t xml:space="preserve">include </w:t>
            </w:r>
            <w:ins w:id="4287" w:author="Moses, Robbie" w:date="2023-02-13T04:14:00Z">
              <w:r w:rsidR="00C80335">
                <w:t xml:space="preserve">the </w:t>
              </w:r>
            </w:ins>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ins w:id="4288" w:author="Moses, Robbie" w:date="2023-02-13T04:14:00Z">
              <w:r w:rsidR="00C80335">
                <w:t xml:space="preserve">the </w:t>
              </w:r>
            </w:ins>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193B716E" w:rsidR="007467C0" w:rsidRPr="00FB292A" w:rsidRDefault="007467C0" w:rsidP="0019470C">
            <w:pPr>
              <w:pStyle w:val="TableBody"/>
              <w:rPr>
                <w:rFonts w:eastAsia="MS Mincho"/>
              </w:rPr>
            </w:pPr>
            <w:r w:rsidRPr="00FB292A">
              <w:rPr>
                <w:rFonts w:eastAsia="MS Mincho"/>
              </w:rPr>
              <w:t xml:space="preserve">Dead money costs </w:t>
            </w:r>
            <w:ins w:id="4289" w:author="Moses, Robbie" w:date="2023-02-13T04:15:00Z">
              <w:r w:rsidR="003E47F2">
                <w:rPr>
                  <w:rFonts w:eastAsia="MS Mincho"/>
                </w:rPr>
                <w:t xml:space="preserve">are </w:t>
              </w:r>
            </w:ins>
            <w:r w:rsidRPr="00FB292A">
              <w:rPr>
                <w:rFonts w:eastAsia="MS Mincho"/>
              </w:rPr>
              <w:t>associate</w:t>
            </w:r>
            <w:ins w:id="4290" w:author="Moses, Robbie" w:date="2023-02-13T04:15:00Z">
              <w:r w:rsidR="003E47F2">
                <w:rPr>
                  <w:rFonts w:eastAsia="MS Mincho"/>
                </w:rPr>
                <w:t>d</w:t>
              </w:r>
            </w:ins>
            <w:r w:rsidRPr="00FB292A">
              <w:rPr>
                <w:rFonts w:eastAsia="MS Mincho"/>
              </w:rPr>
              <w:t xml:space="preserve"> with transit costs, </w:t>
            </w:r>
            <w:del w:id="4291" w:author="Moses, Robbie" w:date="2023-02-17T01:47:00Z">
              <w:r w:rsidRPr="00FB292A" w:rsidDel="00ED5CF8">
                <w:rPr>
                  <w:rFonts w:eastAsia="MS Mincho"/>
                </w:rPr>
                <w:delText>i.e.</w:delText>
              </w:r>
            </w:del>
            <w:ins w:id="4292" w:author="Moses, Robbie" w:date="2023-02-17T01:47:00Z">
              <w:r w:rsidR="00ED5CF8" w:rsidRPr="00FB292A">
                <w:rPr>
                  <w:rFonts w:eastAsia="MS Mincho"/>
                </w:rPr>
                <w:t>i.e.,</w:t>
              </w:r>
            </w:ins>
            <w:r w:rsidRPr="00FB292A">
              <w:rPr>
                <w:rFonts w:eastAsia="MS Mincho"/>
              </w:rPr>
              <w:t xml:space="preserve"> costs of </w:t>
            </w:r>
            <w:r w:rsidRPr="00ED5CF8">
              <w:rPr>
                <w:rFonts w:eastAsia="MS Mincho"/>
                <w:b/>
                <w:bCs/>
                <w:rPrChange w:id="4293" w:author="Moses, Robbie" w:date="2023-02-17T01:47:00Z">
                  <w:rPr>
                    <w:rFonts w:eastAsia="MS Mincho"/>
                  </w:rPr>
                </w:rPrChange>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4962351" w14:textId="015D11A4" w:rsidR="007467C0" w:rsidRPr="00FB292A" w:rsidDel="00ED5CF8" w:rsidRDefault="007467C0" w:rsidP="00DB216C">
            <w:pPr>
              <w:pStyle w:val="TableBody"/>
              <w:rPr>
                <w:del w:id="4294" w:author="Moses, Robbie" w:date="2023-02-17T01:47:00Z"/>
                <w:rFonts w:eastAsia="MS Mincho"/>
              </w:rPr>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p w14:paraId="0ED58E5B" w14:textId="77777777" w:rsidR="007467C0" w:rsidRPr="00FB292A" w:rsidRDefault="007467C0" w:rsidP="00ED5CF8">
            <w:pPr>
              <w:pStyle w:val="TableBody"/>
            </w:pP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lastRenderedPageBreak/>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4295" w:name="_Ref245722763"/>
      <w:r>
        <w:t>Total Carrier</w:t>
      </w:r>
      <w:bookmarkEnd w:id="4295"/>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4296"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42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48301C">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ED5CF8" w:rsidRDefault="007467C0" w:rsidP="009A37B3">
            <w:pPr>
              <w:pStyle w:val="TableBody"/>
              <w:rPr>
                <w:b/>
                <w:bCs/>
                <w:rPrChange w:id="4297" w:author="Moses, Robbie" w:date="2023-02-17T01:47:00Z">
                  <w:rPr/>
                </w:rPrChange>
              </w:rPr>
            </w:pPr>
            <w:r w:rsidRPr="00ED5CF8">
              <w:rPr>
                <w:b/>
                <w:bCs/>
                <w:rPrChange w:id="4298" w:author="Moses, Robbie" w:date="2023-02-17T01:47:00Z">
                  <w:rPr/>
                </w:rPrChange>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ED5CF8" w:rsidRDefault="007467C0" w:rsidP="009A37B3">
            <w:pPr>
              <w:pStyle w:val="TableBody"/>
              <w:rPr>
                <w:b/>
                <w:bCs/>
                <w:rPrChange w:id="4299" w:author="Moses, Robbie" w:date="2023-02-17T01:47:00Z">
                  <w:rPr/>
                </w:rPrChange>
              </w:rPr>
            </w:pPr>
            <w:r w:rsidRPr="00ED5CF8">
              <w:rPr>
                <w:b/>
                <w:bCs/>
                <w:rPrChange w:id="4300" w:author="Moses, Robbie" w:date="2023-02-17T01:47:00Z">
                  <w:rPr/>
                </w:rPrChange>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ED5CF8" w:rsidRDefault="007467C0" w:rsidP="009A37B3">
            <w:pPr>
              <w:pStyle w:val="TableBody"/>
              <w:rPr>
                <w:b/>
                <w:bCs/>
                <w:rPrChange w:id="4301" w:author="Moses, Robbie" w:date="2023-02-17T01:47:00Z">
                  <w:rPr/>
                </w:rPrChange>
              </w:rPr>
            </w:pPr>
            <w:r w:rsidRPr="00ED5CF8">
              <w:rPr>
                <w:b/>
                <w:bCs/>
                <w:rPrChange w:id="4302" w:author="Moses, Robbie" w:date="2023-02-17T01:47:00Z">
                  <w:rPr/>
                </w:rPrChange>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ED5CF8" w:rsidRDefault="007467C0" w:rsidP="009A37B3">
            <w:pPr>
              <w:pStyle w:val="TableBody"/>
              <w:rPr>
                <w:b/>
                <w:bCs/>
                <w:rPrChange w:id="4303" w:author="Moses, Robbie" w:date="2023-02-17T01:47:00Z">
                  <w:rPr/>
                </w:rPrChange>
              </w:rPr>
            </w:pPr>
            <w:r w:rsidRPr="00ED5CF8">
              <w:rPr>
                <w:b/>
                <w:bCs/>
                <w:rPrChange w:id="4304" w:author="Moses, Robbie" w:date="2023-02-17T01:47:00Z">
                  <w:rPr/>
                </w:rPrChange>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ED5CF8" w:rsidRDefault="007467C0" w:rsidP="009A37B3">
            <w:pPr>
              <w:pStyle w:val="TableBody"/>
              <w:rPr>
                <w:b/>
                <w:bCs/>
                <w:rPrChange w:id="4305" w:author="Moses, Robbie" w:date="2023-02-17T01:47:00Z">
                  <w:rPr/>
                </w:rPrChange>
              </w:rPr>
            </w:pPr>
            <w:r w:rsidRPr="00ED5CF8">
              <w:rPr>
                <w:b/>
                <w:bCs/>
                <w:rPrChange w:id="4306" w:author="Moses, Robbie" w:date="2023-02-17T01:47:00Z">
                  <w:rPr/>
                </w:rPrChange>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ED5CF8" w:rsidRDefault="007467C0" w:rsidP="009A37B3">
            <w:pPr>
              <w:pStyle w:val="TableBody"/>
              <w:rPr>
                <w:b/>
                <w:bCs/>
                <w:rPrChange w:id="4307" w:author="Moses, Robbie" w:date="2023-02-17T01:47:00Z">
                  <w:rPr/>
                </w:rPrChange>
              </w:rPr>
            </w:pPr>
            <w:r w:rsidRPr="00ED5CF8">
              <w:rPr>
                <w:b/>
                <w:bCs/>
                <w:rPrChange w:id="4308" w:author="Moses, Robbie" w:date="2023-02-17T01:47:00Z">
                  <w:rPr/>
                </w:rPrChange>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ED5CF8" w:rsidRDefault="007467C0" w:rsidP="009A37B3">
            <w:pPr>
              <w:pStyle w:val="TableBody"/>
              <w:rPr>
                <w:b/>
                <w:bCs/>
                <w:rPrChange w:id="4309" w:author="Moses, Robbie" w:date="2023-02-17T01:47:00Z">
                  <w:rPr/>
                </w:rPrChange>
              </w:rPr>
            </w:pPr>
            <w:r w:rsidRPr="00ED5CF8">
              <w:rPr>
                <w:b/>
                <w:bCs/>
                <w:rPrChange w:id="4310" w:author="Moses, Robbie" w:date="2023-02-17T01:47:00Z">
                  <w:rPr/>
                </w:rPrChange>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ED5CF8" w:rsidRDefault="007467C0" w:rsidP="009A37B3">
            <w:pPr>
              <w:pStyle w:val="TableBody"/>
              <w:rPr>
                <w:b/>
                <w:bCs/>
                <w:rPrChange w:id="4311" w:author="Moses, Robbie" w:date="2023-02-17T01:47:00Z">
                  <w:rPr/>
                </w:rPrChange>
              </w:rPr>
            </w:pPr>
            <w:r w:rsidRPr="00ED5CF8">
              <w:rPr>
                <w:b/>
                <w:bCs/>
                <w:rPrChange w:id="4312" w:author="Moses, Robbie" w:date="2023-02-17T01:47:00Z">
                  <w:rPr/>
                </w:rPrChange>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ED5CF8" w:rsidRDefault="007467C0" w:rsidP="009A37B3">
            <w:pPr>
              <w:pStyle w:val="TableBody"/>
              <w:rPr>
                <w:b/>
                <w:bCs/>
                <w:rPrChange w:id="4313" w:author="Moses, Robbie" w:date="2023-02-17T01:47:00Z">
                  <w:rPr/>
                </w:rPrChange>
              </w:rPr>
            </w:pPr>
            <w:r w:rsidRPr="00ED5CF8">
              <w:rPr>
                <w:b/>
                <w:bCs/>
                <w:rPrChange w:id="4314" w:author="Moses, Robbie" w:date="2023-02-17T01:47:00Z">
                  <w:rPr/>
                </w:rPrChange>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ED5CF8" w:rsidRDefault="007467C0" w:rsidP="009A37B3">
            <w:pPr>
              <w:pStyle w:val="TableBody"/>
              <w:rPr>
                <w:b/>
                <w:bCs/>
                <w:rPrChange w:id="4315" w:author="Moses, Robbie" w:date="2023-02-17T01:47:00Z">
                  <w:rPr/>
                </w:rPrChange>
              </w:rPr>
            </w:pPr>
            <w:r w:rsidRPr="00ED5CF8">
              <w:rPr>
                <w:b/>
                <w:bCs/>
                <w:rPrChange w:id="4316" w:author="Moses, Robbie" w:date="2023-02-17T01:47:00Z">
                  <w:rPr/>
                </w:rPrChange>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ED5CF8" w:rsidRDefault="007467C0" w:rsidP="009A37B3">
            <w:pPr>
              <w:pStyle w:val="TableBody"/>
              <w:rPr>
                <w:b/>
                <w:bCs/>
                <w:rPrChange w:id="4317" w:author="Moses, Robbie" w:date="2023-02-17T01:47:00Z">
                  <w:rPr/>
                </w:rPrChange>
              </w:rPr>
            </w:pPr>
            <w:r w:rsidRPr="00ED5CF8">
              <w:rPr>
                <w:b/>
                <w:bCs/>
                <w:rPrChange w:id="4318" w:author="Moses, Robbie" w:date="2023-02-17T01:47:00Z">
                  <w:rPr/>
                </w:rPrChange>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ED5CF8" w:rsidRDefault="007467C0" w:rsidP="009A37B3">
            <w:pPr>
              <w:pStyle w:val="TableBody"/>
              <w:rPr>
                <w:b/>
                <w:bCs/>
                <w:rPrChange w:id="4319" w:author="Moses, Robbie" w:date="2023-02-17T01:47:00Z">
                  <w:rPr/>
                </w:rPrChange>
              </w:rPr>
            </w:pPr>
            <w:r w:rsidRPr="00ED5CF8">
              <w:rPr>
                <w:b/>
                <w:bCs/>
                <w:rPrChange w:id="4320" w:author="Moses, Robbie" w:date="2023-02-17T01:47:00Z">
                  <w:rPr/>
                </w:rPrChange>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ED5CF8" w:rsidRDefault="007467C0" w:rsidP="009A37B3">
            <w:pPr>
              <w:pStyle w:val="TableBody"/>
              <w:rPr>
                <w:b/>
                <w:bCs/>
                <w:rPrChange w:id="4321" w:author="Moses, Robbie" w:date="2023-02-17T01:47:00Z">
                  <w:rPr/>
                </w:rPrChange>
              </w:rPr>
            </w:pPr>
            <w:r w:rsidRPr="00ED5CF8">
              <w:rPr>
                <w:b/>
                <w:bCs/>
                <w:rPrChange w:id="4322" w:author="Moses, Robbie" w:date="2023-02-17T01:47:00Z">
                  <w:rPr/>
                </w:rPrChange>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ED5CF8" w:rsidRDefault="007467C0" w:rsidP="009A37B3">
            <w:pPr>
              <w:pStyle w:val="TableBody"/>
              <w:rPr>
                <w:b/>
                <w:bCs/>
                <w:rPrChange w:id="4323" w:author="Moses, Robbie" w:date="2023-02-17T01:47:00Z">
                  <w:rPr/>
                </w:rPrChange>
              </w:rPr>
            </w:pPr>
            <w:r w:rsidRPr="00ED5CF8">
              <w:rPr>
                <w:b/>
                <w:bCs/>
                <w:rPrChange w:id="4324" w:author="Moses, Robbie" w:date="2023-02-17T01:47:00Z">
                  <w:rPr/>
                </w:rPrChange>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E822BE" w:rsidRDefault="007467C0" w:rsidP="009A37B3">
            <w:pPr>
              <w:pStyle w:val="TableBody"/>
              <w:rPr>
                <w:b/>
                <w:bCs/>
                <w:rPrChange w:id="4325" w:author="Moses, Robbie" w:date="2023-02-17T01:47:00Z">
                  <w:rPr/>
                </w:rPrChange>
              </w:rPr>
            </w:pPr>
            <w:r w:rsidRPr="00E822BE">
              <w:rPr>
                <w:b/>
                <w:bCs/>
                <w:rPrChange w:id="4326" w:author="Moses, Robbie" w:date="2023-02-17T01:47:00Z">
                  <w:rPr/>
                </w:rPrChange>
              </w:rPr>
              <w:lastRenderedPageBreak/>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E822BE" w:rsidRDefault="007467C0" w:rsidP="009A37B3">
            <w:pPr>
              <w:pStyle w:val="TableBody"/>
              <w:rPr>
                <w:b/>
                <w:bCs/>
                <w:rPrChange w:id="4327" w:author="Moses, Robbie" w:date="2023-02-17T01:47:00Z">
                  <w:rPr/>
                </w:rPrChange>
              </w:rPr>
            </w:pPr>
            <w:r w:rsidRPr="00E822BE">
              <w:rPr>
                <w:b/>
                <w:bCs/>
                <w:rPrChange w:id="4328" w:author="Moses, Robbie" w:date="2023-02-17T01:47:00Z">
                  <w:rPr/>
                </w:rPrChange>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4329" w:name="_Ref245722766"/>
      <w:r>
        <w:t>History Vault Stock Holding</w:t>
      </w:r>
      <w:bookmarkEnd w:id="4329"/>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4330"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43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48301C">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E822BE" w:rsidRDefault="007467C0" w:rsidP="009A37B3">
            <w:pPr>
              <w:pStyle w:val="TableBody"/>
              <w:rPr>
                <w:b/>
                <w:bCs/>
                <w:rPrChange w:id="4331" w:author="Moses, Robbie" w:date="2023-02-17T01:47:00Z">
                  <w:rPr/>
                </w:rPrChange>
              </w:rPr>
            </w:pPr>
            <w:r w:rsidRPr="00E822BE">
              <w:rPr>
                <w:b/>
                <w:bCs/>
                <w:rPrChange w:id="4332" w:author="Moses, Robbie" w:date="2023-02-17T01:47:00Z">
                  <w:rPr/>
                </w:rPrChange>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E822BE" w:rsidRDefault="007467C0" w:rsidP="009A37B3">
            <w:pPr>
              <w:pStyle w:val="TableBody"/>
              <w:rPr>
                <w:b/>
                <w:bCs/>
                <w:rPrChange w:id="4333" w:author="Moses, Robbie" w:date="2023-02-17T01:47:00Z">
                  <w:rPr/>
                </w:rPrChange>
              </w:rPr>
            </w:pPr>
            <w:r w:rsidRPr="00E822BE">
              <w:rPr>
                <w:b/>
                <w:bCs/>
                <w:rPrChange w:id="4334" w:author="Moses, Robbie" w:date="2023-02-17T01:47:00Z">
                  <w:rPr/>
                </w:rPrChange>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E822BE" w:rsidRDefault="007467C0" w:rsidP="009A37B3">
            <w:pPr>
              <w:pStyle w:val="TableBody"/>
              <w:rPr>
                <w:b/>
                <w:bCs/>
                <w:rPrChange w:id="4335" w:author="Moses, Robbie" w:date="2023-02-17T01:47:00Z">
                  <w:rPr/>
                </w:rPrChange>
              </w:rPr>
            </w:pPr>
            <w:r w:rsidRPr="00E822BE">
              <w:rPr>
                <w:b/>
                <w:bCs/>
                <w:rPrChange w:id="4336" w:author="Moses, Robbie" w:date="2023-02-17T01:47:00Z">
                  <w:rPr/>
                </w:rPrChange>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E822BE" w:rsidRDefault="007467C0" w:rsidP="009A37B3">
            <w:pPr>
              <w:pStyle w:val="TableBody"/>
              <w:rPr>
                <w:b/>
                <w:bCs/>
                <w:rPrChange w:id="4337" w:author="Moses, Robbie" w:date="2023-02-17T01:47:00Z">
                  <w:rPr/>
                </w:rPrChange>
              </w:rPr>
            </w:pPr>
            <w:r w:rsidRPr="00E822BE">
              <w:rPr>
                <w:b/>
                <w:bCs/>
                <w:rPrChange w:id="4338" w:author="Moses, Robbie" w:date="2023-02-17T01:47:00Z">
                  <w:rPr/>
                </w:rPrChange>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E822BE" w:rsidRDefault="007467C0" w:rsidP="009A37B3">
            <w:pPr>
              <w:pStyle w:val="TableBody"/>
              <w:rPr>
                <w:b/>
                <w:bCs/>
                <w:rPrChange w:id="4339" w:author="Moses, Robbie" w:date="2023-02-17T01:47:00Z">
                  <w:rPr/>
                </w:rPrChange>
              </w:rPr>
            </w:pPr>
            <w:r w:rsidRPr="00E822BE">
              <w:rPr>
                <w:b/>
                <w:bCs/>
                <w:rPrChange w:id="4340" w:author="Moses, Robbie" w:date="2023-02-17T01:47:00Z">
                  <w:rPr/>
                </w:rPrChange>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E822BE" w:rsidRDefault="007467C0" w:rsidP="009A37B3">
            <w:pPr>
              <w:pStyle w:val="TableBody"/>
              <w:rPr>
                <w:b/>
                <w:bCs/>
                <w:rPrChange w:id="4341" w:author="Moses, Robbie" w:date="2023-02-17T01:47:00Z">
                  <w:rPr/>
                </w:rPrChange>
              </w:rPr>
            </w:pPr>
            <w:r w:rsidRPr="00E822BE">
              <w:rPr>
                <w:b/>
                <w:bCs/>
                <w:rPrChange w:id="4342" w:author="Moses, Robbie" w:date="2023-02-17T01:47:00Z">
                  <w:rPr/>
                </w:rPrChange>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ins w:id="4343" w:author="Moses, Robbie" w:date="2023-02-13T04:15:00Z">
              <w:r w:rsidR="007240DF">
                <w:t xml:space="preserve">is </w:t>
              </w:r>
            </w:ins>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4344" w:name="_Ref245722769"/>
      <w:r>
        <w:t>Forecast Vault Stock Holding</w:t>
      </w:r>
      <w:bookmarkEnd w:id="4344"/>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4345"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43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48301C">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E822BE" w:rsidRDefault="007467C0" w:rsidP="009A37B3">
            <w:pPr>
              <w:pStyle w:val="TableBody"/>
              <w:rPr>
                <w:b/>
                <w:bCs/>
                <w:rPrChange w:id="4346" w:author="Moses, Robbie" w:date="2023-02-17T01:48:00Z">
                  <w:rPr/>
                </w:rPrChange>
              </w:rPr>
            </w:pPr>
            <w:r w:rsidRPr="00E822BE">
              <w:rPr>
                <w:b/>
                <w:bCs/>
                <w:rPrChange w:id="4347" w:author="Moses, Robbie" w:date="2023-02-17T01:48:00Z">
                  <w:rPr/>
                </w:rPrChange>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E822BE" w:rsidRDefault="007467C0" w:rsidP="009A37B3">
            <w:pPr>
              <w:pStyle w:val="TableBody"/>
              <w:rPr>
                <w:b/>
                <w:bCs/>
                <w:rPrChange w:id="4348" w:author="Moses, Robbie" w:date="2023-02-17T01:48:00Z">
                  <w:rPr/>
                </w:rPrChange>
              </w:rPr>
            </w:pPr>
            <w:r w:rsidRPr="00E822BE">
              <w:rPr>
                <w:b/>
                <w:bCs/>
                <w:rPrChange w:id="4349" w:author="Moses, Robbie" w:date="2023-02-17T01:48:00Z">
                  <w:rPr/>
                </w:rPrChange>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E822BE" w:rsidRDefault="007467C0" w:rsidP="009A37B3">
            <w:pPr>
              <w:pStyle w:val="TableBody"/>
              <w:rPr>
                <w:b/>
                <w:bCs/>
                <w:rPrChange w:id="4350" w:author="Moses, Robbie" w:date="2023-02-17T01:48:00Z">
                  <w:rPr/>
                </w:rPrChange>
              </w:rPr>
            </w:pPr>
            <w:r w:rsidRPr="00E822BE">
              <w:rPr>
                <w:b/>
                <w:bCs/>
                <w:rPrChange w:id="4351" w:author="Moses, Robbie" w:date="2023-02-17T01:48:00Z">
                  <w:rPr/>
                </w:rPrChange>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E822BE" w:rsidRDefault="007467C0" w:rsidP="009A37B3">
            <w:pPr>
              <w:pStyle w:val="TableBody"/>
              <w:rPr>
                <w:b/>
                <w:bCs/>
                <w:rPrChange w:id="4352" w:author="Moses, Robbie" w:date="2023-02-17T01:48:00Z">
                  <w:rPr/>
                </w:rPrChange>
              </w:rPr>
            </w:pPr>
            <w:r w:rsidRPr="00E822BE">
              <w:rPr>
                <w:b/>
                <w:bCs/>
                <w:rPrChange w:id="4353" w:author="Moses, Robbie" w:date="2023-02-17T01:48:00Z">
                  <w:rPr/>
                </w:rPrChange>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E822BE" w:rsidRDefault="007467C0" w:rsidP="009A37B3">
            <w:pPr>
              <w:pStyle w:val="TableBody"/>
              <w:rPr>
                <w:b/>
                <w:bCs/>
                <w:rPrChange w:id="4354" w:author="Moses, Robbie" w:date="2023-02-17T01:48:00Z">
                  <w:rPr/>
                </w:rPrChange>
              </w:rPr>
            </w:pPr>
            <w:r w:rsidRPr="00E822BE">
              <w:rPr>
                <w:b/>
                <w:bCs/>
                <w:rPrChange w:id="4355" w:author="Moses, Robbie" w:date="2023-02-17T01:48:00Z">
                  <w:rPr/>
                </w:rPrChange>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E822BE" w:rsidRDefault="007467C0" w:rsidP="009A37B3">
            <w:pPr>
              <w:pStyle w:val="TableBody"/>
              <w:rPr>
                <w:b/>
                <w:bCs/>
                <w:rPrChange w:id="4356" w:author="Moses, Robbie" w:date="2023-02-17T01:48:00Z">
                  <w:rPr/>
                </w:rPrChange>
              </w:rPr>
            </w:pPr>
            <w:r w:rsidRPr="00E822BE">
              <w:rPr>
                <w:b/>
                <w:bCs/>
                <w:rPrChange w:id="4357" w:author="Moses, Robbie" w:date="2023-02-17T01:48:00Z">
                  <w:rPr/>
                </w:rPrChange>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ins w:id="4358" w:author="Moses, Robbie" w:date="2023-02-13T04:15:00Z">
              <w:r w:rsidR="007240DF">
                <w:t xml:space="preserve">is </w:t>
              </w:r>
            </w:ins>
            <w:r w:rsidRPr="00FB292A">
              <w:t>based on the Cashpoints selected.</w:t>
            </w:r>
          </w:p>
        </w:tc>
      </w:tr>
    </w:tbl>
    <w:p w14:paraId="661C3796"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4359" w:name="_Ref245722773"/>
      <w:r>
        <w:t>Commercial and Branch Historical</w:t>
      </w:r>
      <w:bookmarkEnd w:id="4359"/>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4360"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436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48301C">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E822BE" w:rsidRDefault="007467C0" w:rsidP="009A37B3">
            <w:pPr>
              <w:pStyle w:val="TableBody"/>
              <w:rPr>
                <w:b/>
                <w:bCs/>
                <w:rPrChange w:id="4361" w:author="Moses, Robbie" w:date="2023-02-17T01:48:00Z">
                  <w:rPr/>
                </w:rPrChange>
              </w:rPr>
            </w:pPr>
            <w:r w:rsidRPr="00E822BE">
              <w:rPr>
                <w:b/>
                <w:bCs/>
                <w:rPrChange w:id="4362" w:author="Moses, Robbie" w:date="2023-02-17T01:48:00Z">
                  <w:rPr/>
                </w:rPrChange>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E822BE" w:rsidRDefault="007467C0" w:rsidP="009A37B3">
            <w:pPr>
              <w:pStyle w:val="TableBody"/>
              <w:rPr>
                <w:rFonts w:cs="Arial"/>
                <w:b/>
                <w:bCs/>
                <w:lang w:val="en-US" w:bidi="en-US"/>
                <w:rPrChange w:id="4363" w:author="Moses, Robbie" w:date="2023-02-17T01:48:00Z">
                  <w:rPr>
                    <w:rFonts w:cs="Arial"/>
                    <w:bCs/>
                    <w:lang w:val="en-US" w:bidi="en-US"/>
                  </w:rPr>
                </w:rPrChange>
              </w:rPr>
            </w:pPr>
            <w:r w:rsidRPr="00E822BE">
              <w:rPr>
                <w:rFonts w:cs="Arial"/>
                <w:b/>
                <w:bCs/>
                <w:lang w:val="en-US" w:bidi="en-US"/>
                <w:rPrChange w:id="4364" w:author="Moses, Robbie" w:date="2023-02-17T01:48:00Z">
                  <w:rPr>
                    <w:rFonts w:cs="Arial"/>
                    <w:bCs/>
                    <w:lang w:val="en-US" w:bidi="en-US"/>
                  </w:rPr>
                </w:rPrChange>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E822BE" w:rsidRDefault="007467C0" w:rsidP="009A37B3">
            <w:pPr>
              <w:pStyle w:val="TableBody"/>
              <w:rPr>
                <w:rFonts w:cs="Arial"/>
                <w:b/>
                <w:bCs/>
                <w:lang w:val="en-US" w:bidi="en-US"/>
                <w:rPrChange w:id="4365" w:author="Moses, Robbie" w:date="2023-02-17T01:48:00Z">
                  <w:rPr>
                    <w:rFonts w:cs="Arial"/>
                    <w:lang w:val="en-US" w:bidi="en-US"/>
                  </w:rPr>
                </w:rPrChange>
              </w:rPr>
            </w:pPr>
            <w:r w:rsidRPr="00E822BE">
              <w:rPr>
                <w:rFonts w:cs="Arial"/>
                <w:b/>
                <w:bCs/>
                <w:lang w:val="en-US" w:bidi="en-US"/>
                <w:rPrChange w:id="4366" w:author="Moses, Robbie" w:date="2023-02-17T01:48:00Z">
                  <w:rPr>
                    <w:rFonts w:cs="Arial"/>
                    <w:lang w:val="en-US" w:bidi="en-US"/>
                  </w:rPr>
                </w:rPrChange>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E822BE" w:rsidRDefault="007467C0" w:rsidP="009A37B3">
            <w:pPr>
              <w:pStyle w:val="TableBody"/>
              <w:rPr>
                <w:rFonts w:cs="Arial"/>
                <w:b/>
                <w:bCs/>
                <w:lang w:val="en-US" w:bidi="en-US"/>
                <w:rPrChange w:id="4367" w:author="Moses, Robbie" w:date="2023-02-17T01:48:00Z">
                  <w:rPr>
                    <w:rFonts w:cs="Arial"/>
                    <w:lang w:val="en-US" w:bidi="en-US"/>
                  </w:rPr>
                </w:rPrChange>
              </w:rPr>
            </w:pPr>
            <w:r w:rsidRPr="00E822BE">
              <w:rPr>
                <w:rFonts w:cs="Arial"/>
                <w:b/>
                <w:bCs/>
                <w:lang w:val="en-US" w:bidi="en-US"/>
                <w:rPrChange w:id="4368" w:author="Moses, Robbie" w:date="2023-02-17T01:48:00Z">
                  <w:rPr>
                    <w:rFonts w:cs="Arial"/>
                    <w:lang w:val="en-US" w:bidi="en-US"/>
                  </w:rPr>
                </w:rPrChange>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E822BE" w:rsidRDefault="007467C0" w:rsidP="009A37B3">
            <w:pPr>
              <w:pStyle w:val="TableBody"/>
              <w:rPr>
                <w:rFonts w:cs="Arial"/>
                <w:b/>
                <w:bCs/>
                <w:lang w:val="en-US" w:bidi="en-US"/>
                <w:rPrChange w:id="4369" w:author="Moses, Robbie" w:date="2023-02-17T01:48:00Z">
                  <w:rPr>
                    <w:rFonts w:cs="Arial"/>
                    <w:lang w:val="en-US" w:bidi="en-US"/>
                  </w:rPr>
                </w:rPrChange>
              </w:rPr>
            </w:pPr>
            <w:r w:rsidRPr="00E822BE">
              <w:rPr>
                <w:rFonts w:cs="Arial"/>
                <w:b/>
                <w:bCs/>
                <w:lang w:val="en-US" w:bidi="en-US"/>
                <w:rPrChange w:id="4370" w:author="Moses, Robbie" w:date="2023-02-17T01:48:00Z">
                  <w:rPr>
                    <w:rFonts w:cs="Arial"/>
                    <w:lang w:val="en-US" w:bidi="en-US"/>
                  </w:rPr>
                </w:rPrChange>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E822BE" w:rsidRDefault="007467C0" w:rsidP="009A37B3">
            <w:pPr>
              <w:pStyle w:val="TableBody"/>
              <w:rPr>
                <w:rFonts w:cs="Arial"/>
                <w:b/>
                <w:bCs/>
                <w:lang w:val="en-US" w:bidi="en-US"/>
                <w:rPrChange w:id="4371" w:author="Moses, Robbie" w:date="2023-02-17T01:48:00Z">
                  <w:rPr>
                    <w:rFonts w:cs="Arial"/>
                    <w:lang w:val="en-US" w:bidi="en-US"/>
                  </w:rPr>
                </w:rPrChange>
              </w:rPr>
            </w:pPr>
            <w:r w:rsidRPr="00E822BE">
              <w:rPr>
                <w:rFonts w:cs="Arial"/>
                <w:b/>
                <w:bCs/>
                <w:lang w:val="en-US" w:bidi="en-US"/>
                <w:rPrChange w:id="4372" w:author="Moses, Robbie" w:date="2023-02-17T01:48:00Z">
                  <w:rPr>
                    <w:rFonts w:cs="Arial"/>
                    <w:lang w:val="en-US" w:bidi="en-US"/>
                  </w:rPr>
                </w:rPrChange>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E822BE" w:rsidRDefault="007467C0" w:rsidP="009A37B3">
            <w:pPr>
              <w:pStyle w:val="TableBody"/>
              <w:rPr>
                <w:rFonts w:cs="Arial"/>
                <w:b/>
                <w:bCs/>
                <w:lang w:val="en-US" w:bidi="en-US"/>
                <w:rPrChange w:id="4373" w:author="Moses, Robbie" w:date="2023-02-17T01:48:00Z">
                  <w:rPr>
                    <w:rFonts w:cs="Arial"/>
                    <w:lang w:val="en-US" w:bidi="en-US"/>
                  </w:rPr>
                </w:rPrChange>
              </w:rPr>
            </w:pPr>
            <w:r w:rsidRPr="00E822BE">
              <w:rPr>
                <w:rFonts w:cs="Arial"/>
                <w:b/>
                <w:bCs/>
                <w:lang w:val="en-US" w:bidi="en-US"/>
                <w:rPrChange w:id="4374" w:author="Moses, Robbie" w:date="2023-02-17T01:48:00Z">
                  <w:rPr>
                    <w:rFonts w:cs="Arial"/>
                    <w:lang w:val="en-US" w:bidi="en-US"/>
                  </w:rPr>
                </w:rPrChange>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4375" w:name="_Ref245722776"/>
      <w:r>
        <w:t>ATM &amp; Branch Demand</w:t>
      </w:r>
      <w:bookmarkEnd w:id="4375"/>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4376"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43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48301C">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A61A01" w:rsidRDefault="007467C0" w:rsidP="009A37B3">
            <w:pPr>
              <w:pStyle w:val="TableBody"/>
              <w:rPr>
                <w:b/>
                <w:bCs/>
                <w:rPrChange w:id="4377" w:author="Moses, Robbie" w:date="2023-02-17T01:48:00Z">
                  <w:rPr/>
                </w:rPrChange>
              </w:rPr>
            </w:pPr>
            <w:r w:rsidRPr="00A61A01">
              <w:rPr>
                <w:b/>
                <w:bCs/>
                <w:rPrChange w:id="4378" w:author="Moses, Robbie" w:date="2023-02-17T01:48:00Z">
                  <w:rPr/>
                </w:rPrChange>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A61A01" w:rsidRDefault="007467C0" w:rsidP="009A37B3">
            <w:pPr>
              <w:pStyle w:val="TableBody"/>
              <w:rPr>
                <w:b/>
                <w:bCs/>
                <w:rPrChange w:id="4379" w:author="Moses, Robbie" w:date="2023-02-17T01:48:00Z">
                  <w:rPr/>
                </w:rPrChange>
              </w:rPr>
            </w:pPr>
            <w:r w:rsidRPr="00A61A01">
              <w:rPr>
                <w:b/>
                <w:bCs/>
                <w:rPrChange w:id="4380" w:author="Moses, Robbie" w:date="2023-02-17T01:48:00Z">
                  <w:rPr/>
                </w:rPrChange>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A61A01" w:rsidRDefault="007467C0" w:rsidP="009A37B3">
            <w:pPr>
              <w:pStyle w:val="TableBody"/>
              <w:rPr>
                <w:b/>
                <w:bCs/>
                <w:rPrChange w:id="4381" w:author="Moses, Robbie" w:date="2023-02-17T01:48:00Z">
                  <w:rPr/>
                </w:rPrChange>
              </w:rPr>
            </w:pPr>
            <w:r w:rsidRPr="00A61A01">
              <w:rPr>
                <w:b/>
                <w:bCs/>
                <w:rPrChange w:id="4382" w:author="Moses, Robbie" w:date="2023-02-17T01:48:00Z">
                  <w:rPr/>
                </w:rPrChange>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A61A01" w:rsidRDefault="007467C0" w:rsidP="009A37B3">
            <w:pPr>
              <w:pStyle w:val="TableBody"/>
              <w:rPr>
                <w:b/>
                <w:bCs/>
                <w:rPrChange w:id="4383" w:author="Moses, Robbie" w:date="2023-02-17T01:48:00Z">
                  <w:rPr/>
                </w:rPrChange>
              </w:rPr>
            </w:pPr>
            <w:r w:rsidRPr="00A61A01">
              <w:rPr>
                <w:b/>
                <w:bCs/>
                <w:rPrChange w:id="4384" w:author="Moses, Robbie" w:date="2023-02-17T01:48:00Z">
                  <w:rPr/>
                </w:rPrChange>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A61A01" w:rsidRDefault="007467C0" w:rsidP="009A37B3">
            <w:pPr>
              <w:pStyle w:val="TableBody"/>
              <w:rPr>
                <w:b/>
                <w:bCs/>
                <w:rPrChange w:id="4385" w:author="Moses, Robbie" w:date="2023-02-17T01:48:00Z">
                  <w:rPr/>
                </w:rPrChange>
              </w:rPr>
            </w:pPr>
            <w:r w:rsidRPr="00A61A01">
              <w:rPr>
                <w:b/>
                <w:bCs/>
                <w:rPrChange w:id="4386" w:author="Moses, Robbie" w:date="2023-02-17T01:48:00Z">
                  <w:rPr/>
                </w:rPrChange>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A61A01" w:rsidRDefault="007467C0" w:rsidP="009A37B3">
            <w:pPr>
              <w:pStyle w:val="TableBody"/>
              <w:rPr>
                <w:b/>
                <w:bCs/>
                <w:rPrChange w:id="4387" w:author="Moses, Robbie" w:date="2023-02-17T01:48:00Z">
                  <w:rPr/>
                </w:rPrChange>
              </w:rPr>
            </w:pPr>
            <w:r w:rsidRPr="00A61A01">
              <w:rPr>
                <w:b/>
                <w:bCs/>
                <w:rPrChange w:id="4388" w:author="Moses, Robbie" w:date="2023-02-17T01:48:00Z">
                  <w:rPr/>
                </w:rPrChange>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A61A01" w:rsidRDefault="007467C0" w:rsidP="009A37B3">
            <w:pPr>
              <w:pStyle w:val="TableBody"/>
              <w:rPr>
                <w:b/>
                <w:bCs/>
                <w:rPrChange w:id="4389" w:author="Moses, Robbie" w:date="2023-02-17T01:48:00Z">
                  <w:rPr/>
                </w:rPrChange>
              </w:rPr>
            </w:pPr>
            <w:r w:rsidRPr="00A61A01">
              <w:rPr>
                <w:b/>
                <w:bCs/>
                <w:rPrChange w:id="4390" w:author="Moses, Robbie" w:date="2023-02-17T01:48:00Z">
                  <w:rPr/>
                </w:rPrChange>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4391" w:name="_Ref245722779"/>
      <w:r>
        <w:t>Cross-Shipping Alerts</w:t>
      </w:r>
      <w:bookmarkEnd w:id="4391"/>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4392"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43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48301C">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A61A01" w:rsidRDefault="007467C0" w:rsidP="009A37B3">
            <w:pPr>
              <w:pStyle w:val="TableBody"/>
              <w:rPr>
                <w:b/>
                <w:bCs/>
                <w:rPrChange w:id="4393" w:author="Moses, Robbie" w:date="2023-02-17T01:48:00Z">
                  <w:rPr/>
                </w:rPrChange>
              </w:rPr>
            </w:pPr>
            <w:r w:rsidRPr="00A61A01">
              <w:rPr>
                <w:b/>
                <w:bCs/>
                <w:rPrChange w:id="4394" w:author="Moses, Robbie" w:date="2023-02-17T01:48:00Z">
                  <w:rPr/>
                </w:rPrChange>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A61A01" w:rsidRDefault="007467C0" w:rsidP="009A37B3">
            <w:pPr>
              <w:pStyle w:val="TableBody"/>
              <w:rPr>
                <w:b/>
                <w:bCs/>
                <w:rPrChange w:id="4395" w:author="Moses, Robbie" w:date="2023-02-17T01:48:00Z">
                  <w:rPr/>
                </w:rPrChange>
              </w:rPr>
            </w:pPr>
            <w:r w:rsidRPr="00A61A01">
              <w:rPr>
                <w:b/>
                <w:bCs/>
                <w:rPrChange w:id="4396" w:author="Moses, Robbie" w:date="2023-02-17T01:48:00Z">
                  <w:rPr/>
                </w:rPrChange>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A61A01" w:rsidRDefault="007467C0" w:rsidP="009A37B3">
            <w:pPr>
              <w:pStyle w:val="TableBody"/>
              <w:rPr>
                <w:b/>
                <w:bCs/>
                <w:rPrChange w:id="4397" w:author="Moses, Robbie" w:date="2023-02-17T01:48:00Z">
                  <w:rPr/>
                </w:rPrChange>
              </w:rPr>
            </w:pPr>
            <w:r w:rsidRPr="00A61A01">
              <w:rPr>
                <w:b/>
                <w:bCs/>
                <w:rPrChange w:id="4398" w:author="Moses, Robbie" w:date="2023-02-17T01:48:00Z">
                  <w:rPr/>
                </w:rPrChange>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A61A01" w:rsidRDefault="007467C0" w:rsidP="009A37B3">
            <w:pPr>
              <w:pStyle w:val="TableBody"/>
              <w:rPr>
                <w:b/>
                <w:bCs/>
                <w:rPrChange w:id="4399" w:author="Moses, Robbie" w:date="2023-02-17T01:48:00Z">
                  <w:rPr/>
                </w:rPrChange>
              </w:rPr>
            </w:pPr>
            <w:r w:rsidRPr="00A61A01">
              <w:rPr>
                <w:b/>
                <w:bCs/>
                <w:rPrChange w:id="4400" w:author="Moses, Robbie" w:date="2023-02-17T01:48:00Z">
                  <w:rPr/>
                </w:rPrChange>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A61A01" w:rsidRDefault="007467C0" w:rsidP="009A37B3">
            <w:pPr>
              <w:pStyle w:val="TableBody"/>
              <w:rPr>
                <w:b/>
                <w:bCs/>
                <w:rPrChange w:id="4401" w:author="Moses, Robbie" w:date="2023-02-17T01:48:00Z">
                  <w:rPr/>
                </w:rPrChange>
              </w:rPr>
            </w:pPr>
            <w:r w:rsidRPr="00A61A01">
              <w:rPr>
                <w:b/>
                <w:bCs/>
                <w:rPrChange w:id="4402" w:author="Moses, Robbie" w:date="2023-02-17T01:48:00Z">
                  <w:rPr/>
                </w:rPrChange>
              </w:rPr>
              <w:t>Alert</w:t>
            </w:r>
          </w:p>
        </w:tc>
        <w:tc>
          <w:tcPr>
            <w:tcW w:w="5480" w:type="dxa"/>
            <w:tcBorders>
              <w:top w:val="single" w:sz="6" w:space="0" w:color="auto"/>
              <w:left w:val="nil"/>
              <w:bottom w:val="single" w:sz="6" w:space="0" w:color="auto"/>
            </w:tcBorders>
          </w:tcPr>
          <w:p w14:paraId="6C56C0EB" w14:textId="47292747" w:rsidR="007467C0" w:rsidRPr="00FB292A" w:rsidRDefault="007467C0" w:rsidP="009A37B3">
            <w:pPr>
              <w:pStyle w:val="TableBody"/>
            </w:pPr>
            <w:r w:rsidRPr="00FB292A">
              <w:t xml:space="preserve">This column will show a dynamic warning message depending </w:t>
            </w:r>
            <w:del w:id="4403" w:author="Moses, Robbie" w:date="2023-02-13T04:15:00Z">
              <w:r w:rsidRPr="00FB292A" w:rsidDel="007240DF">
                <w:delText xml:space="preserve">of </w:delText>
              </w:r>
            </w:del>
            <w:ins w:id="4404" w:author="Moses, Robbie" w:date="2023-02-13T04:15:00Z">
              <w:r w:rsidR="007240DF" w:rsidRPr="00FB292A">
                <w:t>o</w:t>
              </w:r>
              <w:r w:rsidR="007240DF">
                <w:t>n</w:t>
              </w:r>
              <w:r w:rsidR="007240DF" w:rsidRPr="00FB292A">
                <w:t xml:space="preserve"> </w:t>
              </w:r>
            </w:ins>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A61A01" w:rsidRDefault="007467C0" w:rsidP="009A37B3">
            <w:pPr>
              <w:pStyle w:val="TableBody"/>
              <w:rPr>
                <w:b/>
                <w:bCs/>
                <w:rPrChange w:id="4405" w:author="Moses, Robbie" w:date="2023-02-17T01:48:00Z">
                  <w:rPr/>
                </w:rPrChange>
              </w:rPr>
            </w:pPr>
            <w:r w:rsidRPr="00A61A01">
              <w:rPr>
                <w:b/>
                <w:bCs/>
                <w:rPrChange w:id="4406" w:author="Moses, Robbie" w:date="2023-02-17T01:48:00Z">
                  <w:rPr/>
                </w:rPrChange>
              </w:rPr>
              <w:t>Amount</w:t>
            </w:r>
          </w:p>
        </w:tc>
        <w:tc>
          <w:tcPr>
            <w:tcW w:w="5480" w:type="dxa"/>
            <w:tcBorders>
              <w:top w:val="single" w:sz="6" w:space="0" w:color="auto"/>
              <w:left w:val="nil"/>
              <w:bottom w:val="single" w:sz="6" w:space="0" w:color="auto"/>
            </w:tcBorders>
          </w:tcPr>
          <w:p w14:paraId="6F71F268" w14:textId="3C012B0C" w:rsidR="007467C0" w:rsidRPr="00FB292A" w:rsidRDefault="007467C0" w:rsidP="009A37B3">
            <w:pPr>
              <w:pStyle w:val="TableBody"/>
            </w:pPr>
            <w:r w:rsidRPr="00FB292A">
              <w:t xml:space="preserve">The amount adjusted to avoid Cross-Shipping Infraction or the amount that may </w:t>
            </w:r>
            <w:del w:id="4407" w:author="Moses, Robbie" w:date="2023-02-13T04:16:00Z">
              <w:r w:rsidRPr="00FB292A" w:rsidDel="00AB65EA">
                <w:delText xml:space="preserve">possibly </w:delText>
              </w:r>
            </w:del>
            <w:r w:rsidRPr="00FB292A">
              <w:t xml:space="preserve">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4408" w:name="_Ref249231884"/>
      <w:bookmarkStart w:id="4409" w:name="_Toc74556429"/>
      <w:bookmarkStart w:id="4410" w:name="_Toc127491619"/>
      <w:bookmarkStart w:id="4411" w:name="_Toc128021152"/>
      <w:r>
        <w:t>Cashpoint Reports</w:t>
      </w:r>
      <w:bookmarkEnd w:id="4408"/>
      <w:bookmarkEnd w:id="4409"/>
      <w:bookmarkEnd w:id="4410"/>
      <w:bookmarkEnd w:id="4411"/>
    </w:p>
    <w:p w14:paraId="1C25DE52" w14:textId="75F90861" w:rsidR="007467C0" w:rsidRDefault="007467C0" w:rsidP="009A37B3">
      <w:pPr>
        <w:pStyle w:val="BodyText"/>
      </w:pPr>
      <w:r>
        <w:t xml:space="preserve">Some reports are only available at the Cashpoint level. These reports are specific to the Cashpoint and display information that is useful to the analyst </w:t>
      </w:r>
      <w:del w:id="4412" w:author="Moses, Robbie" w:date="2023-02-13T04:16:00Z">
        <w:r w:rsidDel="00B06B3E">
          <w:delText>for the purposes of reporting</w:delText>
        </w:r>
      </w:del>
      <w:ins w:id="4413" w:author="Moses, Robbie" w:date="2023-02-13T04:16:00Z">
        <w:r w:rsidR="00B06B3E">
          <w:t>to report</w:t>
        </w:r>
      </w:ins>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lastRenderedPageBreak/>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49650F3E" w:rsidR="007467C0" w:rsidRPr="00FB0EA9" w:rsidRDefault="007467C0" w:rsidP="007467C0">
      <w:pPr>
        <w:rPr>
          <w:color w:val="76923C"/>
        </w:rPr>
      </w:pPr>
      <w:del w:id="4414" w:author="Moses, Robbie" w:date="2023-02-17T01:49:00Z">
        <w:r w:rsidDel="00237FE9">
          <w:br w:type="page"/>
        </w:r>
      </w:del>
    </w:p>
    <w:p w14:paraId="0DA80CC9" w14:textId="77777777" w:rsidR="007467C0" w:rsidRDefault="007467C0" w:rsidP="007467C0">
      <w:pPr>
        <w:pStyle w:val="Heading4"/>
      </w:pPr>
      <w:bookmarkStart w:id="4415" w:name="_Ref249231956"/>
      <w:r>
        <w:t>Vault Horizon Report</w:t>
      </w:r>
      <w:bookmarkEnd w:id="4415"/>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4416"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44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48301C">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237FE9" w:rsidRDefault="007467C0" w:rsidP="009A37B3">
            <w:pPr>
              <w:pStyle w:val="TableBody"/>
              <w:rPr>
                <w:b/>
                <w:bCs/>
                <w:rPrChange w:id="4417" w:author="Moses, Robbie" w:date="2023-02-17T01:49:00Z">
                  <w:rPr/>
                </w:rPrChange>
              </w:rPr>
            </w:pPr>
            <w:r w:rsidRPr="00237FE9">
              <w:rPr>
                <w:b/>
                <w:bCs/>
                <w:rPrChange w:id="4418" w:author="Moses, Robbie" w:date="2023-02-17T01:49:00Z">
                  <w:rPr/>
                </w:rPrChange>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237FE9" w:rsidRDefault="007467C0" w:rsidP="009A37B3">
            <w:pPr>
              <w:pStyle w:val="TableBody"/>
              <w:rPr>
                <w:b/>
                <w:bCs/>
                <w:rPrChange w:id="4419" w:author="Moses, Robbie" w:date="2023-02-17T01:49:00Z">
                  <w:rPr/>
                </w:rPrChange>
              </w:rPr>
            </w:pPr>
            <w:r w:rsidRPr="00237FE9">
              <w:rPr>
                <w:b/>
                <w:bCs/>
                <w:rPrChange w:id="4420" w:author="Moses, Robbie" w:date="2023-02-17T01:49:00Z">
                  <w:rPr/>
                </w:rPrChange>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237FE9" w:rsidRDefault="007467C0" w:rsidP="009A37B3">
            <w:pPr>
              <w:pStyle w:val="TableBody"/>
              <w:rPr>
                <w:b/>
                <w:bCs/>
                <w:rPrChange w:id="4421" w:author="Moses, Robbie" w:date="2023-02-17T01:49:00Z">
                  <w:rPr/>
                </w:rPrChange>
              </w:rPr>
            </w:pPr>
            <w:r w:rsidRPr="00237FE9">
              <w:rPr>
                <w:b/>
                <w:bCs/>
                <w:rPrChange w:id="4422" w:author="Moses, Robbie" w:date="2023-02-17T01:49:00Z">
                  <w:rPr/>
                </w:rPrChange>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237FE9" w:rsidRDefault="007467C0" w:rsidP="009A37B3">
            <w:pPr>
              <w:pStyle w:val="TableBody"/>
              <w:rPr>
                <w:b/>
                <w:bCs/>
                <w:rPrChange w:id="4423" w:author="Moses, Robbie" w:date="2023-02-17T01:49:00Z">
                  <w:rPr/>
                </w:rPrChange>
              </w:rPr>
            </w:pPr>
            <w:r w:rsidRPr="00237FE9">
              <w:rPr>
                <w:b/>
                <w:bCs/>
                <w:rPrChange w:id="4424" w:author="Moses, Robbie" w:date="2023-02-17T01:49:00Z">
                  <w:rPr/>
                </w:rPrChange>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237FE9" w:rsidRDefault="007467C0" w:rsidP="009A37B3">
            <w:pPr>
              <w:pStyle w:val="TableBody"/>
              <w:rPr>
                <w:b/>
                <w:bCs/>
                <w:rPrChange w:id="4425" w:author="Moses, Robbie" w:date="2023-02-17T01:49:00Z">
                  <w:rPr/>
                </w:rPrChange>
              </w:rPr>
            </w:pPr>
            <w:r w:rsidRPr="00237FE9">
              <w:rPr>
                <w:b/>
                <w:bCs/>
                <w:rPrChange w:id="4426" w:author="Moses, Robbie" w:date="2023-02-17T01:49:00Z">
                  <w:rPr/>
                </w:rPrChange>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237FE9" w:rsidRDefault="007467C0" w:rsidP="009A37B3">
            <w:pPr>
              <w:pStyle w:val="TableBody"/>
              <w:rPr>
                <w:b/>
                <w:bCs/>
                <w:rPrChange w:id="4427" w:author="Moses, Robbie" w:date="2023-02-17T01:49:00Z">
                  <w:rPr/>
                </w:rPrChange>
              </w:rPr>
            </w:pPr>
            <w:r w:rsidRPr="00237FE9">
              <w:rPr>
                <w:b/>
                <w:bCs/>
                <w:rPrChange w:id="4428" w:author="Moses, Robbie" w:date="2023-02-17T01:49:00Z">
                  <w:rPr/>
                </w:rPrChange>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237FE9" w:rsidRDefault="007467C0" w:rsidP="009A37B3">
            <w:pPr>
              <w:pStyle w:val="TableBody"/>
              <w:rPr>
                <w:b/>
                <w:bCs/>
                <w:rPrChange w:id="4429" w:author="Moses, Robbie" w:date="2023-02-17T01:49:00Z">
                  <w:rPr/>
                </w:rPrChange>
              </w:rPr>
            </w:pPr>
            <w:r w:rsidRPr="00237FE9">
              <w:rPr>
                <w:b/>
                <w:bCs/>
                <w:rPrChange w:id="4430" w:author="Moses, Robbie" w:date="2023-02-17T01:49:00Z">
                  <w:rPr/>
                </w:rPrChange>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237FE9" w:rsidRDefault="007467C0" w:rsidP="009A37B3">
            <w:pPr>
              <w:pStyle w:val="TableBody"/>
              <w:rPr>
                <w:b/>
                <w:bCs/>
                <w:rPrChange w:id="4431" w:author="Moses, Robbie" w:date="2023-02-17T01:49:00Z">
                  <w:rPr/>
                </w:rPrChange>
              </w:rPr>
            </w:pPr>
            <w:r w:rsidRPr="00237FE9">
              <w:rPr>
                <w:b/>
                <w:bCs/>
                <w:rPrChange w:id="4432" w:author="Moses, Robbie" w:date="2023-02-17T01:49:00Z">
                  <w:rPr/>
                </w:rPrChange>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237FE9" w:rsidRDefault="007467C0" w:rsidP="009A37B3">
            <w:pPr>
              <w:pStyle w:val="TableBody"/>
              <w:rPr>
                <w:b/>
                <w:bCs/>
                <w:rPrChange w:id="4433" w:author="Moses, Robbie" w:date="2023-02-17T01:49:00Z">
                  <w:rPr/>
                </w:rPrChange>
              </w:rPr>
            </w:pPr>
            <w:r w:rsidRPr="00237FE9">
              <w:rPr>
                <w:b/>
                <w:bCs/>
                <w:rPrChange w:id="4434" w:author="Moses, Robbie" w:date="2023-02-17T01:49:00Z">
                  <w:rPr/>
                </w:rPrChange>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237FE9" w:rsidRDefault="007467C0" w:rsidP="009A37B3">
            <w:pPr>
              <w:pStyle w:val="TableBody"/>
              <w:rPr>
                <w:b/>
                <w:bCs/>
                <w:rPrChange w:id="4435" w:author="Moses, Robbie" w:date="2023-02-17T01:49:00Z">
                  <w:rPr/>
                </w:rPrChange>
              </w:rPr>
            </w:pPr>
            <w:r w:rsidRPr="00237FE9">
              <w:rPr>
                <w:b/>
                <w:bCs/>
                <w:rPrChange w:id="4436" w:author="Moses, Robbie" w:date="2023-02-17T01:49:00Z">
                  <w:rPr/>
                </w:rPrChange>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237FE9" w:rsidRDefault="007467C0" w:rsidP="009A37B3">
            <w:pPr>
              <w:pStyle w:val="TableBody"/>
              <w:rPr>
                <w:b/>
                <w:bCs/>
                <w:rPrChange w:id="4437" w:author="Moses, Robbie" w:date="2023-02-17T01:49:00Z">
                  <w:rPr/>
                </w:rPrChange>
              </w:rPr>
            </w:pPr>
            <w:r w:rsidRPr="00237FE9">
              <w:rPr>
                <w:b/>
                <w:bCs/>
                <w:rPrChange w:id="4438" w:author="Moses, Robbie" w:date="2023-02-17T01:49:00Z">
                  <w:rPr/>
                </w:rPrChange>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237FE9" w:rsidRDefault="007467C0" w:rsidP="009A37B3">
            <w:pPr>
              <w:pStyle w:val="TableBody"/>
              <w:rPr>
                <w:b/>
                <w:bCs/>
                <w:rPrChange w:id="4439" w:author="Moses, Robbie" w:date="2023-02-17T01:49:00Z">
                  <w:rPr/>
                </w:rPrChange>
              </w:rPr>
            </w:pPr>
            <w:r w:rsidRPr="00237FE9">
              <w:rPr>
                <w:b/>
                <w:bCs/>
                <w:rPrChange w:id="4440" w:author="Moses, Robbie" w:date="2023-02-17T01:49:00Z">
                  <w:rPr/>
                </w:rPrChange>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237FE9" w:rsidRDefault="007467C0" w:rsidP="009A37B3">
            <w:pPr>
              <w:pStyle w:val="TableBody"/>
              <w:rPr>
                <w:b/>
                <w:bCs/>
                <w:rPrChange w:id="4441" w:author="Moses, Robbie" w:date="2023-02-17T01:49:00Z">
                  <w:rPr/>
                </w:rPrChange>
              </w:rPr>
            </w:pPr>
            <w:r w:rsidRPr="00237FE9">
              <w:rPr>
                <w:b/>
                <w:bCs/>
                <w:rPrChange w:id="4442" w:author="Moses, Robbie" w:date="2023-02-17T01:49:00Z">
                  <w:rPr/>
                </w:rPrChange>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237FE9" w:rsidRDefault="007467C0" w:rsidP="009A37B3">
            <w:pPr>
              <w:pStyle w:val="TableBody"/>
              <w:rPr>
                <w:b/>
                <w:bCs/>
                <w:rPrChange w:id="4443" w:author="Moses, Robbie" w:date="2023-02-17T01:49:00Z">
                  <w:rPr/>
                </w:rPrChange>
              </w:rPr>
            </w:pPr>
            <w:r w:rsidRPr="00237FE9">
              <w:rPr>
                <w:b/>
                <w:bCs/>
                <w:rPrChange w:id="4444" w:author="Moses, Robbie" w:date="2023-02-17T01:49:00Z">
                  <w:rPr/>
                </w:rPrChange>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237FE9" w:rsidRDefault="007467C0" w:rsidP="009A37B3">
            <w:pPr>
              <w:pStyle w:val="TableBody"/>
              <w:rPr>
                <w:b/>
                <w:bCs/>
                <w:rPrChange w:id="4445" w:author="Moses, Robbie" w:date="2023-02-17T01:49:00Z">
                  <w:rPr/>
                </w:rPrChange>
              </w:rPr>
            </w:pPr>
            <w:r w:rsidRPr="00237FE9">
              <w:rPr>
                <w:b/>
                <w:bCs/>
                <w:rPrChange w:id="4446" w:author="Moses, Robbie" w:date="2023-02-17T01:49:00Z">
                  <w:rPr/>
                </w:rPrChange>
              </w:rPr>
              <w:lastRenderedPageBreak/>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237FE9" w:rsidRDefault="007467C0" w:rsidP="009A37B3">
            <w:pPr>
              <w:pStyle w:val="TableBody"/>
              <w:rPr>
                <w:b/>
                <w:bCs/>
                <w:rPrChange w:id="4447" w:author="Moses, Robbie" w:date="2023-02-17T01:49:00Z">
                  <w:rPr/>
                </w:rPrChange>
              </w:rPr>
            </w:pPr>
            <w:r w:rsidRPr="00237FE9">
              <w:rPr>
                <w:b/>
                <w:bCs/>
                <w:rPrChange w:id="4448" w:author="Moses, Robbie" w:date="2023-02-17T01:49:00Z">
                  <w:rPr/>
                </w:rPrChange>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ins w:id="4449" w:author="Moses, Robbie" w:date="2023-02-13T04:17:00Z">
              <w:r w:rsidR="00B06B3E">
                <w:t xml:space="preserve">the </w:t>
              </w:r>
            </w:ins>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237FE9" w:rsidRDefault="007467C0" w:rsidP="009A37B3">
            <w:pPr>
              <w:pStyle w:val="TableBody"/>
              <w:rPr>
                <w:b/>
                <w:bCs/>
                <w:rPrChange w:id="4450" w:author="Moses, Robbie" w:date="2023-02-17T01:49:00Z">
                  <w:rPr/>
                </w:rPrChange>
              </w:rPr>
            </w:pPr>
            <w:r w:rsidRPr="00237FE9">
              <w:rPr>
                <w:b/>
                <w:bCs/>
                <w:rPrChange w:id="4451" w:author="Moses, Robbie" w:date="2023-02-17T01:49:00Z">
                  <w:rPr/>
                </w:rPrChange>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237FE9" w:rsidRDefault="007467C0" w:rsidP="009A37B3">
            <w:pPr>
              <w:pStyle w:val="TableBody"/>
              <w:rPr>
                <w:b/>
                <w:bCs/>
                <w:rPrChange w:id="4452" w:author="Moses, Robbie" w:date="2023-02-17T01:49:00Z">
                  <w:rPr/>
                </w:rPrChange>
              </w:rPr>
            </w:pPr>
            <w:r w:rsidRPr="00237FE9">
              <w:rPr>
                <w:b/>
                <w:bCs/>
                <w:rPrChange w:id="4453" w:author="Moses, Robbie" w:date="2023-02-17T01:49:00Z">
                  <w:rPr/>
                </w:rPrChange>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237FE9" w:rsidRDefault="007467C0" w:rsidP="009A37B3">
            <w:pPr>
              <w:pStyle w:val="TableBody"/>
              <w:rPr>
                <w:b/>
                <w:bCs/>
                <w:rPrChange w:id="4454" w:author="Moses, Robbie" w:date="2023-02-17T01:49:00Z">
                  <w:rPr/>
                </w:rPrChange>
              </w:rPr>
            </w:pPr>
            <w:r w:rsidRPr="00237FE9">
              <w:rPr>
                <w:b/>
                <w:bCs/>
                <w:rPrChange w:id="4455" w:author="Moses, Robbie" w:date="2023-02-17T01:49:00Z">
                  <w:rPr/>
                </w:rPrChange>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237FE9" w:rsidRDefault="007467C0" w:rsidP="009A37B3">
            <w:pPr>
              <w:pStyle w:val="TableBody"/>
              <w:rPr>
                <w:b/>
                <w:bCs/>
                <w:rPrChange w:id="4456" w:author="Moses, Robbie" w:date="2023-02-17T01:49:00Z">
                  <w:rPr/>
                </w:rPrChange>
              </w:rPr>
            </w:pPr>
            <w:r w:rsidRPr="00237FE9">
              <w:rPr>
                <w:b/>
                <w:bCs/>
                <w:rPrChange w:id="4457" w:author="Moses, Robbie" w:date="2023-02-17T01:49:00Z">
                  <w:rPr/>
                </w:rPrChange>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237FE9" w:rsidRDefault="007467C0" w:rsidP="009A37B3">
            <w:pPr>
              <w:pStyle w:val="TableBody"/>
              <w:rPr>
                <w:b/>
                <w:bCs/>
                <w:rPrChange w:id="4458" w:author="Moses, Robbie" w:date="2023-02-17T01:49:00Z">
                  <w:rPr/>
                </w:rPrChange>
              </w:rPr>
            </w:pPr>
            <w:r w:rsidRPr="00237FE9">
              <w:rPr>
                <w:b/>
                <w:bCs/>
                <w:rPrChange w:id="4459" w:author="Moses, Robbie" w:date="2023-02-17T01:49:00Z">
                  <w:rPr/>
                </w:rPrChange>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237FE9" w:rsidRDefault="007467C0" w:rsidP="009A37B3">
            <w:pPr>
              <w:pStyle w:val="TableBody"/>
              <w:rPr>
                <w:b/>
                <w:bCs/>
                <w:rPrChange w:id="4460" w:author="Moses, Robbie" w:date="2023-02-17T01:49:00Z">
                  <w:rPr/>
                </w:rPrChange>
              </w:rPr>
            </w:pPr>
            <w:r w:rsidRPr="00237FE9">
              <w:rPr>
                <w:b/>
                <w:bCs/>
                <w:rPrChange w:id="4461" w:author="Moses, Robbie" w:date="2023-02-17T01:49:00Z">
                  <w:rPr/>
                </w:rPrChange>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237FE9" w:rsidRDefault="007467C0" w:rsidP="009A37B3">
            <w:pPr>
              <w:pStyle w:val="TableBody"/>
              <w:rPr>
                <w:b/>
                <w:bCs/>
                <w:rPrChange w:id="4462" w:author="Moses, Robbie" w:date="2023-02-17T01:49:00Z">
                  <w:rPr/>
                </w:rPrChange>
              </w:rPr>
            </w:pPr>
            <w:r w:rsidRPr="00237FE9">
              <w:rPr>
                <w:b/>
                <w:bCs/>
                <w:rPrChange w:id="4463" w:author="Moses, Robbie" w:date="2023-02-17T01:49:00Z">
                  <w:rPr/>
                </w:rPrChange>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237FE9" w:rsidRDefault="007467C0" w:rsidP="009A37B3">
            <w:pPr>
              <w:pStyle w:val="TableBody"/>
              <w:rPr>
                <w:b/>
                <w:bCs/>
                <w:rPrChange w:id="4464" w:author="Moses, Robbie" w:date="2023-02-17T01:49:00Z">
                  <w:rPr/>
                </w:rPrChange>
              </w:rPr>
            </w:pPr>
            <w:r w:rsidRPr="00237FE9">
              <w:rPr>
                <w:b/>
                <w:bCs/>
                <w:rPrChange w:id="4465" w:author="Moses, Robbie" w:date="2023-02-17T01:49:00Z">
                  <w:rPr/>
                </w:rPrChange>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rPr>
          <w:ins w:id="4466" w:author="Moses, Robbie" w:date="2023-02-17T01:49:00Z"/>
        </w:rPr>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4467" w:name="_Ref249231963"/>
      <w:r>
        <w:t>Vault History Report</w:t>
      </w:r>
      <w:bookmarkEnd w:id="4467"/>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4468"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44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48301C">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237FE9" w:rsidRDefault="007467C0" w:rsidP="009A37B3">
            <w:pPr>
              <w:pStyle w:val="TableBody"/>
              <w:rPr>
                <w:b/>
                <w:bCs/>
                <w:rPrChange w:id="4469" w:author="Moses, Robbie" w:date="2023-02-17T01:49:00Z">
                  <w:rPr/>
                </w:rPrChange>
              </w:rPr>
            </w:pPr>
            <w:r w:rsidRPr="00237FE9">
              <w:rPr>
                <w:b/>
                <w:bCs/>
                <w:rPrChange w:id="4470" w:author="Moses, Robbie" w:date="2023-02-17T01:49:00Z">
                  <w:rPr/>
                </w:rPrChange>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237FE9" w:rsidRDefault="007467C0" w:rsidP="009A37B3">
            <w:pPr>
              <w:pStyle w:val="TableBody"/>
              <w:rPr>
                <w:b/>
                <w:bCs/>
                <w:rPrChange w:id="4471" w:author="Moses, Robbie" w:date="2023-02-17T01:49:00Z">
                  <w:rPr/>
                </w:rPrChange>
              </w:rPr>
            </w:pPr>
            <w:r w:rsidRPr="00237FE9">
              <w:rPr>
                <w:b/>
                <w:bCs/>
                <w:rPrChange w:id="4472" w:author="Moses, Robbie" w:date="2023-02-17T01:49:00Z">
                  <w:rPr/>
                </w:rPrChange>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237FE9" w:rsidRDefault="007467C0" w:rsidP="009A37B3">
            <w:pPr>
              <w:pStyle w:val="TableBody"/>
              <w:rPr>
                <w:b/>
                <w:bCs/>
                <w:rPrChange w:id="4473" w:author="Moses, Robbie" w:date="2023-02-17T01:49:00Z">
                  <w:rPr/>
                </w:rPrChange>
              </w:rPr>
            </w:pPr>
            <w:r w:rsidRPr="00237FE9">
              <w:rPr>
                <w:b/>
                <w:bCs/>
                <w:rPrChange w:id="4474" w:author="Moses, Robbie" w:date="2023-02-17T01:49:00Z">
                  <w:rPr/>
                </w:rPrChange>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237FE9" w:rsidRDefault="007467C0" w:rsidP="009A37B3">
            <w:pPr>
              <w:pStyle w:val="TableBody"/>
              <w:rPr>
                <w:b/>
                <w:bCs/>
                <w:rPrChange w:id="4475" w:author="Moses, Robbie" w:date="2023-02-17T01:49:00Z">
                  <w:rPr/>
                </w:rPrChange>
              </w:rPr>
            </w:pPr>
            <w:r w:rsidRPr="00237FE9">
              <w:rPr>
                <w:b/>
                <w:bCs/>
                <w:rPrChange w:id="4476" w:author="Moses, Robbie" w:date="2023-02-17T01:49:00Z">
                  <w:rPr/>
                </w:rPrChange>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237FE9" w:rsidRDefault="007467C0" w:rsidP="009A37B3">
            <w:pPr>
              <w:pStyle w:val="TableBody"/>
              <w:rPr>
                <w:b/>
                <w:bCs/>
                <w:rPrChange w:id="4477" w:author="Moses, Robbie" w:date="2023-02-17T01:49:00Z">
                  <w:rPr/>
                </w:rPrChange>
              </w:rPr>
            </w:pPr>
            <w:r w:rsidRPr="00237FE9">
              <w:rPr>
                <w:b/>
                <w:bCs/>
                <w:rPrChange w:id="4478" w:author="Moses, Robbie" w:date="2023-02-17T01:49:00Z">
                  <w:rPr/>
                </w:rPrChange>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237FE9" w:rsidRDefault="007467C0" w:rsidP="009A37B3">
            <w:pPr>
              <w:pStyle w:val="TableBody"/>
              <w:rPr>
                <w:b/>
                <w:bCs/>
                <w:rPrChange w:id="4479" w:author="Moses, Robbie" w:date="2023-02-17T01:49:00Z">
                  <w:rPr/>
                </w:rPrChange>
              </w:rPr>
            </w:pPr>
            <w:r w:rsidRPr="00237FE9">
              <w:rPr>
                <w:b/>
                <w:bCs/>
                <w:rPrChange w:id="4480" w:author="Moses, Robbie" w:date="2023-02-17T01:49:00Z">
                  <w:rPr/>
                </w:rPrChange>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237FE9" w:rsidRDefault="007467C0" w:rsidP="009A37B3">
            <w:pPr>
              <w:pStyle w:val="TableBody"/>
              <w:rPr>
                <w:b/>
                <w:bCs/>
                <w:rPrChange w:id="4481" w:author="Moses, Robbie" w:date="2023-02-17T01:49:00Z">
                  <w:rPr/>
                </w:rPrChange>
              </w:rPr>
            </w:pPr>
            <w:r w:rsidRPr="00237FE9">
              <w:rPr>
                <w:b/>
                <w:bCs/>
                <w:rPrChange w:id="4482" w:author="Moses, Robbie" w:date="2023-02-17T01:49:00Z">
                  <w:rPr/>
                </w:rPrChange>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237FE9" w:rsidRDefault="007467C0" w:rsidP="009A37B3">
            <w:pPr>
              <w:pStyle w:val="TableBody"/>
              <w:rPr>
                <w:b/>
                <w:bCs/>
                <w:rPrChange w:id="4483" w:author="Moses, Robbie" w:date="2023-02-17T01:49:00Z">
                  <w:rPr/>
                </w:rPrChange>
              </w:rPr>
            </w:pPr>
            <w:r w:rsidRPr="00237FE9">
              <w:rPr>
                <w:b/>
                <w:bCs/>
                <w:rPrChange w:id="4484" w:author="Moses, Robbie" w:date="2023-02-17T01:49:00Z">
                  <w:rPr/>
                </w:rPrChange>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237FE9" w:rsidRDefault="007467C0" w:rsidP="009A37B3">
            <w:pPr>
              <w:pStyle w:val="TableBody"/>
              <w:rPr>
                <w:b/>
                <w:bCs/>
                <w:rPrChange w:id="4485" w:author="Moses, Robbie" w:date="2023-02-17T01:49:00Z">
                  <w:rPr/>
                </w:rPrChange>
              </w:rPr>
            </w:pPr>
            <w:r w:rsidRPr="00237FE9">
              <w:rPr>
                <w:b/>
                <w:bCs/>
                <w:rPrChange w:id="4486" w:author="Moses, Robbie" w:date="2023-02-17T01:49:00Z">
                  <w:rPr/>
                </w:rPrChange>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ins w:id="4487" w:author="Moses, Robbie" w:date="2023-02-13T04:17:00Z">
              <w:r w:rsidR="0066776B">
                <w:t xml:space="preserve">is </w:t>
              </w:r>
            </w:ins>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08474D" w:rsidRDefault="007467C0" w:rsidP="009A37B3">
            <w:pPr>
              <w:pStyle w:val="TableBody"/>
              <w:rPr>
                <w:b/>
                <w:bCs/>
                <w:rPrChange w:id="4488" w:author="Moses, Robbie" w:date="2023-02-17T01:50:00Z">
                  <w:rPr/>
                </w:rPrChange>
              </w:rPr>
            </w:pPr>
            <w:r w:rsidRPr="0008474D">
              <w:rPr>
                <w:b/>
                <w:bCs/>
                <w:rPrChange w:id="4489" w:author="Moses, Robbie" w:date="2023-02-17T01:50:00Z">
                  <w:rPr/>
                </w:rPrChange>
              </w:rPr>
              <w:lastRenderedPageBreak/>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08474D" w:rsidRDefault="007467C0" w:rsidP="009A37B3">
            <w:pPr>
              <w:pStyle w:val="TableBody"/>
              <w:rPr>
                <w:b/>
                <w:bCs/>
                <w:rPrChange w:id="4490" w:author="Moses, Robbie" w:date="2023-02-17T01:50:00Z">
                  <w:rPr/>
                </w:rPrChange>
              </w:rPr>
            </w:pPr>
            <w:r w:rsidRPr="0008474D">
              <w:rPr>
                <w:b/>
                <w:bCs/>
                <w:rPrChange w:id="4491" w:author="Moses, Robbie" w:date="2023-02-17T01:50:00Z">
                  <w:rPr/>
                </w:rPrChange>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08474D" w:rsidRDefault="007467C0" w:rsidP="009A37B3">
            <w:pPr>
              <w:pStyle w:val="TableBody"/>
              <w:rPr>
                <w:b/>
                <w:bCs/>
                <w:rPrChange w:id="4492" w:author="Moses, Robbie" w:date="2023-02-17T01:50:00Z">
                  <w:rPr/>
                </w:rPrChange>
              </w:rPr>
            </w:pPr>
            <w:r w:rsidRPr="0008474D">
              <w:rPr>
                <w:b/>
                <w:bCs/>
                <w:rPrChange w:id="4493" w:author="Moses, Robbie" w:date="2023-02-17T01:50:00Z">
                  <w:rPr/>
                </w:rPrChange>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08474D" w:rsidRDefault="007467C0" w:rsidP="009A37B3">
            <w:pPr>
              <w:pStyle w:val="TableBody"/>
              <w:rPr>
                <w:b/>
                <w:bCs/>
                <w:rPrChange w:id="4494" w:author="Moses, Robbie" w:date="2023-02-17T01:50:00Z">
                  <w:rPr/>
                </w:rPrChange>
              </w:rPr>
            </w:pPr>
            <w:r w:rsidRPr="0008474D">
              <w:rPr>
                <w:b/>
                <w:bCs/>
                <w:rPrChange w:id="4495" w:author="Moses, Robbie" w:date="2023-02-17T01:50:00Z">
                  <w:rPr/>
                </w:rPrChange>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08474D" w:rsidRDefault="007467C0" w:rsidP="009A37B3">
            <w:pPr>
              <w:pStyle w:val="TableBody"/>
              <w:rPr>
                <w:b/>
                <w:bCs/>
                <w:rPrChange w:id="4496" w:author="Moses, Robbie" w:date="2023-02-17T01:50:00Z">
                  <w:rPr/>
                </w:rPrChange>
              </w:rPr>
            </w:pPr>
            <w:r w:rsidRPr="0008474D">
              <w:rPr>
                <w:b/>
                <w:bCs/>
                <w:rPrChange w:id="4497" w:author="Moses, Robbie" w:date="2023-02-17T01:50:00Z">
                  <w:rPr/>
                </w:rPrChange>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08474D" w:rsidRDefault="007467C0" w:rsidP="009A37B3">
            <w:pPr>
              <w:pStyle w:val="TableBody"/>
              <w:rPr>
                <w:b/>
                <w:bCs/>
                <w:rPrChange w:id="4498" w:author="Moses, Robbie" w:date="2023-02-17T01:50:00Z">
                  <w:rPr/>
                </w:rPrChange>
              </w:rPr>
            </w:pPr>
            <w:r w:rsidRPr="0008474D">
              <w:rPr>
                <w:b/>
                <w:bCs/>
                <w:rPrChange w:id="4499" w:author="Moses, Robbie" w:date="2023-02-17T01:50:00Z">
                  <w:rPr/>
                </w:rPrChange>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08474D" w:rsidRDefault="007467C0" w:rsidP="009A37B3">
            <w:pPr>
              <w:pStyle w:val="TableBody"/>
              <w:rPr>
                <w:b/>
                <w:bCs/>
                <w:rPrChange w:id="4500" w:author="Moses, Robbie" w:date="2023-02-17T01:50:00Z">
                  <w:rPr/>
                </w:rPrChange>
              </w:rPr>
            </w:pPr>
            <w:r w:rsidRPr="0008474D">
              <w:rPr>
                <w:b/>
                <w:bCs/>
                <w:rPrChange w:id="4501" w:author="Moses, Robbie" w:date="2023-02-17T01:50:00Z">
                  <w:rPr/>
                </w:rPrChange>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08474D" w:rsidRDefault="007467C0" w:rsidP="009A37B3">
            <w:pPr>
              <w:pStyle w:val="TableBody"/>
              <w:rPr>
                <w:b/>
                <w:bCs/>
                <w:rPrChange w:id="4502" w:author="Moses, Robbie" w:date="2023-02-17T01:50:00Z">
                  <w:rPr/>
                </w:rPrChange>
              </w:rPr>
            </w:pPr>
            <w:r w:rsidRPr="0008474D">
              <w:rPr>
                <w:b/>
                <w:bCs/>
                <w:rPrChange w:id="4503" w:author="Moses, Robbie" w:date="2023-02-17T01:50:00Z">
                  <w:rPr/>
                </w:rPrChange>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08474D" w:rsidRDefault="007467C0" w:rsidP="009A37B3">
            <w:pPr>
              <w:pStyle w:val="TableBody"/>
              <w:rPr>
                <w:b/>
                <w:bCs/>
                <w:rPrChange w:id="4504" w:author="Moses, Robbie" w:date="2023-02-17T01:50:00Z">
                  <w:rPr/>
                </w:rPrChange>
              </w:rPr>
            </w:pPr>
            <w:r w:rsidRPr="0008474D">
              <w:rPr>
                <w:b/>
                <w:bCs/>
                <w:rPrChange w:id="4505" w:author="Moses, Robbie" w:date="2023-02-17T01:50:00Z">
                  <w:rPr/>
                </w:rPrChange>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08474D" w:rsidRDefault="007467C0" w:rsidP="009A37B3">
            <w:pPr>
              <w:pStyle w:val="TableBody"/>
              <w:rPr>
                <w:b/>
                <w:bCs/>
                <w:rPrChange w:id="4506" w:author="Moses, Robbie" w:date="2023-02-17T01:50:00Z">
                  <w:rPr/>
                </w:rPrChange>
              </w:rPr>
            </w:pPr>
            <w:r w:rsidRPr="0008474D">
              <w:rPr>
                <w:b/>
                <w:bCs/>
                <w:rPrChange w:id="4507" w:author="Moses, Robbie" w:date="2023-02-17T01:50:00Z">
                  <w:rPr/>
                </w:rPrChange>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3E2D0434" w:rsidR="007467C0" w:rsidRPr="00FB292A" w:rsidRDefault="007467C0" w:rsidP="009A37B3">
            <w:pPr>
              <w:pStyle w:val="TableBody"/>
            </w:pPr>
            <w:r w:rsidRPr="00FB292A">
              <w:t xml:space="preserve">Upon clicking the Exclude Button, </w:t>
            </w:r>
            <w:ins w:id="4508" w:author="Moses, Robbie" w:date="2023-02-13T04:17:00Z">
              <w:r w:rsidR="0066776B">
                <w:t xml:space="preserve">the </w:t>
              </w:r>
            </w:ins>
            <w:r w:rsidRPr="00FB292A">
              <w:t>analyst can ch</w:t>
            </w:r>
            <w:ins w:id="4509" w:author="Moses, Robbie" w:date="2023-02-13T04:17:00Z">
              <w:r w:rsidR="0066776B">
                <w:t>o</w:t>
              </w:r>
            </w:ins>
            <w:r w:rsidRPr="00FB292A">
              <w:t xml:space="preserve">ose to exclude Deposits, </w:t>
            </w:r>
            <w:del w:id="4510" w:author="Moses, Robbie" w:date="2023-02-17T01:50:00Z">
              <w:r w:rsidRPr="00FB292A" w:rsidDel="0008474D">
                <w:delText>Withdrawals</w:delText>
              </w:r>
            </w:del>
            <w:ins w:id="4511" w:author="Moses, Robbie" w:date="2023-02-17T01:50:00Z">
              <w:r w:rsidR="0008474D" w:rsidRPr="00FB292A">
                <w:t>Withdrawals,</w:t>
              </w:r>
            </w:ins>
            <w:r w:rsidRPr="00FB292A">
              <w:t xml:space="preserve"> or both from the popup window.</w:t>
            </w:r>
          </w:p>
          <w:p w14:paraId="5E3A063D" w14:textId="77777777" w:rsidR="007467C0" w:rsidRPr="00FB292A" w:rsidRDefault="007467C0">
            <w:pPr>
              <w:pStyle w:val="TableNote"/>
              <w:pPrChange w:id="4512" w:author="Moses, Robbie" w:date="2023-02-17T01:50:00Z">
                <w:pPr>
                  <w:pStyle w:val="TableBody"/>
                </w:pPr>
              </w:pPrChange>
            </w:pPr>
            <w:r w:rsidRPr="0008474D">
              <w:rPr>
                <w:b/>
                <w:bCs/>
                <w:rPrChange w:id="4513" w:author="Moses, Robbie" w:date="2023-02-17T01:50:00Z">
                  <w:rPr/>
                </w:rPrChange>
              </w:rPr>
              <w:t>Note:</w:t>
            </w:r>
            <w:r w:rsidRPr="00FB292A">
              <w:t xml:space="preserve"> The exclusion entries must be saved for them to take effect in the database. This is done by clicking the </w:t>
            </w:r>
            <w:r w:rsidRPr="0008474D">
              <w:rPr>
                <w:b/>
                <w:bCs/>
                <w:rPrChange w:id="4514" w:author="Moses, Robbie" w:date="2023-02-17T01:50:00Z">
                  <w:rPr/>
                </w:rPrChange>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08474D" w:rsidRDefault="007467C0" w:rsidP="009A37B3">
            <w:pPr>
              <w:pStyle w:val="TableBody"/>
              <w:rPr>
                <w:b/>
                <w:bCs/>
                <w:rPrChange w:id="4515" w:author="Moses, Robbie" w:date="2023-02-17T01:50:00Z">
                  <w:rPr/>
                </w:rPrChange>
              </w:rPr>
            </w:pPr>
            <w:r w:rsidRPr="0008474D">
              <w:rPr>
                <w:b/>
                <w:bCs/>
                <w:rPrChange w:id="4516" w:author="Moses, Robbie" w:date="2023-02-17T01:50:00Z">
                  <w:rPr/>
                </w:rPrChange>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08474D" w:rsidRDefault="007467C0" w:rsidP="009A37B3">
            <w:pPr>
              <w:pStyle w:val="TableBody"/>
              <w:rPr>
                <w:b/>
                <w:bCs/>
                <w:rPrChange w:id="4517" w:author="Moses, Robbie" w:date="2023-02-17T01:50:00Z">
                  <w:rPr/>
                </w:rPrChange>
              </w:rPr>
            </w:pPr>
            <w:r w:rsidRPr="0008474D">
              <w:rPr>
                <w:b/>
                <w:bCs/>
                <w:rPrChange w:id="4518" w:author="Moses, Robbie" w:date="2023-02-17T01:50:00Z">
                  <w:rPr/>
                </w:rPrChange>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4519" w:name="_Ref249231966"/>
      <w:r>
        <w:t>Vault Forecast Report</w:t>
      </w:r>
      <w:bookmarkEnd w:id="4519"/>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4520" w:name="_Toc74556775"/>
      <w:r>
        <w:lastRenderedPageBreak/>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45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48301C">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AC6AC2" w:rsidRDefault="007467C0" w:rsidP="001673CD">
            <w:pPr>
              <w:pStyle w:val="TableBody"/>
              <w:rPr>
                <w:b/>
                <w:bCs/>
                <w:rPrChange w:id="4521" w:author="Moses, Robbie" w:date="2023-02-17T01:50:00Z">
                  <w:rPr/>
                </w:rPrChange>
              </w:rPr>
            </w:pPr>
            <w:r w:rsidRPr="00AC6AC2">
              <w:rPr>
                <w:b/>
                <w:bCs/>
                <w:rPrChange w:id="4522" w:author="Moses, Robbie" w:date="2023-02-17T01:50:00Z">
                  <w:rPr/>
                </w:rPrChange>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pPr>
              <w:pStyle w:val="TableListBullet"/>
              <w:numPr>
                <w:ilvl w:val="0"/>
                <w:numId w:val="54"/>
              </w:numPr>
              <w:pPrChange w:id="4523" w:author="Moses, Robbie" w:date="2023-02-17T01:51:00Z">
                <w:pPr>
                  <w:pStyle w:val="TableListBullet"/>
                  <w:numPr>
                    <w:numId w:val="43"/>
                  </w:numPr>
                </w:pPr>
              </w:pPrChange>
            </w:pPr>
            <w:r w:rsidRPr="00AC6AC2">
              <w:rPr>
                <w:b/>
                <w:bCs/>
                <w:rPrChange w:id="4524" w:author="Moses, Robbie" w:date="2023-02-17T01:51:00Z">
                  <w:rPr/>
                </w:rPrChange>
              </w:rPr>
              <w:t>Total Vault Forecast –</w:t>
            </w:r>
            <w:r w:rsidRPr="00FB292A">
              <w:t xml:space="preserve"> Displays the total of all the forecast elements</w:t>
            </w:r>
          </w:p>
          <w:p w14:paraId="78309106" w14:textId="77777777" w:rsidR="007467C0" w:rsidRPr="00FB292A" w:rsidRDefault="007467C0">
            <w:pPr>
              <w:pStyle w:val="TableListBullet"/>
              <w:numPr>
                <w:ilvl w:val="0"/>
                <w:numId w:val="54"/>
              </w:numPr>
              <w:pPrChange w:id="4525" w:author="Moses, Robbie" w:date="2023-02-17T01:51:00Z">
                <w:pPr>
                  <w:pStyle w:val="TableListBullet"/>
                  <w:numPr>
                    <w:numId w:val="43"/>
                  </w:numPr>
                </w:pPr>
              </w:pPrChange>
            </w:pPr>
            <w:r w:rsidRPr="00AC6AC2">
              <w:rPr>
                <w:b/>
                <w:bCs/>
                <w:rPrChange w:id="4526" w:author="Moses, Robbie" w:date="2023-02-17T01:51:00Z">
                  <w:rPr/>
                </w:rPrChange>
              </w:rPr>
              <w:t>Branch Details –</w:t>
            </w:r>
            <w:r w:rsidRPr="00FB292A">
              <w:t xml:space="preserve"> Displays the details of the branch element of the forecast</w:t>
            </w:r>
          </w:p>
          <w:p w14:paraId="7A388897" w14:textId="77777777" w:rsidR="007467C0" w:rsidRPr="00FB292A" w:rsidRDefault="007467C0">
            <w:pPr>
              <w:pStyle w:val="TableListBullet"/>
              <w:numPr>
                <w:ilvl w:val="0"/>
                <w:numId w:val="54"/>
              </w:numPr>
              <w:pPrChange w:id="4527" w:author="Moses, Robbie" w:date="2023-02-17T01:51:00Z">
                <w:pPr>
                  <w:pStyle w:val="TableListBullet"/>
                  <w:numPr>
                    <w:numId w:val="43"/>
                  </w:numPr>
                </w:pPr>
              </w:pPrChange>
            </w:pPr>
            <w:r w:rsidRPr="00AC6AC2">
              <w:rPr>
                <w:b/>
                <w:bCs/>
                <w:rPrChange w:id="4528" w:author="Moses, Robbie" w:date="2023-02-17T01:51:00Z">
                  <w:rPr/>
                </w:rPrChange>
              </w:rPr>
              <w:t>ATM Details –</w:t>
            </w:r>
            <w:r w:rsidRPr="00FB292A">
              <w:t xml:space="preserve"> Displays the details of the ATM element of the forecast</w:t>
            </w:r>
          </w:p>
          <w:p w14:paraId="65DCFAF8" w14:textId="77777777" w:rsidR="007467C0" w:rsidRPr="00FB292A" w:rsidRDefault="007467C0">
            <w:pPr>
              <w:pStyle w:val="TableListBullet"/>
              <w:numPr>
                <w:ilvl w:val="0"/>
                <w:numId w:val="54"/>
              </w:numPr>
              <w:pPrChange w:id="4529" w:author="Moses, Robbie" w:date="2023-02-17T01:51:00Z">
                <w:pPr>
                  <w:pStyle w:val="TableListBullet"/>
                  <w:numPr>
                    <w:numId w:val="43"/>
                  </w:numPr>
                </w:pPr>
              </w:pPrChange>
            </w:pPr>
            <w:r w:rsidRPr="00AC6AC2">
              <w:rPr>
                <w:b/>
                <w:bCs/>
                <w:rPrChange w:id="4530" w:author="Moses, Robbie" w:date="2023-02-17T01:51:00Z">
                  <w:rPr/>
                </w:rPrChange>
              </w:rPr>
              <w:t>Vault Details –</w:t>
            </w:r>
            <w:r w:rsidRPr="00FB292A">
              <w:t xml:space="preserve"> Displays the details of the Vault element of the forecast</w:t>
            </w:r>
          </w:p>
          <w:p w14:paraId="6994EE82" w14:textId="77777777" w:rsidR="007467C0" w:rsidRPr="00FB292A" w:rsidRDefault="007467C0">
            <w:pPr>
              <w:pStyle w:val="TableListBullet"/>
              <w:numPr>
                <w:ilvl w:val="0"/>
                <w:numId w:val="54"/>
              </w:numPr>
              <w:pPrChange w:id="4531" w:author="Moses, Robbie" w:date="2023-02-17T01:51:00Z">
                <w:pPr>
                  <w:pStyle w:val="TableListBullet"/>
                  <w:numPr>
                    <w:numId w:val="43"/>
                  </w:numPr>
                </w:pPr>
              </w:pPrChange>
            </w:pPr>
            <w:r w:rsidRPr="00AC6AC2">
              <w:rPr>
                <w:b/>
                <w:bCs/>
                <w:rPrChange w:id="4532" w:author="Moses, Robbie" w:date="2023-02-17T01:51:00Z">
                  <w:rPr/>
                </w:rPrChange>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AC6AC2" w:rsidRDefault="007467C0" w:rsidP="001673CD">
            <w:pPr>
              <w:pStyle w:val="TableBody"/>
              <w:rPr>
                <w:b/>
                <w:bCs/>
                <w:rPrChange w:id="4533" w:author="Moses, Robbie" w:date="2023-02-17T01:50:00Z">
                  <w:rPr/>
                </w:rPrChange>
              </w:rPr>
            </w:pPr>
            <w:r w:rsidRPr="00AC6AC2">
              <w:rPr>
                <w:b/>
                <w:bCs/>
                <w:rPrChange w:id="4534" w:author="Moses, Robbie" w:date="2023-02-17T01:50:00Z">
                  <w:rPr/>
                </w:rPrChange>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AC6AC2" w:rsidRDefault="007467C0" w:rsidP="001673CD">
            <w:pPr>
              <w:pStyle w:val="TableBody"/>
              <w:rPr>
                <w:b/>
                <w:bCs/>
                <w:rPrChange w:id="4535" w:author="Moses, Robbie" w:date="2023-02-17T01:50:00Z">
                  <w:rPr/>
                </w:rPrChange>
              </w:rPr>
            </w:pPr>
            <w:r w:rsidRPr="00AC6AC2">
              <w:rPr>
                <w:b/>
                <w:bCs/>
                <w:rPrChange w:id="4536" w:author="Moses, Robbie" w:date="2023-02-17T01:50:00Z">
                  <w:rPr/>
                </w:rPrChange>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AC6AC2" w:rsidRDefault="007467C0" w:rsidP="001673CD">
            <w:pPr>
              <w:pStyle w:val="TableBody"/>
              <w:rPr>
                <w:b/>
                <w:bCs/>
                <w:rPrChange w:id="4537" w:author="Moses, Robbie" w:date="2023-02-17T01:50:00Z">
                  <w:rPr/>
                </w:rPrChange>
              </w:rPr>
            </w:pPr>
            <w:r w:rsidRPr="00AC6AC2">
              <w:rPr>
                <w:b/>
                <w:bCs/>
                <w:rPrChange w:id="4538" w:author="Moses, Robbie" w:date="2023-02-17T01:50:00Z">
                  <w:rPr/>
                </w:rPrChange>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AC6AC2" w:rsidRDefault="007467C0" w:rsidP="001673CD">
            <w:pPr>
              <w:pStyle w:val="TableBody"/>
              <w:rPr>
                <w:b/>
                <w:bCs/>
                <w:rPrChange w:id="4539" w:author="Moses, Robbie" w:date="2023-02-17T01:50:00Z">
                  <w:rPr/>
                </w:rPrChange>
              </w:rPr>
            </w:pPr>
            <w:r w:rsidRPr="00AC6AC2">
              <w:rPr>
                <w:b/>
                <w:bCs/>
                <w:rPrChange w:id="4540" w:author="Moses, Robbie" w:date="2023-02-17T01:50:00Z">
                  <w:rPr/>
                </w:rPrChange>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AC6AC2" w:rsidRDefault="007467C0" w:rsidP="001673CD">
            <w:pPr>
              <w:pStyle w:val="TableBody"/>
              <w:rPr>
                <w:b/>
                <w:bCs/>
                <w:rPrChange w:id="4541" w:author="Moses, Robbie" w:date="2023-02-17T01:50:00Z">
                  <w:rPr/>
                </w:rPrChange>
              </w:rPr>
            </w:pPr>
            <w:r w:rsidRPr="00AC6AC2">
              <w:rPr>
                <w:b/>
                <w:bCs/>
                <w:rPrChange w:id="4542" w:author="Moses, Robbie" w:date="2023-02-17T01:50:00Z">
                  <w:rPr/>
                </w:rPrChange>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AC6AC2" w:rsidRDefault="007467C0" w:rsidP="001673CD">
            <w:pPr>
              <w:pStyle w:val="TableBody"/>
              <w:rPr>
                <w:b/>
                <w:bCs/>
                <w:rPrChange w:id="4543" w:author="Moses, Robbie" w:date="2023-02-17T01:50:00Z">
                  <w:rPr/>
                </w:rPrChange>
              </w:rPr>
            </w:pPr>
            <w:r w:rsidRPr="00AC6AC2">
              <w:rPr>
                <w:b/>
                <w:bCs/>
                <w:rPrChange w:id="4544" w:author="Moses, Robbie" w:date="2023-02-17T01:50:00Z">
                  <w:rPr/>
                </w:rPrChange>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AC6AC2" w:rsidRDefault="007467C0" w:rsidP="001673CD">
            <w:pPr>
              <w:pStyle w:val="TableBody"/>
              <w:rPr>
                <w:b/>
                <w:bCs/>
                <w:rPrChange w:id="4545" w:author="Moses, Robbie" w:date="2023-02-17T01:50:00Z">
                  <w:rPr/>
                </w:rPrChange>
              </w:rPr>
            </w:pPr>
            <w:r w:rsidRPr="00AC6AC2">
              <w:rPr>
                <w:b/>
                <w:bCs/>
                <w:rPrChange w:id="4546" w:author="Moses, Robbie" w:date="2023-02-17T01:50:00Z">
                  <w:rPr/>
                </w:rPrChange>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AC6AC2" w:rsidRDefault="007467C0" w:rsidP="001673CD">
            <w:pPr>
              <w:pStyle w:val="TableBody"/>
              <w:rPr>
                <w:b/>
                <w:bCs/>
                <w:rPrChange w:id="4547" w:author="Moses, Robbie" w:date="2023-02-17T01:50:00Z">
                  <w:rPr/>
                </w:rPrChange>
              </w:rPr>
            </w:pPr>
            <w:r w:rsidRPr="00AC6AC2">
              <w:rPr>
                <w:b/>
                <w:bCs/>
                <w:rPrChange w:id="4548" w:author="Moses, Robbie" w:date="2023-02-17T01:50:00Z">
                  <w:rPr/>
                </w:rPrChange>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AC6AC2" w:rsidRDefault="007467C0" w:rsidP="001673CD">
            <w:pPr>
              <w:pStyle w:val="TableBody"/>
              <w:rPr>
                <w:b/>
                <w:bCs/>
                <w:rPrChange w:id="4549" w:author="Moses, Robbie" w:date="2023-02-17T01:50:00Z">
                  <w:rPr/>
                </w:rPrChange>
              </w:rPr>
            </w:pPr>
            <w:r w:rsidRPr="00AC6AC2">
              <w:rPr>
                <w:b/>
                <w:bCs/>
                <w:rPrChange w:id="4550" w:author="Moses, Robbie" w:date="2023-02-17T01:50:00Z">
                  <w:rPr/>
                </w:rPrChange>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AC6AC2" w:rsidRDefault="007467C0" w:rsidP="001673CD">
            <w:pPr>
              <w:pStyle w:val="TableBody"/>
              <w:rPr>
                <w:b/>
                <w:bCs/>
                <w:rPrChange w:id="4551" w:author="Moses, Robbie" w:date="2023-02-17T01:50:00Z">
                  <w:rPr/>
                </w:rPrChange>
              </w:rPr>
            </w:pPr>
            <w:r w:rsidRPr="00AC6AC2">
              <w:rPr>
                <w:b/>
                <w:bCs/>
                <w:rPrChange w:id="4552" w:author="Moses, Robbie" w:date="2023-02-17T01:50:00Z">
                  <w:rPr/>
                </w:rPrChange>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4553" w:name="_Ref249231969"/>
      <w:r>
        <w:t>Commercial History Report</w:t>
      </w:r>
      <w:bookmarkEnd w:id="4553"/>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4554" w:name="_Toc74556776"/>
      <w:r>
        <w:lastRenderedPageBreak/>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45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48301C">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8D7FC3" w:rsidRDefault="007467C0" w:rsidP="001673CD">
            <w:pPr>
              <w:pStyle w:val="TableBody"/>
              <w:rPr>
                <w:b/>
                <w:bCs/>
                <w:rPrChange w:id="4555" w:author="Moses, Robbie" w:date="2023-02-17T01:51:00Z">
                  <w:rPr/>
                </w:rPrChange>
              </w:rPr>
            </w:pPr>
            <w:r w:rsidRPr="008D7FC3">
              <w:rPr>
                <w:b/>
                <w:bCs/>
                <w:rPrChange w:id="4556" w:author="Moses, Robbie" w:date="2023-02-17T01:51:00Z">
                  <w:rPr/>
                </w:rPrChange>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8D7FC3" w:rsidRDefault="007467C0" w:rsidP="001673CD">
            <w:pPr>
              <w:pStyle w:val="TableBody"/>
              <w:rPr>
                <w:b/>
                <w:bCs/>
                <w:rPrChange w:id="4557" w:author="Moses, Robbie" w:date="2023-02-17T01:51:00Z">
                  <w:rPr/>
                </w:rPrChange>
              </w:rPr>
            </w:pPr>
            <w:r w:rsidRPr="008D7FC3">
              <w:rPr>
                <w:b/>
                <w:bCs/>
                <w:rPrChange w:id="4558" w:author="Moses, Robbie" w:date="2023-02-17T01:51:00Z">
                  <w:rPr/>
                </w:rPrChange>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8D7FC3" w:rsidRDefault="007467C0" w:rsidP="001673CD">
            <w:pPr>
              <w:pStyle w:val="TableBody"/>
              <w:rPr>
                <w:b/>
                <w:bCs/>
                <w:rPrChange w:id="4559" w:author="Moses, Robbie" w:date="2023-02-17T01:51:00Z">
                  <w:rPr/>
                </w:rPrChange>
              </w:rPr>
            </w:pPr>
            <w:r w:rsidRPr="008D7FC3">
              <w:rPr>
                <w:b/>
                <w:bCs/>
                <w:rPrChange w:id="4560" w:author="Moses, Robbie" w:date="2023-02-17T01:51:00Z">
                  <w:rPr/>
                </w:rPrChange>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8D7FC3" w:rsidRDefault="007467C0" w:rsidP="001673CD">
            <w:pPr>
              <w:pStyle w:val="TableBody"/>
              <w:rPr>
                <w:b/>
                <w:bCs/>
                <w:rPrChange w:id="4561" w:author="Moses, Robbie" w:date="2023-02-17T01:51:00Z">
                  <w:rPr/>
                </w:rPrChange>
              </w:rPr>
            </w:pPr>
            <w:r w:rsidRPr="008D7FC3">
              <w:rPr>
                <w:b/>
                <w:bCs/>
                <w:rPrChange w:id="4562" w:author="Moses, Robbie" w:date="2023-02-17T01:51:00Z">
                  <w:rPr/>
                </w:rPrChange>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8D7FC3" w:rsidRDefault="007467C0" w:rsidP="001673CD">
            <w:pPr>
              <w:pStyle w:val="TableBody"/>
              <w:rPr>
                <w:b/>
                <w:bCs/>
                <w:rPrChange w:id="4563" w:author="Moses, Robbie" w:date="2023-02-17T01:51:00Z">
                  <w:rPr/>
                </w:rPrChange>
              </w:rPr>
            </w:pPr>
            <w:r w:rsidRPr="008D7FC3">
              <w:rPr>
                <w:b/>
                <w:bCs/>
                <w:rPrChange w:id="4564" w:author="Moses, Robbie" w:date="2023-02-17T01:51:00Z">
                  <w:rPr/>
                </w:rPrChange>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8D7FC3" w:rsidRDefault="007467C0" w:rsidP="001673CD">
            <w:pPr>
              <w:pStyle w:val="TableBody"/>
              <w:rPr>
                <w:b/>
                <w:bCs/>
                <w:rPrChange w:id="4565" w:author="Moses, Robbie" w:date="2023-02-17T01:51:00Z">
                  <w:rPr/>
                </w:rPrChange>
              </w:rPr>
            </w:pPr>
            <w:r w:rsidRPr="008D7FC3">
              <w:rPr>
                <w:b/>
                <w:bCs/>
                <w:rPrChange w:id="4566" w:author="Moses, Robbie" w:date="2023-02-17T01:51:00Z">
                  <w:rPr/>
                </w:rPrChange>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8D7FC3" w:rsidRDefault="007467C0" w:rsidP="001673CD">
            <w:pPr>
              <w:pStyle w:val="TableBody"/>
              <w:rPr>
                <w:b/>
                <w:bCs/>
                <w:rPrChange w:id="4567" w:author="Moses, Robbie" w:date="2023-02-17T01:51:00Z">
                  <w:rPr/>
                </w:rPrChange>
              </w:rPr>
            </w:pPr>
            <w:r w:rsidRPr="008D7FC3">
              <w:rPr>
                <w:b/>
                <w:bCs/>
                <w:rPrChange w:id="4568" w:author="Moses, Robbie" w:date="2023-02-17T01:51:00Z">
                  <w:rPr/>
                </w:rPrChange>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AA410DB" w:rsidR="007467C0" w:rsidRPr="00FB292A" w:rsidRDefault="007467C0" w:rsidP="001673CD">
            <w:pPr>
              <w:pStyle w:val="TableBody"/>
            </w:pPr>
            <w:r w:rsidRPr="00FB292A">
              <w:t xml:space="preserve">Upon clicking the Exclude Button, </w:t>
            </w:r>
            <w:ins w:id="4569" w:author="Moses, Robbie" w:date="2023-02-13T04:18:00Z">
              <w:r w:rsidR="0066776B">
                <w:t xml:space="preserve">the </w:t>
              </w:r>
            </w:ins>
            <w:r w:rsidRPr="00FB292A">
              <w:t>analyst can ch</w:t>
            </w:r>
            <w:ins w:id="4570" w:author="Moses, Robbie" w:date="2023-02-13T04:18:00Z">
              <w:r w:rsidR="0066776B">
                <w:t>o</w:t>
              </w:r>
            </w:ins>
            <w:r w:rsidRPr="00FB292A">
              <w:t xml:space="preserve">ose to exclude Deposits, </w:t>
            </w:r>
            <w:del w:id="4571" w:author="Moses, Robbie" w:date="2023-02-17T01:51:00Z">
              <w:r w:rsidRPr="00FB292A" w:rsidDel="008D7FC3">
                <w:delText>Withdrawals</w:delText>
              </w:r>
            </w:del>
            <w:ins w:id="4572" w:author="Moses, Robbie" w:date="2023-02-17T01:51:00Z">
              <w:r w:rsidR="008D7FC3" w:rsidRPr="00FB292A">
                <w:t>Withdrawals,</w:t>
              </w:r>
            </w:ins>
            <w:r w:rsidRPr="00FB292A">
              <w:t xml:space="preserve"> or both from the popup window.</w:t>
            </w:r>
          </w:p>
          <w:p w14:paraId="17A37450" w14:textId="77777777" w:rsidR="007467C0" w:rsidRPr="00FB292A" w:rsidRDefault="007467C0" w:rsidP="001673CD">
            <w:pPr>
              <w:pStyle w:val="TableNote"/>
            </w:pPr>
            <w:r w:rsidRPr="008D7FC3">
              <w:rPr>
                <w:b/>
                <w:bCs/>
                <w:rPrChange w:id="4573" w:author="Moses, Robbie" w:date="2023-02-17T01:51:00Z">
                  <w:rPr/>
                </w:rPrChange>
              </w:rPr>
              <w:t>Note:</w:t>
            </w:r>
            <w:r w:rsidRPr="00FB292A">
              <w:t xml:space="preserve"> The exclusion entries must be saved for them to take effect in the database. This is done by clicking the </w:t>
            </w:r>
            <w:r w:rsidRPr="008D7FC3">
              <w:rPr>
                <w:b/>
                <w:bCs/>
                <w:rPrChange w:id="4574" w:author="Moses, Robbie" w:date="2023-02-17T01:51:00Z">
                  <w:rPr/>
                </w:rPrChange>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8D7FC3" w:rsidRDefault="007467C0" w:rsidP="001673CD">
            <w:pPr>
              <w:pStyle w:val="TableBody"/>
              <w:rPr>
                <w:b/>
                <w:bCs/>
                <w:rPrChange w:id="4575" w:author="Moses, Robbie" w:date="2023-02-17T01:51:00Z">
                  <w:rPr/>
                </w:rPrChange>
              </w:rPr>
            </w:pPr>
            <w:r w:rsidRPr="008D7FC3">
              <w:rPr>
                <w:b/>
                <w:bCs/>
                <w:rPrChange w:id="4576" w:author="Moses, Robbie" w:date="2023-02-17T01:51:00Z">
                  <w:rPr/>
                </w:rPrChange>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8D7FC3" w:rsidRDefault="007467C0" w:rsidP="001673CD">
            <w:pPr>
              <w:pStyle w:val="TableBody"/>
              <w:rPr>
                <w:b/>
                <w:bCs/>
                <w:rPrChange w:id="4577" w:author="Moses, Robbie" w:date="2023-02-17T01:51:00Z">
                  <w:rPr/>
                </w:rPrChange>
              </w:rPr>
            </w:pPr>
            <w:r w:rsidRPr="008D7FC3">
              <w:rPr>
                <w:b/>
                <w:bCs/>
                <w:rPrChange w:id="4578" w:author="Moses, Robbie" w:date="2023-02-17T01:51:00Z">
                  <w:rPr/>
                </w:rPrChange>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4579" w:name="_Ref249231972"/>
      <w:r>
        <w:t>Commercial Forecast Report</w:t>
      </w:r>
      <w:bookmarkEnd w:id="4579"/>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4580"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45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48301C">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48301C">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F25471" w:rsidRDefault="007467C0" w:rsidP="001673CD">
            <w:pPr>
              <w:pStyle w:val="TableBody"/>
              <w:rPr>
                <w:b/>
                <w:bCs/>
                <w:rPrChange w:id="4581" w:author="Moses, Robbie" w:date="2023-02-17T01:52:00Z">
                  <w:rPr/>
                </w:rPrChange>
              </w:rPr>
            </w:pPr>
            <w:r w:rsidRPr="00F25471">
              <w:rPr>
                <w:b/>
                <w:bCs/>
                <w:rPrChange w:id="4582" w:author="Moses, Robbie" w:date="2023-02-17T01:52:00Z">
                  <w:rPr/>
                </w:rPrChange>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F25471" w:rsidRDefault="007467C0" w:rsidP="001673CD">
            <w:pPr>
              <w:pStyle w:val="TableBody"/>
              <w:rPr>
                <w:b/>
                <w:bCs/>
                <w:rPrChange w:id="4583" w:author="Moses, Robbie" w:date="2023-02-17T01:52:00Z">
                  <w:rPr/>
                </w:rPrChange>
              </w:rPr>
            </w:pPr>
            <w:r w:rsidRPr="00F25471">
              <w:rPr>
                <w:b/>
                <w:bCs/>
                <w:rPrChange w:id="4584" w:author="Moses, Robbie" w:date="2023-02-17T01:52:00Z">
                  <w:rPr/>
                </w:rPrChange>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F25471" w:rsidRDefault="007467C0" w:rsidP="001673CD">
            <w:pPr>
              <w:pStyle w:val="TableBody"/>
              <w:rPr>
                <w:b/>
                <w:bCs/>
                <w:rPrChange w:id="4585" w:author="Moses, Robbie" w:date="2023-02-17T01:52:00Z">
                  <w:rPr/>
                </w:rPrChange>
              </w:rPr>
            </w:pPr>
            <w:r w:rsidRPr="00F25471">
              <w:rPr>
                <w:b/>
                <w:bCs/>
                <w:rPrChange w:id="4586" w:author="Moses, Robbie" w:date="2023-02-17T01:52:00Z">
                  <w:rPr/>
                </w:rPrChange>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F25471" w:rsidRDefault="007467C0" w:rsidP="001673CD">
            <w:pPr>
              <w:pStyle w:val="TableBody"/>
              <w:rPr>
                <w:b/>
                <w:bCs/>
                <w:rPrChange w:id="4587" w:author="Moses, Robbie" w:date="2023-02-17T01:52:00Z">
                  <w:rPr/>
                </w:rPrChange>
              </w:rPr>
            </w:pPr>
            <w:r w:rsidRPr="00F25471">
              <w:rPr>
                <w:b/>
                <w:bCs/>
                <w:rPrChange w:id="4588" w:author="Moses, Robbie" w:date="2023-02-17T01:52:00Z">
                  <w:rPr/>
                </w:rPrChange>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F25471" w:rsidRDefault="007467C0" w:rsidP="001673CD">
            <w:pPr>
              <w:pStyle w:val="TableBody"/>
              <w:rPr>
                <w:b/>
                <w:bCs/>
                <w:rPrChange w:id="4589" w:author="Moses, Robbie" w:date="2023-02-17T01:52:00Z">
                  <w:rPr/>
                </w:rPrChange>
              </w:rPr>
            </w:pPr>
            <w:r w:rsidRPr="00F25471">
              <w:rPr>
                <w:b/>
                <w:bCs/>
                <w:rPrChange w:id="4590" w:author="Moses, Robbie" w:date="2023-02-17T01:52:00Z">
                  <w:rPr/>
                </w:rPrChange>
              </w:rPr>
              <w:lastRenderedPageBreak/>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F25471" w:rsidRDefault="007467C0" w:rsidP="001673CD">
            <w:pPr>
              <w:pStyle w:val="TableBody"/>
              <w:rPr>
                <w:b/>
                <w:bCs/>
                <w:rPrChange w:id="4591" w:author="Moses, Robbie" w:date="2023-02-17T01:52:00Z">
                  <w:rPr/>
                </w:rPrChange>
              </w:rPr>
            </w:pPr>
            <w:r w:rsidRPr="00F25471">
              <w:rPr>
                <w:b/>
                <w:bCs/>
                <w:rPrChange w:id="4592" w:author="Moses, Robbie" w:date="2023-02-17T01:52:00Z">
                  <w:rPr/>
                </w:rPrChange>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F25471" w:rsidRDefault="007467C0" w:rsidP="001673CD">
            <w:pPr>
              <w:pStyle w:val="TableBody"/>
              <w:rPr>
                <w:b/>
                <w:bCs/>
                <w:rPrChange w:id="4593" w:author="Moses, Robbie" w:date="2023-02-17T01:52:00Z">
                  <w:rPr/>
                </w:rPrChange>
              </w:rPr>
            </w:pPr>
            <w:r w:rsidRPr="00F25471">
              <w:rPr>
                <w:b/>
                <w:bCs/>
                <w:rPrChange w:id="4594" w:author="Moses, Robbie" w:date="2023-02-17T01:52:00Z">
                  <w:rPr/>
                </w:rPrChange>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F25471" w:rsidRDefault="007467C0" w:rsidP="001673CD">
            <w:pPr>
              <w:pStyle w:val="TableBody"/>
              <w:rPr>
                <w:b/>
                <w:bCs/>
                <w:rPrChange w:id="4595" w:author="Moses, Robbie" w:date="2023-02-17T01:52:00Z">
                  <w:rPr/>
                </w:rPrChange>
              </w:rPr>
            </w:pPr>
            <w:r w:rsidRPr="00F25471">
              <w:rPr>
                <w:b/>
                <w:bCs/>
                <w:rPrChange w:id="4596" w:author="Moses, Robbie" w:date="2023-02-17T01:52:00Z">
                  <w:rPr/>
                </w:rPrChange>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F25471" w:rsidRDefault="007467C0" w:rsidP="001673CD">
            <w:pPr>
              <w:pStyle w:val="TableBody"/>
              <w:rPr>
                <w:b/>
                <w:bCs/>
                <w:rPrChange w:id="4597" w:author="Moses, Robbie" w:date="2023-02-17T01:52:00Z">
                  <w:rPr/>
                </w:rPrChange>
              </w:rPr>
            </w:pPr>
            <w:r w:rsidRPr="00F25471">
              <w:rPr>
                <w:b/>
                <w:bCs/>
                <w:rPrChange w:id="4598" w:author="Moses, Robbie" w:date="2023-02-17T01:52:00Z">
                  <w:rPr/>
                </w:rPrChange>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F25471" w:rsidRDefault="007467C0" w:rsidP="001673CD">
            <w:pPr>
              <w:pStyle w:val="TableBody"/>
              <w:rPr>
                <w:b/>
                <w:bCs/>
                <w:rPrChange w:id="4599" w:author="Moses, Robbie" w:date="2023-02-17T01:52:00Z">
                  <w:rPr/>
                </w:rPrChange>
              </w:rPr>
            </w:pPr>
            <w:r w:rsidRPr="00F25471">
              <w:rPr>
                <w:b/>
                <w:bCs/>
                <w:rPrChange w:id="4600" w:author="Moses, Robbie" w:date="2023-02-17T01:52:00Z">
                  <w:rPr/>
                </w:rPrChange>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F25471" w:rsidRDefault="007467C0" w:rsidP="001673CD">
            <w:pPr>
              <w:pStyle w:val="TableBody"/>
              <w:rPr>
                <w:b/>
                <w:bCs/>
                <w:rPrChange w:id="4601" w:author="Moses, Robbie" w:date="2023-02-17T01:52:00Z">
                  <w:rPr/>
                </w:rPrChange>
              </w:rPr>
            </w:pPr>
            <w:r w:rsidRPr="00F25471">
              <w:rPr>
                <w:b/>
                <w:bCs/>
                <w:rPrChange w:id="4602" w:author="Moses, Robbie" w:date="2023-02-17T01:52:00Z">
                  <w:rPr/>
                </w:rPrChange>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0"/>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ins w:id="4603" w:author="Moses, Robbie" w:date="2023-02-17T01:54:00Z"/>
          <w:rFonts w:ascii="Open Sans" w:hAnsi="Open Sans"/>
          <w:szCs w:val="20"/>
          <w:lang w:val="en-GB" w:bidi="ar-SA"/>
        </w:rPr>
      </w:pPr>
      <w:bookmarkStart w:id="4604" w:name="_Glossary"/>
      <w:bookmarkStart w:id="4605" w:name="_Toc25160859"/>
      <w:bookmarkEnd w:id="4604"/>
      <w:ins w:id="4606" w:author="Moses, Robbie" w:date="2023-02-17T01:54:00Z">
        <w:r>
          <w:br w:type="page"/>
        </w:r>
      </w:ins>
    </w:p>
    <w:p w14:paraId="70CFF66A" w14:textId="7E5B4C74" w:rsidR="00CD3E88" w:rsidRDefault="00CD3E88" w:rsidP="00CD3E88">
      <w:pPr>
        <w:pStyle w:val="Heading1"/>
      </w:pPr>
      <w:bookmarkStart w:id="4607" w:name="_Toc127491620"/>
      <w:bookmarkStart w:id="4608" w:name="_Toc128021153"/>
      <w:r>
        <w:lastRenderedPageBreak/>
        <w:t>Table of Figures</w:t>
      </w:r>
      <w:bookmarkEnd w:id="4607"/>
      <w:bookmarkEnd w:id="4608"/>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r w:rsidR="007A0690" w:rsidRPr="00901BD4">
        <w:rPr>
          <w:rStyle w:val="Hyperlink"/>
          <w:noProof/>
        </w:rPr>
        <w:fldChar w:fldCharType="begin"/>
      </w:r>
      <w:r w:rsidR="007A0690" w:rsidRPr="00901BD4">
        <w:rPr>
          <w:rStyle w:val="Hyperlink"/>
          <w:noProof/>
        </w:rPr>
        <w:instrText xml:space="preserve"> </w:instrText>
      </w:r>
      <w:r w:rsidR="007A0690">
        <w:rPr>
          <w:noProof/>
        </w:rPr>
        <w:instrText>HYPERLINK \l "_Toc128022110"</w:instrText>
      </w:r>
      <w:r w:rsidR="007A0690" w:rsidRPr="00901BD4">
        <w:rPr>
          <w:rStyle w:val="Hyperlink"/>
          <w:noProof/>
        </w:rPr>
        <w:instrText xml:space="preserve"> </w:instrText>
      </w:r>
      <w:r w:rsidR="007A0690" w:rsidRPr="00901BD4">
        <w:rPr>
          <w:rStyle w:val="Hyperlink"/>
          <w:noProof/>
        </w:rPr>
        <w:fldChar w:fldCharType="separate"/>
      </w:r>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r w:rsidR="007A0690" w:rsidRPr="00901BD4">
        <w:rPr>
          <w:rStyle w:val="Hyperlink"/>
          <w:noProof/>
        </w:rPr>
        <w:fldChar w:fldCharType="end"/>
      </w:r>
    </w:p>
    <w:p w14:paraId="61D61F81" w14:textId="476EAC1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 Navigation Tabs</w:t>
      </w:r>
      <w:r>
        <w:rPr>
          <w:noProof/>
          <w:webHidden/>
        </w:rPr>
        <w:tab/>
      </w:r>
      <w:r>
        <w:rPr>
          <w:noProof/>
          <w:webHidden/>
        </w:rPr>
        <w:fldChar w:fldCharType="begin"/>
      </w:r>
      <w:r>
        <w:rPr>
          <w:noProof/>
          <w:webHidden/>
        </w:rPr>
        <w:instrText xml:space="preserve"> PAGEREF _Toc128022111 \h </w:instrText>
      </w:r>
      <w:r>
        <w:rPr>
          <w:noProof/>
          <w:webHidden/>
        </w:rPr>
      </w:r>
      <w:r>
        <w:rPr>
          <w:noProof/>
          <w:webHidden/>
        </w:rPr>
        <w:fldChar w:fldCharType="separate"/>
      </w:r>
      <w:r>
        <w:rPr>
          <w:noProof/>
          <w:webHidden/>
        </w:rPr>
        <w:t>13</w:t>
      </w:r>
      <w:r>
        <w:rPr>
          <w:noProof/>
          <w:webHidden/>
        </w:rPr>
        <w:fldChar w:fldCharType="end"/>
      </w:r>
      <w:r w:rsidRPr="00901BD4">
        <w:rPr>
          <w:rStyle w:val="Hyperlink"/>
          <w:noProof/>
        </w:rPr>
        <w:fldChar w:fldCharType="end"/>
      </w:r>
    </w:p>
    <w:p w14:paraId="6E838927" w14:textId="30F90F6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 Date Selector</w:t>
      </w:r>
      <w:r>
        <w:rPr>
          <w:noProof/>
          <w:webHidden/>
        </w:rPr>
        <w:tab/>
      </w:r>
      <w:r>
        <w:rPr>
          <w:noProof/>
          <w:webHidden/>
        </w:rPr>
        <w:fldChar w:fldCharType="begin"/>
      </w:r>
      <w:r>
        <w:rPr>
          <w:noProof/>
          <w:webHidden/>
        </w:rPr>
        <w:instrText xml:space="preserve"> PAGEREF _Toc128022112 \h </w:instrText>
      </w:r>
      <w:r>
        <w:rPr>
          <w:noProof/>
          <w:webHidden/>
        </w:rPr>
      </w:r>
      <w:r>
        <w:rPr>
          <w:noProof/>
          <w:webHidden/>
        </w:rPr>
        <w:fldChar w:fldCharType="separate"/>
      </w:r>
      <w:r>
        <w:rPr>
          <w:noProof/>
          <w:webHidden/>
        </w:rPr>
        <w:t>15</w:t>
      </w:r>
      <w:r>
        <w:rPr>
          <w:noProof/>
          <w:webHidden/>
        </w:rPr>
        <w:fldChar w:fldCharType="end"/>
      </w:r>
      <w:r w:rsidRPr="00901BD4">
        <w:rPr>
          <w:rStyle w:val="Hyperlink"/>
          <w:noProof/>
        </w:rPr>
        <w:fldChar w:fldCharType="end"/>
      </w:r>
    </w:p>
    <w:p w14:paraId="47318F95" w14:textId="7CDFF41D"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"_Toc128022113"</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4: Cashpoint Search Page</w:t>
      </w:r>
      <w:r>
        <w:rPr>
          <w:noProof/>
          <w:webHidden/>
        </w:rPr>
        <w:tab/>
      </w:r>
      <w:r>
        <w:rPr>
          <w:noProof/>
          <w:webHidden/>
        </w:rPr>
        <w:fldChar w:fldCharType="begin"/>
      </w:r>
      <w:r>
        <w:rPr>
          <w:noProof/>
          <w:webHidden/>
        </w:rPr>
        <w:instrText xml:space="preserve"> PAGEREF _Toc128022113 \h </w:instrText>
      </w:r>
      <w:r>
        <w:rPr>
          <w:noProof/>
          <w:webHidden/>
        </w:rPr>
      </w:r>
      <w:r>
        <w:rPr>
          <w:noProof/>
          <w:webHidden/>
        </w:rPr>
        <w:fldChar w:fldCharType="separate"/>
      </w:r>
      <w:r>
        <w:rPr>
          <w:noProof/>
          <w:webHidden/>
        </w:rPr>
        <w:t>16</w:t>
      </w:r>
      <w:r>
        <w:rPr>
          <w:noProof/>
          <w:webHidden/>
        </w:rPr>
        <w:fldChar w:fldCharType="end"/>
      </w:r>
      <w:r w:rsidRPr="00901BD4">
        <w:rPr>
          <w:rStyle w:val="Hyperlink"/>
          <w:noProof/>
        </w:rPr>
        <w:fldChar w:fldCharType="end"/>
      </w:r>
    </w:p>
    <w:p w14:paraId="535E2F0E" w14:textId="750A1077"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 Cashpoint Selector Window</w:t>
      </w:r>
      <w:r>
        <w:rPr>
          <w:noProof/>
          <w:webHidden/>
        </w:rPr>
        <w:tab/>
      </w:r>
      <w:r>
        <w:rPr>
          <w:noProof/>
          <w:webHidden/>
        </w:rPr>
        <w:fldChar w:fldCharType="begin"/>
      </w:r>
      <w:r>
        <w:rPr>
          <w:noProof/>
          <w:webHidden/>
        </w:rPr>
        <w:instrText xml:space="preserve"> PAGEREF _Toc128022114 \h </w:instrText>
      </w:r>
      <w:r>
        <w:rPr>
          <w:noProof/>
          <w:webHidden/>
        </w:rPr>
      </w:r>
      <w:r>
        <w:rPr>
          <w:noProof/>
          <w:webHidden/>
        </w:rPr>
        <w:fldChar w:fldCharType="separate"/>
      </w:r>
      <w:r>
        <w:rPr>
          <w:noProof/>
          <w:webHidden/>
        </w:rPr>
        <w:t>17</w:t>
      </w:r>
      <w:r>
        <w:rPr>
          <w:noProof/>
          <w:webHidden/>
        </w:rPr>
        <w:fldChar w:fldCharType="end"/>
      </w:r>
      <w:r w:rsidRPr="00901BD4">
        <w:rPr>
          <w:rStyle w:val="Hyperlink"/>
          <w:noProof/>
        </w:rPr>
        <w:fldChar w:fldCharType="end"/>
      </w:r>
    </w:p>
    <w:p w14:paraId="5F400373" w14:textId="1A967622"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 Language selector</w:t>
      </w:r>
      <w:r>
        <w:rPr>
          <w:noProof/>
          <w:webHidden/>
        </w:rPr>
        <w:tab/>
      </w:r>
      <w:r>
        <w:rPr>
          <w:noProof/>
          <w:webHidden/>
        </w:rPr>
        <w:fldChar w:fldCharType="begin"/>
      </w:r>
      <w:r>
        <w:rPr>
          <w:noProof/>
          <w:webHidden/>
        </w:rPr>
        <w:instrText xml:space="preserve"> PAGEREF _Toc128022115 \h </w:instrText>
      </w:r>
      <w:r>
        <w:rPr>
          <w:noProof/>
          <w:webHidden/>
        </w:rPr>
      </w:r>
      <w:r>
        <w:rPr>
          <w:noProof/>
          <w:webHidden/>
        </w:rPr>
        <w:fldChar w:fldCharType="separate"/>
      </w:r>
      <w:r>
        <w:rPr>
          <w:noProof/>
          <w:webHidden/>
        </w:rPr>
        <w:t>19</w:t>
      </w:r>
      <w:r>
        <w:rPr>
          <w:noProof/>
          <w:webHidden/>
        </w:rPr>
        <w:fldChar w:fldCharType="end"/>
      </w:r>
      <w:r w:rsidRPr="00901BD4">
        <w:rPr>
          <w:rStyle w:val="Hyperlink"/>
          <w:noProof/>
        </w:rPr>
        <w:fldChar w:fldCharType="end"/>
      </w:r>
    </w:p>
    <w:p w14:paraId="35D14B0A" w14:textId="1A14AE36"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"_Toc128022116"</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7: Cashpoint Elements</w:t>
      </w:r>
      <w:r>
        <w:rPr>
          <w:noProof/>
          <w:webHidden/>
        </w:rPr>
        <w:tab/>
      </w:r>
      <w:r>
        <w:rPr>
          <w:noProof/>
          <w:webHidden/>
        </w:rPr>
        <w:fldChar w:fldCharType="begin"/>
      </w:r>
      <w:r>
        <w:rPr>
          <w:noProof/>
          <w:webHidden/>
        </w:rPr>
        <w:instrText xml:space="preserve"> PAGEREF _Toc128022116 \h </w:instrText>
      </w:r>
      <w:r>
        <w:rPr>
          <w:noProof/>
          <w:webHidden/>
        </w:rPr>
      </w:r>
      <w:r>
        <w:rPr>
          <w:noProof/>
          <w:webHidden/>
        </w:rPr>
        <w:fldChar w:fldCharType="separate"/>
      </w:r>
      <w:r>
        <w:rPr>
          <w:noProof/>
          <w:webHidden/>
        </w:rPr>
        <w:t>21</w:t>
      </w:r>
      <w:r>
        <w:rPr>
          <w:noProof/>
          <w:webHidden/>
        </w:rPr>
        <w:fldChar w:fldCharType="end"/>
      </w:r>
      <w:r w:rsidRPr="00901BD4">
        <w:rPr>
          <w:rStyle w:val="Hyperlink"/>
          <w:noProof/>
        </w:rPr>
        <w:fldChar w:fldCharType="end"/>
      </w:r>
    </w:p>
    <w:p w14:paraId="39388691" w14:textId="7FD79EF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8: Vault Basic Definition Page</w:t>
      </w:r>
      <w:r>
        <w:rPr>
          <w:noProof/>
          <w:webHidden/>
        </w:rPr>
        <w:tab/>
      </w:r>
      <w:r>
        <w:rPr>
          <w:noProof/>
          <w:webHidden/>
        </w:rPr>
        <w:fldChar w:fldCharType="begin"/>
      </w:r>
      <w:r>
        <w:rPr>
          <w:noProof/>
          <w:webHidden/>
        </w:rPr>
        <w:instrText xml:space="preserve"> PAGEREF _Toc128022117 \h </w:instrText>
      </w:r>
      <w:r>
        <w:rPr>
          <w:noProof/>
          <w:webHidden/>
        </w:rPr>
      </w:r>
      <w:r>
        <w:rPr>
          <w:noProof/>
          <w:webHidden/>
        </w:rPr>
        <w:fldChar w:fldCharType="separate"/>
      </w:r>
      <w:r>
        <w:rPr>
          <w:noProof/>
          <w:webHidden/>
        </w:rPr>
        <w:t>25</w:t>
      </w:r>
      <w:r>
        <w:rPr>
          <w:noProof/>
          <w:webHidden/>
        </w:rPr>
        <w:fldChar w:fldCharType="end"/>
      </w:r>
      <w:r w:rsidRPr="00901BD4">
        <w:rPr>
          <w:rStyle w:val="Hyperlink"/>
          <w:noProof/>
        </w:rPr>
        <w:fldChar w:fldCharType="end"/>
      </w:r>
    </w:p>
    <w:p w14:paraId="488F2A8A" w14:textId="10596D31"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9: Denomination Yield Page</w:t>
      </w:r>
      <w:r>
        <w:rPr>
          <w:noProof/>
          <w:webHidden/>
        </w:rPr>
        <w:tab/>
      </w:r>
      <w:r>
        <w:rPr>
          <w:noProof/>
          <w:webHidden/>
        </w:rPr>
        <w:fldChar w:fldCharType="begin"/>
      </w:r>
      <w:r>
        <w:rPr>
          <w:noProof/>
          <w:webHidden/>
        </w:rPr>
        <w:instrText xml:space="preserve"> PAGEREF _Toc128022118 \h </w:instrText>
      </w:r>
      <w:r>
        <w:rPr>
          <w:noProof/>
          <w:webHidden/>
        </w:rPr>
      </w:r>
      <w:r>
        <w:rPr>
          <w:noProof/>
          <w:webHidden/>
        </w:rPr>
        <w:fldChar w:fldCharType="separate"/>
      </w:r>
      <w:r>
        <w:rPr>
          <w:noProof/>
          <w:webHidden/>
        </w:rPr>
        <w:t>44</w:t>
      </w:r>
      <w:r>
        <w:rPr>
          <w:noProof/>
          <w:webHidden/>
        </w:rPr>
        <w:fldChar w:fldCharType="end"/>
      </w:r>
      <w:r w:rsidRPr="00901BD4">
        <w:rPr>
          <w:rStyle w:val="Hyperlink"/>
          <w:noProof/>
        </w:rPr>
        <w:fldChar w:fldCharType="end"/>
      </w:r>
    </w:p>
    <w:p w14:paraId="375FBD03" w14:textId="27B9675B"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"_Toc128022119"</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10: Edit Denomination Yield Page</w:t>
      </w:r>
      <w:r>
        <w:rPr>
          <w:noProof/>
          <w:webHidden/>
        </w:rPr>
        <w:tab/>
      </w:r>
      <w:r>
        <w:rPr>
          <w:noProof/>
          <w:webHidden/>
        </w:rPr>
        <w:fldChar w:fldCharType="begin"/>
      </w:r>
      <w:r>
        <w:rPr>
          <w:noProof/>
          <w:webHidden/>
        </w:rPr>
        <w:instrText xml:space="preserve"> PAGEREF _Toc128022119 \h </w:instrText>
      </w:r>
      <w:r>
        <w:rPr>
          <w:noProof/>
          <w:webHidden/>
        </w:rPr>
      </w:r>
      <w:r>
        <w:rPr>
          <w:noProof/>
          <w:webHidden/>
        </w:rPr>
        <w:fldChar w:fldCharType="separate"/>
      </w:r>
      <w:r>
        <w:rPr>
          <w:noProof/>
          <w:webHidden/>
        </w:rPr>
        <w:t>45</w:t>
      </w:r>
      <w:r>
        <w:rPr>
          <w:noProof/>
          <w:webHidden/>
        </w:rPr>
        <w:fldChar w:fldCharType="end"/>
      </w:r>
      <w:r w:rsidRPr="00901BD4">
        <w:rPr>
          <w:rStyle w:val="Hyperlink"/>
          <w:noProof/>
        </w:rPr>
        <w:fldChar w:fldCharType="end"/>
      </w:r>
    </w:p>
    <w:p w14:paraId="6EE2DD80" w14:textId="43A1B01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"_Toc128022120"</w:instrText>
      </w:r>
      <w:r w:rsidRPr="00901BD4">
        <w:rPr>
          <w:rStyle w:val="Hyperlink"/>
          <w:noProof/>
        </w:rPr>
        <w:instrText xml:space="preserve"> </w:instrText>
      </w:r>
      <w:r w:rsidRPr="00901BD4">
        <w:rPr>
          <w:rStyle w:val="Hyperlink"/>
          <w:noProof/>
        </w:rPr>
        <w:fldChar w:fldCharType="separate"/>
      </w:r>
      <w:r w:rsidRPr="00901BD4">
        <w:rPr>
          <w:rStyle w:val="Hyperlink"/>
          <w:noProof/>
        </w:rPr>
        <w:t xml:space="preserve">Figure 11: </w:t>
      </w:r>
      <w:r w:rsidRPr="00901BD4">
        <w:rPr>
          <w:rStyle w:val="Hyperlink"/>
          <w:noProof/>
          <w:lang w:val="en-US"/>
        </w:rPr>
        <w:t>Vault Order</w:t>
      </w:r>
      <w:r>
        <w:rPr>
          <w:noProof/>
          <w:webHidden/>
        </w:rPr>
        <w:tab/>
      </w:r>
      <w:r>
        <w:rPr>
          <w:noProof/>
          <w:webHidden/>
        </w:rPr>
        <w:fldChar w:fldCharType="begin"/>
      </w:r>
      <w:r>
        <w:rPr>
          <w:noProof/>
          <w:webHidden/>
        </w:rPr>
        <w:instrText xml:space="preserve"> PAGEREF _Toc128022120 \h </w:instrText>
      </w:r>
      <w:r>
        <w:rPr>
          <w:noProof/>
          <w:webHidden/>
        </w:rPr>
      </w:r>
      <w:r>
        <w:rPr>
          <w:noProof/>
          <w:webHidden/>
        </w:rPr>
        <w:fldChar w:fldCharType="separate"/>
      </w:r>
      <w:r>
        <w:rPr>
          <w:noProof/>
          <w:webHidden/>
        </w:rPr>
        <w:t>52</w:t>
      </w:r>
      <w:r>
        <w:rPr>
          <w:noProof/>
          <w:webHidden/>
        </w:rPr>
        <w:fldChar w:fldCharType="end"/>
      </w:r>
      <w:r w:rsidRPr="00901BD4">
        <w:rPr>
          <w:rStyle w:val="Hyperlink"/>
          <w:noProof/>
        </w:rPr>
        <w:fldChar w:fldCharType="end"/>
      </w:r>
    </w:p>
    <w:p w14:paraId="1058674C" w14:textId="4D6F99B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12: Order Workflow Page</w:t>
      </w:r>
      <w:r>
        <w:rPr>
          <w:noProof/>
          <w:webHidden/>
        </w:rPr>
        <w:tab/>
      </w:r>
      <w:r>
        <w:rPr>
          <w:noProof/>
          <w:webHidden/>
        </w:rPr>
        <w:fldChar w:fldCharType="begin"/>
      </w:r>
      <w:r>
        <w:rPr>
          <w:noProof/>
          <w:webHidden/>
        </w:rPr>
        <w:instrText xml:space="preserve"> PAGEREF _Toc128022121 \h </w:instrText>
      </w:r>
      <w:r>
        <w:rPr>
          <w:noProof/>
          <w:webHidden/>
        </w:rPr>
      </w:r>
      <w:r>
        <w:rPr>
          <w:noProof/>
          <w:webHidden/>
        </w:rPr>
        <w:fldChar w:fldCharType="separate"/>
      </w:r>
      <w:r>
        <w:rPr>
          <w:noProof/>
          <w:webHidden/>
        </w:rPr>
        <w:t>52</w:t>
      </w:r>
      <w:r>
        <w:rPr>
          <w:noProof/>
          <w:webHidden/>
        </w:rPr>
        <w:fldChar w:fldCharType="end"/>
      </w:r>
      <w:r w:rsidRPr="00901BD4">
        <w:rPr>
          <w:rStyle w:val="Hyperlink"/>
          <w:noProof/>
        </w:rPr>
        <w:fldChar w:fldCharType="end"/>
      </w:r>
    </w:p>
    <w:p w14:paraId="2A7F8263" w14:textId="3294AD3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13: Orders Overview Page</w:t>
      </w:r>
      <w:r>
        <w:rPr>
          <w:noProof/>
          <w:webHidden/>
        </w:rPr>
        <w:tab/>
      </w:r>
      <w:r>
        <w:rPr>
          <w:noProof/>
          <w:webHidden/>
        </w:rPr>
        <w:fldChar w:fldCharType="begin"/>
      </w:r>
      <w:r>
        <w:rPr>
          <w:noProof/>
          <w:webHidden/>
        </w:rPr>
        <w:instrText xml:space="preserve"> PAGEREF _Toc128022122 \h </w:instrText>
      </w:r>
      <w:r>
        <w:rPr>
          <w:noProof/>
          <w:webHidden/>
        </w:rPr>
      </w:r>
      <w:r>
        <w:rPr>
          <w:noProof/>
          <w:webHidden/>
        </w:rPr>
        <w:fldChar w:fldCharType="separate"/>
      </w:r>
      <w:r>
        <w:rPr>
          <w:noProof/>
          <w:webHidden/>
        </w:rPr>
        <w:t>55</w:t>
      </w:r>
      <w:r>
        <w:rPr>
          <w:noProof/>
          <w:webHidden/>
        </w:rPr>
        <w:fldChar w:fldCharType="end"/>
      </w:r>
      <w:r w:rsidRPr="00901BD4">
        <w:rPr>
          <w:rStyle w:val="Hyperlink"/>
          <w:noProof/>
        </w:rPr>
        <w:fldChar w:fldCharType="end"/>
      </w:r>
    </w:p>
    <w:p w14:paraId="78B9D725" w14:textId="180432C4"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"_Toc128022123"</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14: Vault Recommendations Page</w:t>
      </w:r>
      <w:r>
        <w:rPr>
          <w:noProof/>
          <w:webHidden/>
        </w:rPr>
        <w:tab/>
      </w:r>
      <w:r>
        <w:rPr>
          <w:noProof/>
          <w:webHidden/>
        </w:rPr>
        <w:fldChar w:fldCharType="begin"/>
      </w:r>
      <w:r>
        <w:rPr>
          <w:noProof/>
          <w:webHidden/>
        </w:rPr>
        <w:instrText xml:space="preserve"> PAGEREF _Toc128022123 \h </w:instrText>
      </w:r>
      <w:r>
        <w:rPr>
          <w:noProof/>
          <w:webHidden/>
        </w:rPr>
      </w:r>
      <w:r>
        <w:rPr>
          <w:noProof/>
          <w:webHidden/>
        </w:rPr>
        <w:fldChar w:fldCharType="separate"/>
      </w:r>
      <w:r>
        <w:rPr>
          <w:noProof/>
          <w:webHidden/>
        </w:rPr>
        <w:t>56</w:t>
      </w:r>
      <w:r>
        <w:rPr>
          <w:noProof/>
          <w:webHidden/>
        </w:rPr>
        <w:fldChar w:fldCharType="end"/>
      </w:r>
      <w:r w:rsidRPr="00901BD4">
        <w:rPr>
          <w:rStyle w:val="Hyperlink"/>
          <w:noProof/>
        </w:rPr>
        <w:fldChar w:fldCharType="end"/>
      </w:r>
    </w:p>
    <w:p w14:paraId="0C7F95B7" w14:textId="19DC8EF2"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"_Toc128022124"</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15: Override Vault Recommendations Page</w:t>
      </w:r>
      <w:r>
        <w:rPr>
          <w:noProof/>
          <w:webHidden/>
        </w:rPr>
        <w:tab/>
      </w:r>
      <w:r>
        <w:rPr>
          <w:noProof/>
          <w:webHidden/>
        </w:rPr>
        <w:fldChar w:fldCharType="begin"/>
      </w:r>
      <w:r>
        <w:rPr>
          <w:noProof/>
          <w:webHidden/>
        </w:rPr>
        <w:instrText xml:space="preserve"> PAGEREF _Toc128022124 \h </w:instrText>
      </w:r>
      <w:r>
        <w:rPr>
          <w:noProof/>
          <w:webHidden/>
        </w:rPr>
      </w:r>
      <w:r>
        <w:rPr>
          <w:noProof/>
          <w:webHidden/>
        </w:rPr>
        <w:fldChar w:fldCharType="separate"/>
      </w:r>
      <w:r>
        <w:rPr>
          <w:noProof/>
          <w:webHidden/>
        </w:rPr>
        <w:t>58</w:t>
      </w:r>
      <w:r>
        <w:rPr>
          <w:noProof/>
          <w:webHidden/>
        </w:rPr>
        <w:fldChar w:fldCharType="end"/>
      </w:r>
      <w:r w:rsidRPr="00901BD4">
        <w:rPr>
          <w:rStyle w:val="Hyperlink"/>
          <w:noProof/>
        </w:rPr>
        <w:fldChar w:fldCharType="end"/>
      </w:r>
    </w:p>
    <w:p w14:paraId="159F36EB" w14:textId="25E9A55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16: Cashpoint manual Orders Page</w:t>
      </w:r>
      <w:r>
        <w:rPr>
          <w:noProof/>
          <w:webHidden/>
        </w:rPr>
        <w:tab/>
      </w:r>
      <w:r>
        <w:rPr>
          <w:noProof/>
          <w:webHidden/>
        </w:rPr>
        <w:fldChar w:fldCharType="begin"/>
      </w:r>
      <w:r>
        <w:rPr>
          <w:noProof/>
          <w:webHidden/>
        </w:rPr>
        <w:instrText xml:space="preserve"> PAGEREF _Toc128022125 \h </w:instrText>
      </w:r>
      <w:r>
        <w:rPr>
          <w:noProof/>
          <w:webHidden/>
        </w:rPr>
      </w:r>
      <w:r>
        <w:rPr>
          <w:noProof/>
          <w:webHidden/>
        </w:rPr>
        <w:fldChar w:fldCharType="separate"/>
      </w:r>
      <w:r>
        <w:rPr>
          <w:noProof/>
          <w:webHidden/>
        </w:rPr>
        <w:t>59</w:t>
      </w:r>
      <w:r>
        <w:rPr>
          <w:noProof/>
          <w:webHidden/>
        </w:rPr>
        <w:fldChar w:fldCharType="end"/>
      </w:r>
      <w:r w:rsidRPr="00901BD4">
        <w:rPr>
          <w:rStyle w:val="Hyperlink"/>
          <w:noProof/>
        </w:rPr>
        <w:fldChar w:fldCharType="end"/>
      </w:r>
    </w:p>
    <w:p w14:paraId="180A9A02" w14:textId="4EF31E3E"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"_Toc128022126"</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17: Cashpoint Order Confirmation Page</w:t>
      </w:r>
      <w:r>
        <w:rPr>
          <w:noProof/>
          <w:webHidden/>
        </w:rPr>
        <w:tab/>
      </w:r>
      <w:r>
        <w:rPr>
          <w:noProof/>
          <w:webHidden/>
        </w:rPr>
        <w:fldChar w:fldCharType="begin"/>
      </w:r>
      <w:r>
        <w:rPr>
          <w:noProof/>
          <w:webHidden/>
        </w:rPr>
        <w:instrText xml:space="preserve"> PAGEREF _Toc128022126 \h </w:instrText>
      </w:r>
      <w:r>
        <w:rPr>
          <w:noProof/>
          <w:webHidden/>
        </w:rPr>
      </w:r>
      <w:r>
        <w:rPr>
          <w:noProof/>
          <w:webHidden/>
        </w:rPr>
        <w:fldChar w:fldCharType="separate"/>
      </w:r>
      <w:r>
        <w:rPr>
          <w:noProof/>
          <w:webHidden/>
        </w:rPr>
        <w:t>62</w:t>
      </w:r>
      <w:r>
        <w:rPr>
          <w:noProof/>
          <w:webHidden/>
        </w:rPr>
        <w:fldChar w:fldCharType="end"/>
      </w:r>
      <w:r w:rsidRPr="00901BD4">
        <w:rPr>
          <w:rStyle w:val="Hyperlink"/>
          <w:noProof/>
        </w:rPr>
        <w:fldChar w:fldCharType="end"/>
      </w:r>
    </w:p>
    <w:p w14:paraId="69C300E3" w14:textId="6C5D7CA6"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18: Today -&gt; Snapshot Page</w:t>
      </w:r>
      <w:r>
        <w:rPr>
          <w:noProof/>
          <w:webHidden/>
        </w:rPr>
        <w:tab/>
      </w:r>
      <w:r>
        <w:rPr>
          <w:noProof/>
          <w:webHidden/>
        </w:rPr>
        <w:fldChar w:fldCharType="begin"/>
      </w:r>
      <w:r>
        <w:rPr>
          <w:noProof/>
          <w:webHidden/>
        </w:rPr>
        <w:instrText xml:space="preserve"> PAGEREF _Toc128022127 \h </w:instrText>
      </w:r>
      <w:r>
        <w:rPr>
          <w:noProof/>
          <w:webHidden/>
        </w:rPr>
      </w:r>
      <w:r>
        <w:rPr>
          <w:noProof/>
          <w:webHidden/>
        </w:rPr>
        <w:fldChar w:fldCharType="separate"/>
      </w:r>
      <w:r>
        <w:rPr>
          <w:noProof/>
          <w:webHidden/>
        </w:rPr>
        <w:t>71</w:t>
      </w:r>
      <w:r>
        <w:rPr>
          <w:noProof/>
          <w:webHidden/>
        </w:rPr>
        <w:fldChar w:fldCharType="end"/>
      </w:r>
      <w:r w:rsidRPr="00901BD4">
        <w:rPr>
          <w:rStyle w:val="Hyperlink"/>
          <w:noProof/>
        </w:rPr>
        <w:fldChar w:fldCharType="end"/>
      </w:r>
    </w:p>
    <w:p w14:paraId="7905ED36" w14:textId="27E405CA"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19: To Do List</w:t>
      </w:r>
      <w:r>
        <w:rPr>
          <w:noProof/>
          <w:webHidden/>
        </w:rPr>
        <w:tab/>
      </w:r>
      <w:r>
        <w:rPr>
          <w:noProof/>
          <w:webHidden/>
        </w:rPr>
        <w:fldChar w:fldCharType="begin"/>
      </w:r>
      <w:r>
        <w:rPr>
          <w:noProof/>
          <w:webHidden/>
        </w:rPr>
        <w:instrText xml:space="preserve"> PAGEREF _Toc128022128 \h </w:instrText>
      </w:r>
      <w:r>
        <w:rPr>
          <w:noProof/>
          <w:webHidden/>
        </w:rPr>
      </w:r>
      <w:r>
        <w:rPr>
          <w:noProof/>
          <w:webHidden/>
        </w:rPr>
        <w:fldChar w:fldCharType="separate"/>
      </w:r>
      <w:r>
        <w:rPr>
          <w:noProof/>
          <w:webHidden/>
        </w:rPr>
        <w:t>74</w:t>
      </w:r>
      <w:r>
        <w:rPr>
          <w:noProof/>
          <w:webHidden/>
        </w:rPr>
        <w:fldChar w:fldCharType="end"/>
      </w:r>
      <w:r w:rsidRPr="00901BD4">
        <w:rPr>
          <w:rStyle w:val="Hyperlink"/>
          <w:noProof/>
        </w:rPr>
        <w:fldChar w:fldCharType="end"/>
      </w:r>
    </w:p>
    <w:p w14:paraId="736A2E45" w14:textId="04A41F2B"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"_Toc128022129"</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20: Today Vault Status Page</w:t>
      </w:r>
      <w:r>
        <w:rPr>
          <w:noProof/>
          <w:webHidden/>
        </w:rPr>
        <w:tab/>
      </w:r>
      <w:r>
        <w:rPr>
          <w:noProof/>
          <w:webHidden/>
        </w:rPr>
        <w:fldChar w:fldCharType="begin"/>
      </w:r>
      <w:r>
        <w:rPr>
          <w:noProof/>
          <w:webHidden/>
        </w:rPr>
        <w:instrText xml:space="preserve"> PAGEREF _Toc128022129 \h </w:instrText>
      </w:r>
      <w:r>
        <w:rPr>
          <w:noProof/>
          <w:webHidden/>
        </w:rPr>
      </w:r>
      <w:r>
        <w:rPr>
          <w:noProof/>
          <w:webHidden/>
        </w:rPr>
        <w:fldChar w:fldCharType="separate"/>
      </w:r>
      <w:r>
        <w:rPr>
          <w:noProof/>
          <w:webHidden/>
        </w:rPr>
        <w:t>77</w:t>
      </w:r>
      <w:r>
        <w:rPr>
          <w:noProof/>
          <w:webHidden/>
        </w:rPr>
        <w:fldChar w:fldCharType="end"/>
      </w:r>
      <w:r w:rsidRPr="00901BD4">
        <w:rPr>
          <w:rStyle w:val="Hyperlink"/>
          <w:noProof/>
        </w:rPr>
        <w:fldChar w:fldCharType="end"/>
      </w:r>
    </w:p>
    <w:p w14:paraId="4B7DFE6F" w14:textId="434E83C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"_Toc128022130"</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21: Today Vault Orders Page</w:t>
      </w:r>
      <w:r>
        <w:rPr>
          <w:noProof/>
          <w:webHidden/>
        </w:rPr>
        <w:tab/>
      </w:r>
      <w:r>
        <w:rPr>
          <w:noProof/>
          <w:webHidden/>
        </w:rPr>
        <w:fldChar w:fldCharType="begin"/>
      </w:r>
      <w:r>
        <w:rPr>
          <w:noProof/>
          <w:webHidden/>
        </w:rPr>
        <w:instrText xml:space="preserve"> PAGEREF _Toc128022130 \h </w:instrText>
      </w:r>
      <w:r>
        <w:rPr>
          <w:noProof/>
          <w:webHidden/>
        </w:rPr>
      </w:r>
      <w:r>
        <w:rPr>
          <w:noProof/>
          <w:webHidden/>
        </w:rPr>
        <w:fldChar w:fldCharType="separate"/>
      </w:r>
      <w:r>
        <w:rPr>
          <w:noProof/>
          <w:webHidden/>
        </w:rPr>
        <w:t>78</w:t>
      </w:r>
      <w:r>
        <w:rPr>
          <w:noProof/>
          <w:webHidden/>
        </w:rPr>
        <w:fldChar w:fldCharType="end"/>
      </w:r>
      <w:r w:rsidRPr="00901BD4">
        <w:rPr>
          <w:rStyle w:val="Hyperlink"/>
          <w:noProof/>
        </w:rPr>
        <w:fldChar w:fldCharType="end"/>
      </w:r>
    </w:p>
    <w:p w14:paraId="3B96BB6C" w14:textId="5F381D40"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22: Today Orders Workflow Page</w:t>
      </w:r>
      <w:r>
        <w:rPr>
          <w:noProof/>
          <w:webHidden/>
        </w:rPr>
        <w:tab/>
      </w:r>
      <w:r>
        <w:rPr>
          <w:noProof/>
          <w:webHidden/>
        </w:rPr>
        <w:fldChar w:fldCharType="begin"/>
      </w:r>
      <w:r>
        <w:rPr>
          <w:noProof/>
          <w:webHidden/>
        </w:rPr>
        <w:instrText xml:space="preserve"> PAGEREF _Toc128022131 \h </w:instrText>
      </w:r>
      <w:r>
        <w:rPr>
          <w:noProof/>
          <w:webHidden/>
        </w:rPr>
      </w:r>
      <w:r>
        <w:rPr>
          <w:noProof/>
          <w:webHidden/>
        </w:rPr>
        <w:fldChar w:fldCharType="separate"/>
      </w:r>
      <w:r>
        <w:rPr>
          <w:noProof/>
          <w:webHidden/>
        </w:rPr>
        <w:t>80</w:t>
      </w:r>
      <w:r>
        <w:rPr>
          <w:noProof/>
          <w:webHidden/>
        </w:rPr>
        <w:fldChar w:fldCharType="end"/>
      </w:r>
      <w:r w:rsidRPr="00901BD4">
        <w:rPr>
          <w:rStyle w:val="Hyperlink"/>
          <w:noProof/>
        </w:rPr>
        <w:fldChar w:fldCharType="end"/>
      </w:r>
    </w:p>
    <w:p w14:paraId="20A0E292" w14:textId="465D0AFB"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23: Process Status Page</w:t>
      </w:r>
      <w:r>
        <w:rPr>
          <w:noProof/>
          <w:webHidden/>
        </w:rPr>
        <w:tab/>
      </w:r>
      <w:r>
        <w:rPr>
          <w:noProof/>
          <w:webHidden/>
        </w:rPr>
        <w:fldChar w:fldCharType="begin"/>
      </w:r>
      <w:r>
        <w:rPr>
          <w:noProof/>
          <w:webHidden/>
        </w:rPr>
        <w:instrText xml:space="preserve"> PAGEREF _Toc128022132 \h </w:instrText>
      </w:r>
      <w:r>
        <w:rPr>
          <w:noProof/>
          <w:webHidden/>
        </w:rPr>
      </w:r>
      <w:r>
        <w:rPr>
          <w:noProof/>
          <w:webHidden/>
        </w:rPr>
        <w:fldChar w:fldCharType="separate"/>
      </w:r>
      <w:r>
        <w:rPr>
          <w:noProof/>
          <w:webHidden/>
        </w:rPr>
        <w:t>82</w:t>
      </w:r>
      <w:r>
        <w:rPr>
          <w:noProof/>
          <w:webHidden/>
        </w:rPr>
        <w:fldChar w:fldCharType="end"/>
      </w:r>
      <w:r w:rsidRPr="00901BD4">
        <w:rPr>
          <w:rStyle w:val="Hyperlink"/>
          <w:noProof/>
        </w:rPr>
        <w:fldChar w:fldCharType="end"/>
      </w:r>
    </w:p>
    <w:p w14:paraId="5720C7B1" w14:textId="0054B1A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"_Toc128022133"</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24: Load Balances Page</w:t>
      </w:r>
      <w:r>
        <w:rPr>
          <w:noProof/>
          <w:webHidden/>
        </w:rPr>
        <w:tab/>
      </w:r>
      <w:r>
        <w:rPr>
          <w:noProof/>
          <w:webHidden/>
        </w:rPr>
        <w:fldChar w:fldCharType="begin"/>
      </w:r>
      <w:r>
        <w:rPr>
          <w:noProof/>
          <w:webHidden/>
        </w:rPr>
        <w:instrText xml:space="preserve"> PAGEREF _Toc128022133 \h </w:instrText>
      </w:r>
      <w:r>
        <w:rPr>
          <w:noProof/>
          <w:webHidden/>
        </w:rPr>
      </w:r>
      <w:r>
        <w:rPr>
          <w:noProof/>
          <w:webHidden/>
        </w:rPr>
        <w:fldChar w:fldCharType="separate"/>
      </w:r>
      <w:r>
        <w:rPr>
          <w:noProof/>
          <w:webHidden/>
        </w:rPr>
        <w:t>84</w:t>
      </w:r>
      <w:r>
        <w:rPr>
          <w:noProof/>
          <w:webHidden/>
        </w:rPr>
        <w:fldChar w:fldCharType="end"/>
      </w:r>
      <w:r w:rsidRPr="00901BD4">
        <w:rPr>
          <w:rStyle w:val="Hyperlink"/>
          <w:noProof/>
        </w:rPr>
        <w:fldChar w:fldCharType="end"/>
      </w:r>
    </w:p>
    <w:p w14:paraId="1F99A42C" w14:textId="15A9661B"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25: Load Orders Page</w:t>
      </w:r>
      <w:r>
        <w:rPr>
          <w:noProof/>
          <w:webHidden/>
        </w:rPr>
        <w:tab/>
      </w:r>
      <w:r>
        <w:rPr>
          <w:noProof/>
          <w:webHidden/>
        </w:rPr>
        <w:fldChar w:fldCharType="begin"/>
      </w:r>
      <w:r>
        <w:rPr>
          <w:noProof/>
          <w:webHidden/>
        </w:rPr>
        <w:instrText xml:space="preserve"> PAGEREF _Toc128022134 \h </w:instrText>
      </w:r>
      <w:r>
        <w:rPr>
          <w:noProof/>
          <w:webHidden/>
        </w:rPr>
      </w:r>
      <w:r>
        <w:rPr>
          <w:noProof/>
          <w:webHidden/>
        </w:rPr>
        <w:fldChar w:fldCharType="separate"/>
      </w:r>
      <w:r>
        <w:rPr>
          <w:noProof/>
          <w:webHidden/>
        </w:rPr>
        <w:t>85</w:t>
      </w:r>
      <w:r>
        <w:rPr>
          <w:noProof/>
          <w:webHidden/>
        </w:rPr>
        <w:fldChar w:fldCharType="end"/>
      </w:r>
      <w:r w:rsidRPr="00901BD4">
        <w:rPr>
          <w:rStyle w:val="Hyperlink"/>
          <w:noProof/>
        </w:rPr>
        <w:fldChar w:fldCharType="end"/>
      </w:r>
    </w:p>
    <w:p w14:paraId="643C01C6" w14:textId="27B4AC7E"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26: Run Recommendations Page</w:t>
      </w:r>
      <w:r>
        <w:rPr>
          <w:noProof/>
          <w:webHidden/>
        </w:rPr>
        <w:tab/>
      </w:r>
      <w:r>
        <w:rPr>
          <w:noProof/>
          <w:webHidden/>
        </w:rPr>
        <w:fldChar w:fldCharType="begin"/>
      </w:r>
      <w:r>
        <w:rPr>
          <w:noProof/>
          <w:webHidden/>
        </w:rPr>
        <w:instrText xml:space="preserve"> PAGEREF _Toc128022135 \h </w:instrText>
      </w:r>
      <w:r>
        <w:rPr>
          <w:noProof/>
          <w:webHidden/>
        </w:rPr>
      </w:r>
      <w:r>
        <w:rPr>
          <w:noProof/>
          <w:webHidden/>
        </w:rPr>
        <w:fldChar w:fldCharType="separate"/>
      </w:r>
      <w:r>
        <w:rPr>
          <w:noProof/>
          <w:webHidden/>
        </w:rPr>
        <w:t>87</w:t>
      </w:r>
      <w:r>
        <w:rPr>
          <w:noProof/>
          <w:webHidden/>
        </w:rPr>
        <w:fldChar w:fldCharType="end"/>
      </w:r>
      <w:r w:rsidRPr="00901BD4">
        <w:rPr>
          <w:rStyle w:val="Hyperlink"/>
          <w:noProof/>
        </w:rPr>
        <w:fldChar w:fldCharType="end"/>
      </w:r>
    </w:p>
    <w:p w14:paraId="6D1D084E" w14:textId="3B23B702"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"_Toc128022136"</w:instrText>
      </w:r>
      <w:r w:rsidRPr="00901BD4">
        <w:rPr>
          <w:rStyle w:val="Hyperlink"/>
          <w:noProof/>
        </w:rPr>
        <w:instrText xml:space="preserve"> </w:instrText>
      </w:r>
      <w:r w:rsidRPr="00901BD4">
        <w:rPr>
          <w:rStyle w:val="Hyperlink"/>
          <w:noProof/>
        </w:rPr>
        <w:fldChar w:fldCharType="separate"/>
      </w:r>
      <w:r w:rsidRPr="00901BD4">
        <w:rPr>
          <w:rStyle w:val="Hyperlink"/>
          <w:caps/>
          <w:noProof/>
          <w:spacing w:val="10"/>
          <w:lang w:val="en-US" w:bidi="en-US"/>
        </w:rPr>
        <w:t>Figure 27: Run Recommendation Validation Page</w:t>
      </w:r>
      <w:r>
        <w:rPr>
          <w:noProof/>
          <w:webHidden/>
        </w:rPr>
        <w:tab/>
      </w:r>
      <w:r>
        <w:rPr>
          <w:noProof/>
          <w:webHidden/>
        </w:rPr>
        <w:fldChar w:fldCharType="begin"/>
      </w:r>
      <w:r>
        <w:rPr>
          <w:noProof/>
          <w:webHidden/>
        </w:rPr>
        <w:instrText xml:space="preserve"> PAGEREF _Toc128022136 \h </w:instrText>
      </w:r>
      <w:r>
        <w:rPr>
          <w:noProof/>
          <w:webHidden/>
        </w:rPr>
      </w:r>
      <w:r>
        <w:rPr>
          <w:noProof/>
          <w:webHidden/>
        </w:rPr>
        <w:fldChar w:fldCharType="separate"/>
      </w:r>
      <w:r>
        <w:rPr>
          <w:noProof/>
          <w:webHidden/>
        </w:rPr>
        <w:t>90</w:t>
      </w:r>
      <w:r>
        <w:rPr>
          <w:noProof/>
          <w:webHidden/>
        </w:rPr>
        <w:fldChar w:fldCharType="end"/>
      </w:r>
      <w:r w:rsidRPr="00901BD4">
        <w:rPr>
          <w:rStyle w:val="Hyperlink"/>
          <w:noProof/>
        </w:rPr>
        <w:fldChar w:fldCharType="end"/>
      </w:r>
    </w:p>
    <w:p w14:paraId="0DD49073" w14:textId="6B46E721"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28: Run Recommendation Output Page</w:t>
      </w:r>
      <w:r>
        <w:rPr>
          <w:noProof/>
          <w:webHidden/>
        </w:rPr>
        <w:tab/>
      </w:r>
      <w:r>
        <w:rPr>
          <w:noProof/>
          <w:webHidden/>
        </w:rPr>
        <w:fldChar w:fldCharType="begin"/>
      </w:r>
      <w:r>
        <w:rPr>
          <w:noProof/>
          <w:webHidden/>
        </w:rPr>
        <w:instrText xml:space="preserve"> PAGEREF _Toc128022137 \h </w:instrText>
      </w:r>
      <w:r>
        <w:rPr>
          <w:noProof/>
          <w:webHidden/>
        </w:rPr>
      </w:r>
      <w:r>
        <w:rPr>
          <w:noProof/>
          <w:webHidden/>
        </w:rPr>
        <w:fldChar w:fldCharType="separate"/>
      </w:r>
      <w:r>
        <w:rPr>
          <w:noProof/>
          <w:webHidden/>
        </w:rPr>
        <w:t>91</w:t>
      </w:r>
      <w:r>
        <w:rPr>
          <w:noProof/>
          <w:webHidden/>
        </w:rPr>
        <w:fldChar w:fldCharType="end"/>
      </w:r>
      <w:r w:rsidRPr="00901BD4">
        <w:rPr>
          <w:rStyle w:val="Hyperlink"/>
          <w:noProof/>
        </w:rPr>
        <w:fldChar w:fldCharType="end"/>
      </w:r>
    </w:p>
    <w:p w14:paraId="2EB645D9" w14:textId="081A963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29: Run Forecast Page</w:t>
      </w:r>
      <w:r>
        <w:rPr>
          <w:noProof/>
          <w:webHidden/>
        </w:rPr>
        <w:tab/>
      </w:r>
      <w:r>
        <w:rPr>
          <w:noProof/>
          <w:webHidden/>
        </w:rPr>
        <w:fldChar w:fldCharType="begin"/>
      </w:r>
      <w:r>
        <w:rPr>
          <w:noProof/>
          <w:webHidden/>
        </w:rPr>
        <w:instrText xml:space="preserve"> PAGEREF _Toc128022138 \h </w:instrText>
      </w:r>
      <w:r>
        <w:rPr>
          <w:noProof/>
          <w:webHidden/>
        </w:rPr>
      </w:r>
      <w:r>
        <w:rPr>
          <w:noProof/>
          <w:webHidden/>
        </w:rPr>
        <w:fldChar w:fldCharType="separate"/>
      </w:r>
      <w:r>
        <w:rPr>
          <w:noProof/>
          <w:webHidden/>
        </w:rPr>
        <w:t>92</w:t>
      </w:r>
      <w:r>
        <w:rPr>
          <w:noProof/>
          <w:webHidden/>
        </w:rPr>
        <w:fldChar w:fldCharType="end"/>
      </w:r>
      <w:r w:rsidRPr="00901BD4">
        <w:rPr>
          <w:rStyle w:val="Hyperlink"/>
          <w:noProof/>
        </w:rPr>
        <w:fldChar w:fldCharType="end"/>
      </w:r>
    </w:p>
    <w:p w14:paraId="21A266E8" w14:textId="5891D5FA"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"_Toc128022139"</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30: Run Commercial Consolidation Page</w:t>
      </w:r>
      <w:r>
        <w:rPr>
          <w:noProof/>
          <w:webHidden/>
        </w:rPr>
        <w:tab/>
      </w:r>
      <w:r>
        <w:rPr>
          <w:noProof/>
          <w:webHidden/>
        </w:rPr>
        <w:fldChar w:fldCharType="begin"/>
      </w:r>
      <w:r>
        <w:rPr>
          <w:noProof/>
          <w:webHidden/>
        </w:rPr>
        <w:instrText xml:space="preserve"> PAGEREF _Toc128022139 \h </w:instrText>
      </w:r>
      <w:r>
        <w:rPr>
          <w:noProof/>
          <w:webHidden/>
        </w:rPr>
      </w:r>
      <w:r>
        <w:rPr>
          <w:noProof/>
          <w:webHidden/>
        </w:rPr>
        <w:fldChar w:fldCharType="separate"/>
      </w:r>
      <w:r>
        <w:rPr>
          <w:noProof/>
          <w:webHidden/>
        </w:rPr>
        <w:t>94</w:t>
      </w:r>
      <w:r>
        <w:rPr>
          <w:noProof/>
          <w:webHidden/>
        </w:rPr>
        <w:fldChar w:fldCharType="end"/>
      </w:r>
      <w:r w:rsidRPr="00901BD4">
        <w:rPr>
          <w:rStyle w:val="Hyperlink"/>
          <w:noProof/>
        </w:rPr>
        <w:fldChar w:fldCharType="end"/>
      </w:r>
    </w:p>
    <w:p w14:paraId="6E529A49" w14:textId="1D4A30C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"_Toc128022140"</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31: Forecast Settings Page</w:t>
      </w:r>
      <w:r>
        <w:rPr>
          <w:noProof/>
          <w:webHidden/>
        </w:rPr>
        <w:tab/>
      </w:r>
      <w:r>
        <w:rPr>
          <w:noProof/>
          <w:webHidden/>
        </w:rPr>
        <w:fldChar w:fldCharType="begin"/>
      </w:r>
      <w:r>
        <w:rPr>
          <w:noProof/>
          <w:webHidden/>
        </w:rPr>
        <w:instrText xml:space="preserve"> PAGEREF _Toc128022140 \h </w:instrText>
      </w:r>
      <w:r>
        <w:rPr>
          <w:noProof/>
          <w:webHidden/>
        </w:rPr>
      </w:r>
      <w:r>
        <w:rPr>
          <w:noProof/>
          <w:webHidden/>
        </w:rPr>
        <w:fldChar w:fldCharType="separate"/>
      </w:r>
      <w:r>
        <w:rPr>
          <w:noProof/>
          <w:webHidden/>
        </w:rPr>
        <w:t>96</w:t>
      </w:r>
      <w:r>
        <w:rPr>
          <w:noProof/>
          <w:webHidden/>
        </w:rPr>
        <w:fldChar w:fldCharType="end"/>
      </w:r>
      <w:r w:rsidRPr="00901BD4">
        <w:rPr>
          <w:rStyle w:val="Hyperlink"/>
          <w:noProof/>
        </w:rPr>
        <w:fldChar w:fldCharType="end"/>
      </w:r>
    </w:p>
    <w:p w14:paraId="71F5D1B6" w14:textId="42B82E86"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32: Orders Output Page</w:t>
      </w:r>
      <w:r>
        <w:rPr>
          <w:noProof/>
          <w:webHidden/>
        </w:rPr>
        <w:tab/>
      </w:r>
      <w:r>
        <w:rPr>
          <w:noProof/>
          <w:webHidden/>
        </w:rPr>
        <w:fldChar w:fldCharType="begin"/>
      </w:r>
      <w:r>
        <w:rPr>
          <w:noProof/>
          <w:webHidden/>
        </w:rPr>
        <w:instrText xml:space="preserve"> PAGEREF _Toc128022141 \h </w:instrText>
      </w:r>
      <w:r>
        <w:rPr>
          <w:noProof/>
          <w:webHidden/>
        </w:rPr>
      </w:r>
      <w:r>
        <w:rPr>
          <w:noProof/>
          <w:webHidden/>
        </w:rPr>
        <w:fldChar w:fldCharType="separate"/>
      </w:r>
      <w:r>
        <w:rPr>
          <w:noProof/>
          <w:webHidden/>
        </w:rPr>
        <w:t>97</w:t>
      </w:r>
      <w:r>
        <w:rPr>
          <w:noProof/>
          <w:webHidden/>
        </w:rPr>
        <w:fldChar w:fldCharType="end"/>
      </w:r>
      <w:r w:rsidRPr="00901BD4">
        <w:rPr>
          <w:rStyle w:val="Hyperlink"/>
          <w:noProof/>
        </w:rPr>
        <w:fldChar w:fldCharType="end"/>
      </w:r>
    </w:p>
    <w:p w14:paraId="7E7B223B" w14:textId="718BAC60"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33: CI Constraints Page</w:t>
      </w:r>
      <w:r>
        <w:rPr>
          <w:noProof/>
          <w:webHidden/>
        </w:rPr>
        <w:tab/>
      </w:r>
      <w:r>
        <w:rPr>
          <w:noProof/>
          <w:webHidden/>
        </w:rPr>
        <w:fldChar w:fldCharType="begin"/>
      </w:r>
      <w:r>
        <w:rPr>
          <w:noProof/>
          <w:webHidden/>
        </w:rPr>
        <w:instrText xml:space="preserve"> PAGEREF _Toc128022142 \h </w:instrText>
      </w:r>
      <w:r>
        <w:rPr>
          <w:noProof/>
          <w:webHidden/>
        </w:rPr>
      </w:r>
      <w:r>
        <w:rPr>
          <w:noProof/>
          <w:webHidden/>
        </w:rPr>
        <w:fldChar w:fldCharType="separate"/>
      </w:r>
      <w:r>
        <w:rPr>
          <w:noProof/>
          <w:webHidden/>
        </w:rPr>
        <w:t>99</w:t>
      </w:r>
      <w:r>
        <w:rPr>
          <w:noProof/>
          <w:webHidden/>
        </w:rPr>
        <w:fldChar w:fldCharType="end"/>
      </w:r>
      <w:r w:rsidRPr="00901BD4">
        <w:rPr>
          <w:rStyle w:val="Hyperlink"/>
          <w:noProof/>
        </w:rPr>
        <w:fldChar w:fldCharType="end"/>
      </w:r>
    </w:p>
    <w:p w14:paraId="54DD4005" w14:textId="05597A7F"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"_Toc128022143"</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34: Actual Costs Page</w:t>
      </w:r>
      <w:r>
        <w:rPr>
          <w:noProof/>
          <w:webHidden/>
        </w:rPr>
        <w:tab/>
      </w:r>
      <w:r>
        <w:rPr>
          <w:noProof/>
          <w:webHidden/>
        </w:rPr>
        <w:fldChar w:fldCharType="begin"/>
      </w:r>
      <w:r>
        <w:rPr>
          <w:noProof/>
          <w:webHidden/>
        </w:rPr>
        <w:instrText xml:space="preserve"> PAGEREF _Toc128022143 \h </w:instrText>
      </w:r>
      <w:r>
        <w:rPr>
          <w:noProof/>
          <w:webHidden/>
        </w:rPr>
      </w:r>
      <w:r>
        <w:rPr>
          <w:noProof/>
          <w:webHidden/>
        </w:rPr>
        <w:fldChar w:fldCharType="separate"/>
      </w:r>
      <w:r>
        <w:rPr>
          <w:noProof/>
          <w:webHidden/>
        </w:rPr>
        <w:t>100</w:t>
      </w:r>
      <w:r>
        <w:rPr>
          <w:noProof/>
          <w:webHidden/>
        </w:rPr>
        <w:fldChar w:fldCharType="end"/>
      </w:r>
      <w:r w:rsidRPr="00901BD4">
        <w:rPr>
          <w:rStyle w:val="Hyperlink"/>
          <w:noProof/>
        </w:rPr>
        <w:fldChar w:fldCharType="end"/>
      </w:r>
    </w:p>
    <w:p w14:paraId="46EDF322" w14:textId="657408D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35: Projected Costs Page</w:t>
      </w:r>
      <w:r>
        <w:rPr>
          <w:noProof/>
          <w:webHidden/>
        </w:rPr>
        <w:tab/>
      </w:r>
      <w:r>
        <w:rPr>
          <w:noProof/>
          <w:webHidden/>
        </w:rPr>
        <w:fldChar w:fldCharType="begin"/>
      </w:r>
      <w:r>
        <w:rPr>
          <w:noProof/>
          <w:webHidden/>
        </w:rPr>
        <w:instrText xml:space="preserve"> PAGEREF _Toc128022144 \h </w:instrText>
      </w:r>
      <w:r>
        <w:rPr>
          <w:noProof/>
          <w:webHidden/>
        </w:rPr>
      </w:r>
      <w:r>
        <w:rPr>
          <w:noProof/>
          <w:webHidden/>
        </w:rPr>
        <w:fldChar w:fldCharType="separate"/>
      </w:r>
      <w:r>
        <w:rPr>
          <w:noProof/>
          <w:webHidden/>
        </w:rPr>
        <w:t>101</w:t>
      </w:r>
      <w:r>
        <w:rPr>
          <w:noProof/>
          <w:webHidden/>
        </w:rPr>
        <w:fldChar w:fldCharType="end"/>
      </w:r>
      <w:r w:rsidRPr="00901BD4">
        <w:rPr>
          <w:rStyle w:val="Hyperlink"/>
          <w:noProof/>
        </w:rPr>
        <w:fldChar w:fldCharType="end"/>
      </w:r>
    </w:p>
    <w:p w14:paraId="319527BC" w14:textId="0AA6406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"_Toc128022145"</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36: Cost Options Page</w:t>
      </w:r>
      <w:r>
        <w:rPr>
          <w:noProof/>
          <w:webHidden/>
        </w:rPr>
        <w:tab/>
      </w:r>
      <w:r>
        <w:rPr>
          <w:noProof/>
          <w:webHidden/>
        </w:rPr>
        <w:fldChar w:fldCharType="begin"/>
      </w:r>
      <w:r>
        <w:rPr>
          <w:noProof/>
          <w:webHidden/>
        </w:rPr>
        <w:instrText xml:space="preserve"> PAGEREF _Toc128022145 \h </w:instrText>
      </w:r>
      <w:r>
        <w:rPr>
          <w:noProof/>
          <w:webHidden/>
        </w:rPr>
      </w:r>
      <w:r>
        <w:rPr>
          <w:noProof/>
          <w:webHidden/>
        </w:rPr>
        <w:fldChar w:fldCharType="separate"/>
      </w:r>
      <w:r>
        <w:rPr>
          <w:noProof/>
          <w:webHidden/>
        </w:rPr>
        <w:t>102</w:t>
      </w:r>
      <w:r>
        <w:rPr>
          <w:noProof/>
          <w:webHidden/>
        </w:rPr>
        <w:fldChar w:fldCharType="end"/>
      </w:r>
      <w:r w:rsidRPr="00901BD4">
        <w:rPr>
          <w:rStyle w:val="Hyperlink"/>
          <w:noProof/>
        </w:rPr>
        <w:fldChar w:fldCharType="end"/>
      </w:r>
    </w:p>
    <w:p w14:paraId="42221C9B" w14:textId="70FAC64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"_Toc128022146"</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37: Cashpoints Page</w:t>
      </w:r>
      <w:r>
        <w:rPr>
          <w:noProof/>
          <w:webHidden/>
        </w:rPr>
        <w:tab/>
      </w:r>
      <w:r>
        <w:rPr>
          <w:noProof/>
          <w:webHidden/>
        </w:rPr>
        <w:fldChar w:fldCharType="begin"/>
      </w:r>
      <w:r>
        <w:rPr>
          <w:noProof/>
          <w:webHidden/>
        </w:rPr>
        <w:instrText xml:space="preserve"> PAGEREF _Toc128022146 \h </w:instrText>
      </w:r>
      <w:r>
        <w:rPr>
          <w:noProof/>
          <w:webHidden/>
        </w:rPr>
      </w:r>
      <w:r>
        <w:rPr>
          <w:noProof/>
          <w:webHidden/>
        </w:rPr>
        <w:fldChar w:fldCharType="separate"/>
      </w:r>
      <w:r>
        <w:rPr>
          <w:noProof/>
          <w:webHidden/>
        </w:rPr>
        <w:t>105</w:t>
      </w:r>
      <w:r>
        <w:rPr>
          <w:noProof/>
          <w:webHidden/>
        </w:rPr>
        <w:fldChar w:fldCharType="end"/>
      </w:r>
      <w:r w:rsidRPr="00901BD4">
        <w:rPr>
          <w:rStyle w:val="Hyperlink"/>
          <w:noProof/>
        </w:rPr>
        <w:fldChar w:fldCharType="end"/>
      </w:r>
    </w:p>
    <w:p w14:paraId="31B040D3" w14:textId="5DA25DD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lastRenderedPageBreak/>
        <w:fldChar w:fldCharType="begin"/>
      </w:r>
      <w:r w:rsidRPr="00901BD4">
        <w:rPr>
          <w:rStyle w:val="Hyperlink"/>
          <w:noProof/>
        </w:rPr>
        <w:instrText xml:space="preserve"> </w:instrText>
      </w:r>
      <w:r>
        <w:rPr>
          <w:noProof/>
        </w:rPr>
        <w:instrText>HYPERLINK \l "_Toc128022147"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38: Create New Page</w:t>
      </w:r>
      <w:r>
        <w:rPr>
          <w:noProof/>
          <w:webHidden/>
        </w:rPr>
        <w:tab/>
      </w:r>
      <w:r>
        <w:rPr>
          <w:noProof/>
          <w:webHidden/>
        </w:rPr>
        <w:fldChar w:fldCharType="begin"/>
      </w:r>
      <w:r>
        <w:rPr>
          <w:noProof/>
          <w:webHidden/>
        </w:rPr>
        <w:instrText xml:space="preserve"> PAGEREF _Toc128022147 \h </w:instrText>
      </w:r>
      <w:r>
        <w:rPr>
          <w:noProof/>
          <w:webHidden/>
        </w:rPr>
      </w:r>
      <w:r>
        <w:rPr>
          <w:noProof/>
          <w:webHidden/>
        </w:rPr>
        <w:fldChar w:fldCharType="separate"/>
      </w:r>
      <w:r>
        <w:rPr>
          <w:noProof/>
          <w:webHidden/>
        </w:rPr>
        <w:t>105</w:t>
      </w:r>
      <w:r>
        <w:rPr>
          <w:noProof/>
          <w:webHidden/>
        </w:rPr>
        <w:fldChar w:fldCharType="end"/>
      </w:r>
      <w:r w:rsidRPr="00901BD4">
        <w:rPr>
          <w:rStyle w:val="Hyperlink"/>
          <w:noProof/>
        </w:rPr>
        <w:fldChar w:fldCharType="end"/>
      </w:r>
    </w:p>
    <w:p w14:paraId="51B3A250" w14:textId="14E00BC7"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39: Mass Assign Page</w:t>
      </w:r>
      <w:r>
        <w:rPr>
          <w:noProof/>
          <w:webHidden/>
        </w:rPr>
        <w:tab/>
      </w:r>
      <w:r>
        <w:rPr>
          <w:noProof/>
          <w:webHidden/>
        </w:rPr>
        <w:fldChar w:fldCharType="begin"/>
      </w:r>
      <w:r>
        <w:rPr>
          <w:noProof/>
          <w:webHidden/>
        </w:rPr>
        <w:instrText xml:space="preserve"> PAGEREF _Toc128022148 \h </w:instrText>
      </w:r>
      <w:r>
        <w:rPr>
          <w:noProof/>
          <w:webHidden/>
        </w:rPr>
      </w:r>
      <w:r>
        <w:rPr>
          <w:noProof/>
          <w:webHidden/>
        </w:rPr>
        <w:fldChar w:fldCharType="separate"/>
      </w:r>
      <w:r>
        <w:rPr>
          <w:noProof/>
          <w:webHidden/>
        </w:rPr>
        <w:t>106</w:t>
      </w:r>
      <w:r>
        <w:rPr>
          <w:noProof/>
          <w:webHidden/>
        </w:rPr>
        <w:fldChar w:fldCharType="end"/>
      </w:r>
      <w:r w:rsidRPr="00901BD4">
        <w:rPr>
          <w:rStyle w:val="Hyperlink"/>
          <w:noProof/>
        </w:rPr>
        <w:fldChar w:fldCharType="end"/>
      </w:r>
    </w:p>
    <w:p w14:paraId="7366B1B9" w14:textId="6D3C350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"_Toc128022149"</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40: Carrier Page</w:t>
      </w:r>
      <w:r>
        <w:rPr>
          <w:noProof/>
          <w:webHidden/>
        </w:rPr>
        <w:tab/>
      </w:r>
      <w:r>
        <w:rPr>
          <w:noProof/>
          <w:webHidden/>
        </w:rPr>
        <w:fldChar w:fldCharType="begin"/>
      </w:r>
      <w:r>
        <w:rPr>
          <w:noProof/>
          <w:webHidden/>
        </w:rPr>
        <w:instrText xml:space="preserve"> PAGEREF _Toc128022149 \h </w:instrText>
      </w:r>
      <w:r>
        <w:rPr>
          <w:noProof/>
          <w:webHidden/>
        </w:rPr>
      </w:r>
      <w:r>
        <w:rPr>
          <w:noProof/>
          <w:webHidden/>
        </w:rPr>
        <w:fldChar w:fldCharType="separate"/>
      </w:r>
      <w:r>
        <w:rPr>
          <w:noProof/>
          <w:webHidden/>
        </w:rPr>
        <w:t>109</w:t>
      </w:r>
      <w:r>
        <w:rPr>
          <w:noProof/>
          <w:webHidden/>
        </w:rPr>
        <w:fldChar w:fldCharType="end"/>
      </w:r>
      <w:r w:rsidRPr="00901BD4">
        <w:rPr>
          <w:rStyle w:val="Hyperlink"/>
          <w:noProof/>
        </w:rPr>
        <w:fldChar w:fldCharType="end"/>
      </w:r>
    </w:p>
    <w:p w14:paraId="45BCFE2B" w14:textId="257888A0"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"_Toc128022150"</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41: Group Page</w:t>
      </w:r>
      <w:r>
        <w:rPr>
          <w:noProof/>
          <w:webHidden/>
        </w:rPr>
        <w:tab/>
      </w:r>
      <w:r>
        <w:rPr>
          <w:noProof/>
          <w:webHidden/>
        </w:rPr>
        <w:fldChar w:fldCharType="begin"/>
      </w:r>
      <w:r>
        <w:rPr>
          <w:noProof/>
          <w:webHidden/>
        </w:rPr>
        <w:instrText xml:space="preserve"> PAGEREF _Toc128022150 \h </w:instrText>
      </w:r>
      <w:r>
        <w:rPr>
          <w:noProof/>
          <w:webHidden/>
        </w:rPr>
      </w:r>
      <w:r>
        <w:rPr>
          <w:noProof/>
          <w:webHidden/>
        </w:rPr>
        <w:fldChar w:fldCharType="separate"/>
      </w:r>
      <w:r>
        <w:rPr>
          <w:noProof/>
          <w:webHidden/>
        </w:rPr>
        <w:t>110</w:t>
      </w:r>
      <w:r>
        <w:rPr>
          <w:noProof/>
          <w:webHidden/>
        </w:rPr>
        <w:fldChar w:fldCharType="end"/>
      </w:r>
      <w:r w:rsidRPr="00901BD4">
        <w:rPr>
          <w:rStyle w:val="Hyperlink"/>
          <w:noProof/>
        </w:rPr>
        <w:fldChar w:fldCharType="end"/>
      </w:r>
    </w:p>
    <w:p w14:paraId="7E6F8A1D" w14:textId="6790AE9E"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42: Sorters Page</w:t>
      </w:r>
      <w:r>
        <w:rPr>
          <w:noProof/>
          <w:webHidden/>
        </w:rPr>
        <w:tab/>
      </w:r>
      <w:r>
        <w:rPr>
          <w:noProof/>
          <w:webHidden/>
        </w:rPr>
        <w:fldChar w:fldCharType="begin"/>
      </w:r>
      <w:r>
        <w:rPr>
          <w:noProof/>
          <w:webHidden/>
        </w:rPr>
        <w:instrText xml:space="preserve"> PAGEREF _Toc128022151 \h </w:instrText>
      </w:r>
      <w:r>
        <w:rPr>
          <w:noProof/>
          <w:webHidden/>
        </w:rPr>
      </w:r>
      <w:r>
        <w:rPr>
          <w:noProof/>
          <w:webHidden/>
        </w:rPr>
        <w:fldChar w:fldCharType="separate"/>
      </w:r>
      <w:r>
        <w:rPr>
          <w:noProof/>
          <w:webHidden/>
        </w:rPr>
        <w:t>112</w:t>
      </w:r>
      <w:r>
        <w:rPr>
          <w:noProof/>
          <w:webHidden/>
        </w:rPr>
        <w:fldChar w:fldCharType="end"/>
      </w:r>
      <w:r w:rsidRPr="00901BD4">
        <w:rPr>
          <w:rStyle w:val="Hyperlink"/>
          <w:noProof/>
        </w:rPr>
        <w:fldChar w:fldCharType="end"/>
      </w:r>
    </w:p>
    <w:p w14:paraId="18127A37" w14:textId="5C91BA3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43: Network Trading Markets Page</w:t>
      </w:r>
      <w:r>
        <w:rPr>
          <w:noProof/>
          <w:webHidden/>
        </w:rPr>
        <w:tab/>
      </w:r>
      <w:r>
        <w:rPr>
          <w:noProof/>
          <w:webHidden/>
        </w:rPr>
        <w:fldChar w:fldCharType="begin"/>
      </w:r>
      <w:r>
        <w:rPr>
          <w:noProof/>
          <w:webHidden/>
        </w:rPr>
        <w:instrText xml:space="preserve"> PAGEREF _Toc128022152 \h </w:instrText>
      </w:r>
      <w:r>
        <w:rPr>
          <w:noProof/>
          <w:webHidden/>
        </w:rPr>
      </w:r>
      <w:r>
        <w:rPr>
          <w:noProof/>
          <w:webHidden/>
        </w:rPr>
        <w:fldChar w:fldCharType="separate"/>
      </w:r>
      <w:r>
        <w:rPr>
          <w:noProof/>
          <w:webHidden/>
        </w:rPr>
        <w:t>114</w:t>
      </w:r>
      <w:r>
        <w:rPr>
          <w:noProof/>
          <w:webHidden/>
        </w:rPr>
        <w:fldChar w:fldCharType="end"/>
      </w:r>
      <w:r w:rsidRPr="00901BD4">
        <w:rPr>
          <w:rStyle w:val="Hyperlink"/>
          <w:noProof/>
        </w:rPr>
        <w:fldChar w:fldCharType="end"/>
      </w:r>
    </w:p>
    <w:p w14:paraId="17E7573D" w14:textId="4A574A4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"_Toc128022153"</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44: Calendar Page</w:t>
      </w:r>
      <w:r>
        <w:rPr>
          <w:noProof/>
          <w:webHidden/>
        </w:rPr>
        <w:tab/>
      </w:r>
      <w:r>
        <w:rPr>
          <w:noProof/>
          <w:webHidden/>
        </w:rPr>
        <w:fldChar w:fldCharType="begin"/>
      </w:r>
      <w:r>
        <w:rPr>
          <w:noProof/>
          <w:webHidden/>
        </w:rPr>
        <w:instrText xml:space="preserve"> PAGEREF _Toc128022153 \h </w:instrText>
      </w:r>
      <w:r>
        <w:rPr>
          <w:noProof/>
          <w:webHidden/>
        </w:rPr>
      </w:r>
      <w:r>
        <w:rPr>
          <w:noProof/>
          <w:webHidden/>
        </w:rPr>
        <w:fldChar w:fldCharType="separate"/>
      </w:r>
      <w:r>
        <w:rPr>
          <w:noProof/>
          <w:webHidden/>
        </w:rPr>
        <w:t>115</w:t>
      </w:r>
      <w:r>
        <w:rPr>
          <w:noProof/>
          <w:webHidden/>
        </w:rPr>
        <w:fldChar w:fldCharType="end"/>
      </w:r>
      <w:r w:rsidRPr="00901BD4">
        <w:rPr>
          <w:rStyle w:val="Hyperlink"/>
          <w:noProof/>
        </w:rPr>
        <w:fldChar w:fldCharType="end"/>
      </w:r>
    </w:p>
    <w:p w14:paraId="210A8F09" w14:textId="500AB41F"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45: Event Collisions Page</w:t>
      </w:r>
      <w:r>
        <w:rPr>
          <w:noProof/>
          <w:webHidden/>
        </w:rPr>
        <w:tab/>
      </w:r>
      <w:r>
        <w:rPr>
          <w:noProof/>
          <w:webHidden/>
        </w:rPr>
        <w:fldChar w:fldCharType="begin"/>
      </w:r>
      <w:r>
        <w:rPr>
          <w:noProof/>
          <w:webHidden/>
        </w:rPr>
        <w:instrText xml:space="preserve"> PAGEREF _Toc128022154 \h </w:instrText>
      </w:r>
      <w:r>
        <w:rPr>
          <w:noProof/>
          <w:webHidden/>
        </w:rPr>
      </w:r>
      <w:r>
        <w:rPr>
          <w:noProof/>
          <w:webHidden/>
        </w:rPr>
        <w:fldChar w:fldCharType="separate"/>
      </w:r>
      <w:r>
        <w:rPr>
          <w:noProof/>
          <w:webHidden/>
        </w:rPr>
        <w:t>117</w:t>
      </w:r>
      <w:r>
        <w:rPr>
          <w:noProof/>
          <w:webHidden/>
        </w:rPr>
        <w:fldChar w:fldCharType="end"/>
      </w:r>
      <w:r w:rsidRPr="00901BD4">
        <w:rPr>
          <w:rStyle w:val="Hyperlink"/>
          <w:noProof/>
        </w:rPr>
        <w:fldChar w:fldCharType="end"/>
      </w:r>
    </w:p>
    <w:p w14:paraId="2D1E17E0" w14:textId="2452421B"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46: Calendar Cashpoints Page</w:t>
      </w:r>
      <w:r>
        <w:rPr>
          <w:noProof/>
          <w:webHidden/>
        </w:rPr>
        <w:tab/>
      </w:r>
      <w:r>
        <w:rPr>
          <w:noProof/>
          <w:webHidden/>
        </w:rPr>
        <w:fldChar w:fldCharType="begin"/>
      </w:r>
      <w:r>
        <w:rPr>
          <w:noProof/>
          <w:webHidden/>
        </w:rPr>
        <w:instrText xml:space="preserve"> PAGEREF _Toc128022155 \h </w:instrText>
      </w:r>
      <w:r>
        <w:rPr>
          <w:noProof/>
          <w:webHidden/>
        </w:rPr>
      </w:r>
      <w:r>
        <w:rPr>
          <w:noProof/>
          <w:webHidden/>
        </w:rPr>
        <w:fldChar w:fldCharType="separate"/>
      </w:r>
      <w:r>
        <w:rPr>
          <w:noProof/>
          <w:webHidden/>
        </w:rPr>
        <w:t>118</w:t>
      </w:r>
      <w:r>
        <w:rPr>
          <w:noProof/>
          <w:webHidden/>
        </w:rPr>
        <w:fldChar w:fldCharType="end"/>
      </w:r>
      <w:r w:rsidRPr="00901BD4">
        <w:rPr>
          <w:rStyle w:val="Hyperlink"/>
          <w:noProof/>
        </w:rPr>
        <w:fldChar w:fldCharType="end"/>
      </w:r>
    </w:p>
    <w:p w14:paraId="7686AA6A" w14:textId="14F5B0A1"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"_Toc128022156"</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47: Events Page</w:t>
      </w:r>
      <w:r>
        <w:rPr>
          <w:noProof/>
          <w:webHidden/>
        </w:rPr>
        <w:tab/>
      </w:r>
      <w:r>
        <w:rPr>
          <w:noProof/>
          <w:webHidden/>
        </w:rPr>
        <w:fldChar w:fldCharType="begin"/>
      </w:r>
      <w:r>
        <w:rPr>
          <w:noProof/>
          <w:webHidden/>
        </w:rPr>
        <w:instrText xml:space="preserve"> PAGEREF _Toc128022156 \h </w:instrText>
      </w:r>
      <w:r>
        <w:rPr>
          <w:noProof/>
          <w:webHidden/>
        </w:rPr>
      </w:r>
      <w:r>
        <w:rPr>
          <w:noProof/>
          <w:webHidden/>
        </w:rPr>
        <w:fldChar w:fldCharType="separate"/>
      </w:r>
      <w:r>
        <w:rPr>
          <w:noProof/>
          <w:webHidden/>
        </w:rPr>
        <w:t>119</w:t>
      </w:r>
      <w:r>
        <w:rPr>
          <w:noProof/>
          <w:webHidden/>
        </w:rPr>
        <w:fldChar w:fldCharType="end"/>
      </w:r>
      <w:r w:rsidRPr="00901BD4">
        <w:rPr>
          <w:rStyle w:val="Hyperlink"/>
          <w:noProof/>
        </w:rPr>
        <w:fldChar w:fldCharType="end"/>
      </w:r>
    </w:p>
    <w:p w14:paraId="27448DA2" w14:textId="388678BD"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48: Add/Edit Event Page</w:t>
      </w:r>
      <w:r>
        <w:rPr>
          <w:noProof/>
          <w:webHidden/>
        </w:rPr>
        <w:tab/>
      </w:r>
      <w:r>
        <w:rPr>
          <w:noProof/>
          <w:webHidden/>
        </w:rPr>
        <w:fldChar w:fldCharType="begin"/>
      </w:r>
      <w:r>
        <w:rPr>
          <w:noProof/>
          <w:webHidden/>
        </w:rPr>
        <w:instrText xml:space="preserve"> PAGEREF _Toc128022157 \h </w:instrText>
      </w:r>
      <w:r>
        <w:rPr>
          <w:noProof/>
          <w:webHidden/>
        </w:rPr>
      </w:r>
      <w:r>
        <w:rPr>
          <w:noProof/>
          <w:webHidden/>
        </w:rPr>
        <w:fldChar w:fldCharType="separate"/>
      </w:r>
      <w:r>
        <w:rPr>
          <w:noProof/>
          <w:webHidden/>
        </w:rPr>
        <w:t>120</w:t>
      </w:r>
      <w:r>
        <w:rPr>
          <w:noProof/>
          <w:webHidden/>
        </w:rPr>
        <w:fldChar w:fldCharType="end"/>
      </w:r>
      <w:r w:rsidRPr="00901BD4">
        <w:rPr>
          <w:rStyle w:val="Hyperlink"/>
          <w:noProof/>
        </w:rPr>
        <w:fldChar w:fldCharType="end"/>
      </w:r>
    </w:p>
    <w:p w14:paraId="0BFA53B3" w14:textId="1BD047A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49: Institution Page</w:t>
      </w:r>
      <w:r>
        <w:rPr>
          <w:noProof/>
          <w:webHidden/>
        </w:rPr>
        <w:tab/>
      </w:r>
      <w:r>
        <w:rPr>
          <w:noProof/>
          <w:webHidden/>
        </w:rPr>
        <w:fldChar w:fldCharType="begin"/>
      </w:r>
      <w:r>
        <w:rPr>
          <w:noProof/>
          <w:webHidden/>
        </w:rPr>
        <w:instrText xml:space="preserve"> PAGEREF _Toc128022158 \h </w:instrText>
      </w:r>
      <w:r>
        <w:rPr>
          <w:noProof/>
          <w:webHidden/>
        </w:rPr>
      </w:r>
      <w:r>
        <w:rPr>
          <w:noProof/>
          <w:webHidden/>
        </w:rPr>
        <w:fldChar w:fldCharType="separate"/>
      </w:r>
      <w:r>
        <w:rPr>
          <w:noProof/>
          <w:webHidden/>
        </w:rPr>
        <w:t>123</w:t>
      </w:r>
      <w:r>
        <w:rPr>
          <w:noProof/>
          <w:webHidden/>
        </w:rPr>
        <w:fldChar w:fldCharType="end"/>
      </w:r>
      <w:r w:rsidRPr="00901BD4">
        <w:rPr>
          <w:rStyle w:val="Hyperlink"/>
          <w:noProof/>
        </w:rPr>
        <w:fldChar w:fldCharType="end"/>
      </w:r>
    </w:p>
    <w:p w14:paraId="1D69B752" w14:textId="6A7263FA"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"_Toc128022159"</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50: Override Reasons Page</w:t>
      </w:r>
      <w:r>
        <w:rPr>
          <w:noProof/>
          <w:webHidden/>
        </w:rPr>
        <w:tab/>
      </w:r>
      <w:r>
        <w:rPr>
          <w:noProof/>
          <w:webHidden/>
        </w:rPr>
        <w:fldChar w:fldCharType="begin"/>
      </w:r>
      <w:r>
        <w:rPr>
          <w:noProof/>
          <w:webHidden/>
        </w:rPr>
        <w:instrText xml:space="preserve"> PAGEREF _Toc128022159 \h </w:instrText>
      </w:r>
      <w:r>
        <w:rPr>
          <w:noProof/>
          <w:webHidden/>
        </w:rPr>
      </w:r>
      <w:r>
        <w:rPr>
          <w:noProof/>
          <w:webHidden/>
        </w:rPr>
        <w:fldChar w:fldCharType="separate"/>
      </w:r>
      <w:r>
        <w:rPr>
          <w:noProof/>
          <w:webHidden/>
        </w:rPr>
        <w:t>125</w:t>
      </w:r>
      <w:r>
        <w:rPr>
          <w:noProof/>
          <w:webHidden/>
        </w:rPr>
        <w:fldChar w:fldCharType="end"/>
      </w:r>
      <w:r w:rsidRPr="00901BD4">
        <w:rPr>
          <w:rStyle w:val="Hyperlink"/>
          <w:noProof/>
        </w:rPr>
        <w:fldChar w:fldCharType="end"/>
      </w:r>
    </w:p>
    <w:p w14:paraId="7BAA8E97" w14:textId="578FA34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"_Toc128022160"</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51: Privileges Page</w:t>
      </w:r>
      <w:r>
        <w:rPr>
          <w:noProof/>
          <w:webHidden/>
        </w:rPr>
        <w:tab/>
      </w:r>
      <w:r>
        <w:rPr>
          <w:noProof/>
          <w:webHidden/>
        </w:rPr>
        <w:fldChar w:fldCharType="begin"/>
      </w:r>
      <w:r>
        <w:rPr>
          <w:noProof/>
          <w:webHidden/>
        </w:rPr>
        <w:instrText xml:space="preserve"> PAGEREF _Toc128022160 \h </w:instrText>
      </w:r>
      <w:r>
        <w:rPr>
          <w:noProof/>
          <w:webHidden/>
        </w:rPr>
      </w:r>
      <w:r>
        <w:rPr>
          <w:noProof/>
          <w:webHidden/>
        </w:rPr>
        <w:fldChar w:fldCharType="separate"/>
      </w:r>
      <w:r>
        <w:rPr>
          <w:noProof/>
          <w:webHidden/>
        </w:rPr>
        <w:t>126</w:t>
      </w:r>
      <w:r>
        <w:rPr>
          <w:noProof/>
          <w:webHidden/>
        </w:rPr>
        <w:fldChar w:fldCharType="end"/>
      </w:r>
      <w:r w:rsidRPr="00901BD4">
        <w:rPr>
          <w:rStyle w:val="Hyperlink"/>
          <w:noProof/>
        </w:rPr>
        <w:fldChar w:fldCharType="end"/>
      </w:r>
    </w:p>
    <w:p w14:paraId="592D33D6" w14:textId="5E1B3D7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52: New User Page</w:t>
      </w:r>
      <w:r>
        <w:rPr>
          <w:noProof/>
          <w:webHidden/>
        </w:rPr>
        <w:tab/>
      </w:r>
      <w:r>
        <w:rPr>
          <w:noProof/>
          <w:webHidden/>
        </w:rPr>
        <w:fldChar w:fldCharType="begin"/>
      </w:r>
      <w:r>
        <w:rPr>
          <w:noProof/>
          <w:webHidden/>
        </w:rPr>
        <w:instrText xml:space="preserve"> PAGEREF _Toc128022161 \h </w:instrText>
      </w:r>
      <w:r>
        <w:rPr>
          <w:noProof/>
          <w:webHidden/>
        </w:rPr>
      </w:r>
      <w:r>
        <w:rPr>
          <w:noProof/>
          <w:webHidden/>
        </w:rPr>
        <w:fldChar w:fldCharType="separate"/>
      </w:r>
      <w:r>
        <w:rPr>
          <w:noProof/>
          <w:webHidden/>
        </w:rPr>
        <w:t>127</w:t>
      </w:r>
      <w:r>
        <w:rPr>
          <w:noProof/>
          <w:webHidden/>
        </w:rPr>
        <w:fldChar w:fldCharType="end"/>
      </w:r>
      <w:r w:rsidRPr="00901BD4">
        <w:rPr>
          <w:rStyle w:val="Hyperlink"/>
          <w:noProof/>
        </w:rPr>
        <w:fldChar w:fldCharType="end"/>
      </w:r>
    </w:p>
    <w:p w14:paraId="362A71AF" w14:textId="02B58F08"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"_Toc128022162"</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53: Business Units Page</w:t>
      </w:r>
      <w:r>
        <w:rPr>
          <w:noProof/>
          <w:webHidden/>
        </w:rPr>
        <w:tab/>
      </w:r>
      <w:r>
        <w:rPr>
          <w:noProof/>
          <w:webHidden/>
        </w:rPr>
        <w:fldChar w:fldCharType="begin"/>
      </w:r>
      <w:r>
        <w:rPr>
          <w:noProof/>
          <w:webHidden/>
        </w:rPr>
        <w:instrText xml:space="preserve"> PAGEREF _Toc128022162 \h </w:instrText>
      </w:r>
      <w:r>
        <w:rPr>
          <w:noProof/>
          <w:webHidden/>
        </w:rPr>
      </w:r>
      <w:r>
        <w:rPr>
          <w:noProof/>
          <w:webHidden/>
        </w:rPr>
        <w:fldChar w:fldCharType="separate"/>
      </w:r>
      <w:r>
        <w:rPr>
          <w:noProof/>
          <w:webHidden/>
        </w:rPr>
        <w:t>128</w:t>
      </w:r>
      <w:r>
        <w:rPr>
          <w:noProof/>
          <w:webHidden/>
        </w:rPr>
        <w:fldChar w:fldCharType="end"/>
      </w:r>
      <w:r w:rsidRPr="00901BD4">
        <w:rPr>
          <w:rStyle w:val="Hyperlink"/>
          <w:noProof/>
        </w:rPr>
        <w:fldChar w:fldCharType="end"/>
      </w:r>
    </w:p>
    <w:p w14:paraId="1558115B" w14:textId="122B1832"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"_Toc128022163"</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54: Currency Page</w:t>
      </w:r>
      <w:r>
        <w:rPr>
          <w:noProof/>
          <w:webHidden/>
        </w:rPr>
        <w:tab/>
      </w:r>
      <w:r>
        <w:rPr>
          <w:noProof/>
          <w:webHidden/>
        </w:rPr>
        <w:fldChar w:fldCharType="begin"/>
      </w:r>
      <w:r>
        <w:rPr>
          <w:noProof/>
          <w:webHidden/>
        </w:rPr>
        <w:instrText xml:space="preserve"> PAGEREF _Toc128022163 \h </w:instrText>
      </w:r>
      <w:r>
        <w:rPr>
          <w:noProof/>
          <w:webHidden/>
        </w:rPr>
      </w:r>
      <w:r>
        <w:rPr>
          <w:noProof/>
          <w:webHidden/>
        </w:rPr>
        <w:fldChar w:fldCharType="separate"/>
      </w:r>
      <w:r>
        <w:rPr>
          <w:noProof/>
          <w:webHidden/>
        </w:rPr>
        <w:t>131</w:t>
      </w:r>
      <w:r>
        <w:rPr>
          <w:noProof/>
          <w:webHidden/>
        </w:rPr>
        <w:fldChar w:fldCharType="end"/>
      </w:r>
      <w:r w:rsidRPr="00901BD4">
        <w:rPr>
          <w:rStyle w:val="Hyperlink"/>
          <w:noProof/>
        </w:rPr>
        <w:fldChar w:fldCharType="end"/>
      </w:r>
    </w:p>
    <w:p w14:paraId="6E9E8E2C" w14:textId="5C507C8D"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55: Denominations Page</w:t>
      </w:r>
      <w:r>
        <w:rPr>
          <w:noProof/>
          <w:webHidden/>
        </w:rPr>
        <w:tab/>
      </w:r>
      <w:r>
        <w:rPr>
          <w:noProof/>
          <w:webHidden/>
        </w:rPr>
        <w:fldChar w:fldCharType="begin"/>
      </w:r>
      <w:r>
        <w:rPr>
          <w:noProof/>
          <w:webHidden/>
        </w:rPr>
        <w:instrText xml:space="preserve"> PAGEREF _Toc128022164 \h </w:instrText>
      </w:r>
      <w:r>
        <w:rPr>
          <w:noProof/>
          <w:webHidden/>
        </w:rPr>
      </w:r>
      <w:r>
        <w:rPr>
          <w:noProof/>
          <w:webHidden/>
        </w:rPr>
        <w:fldChar w:fldCharType="separate"/>
      </w:r>
      <w:r>
        <w:rPr>
          <w:noProof/>
          <w:webHidden/>
        </w:rPr>
        <w:t>132</w:t>
      </w:r>
      <w:r>
        <w:rPr>
          <w:noProof/>
          <w:webHidden/>
        </w:rPr>
        <w:fldChar w:fldCharType="end"/>
      </w:r>
      <w:r w:rsidRPr="00901BD4">
        <w:rPr>
          <w:rStyle w:val="Hyperlink"/>
          <w:noProof/>
        </w:rPr>
        <w:fldChar w:fldCharType="end"/>
      </w:r>
    </w:p>
    <w:p w14:paraId="53C11E14" w14:textId="1458C09A"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56: Exchange Rate Page</w:t>
      </w:r>
      <w:r>
        <w:rPr>
          <w:noProof/>
          <w:webHidden/>
        </w:rPr>
        <w:tab/>
      </w:r>
      <w:r>
        <w:rPr>
          <w:noProof/>
          <w:webHidden/>
        </w:rPr>
        <w:fldChar w:fldCharType="begin"/>
      </w:r>
      <w:r>
        <w:rPr>
          <w:noProof/>
          <w:webHidden/>
        </w:rPr>
        <w:instrText xml:space="preserve"> PAGEREF _Toc128022165 \h </w:instrText>
      </w:r>
      <w:r>
        <w:rPr>
          <w:noProof/>
          <w:webHidden/>
        </w:rPr>
      </w:r>
      <w:r>
        <w:rPr>
          <w:noProof/>
          <w:webHidden/>
        </w:rPr>
        <w:fldChar w:fldCharType="separate"/>
      </w:r>
      <w:r>
        <w:rPr>
          <w:noProof/>
          <w:webHidden/>
        </w:rPr>
        <w:t>133</w:t>
      </w:r>
      <w:r>
        <w:rPr>
          <w:noProof/>
          <w:webHidden/>
        </w:rPr>
        <w:fldChar w:fldCharType="end"/>
      </w:r>
      <w:r w:rsidRPr="00901BD4">
        <w:rPr>
          <w:rStyle w:val="Hyperlink"/>
          <w:noProof/>
        </w:rPr>
        <w:fldChar w:fldCharType="end"/>
      </w:r>
    </w:p>
    <w:p w14:paraId="32ABB4EA" w14:textId="53E0DD72"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"_Toc128022166"</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59: Example of an Order Workflow</w:t>
      </w:r>
      <w:r>
        <w:rPr>
          <w:noProof/>
          <w:webHidden/>
        </w:rPr>
        <w:tab/>
      </w:r>
      <w:r>
        <w:rPr>
          <w:noProof/>
          <w:webHidden/>
        </w:rPr>
        <w:fldChar w:fldCharType="begin"/>
      </w:r>
      <w:r>
        <w:rPr>
          <w:noProof/>
          <w:webHidden/>
        </w:rPr>
        <w:instrText xml:space="preserve"> PAGEREF _Toc128022166 \h </w:instrText>
      </w:r>
      <w:r>
        <w:rPr>
          <w:noProof/>
          <w:webHidden/>
        </w:rPr>
      </w:r>
      <w:r>
        <w:rPr>
          <w:noProof/>
          <w:webHidden/>
        </w:rPr>
        <w:fldChar w:fldCharType="separate"/>
      </w:r>
      <w:r>
        <w:rPr>
          <w:noProof/>
          <w:webHidden/>
        </w:rPr>
        <w:t>134</w:t>
      </w:r>
      <w:r>
        <w:rPr>
          <w:noProof/>
          <w:webHidden/>
        </w:rPr>
        <w:fldChar w:fldCharType="end"/>
      </w:r>
      <w:r w:rsidRPr="00901BD4">
        <w:rPr>
          <w:rStyle w:val="Hyperlink"/>
          <w:noProof/>
        </w:rPr>
        <w:fldChar w:fldCharType="end"/>
      </w:r>
    </w:p>
    <w:p w14:paraId="00485213" w14:textId="155F2267"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"_Toc128022167"</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60: Order Workflow Page</w:t>
      </w:r>
      <w:r>
        <w:rPr>
          <w:noProof/>
          <w:webHidden/>
        </w:rPr>
        <w:tab/>
      </w:r>
      <w:r>
        <w:rPr>
          <w:noProof/>
          <w:webHidden/>
        </w:rPr>
        <w:fldChar w:fldCharType="begin"/>
      </w:r>
      <w:r>
        <w:rPr>
          <w:noProof/>
          <w:webHidden/>
        </w:rPr>
        <w:instrText xml:space="preserve"> PAGEREF _Toc128022167 \h </w:instrText>
      </w:r>
      <w:r>
        <w:rPr>
          <w:noProof/>
          <w:webHidden/>
        </w:rPr>
      </w:r>
      <w:r>
        <w:rPr>
          <w:noProof/>
          <w:webHidden/>
        </w:rPr>
        <w:fldChar w:fldCharType="separate"/>
      </w:r>
      <w:r>
        <w:rPr>
          <w:noProof/>
          <w:webHidden/>
        </w:rPr>
        <w:t>135</w:t>
      </w:r>
      <w:r>
        <w:rPr>
          <w:noProof/>
          <w:webHidden/>
        </w:rPr>
        <w:fldChar w:fldCharType="end"/>
      </w:r>
      <w:r w:rsidRPr="00901BD4">
        <w:rPr>
          <w:rStyle w:val="Hyperlink"/>
          <w:noProof/>
        </w:rPr>
        <w:fldChar w:fldCharType="end"/>
      </w:r>
    </w:p>
    <w:p w14:paraId="718146F1" w14:textId="7B2EC69F"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"_Toc128022168"</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61: Order Workflow Editing Page</w:t>
      </w:r>
      <w:r>
        <w:rPr>
          <w:noProof/>
          <w:webHidden/>
        </w:rPr>
        <w:tab/>
      </w:r>
      <w:r>
        <w:rPr>
          <w:noProof/>
          <w:webHidden/>
        </w:rPr>
        <w:fldChar w:fldCharType="begin"/>
      </w:r>
      <w:r>
        <w:rPr>
          <w:noProof/>
          <w:webHidden/>
        </w:rPr>
        <w:instrText xml:space="preserve"> PAGEREF _Toc128022168 \h </w:instrText>
      </w:r>
      <w:r>
        <w:rPr>
          <w:noProof/>
          <w:webHidden/>
        </w:rPr>
      </w:r>
      <w:r>
        <w:rPr>
          <w:noProof/>
          <w:webHidden/>
        </w:rPr>
        <w:fldChar w:fldCharType="separate"/>
      </w:r>
      <w:r>
        <w:rPr>
          <w:noProof/>
          <w:webHidden/>
        </w:rPr>
        <w:t>136</w:t>
      </w:r>
      <w:r>
        <w:rPr>
          <w:noProof/>
          <w:webHidden/>
        </w:rPr>
        <w:fldChar w:fldCharType="end"/>
      </w:r>
      <w:r w:rsidRPr="00901BD4">
        <w:rPr>
          <w:rStyle w:val="Hyperlink"/>
          <w:noProof/>
        </w:rPr>
        <w:fldChar w:fldCharType="end"/>
      </w:r>
    </w:p>
    <w:p w14:paraId="078B738E" w14:textId="490045F1"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"_Toc128022169"</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62: Calendar Refresh Page</w:t>
      </w:r>
      <w:r>
        <w:rPr>
          <w:noProof/>
          <w:webHidden/>
        </w:rPr>
        <w:tab/>
      </w:r>
      <w:r>
        <w:rPr>
          <w:noProof/>
          <w:webHidden/>
        </w:rPr>
        <w:fldChar w:fldCharType="begin"/>
      </w:r>
      <w:r>
        <w:rPr>
          <w:noProof/>
          <w:webHidden/>
        </w:rPr>
        <w:instrText xml:space="preserve"> PAGEREF _Toc128022169 \h </w:instrText>
      </w:r>
      <w:r>
        <w:rPr>
          <w:noProof/>
          <w:webHidden/>
        </w:rPr>
      </w:r>
      <w:r>
        <w:rPr>
          <w:noProof/>
          <w:webHidden/>
        </w:rPr>
        <w:fldChar w:fldCharType="separate"/>
      </w:r>
      <w:r>
        <w:rPr>
          <w:noProof/>
          <w:webHidden/>
        </w:rPr>
        <w:t>141</w:t>
      </w:r>
      <w:r>
        <w:rPr>
          <w:noProof/>
          <w:webHidden/>
        </w:rPr>
        <w:fldChar w:fldCharType="end"/>
      </w:r>
      <w:r w:rsidRPr="00901BD4">
        <w:rPr>
          <w:rStyle w:val="Hyperlink"/>
          <w:noProof/>
        </w:rPr>
        <w:fldChar w:fldCharType="end"/>
      </w:r>
    </w:p>
    <w:p w14:paraId="0BDCD4F2" w14:textId="1300C64D"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"_Toc128022170"</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57: Purge Data Page</w:t>
      </w:r>
      <w:r>
        <w:rPr>
          <w:noProof/>
          <w:webHidden/>
        </w:rPr>
        <w:tab/>
      </w:r>
      <w:r>
        <w:rPr>
          <w:noProof/>
          <w:webHidden/>
        </w:rPr>
        <w:fldChar w:fldCharType="begin"/>
      </w:r>
      <w:r>
        <w:rPr>
          <w:noProof/>
          <w:webHidden/>
        </w:rPr>
        <w:instrText xml:space="preserve"> PAGEREF _Toc128022170 \h </w:instrText>
      </w:r>
      <w:r>
        <w:rPr>
          <w:noProof/>
          <w:webHidden/>
        </w:rPr>
      </w:r>
      <w:r>
        <w:rPr>
          <w:noProof/>
          <w:webHidden/>
        </w:rPr>
        <w:fldChar w:fldCharType="separate"/>
      </w:r>
      <w:r>
        <w:rPr>
          <w:noProof/>
          <w:webHidden/>
        </w:rPr>
        <w:t>144</w:t>
      </w:r>
      <w:r>
        <w:rPr>
          <w:noProof/>
          <w:webHidden/>
        </w:rPr>
        <w:fldChar w:fldCharType="end"/>
      </w:r>
      <w:r w:rsidRPr="00901BD4">
        <w:rPr>
          <w:rStyle w:val="Hyperlink"/>
          <w:noProof/>
        </w:rPr>
        <w:fldChar w:fldCharType="end"/>
      </w:r>
    </w:p>
    <w:p w14:paraId="31E210E5" w14:textId="3C612503"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"_Toc128022171"</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58: Rename Cashpoint Page</w:t>
      </w:r>
      <w:r>
        <w:rPr>
          <w:noProof/>
          <w:webHidden/>
        </w:rPr>
        <w:tab/>
      </w:r>
      <w:r>
        <w:rPr>
          <w:noProof/>
          <w:webHidden/>
        </w:rPr>
        <w:fldChar w:fldCharType="begin"/>
      </w:r>
      <w:r>
        <w:rPr>
          <w:noProof/>
          <w:webHidden/>
        </w:rPr>
        <w:instrText xml:space="preserve"> PAGEREF _Toc128022171 \h </w:instrText>
      </w:r>
      <w:r>
        <w:rPr>
          <w:noProof/>
          <w:webHidden/>
        </w:rPr>
      </w:r>
      <w:r>
        <w:rPr>
          <w:noProof/>
          <w:webHidden/>
        </w:rPr>
        <w:fldChar w:fldCharType="separate"/>
      </w:r>
      <w:r>
        <w:rPr>
          <w:noProof/>
          <w:webHidden/>
        </w:rPr>
        <w:t>146</w:t>
      </w:r>
      <w:r>
        <w:rPr>
          <w:noProof/>
          <w:webHidden/>
        </w:rPr>
        <w:fldChar w:fldCharType="end"/>
      </w:r>
      <w:r w:rsidRPr="00901BD4">
        <w:rPr>
          <w:rStyle w:val="Hyperlink"/>
          <w:noProof/>
        </w:rPr>
        <w:fldChar w:fldCharType="end"/>
      </w:r>
    </w:p>
    <w:p w14:paraId="48AEF7E2" w14:textId="5678D36C"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"_Toc128022172"</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63: Audit Log Browser Search Page</w:t>
      </w:r>
      <w:r>
        <w:rPr>
          <w:noProof/>
          <w:webHidden/>
        </w:rPr>
        <w:tab/>
      </w:r>
      <w:r>
        <w:rPr>
          <w:noProof/>
          <w:webHidden/>
        </w:rPr>
        <w:fldChar w:fldCharType="begin"/>
      </w:r>
      <w:r>
        <w:rPr>
          <w:noProof/>
          <w:webHidden/>
        </w:rPr>
        <w:instrText xml:space="preserve"> PAGEREF _Toc128022172 \h </w:instrText>
      </w:r>
      <w:r>
        <w:rPr>
          <w:noProof/>
          <w:webHidden/>
        </w:rPr>
      </w:r>
      <w:r>
        <w:rPr>
          <w:noProof/>
          <w:webHidden/>
        </w:rPr>
        <w:fldChar w:fldCharType="separate"/>
      </w:r>
      <w:r>
        <w:rPr>
          <w:noProof/>
          <w:webHidden/>
        </w:rPr>
        <w:t>148</w:t>
      </w:r>
      <w:r>
        <w:rPr>
          <w:noProof/>
          <w:webHidden/>
        </w:rPr>
        <w:fldChar w:fldCharType="end"/>
      </w:r>
      <w:r w:rsidRPr="00901BD4">
        <w:rPr>
          <w:rStyle w:val="Hyperlink"/>
          <w:noProof/>
        </w:rPr>
        <w:fldChar w:fldCharType="end"/>
      </w:r>
    </w:p>
    <w:p w14:paraId="7B687902" w14:textId="51518BC4"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"_Toc128022173"</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64: Audit Log Browser Search Results Page</w:t>
      </w:r>
      <w:r>
        <w:rPr>
          <w:noProof/>
          <w:webHidden/>
        </w:rPr>
        <w:tab/>
      </w:r>
      <w:r>
        <w:rPr>
          <w:noProof/>
          <w:webHidden/>
        </w:rPr>
        <w:fldChar w:fldCharType="begin"/>
      </w:r>
      <w:r>
        <w:rPr>
          <w:noProof/>
          <w:webHidden/>
        </w:rPr>
        <w:instrText xml:space="preserve"> PAGEREF _Toc128022173 \h </w:instrText>
      </w:r>
      <w:r>
        <w:rPr>
          <w:noProof/>
          <w:webHidden/>
        </w:rPr>
      </w:r>
      <w:r>
        <w:rPr>
          <w:noProof/>
          <w:webHidden/>
        </w:rPr>
        <w:fldChar w:fldCharType="separate"/>
      </w:r>
      <w:r>
        <w:rPr>
          <w:noProof/>
          <w:webHidden/>
        </w:rPr>
        <w:t>149</w:t>
      </w:r>
      <w:r>
        <w:rPr>
          <w:noProof/>
          <w:webHidden/>
        </w:rPr>
        <w:fldChar w:fldCharType="end"/>
      </w:r>
      <w:r w:rsidRPr="00901BD4">
        <w:rPr>
          <w:rStyle w:val="Hyperlink"/>
          <w:noProof/>
        </w:rPr>
        <w:fldChar w:fldCharType="end"/>
      </w:r>
    </w:p>
    <w:p w14:paraId="71F72EBF" w14:textId="5A4A68C9"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"_Toc128022174"</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65: Audit Log Browser Transaction Detail Page</w:t>
      </w:r>
      <w:r>
        <w:rPr>
          <w:noProof/>
          <w:webHidden/>
        </w:rPr>
        <w:tab/>
      </w:r>
      <w:r>
        <w:rPr>
          <w:noProof/>
          <w:webHidden/>
        </w:rPr>
        <w:fldChar w:fldCharType="begin"/>
      </w:r>
      <w:r>
        <w:rPr>
          <w:noProof/>
          <w:webHidden/>
        </w:rPr>
        <w:instrText xml:space="preserve"> PAGEREF _Toc128022174 \h </w:instrText>
      </w:r>
      <w:r>
        <w:rPr>
          <w:noProof/>
          <w:webHidden/>
        </w:rPr>
      </w:r>
      <w:r>
        <w:rPr>
          <w:noProof/>
          <w:webHidden/>
        </w:rPr>
        <w:fldChar w:fldCharType="separate"/>
      </w:r>
      <w:r>
        <w:rPr>
          <w:noProof/>
          <w:webHidden/>
        </w:rPr>
        <w:t>151</w:t>
      </w:r>
      <w:r>
        <w:rPr>
          <w:noProof/>
          <w:webHidden/>
        </w:rPr>
        <w:fldChar w:fldCharType="end"/>
      </w:r>
      <w:r w:rsidRPr="00901BD4">
        <w:rPr>
          <w:rStyle w:val="Hyperlink"/>
          <w:noProof/>
        </w:rPr>
        <w:fldChar w:fldCharType="end"/>
      </w:r>
    </w:p>
    <w:p w14:paraId="32C93A51" w14:textId="2AEF6BF0"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"_Toc128022175"</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66: Logs Page</w:t>
      </w:r>
      <w:r>
        <w:rPr>
          <w:noProof/>
          <w:webHidden/>
        </w:rPr>
        <w:tab/>
      </w:r>
      <w:r>
        <w:rPr>
          <w:noProof/>
          <w:webHidden/>
        </w:rPr>
        <w:fldChar w:fldCharType="begin"/>
      </w:r>
      <w:r>
        <w:rPr>
          <w:noProof/>
          <w:webHidden/>
        </w:rPr>
        <w:instrText xml:space="preserve"> PAGEREF _Toc128022175 \h </w:instrText>
      </w:r>
      <w:r>
        <w:rPr>
          <w:noProof/>
          <w:webHidden/>
        </w:rPr>
      </w:r>
      <w:r>
        <w:rPr>
          <w:noProof/>
          <w:webHidden/>
        </w:rPr>
        <w:fldChar w:fldCharType="separate"/>
      </w:r>
      <w:r>
        <w:rPr>
          <w:noProof/>
          <w:webHidden/>
        </w:rPr>
        <w:t>152</w:t>
      </w:r>
      <w:r>
        <w:rPr>
          <w:noProof/>
          <w:webHidden/>
        </w:rPr>
        <w:fldChar w:fldCharType="end"/>
      </w:r>
      <w:r w:rsidRPr="00901BD4">
        <w:rPr>
          <w:rStyle w:val="Hyperlink"/>
          <w:noProof/>
        </w:rPr>
        <w:fldChar w:fldCharType="end"/>
      </w:r>
    </w:p>
    <w:p w14:paraId="6CCF02AD" w14:textId="09FF9FD5"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"_Toc128022176"</w:instrText>
      </w:r>
      <w:r w:rsidRPr="00901BD4">
        <w:rPr>
          <w:rStyle w:val="Hyperlink"/>
          <w:noProof/>
        </w:rPr>
        <w:instrText xml:space="preserve"> </w:instrText>
      </w:r>
      <w:r w:rsidRPr="00901BD4">
        <w:rPr>
          <w:rStyle w:val="Hyperlink"/>
          <w:noProof/>
        </w:rPr>
        <w:fldChar w:fldCharType="separate"/>
      </w:r>
      <w:r w:rsidRPr="00901BD4">
        <w:rPr>
          <w:rStyle w:val="Hyperlink"/>
          <w:noProof/>
          <w:lang w:val="en-US" w:bidi="en-US"/>
        </w:rPr>
        <w:t>Figure 67: About Page</w:t>
      </w:r>
      <w:r>
        <w:rPr>
          <w:noProof/>
          <w:webHidden/>
        </w:rPr>
        <w:tab/>
      </w:r>
      <w:r>
        <w:rPr>
          <w:noProof/>
          <w:webHidden/>
        </w:rPr>
        <w:fldChar w:fldCharType="begin"/>
      </w:r>
      <w:r>
        <w:rPr>
          <w:noProof/>
          <w:webHidden/>
        </w:rPr>
        <w:instrText xml:space="preserve"> PAGEREF _Toc128022176 \h </w:instrText>
      </w:r>
      <w:r>
        <w:rPr>
          <w:noProof/>
          <w:webHidden/>
        </w:rPr>
      </w:r>
      <w:r>
        <w:rPr>
          <w:noProof/>
          <w:webHidden/>
        </w:rPr>
        <w:fldChar w:fldCharType="separate"/>
      </w:r>
      <w:r>
        <w:rPr>
          <w:noProof/>
          <w:webHidden/>
        </w:rPr>
        <w:t>153</w:t>
      </w:r>
      <w:r>
        <w:rPr>
          <w:noProof/>
          <w:webHidden/>
        </w:rPr>
        <w:fldChar w:fldCharType="end"/>
      </w:r>
      <w:r w:rsidRPr="00901BD4">
        <w:rPr>
          <w:rStyle w:val="Hyperlink"/>
          <w:noProof/>
        </w:rPr>
        <w:fldChar w:fldCharType="end"/>
      </w:r>
    </w:p>
    <w:p w14:paraId="5CA68B1A" w14:textId="7AD07BDC" w:rsidR="007A0690" w:rsidRDefault="007A0690">
      <w:pPr>
        <w:pStyle w:val="TableofFigures"/>
        <w:rPr>
          <w:rFonts w:asciiTheme="minorHAnsi" w:eastAsiaTheme="minorEastAsia" w:hAnsiTheme="minorHAnsi" w:cstheme="minorBidi"/>
          <w:noProof/>
          <w:sz w:val="22"/>
          <w:szCs w:val="22"/>
          <w:lang w:val="en-US"/>
        </w:rPr>
      </w:pPr>
      <w:r w:rsidRPr="00901BD4">
        <w:rPr>
          <w:rStyle w:val="Hyperlink"/>
          <w:noProof/>
        </w:rPr>
        <w:fldChar w:fldCharType="begin"/>
      </w:r>
      <w:r w:rsidRPr="00901BD4">
        <w:rPr>
          <w:rStyle w:val="Hyperlink"/>
          <w:noProof/>
        </w:rPr>
        <w:instrText xml:space="preserve"> </w:instrText>
      </w:r>
      <w:r>
        <w:rPr>
          <w:noProof/>
        </w:rPr>
        <w:instrText>HYPERLINK \l "_Toc128022177"</w:instrText>
      </w:r>
      <w:r w:rsidRPr="00901BD4">
        <w:rPr>
          <w:rStyle w:val="Hyperlink"/>
          <w:noProof/>
        </w:rPr>
        <w:instrText xml:space="preserve"> </w:instrText>
      </w:r>
      <w:r w:rsidRPr="00901BD4">
        <w:rPr>
          <w:rStyle w:val="Hyperlink"/>
          <w:noProof/>
        </w:rPr>
        <w:fldChar w:fldCharType="separate"/>
      </w:r>
      <w:r w:rsidRPr="00901BD4">
        <w:rPr>
          <w:rStyle w:val="Hyperlink"/>
          <w:noProof/>
          <w:lang w:bidi="en-US"/>
        </w:rPr>
        <w:t>Figure 68: Report Generation Page</w:t>
      </w:r>
      <w:r>
        <w:rPr>
          <w:noProof/>
          <w:webHidden/>
        </w:rPr>
        <w:tab/>
      </w:r>
      <w:r>
        <w:rPr>
          <w:noProof/>
          <w:webHidden/>
        </w:rPr>
        <w:fldChar w:fldCharType="begin"/>
      </w:r>
      <w:r>
        <w:rPr>
          <w:noProof/>
          <w:webHidden/>
        </w:rPr>
        <w:instrText xml:space="preserve"> PAGEREF _Toc128022177 \h </w:instrText>
      </w:r>
      <w:r>
        <w:rPr>
          <w:noProof/>
          <w:webHidden/>
        </w:rPr>
      </w:r>
      <w:r>
        <w:rPr>
          <w:noProof/>
          <w:webHidden/>
        </w:rPr>
        <w:fldChar w:fldCharType="separate"/>
      </w:r>
      <w:r>
        <w:rPr>
          <w:noProof/>
          <w:webHidden/>
        </w:rPr>
        <w:t>156</w:t>
      </w:r>
      <w:r>
        <w:rPr>
          <w:noProof/>
          <w:webHidden/>
        </w:rPr>
        <w:fldChar w:fldCharType="end"/>
      </w:r>
      <w:r w:rsidRPr="00901BD4">
        <w:rPr>
          <w:rStyle w:val="Hyperlink"/>
          <w:noProof/>
        </w:rPr>
        <w:fldChar w:fldCharType="end"/>
      </w:r>
    </w:p>
    <w:p w14:paraId="4AE4B693" w14:textId="7C333FC8" w:rsidR="00621CA8" w:rsidDel="00F25471" w:rsidRDefault="00CD3E88" w:rsidP="00587ACF">
      <w:pPr>
        <w:pStyle w:val="Heading1"/>
        <w:rPr>
          <w:del w:id="4609" w:author="Moses, Robbie" w:date="2023-02-17T01:52:00Z"/>
        </w:rPr>
      </w:pPr>
      <w:r>
        <w:fldChar w:fldCharType="end"/>
      </w:r>
      <w:del w:id="4610" w:author="Moses, Robbie" w:date="2023-02-17T01:52:00Z">
        <w:r w:rsidR="002C19C5" w:rsidDel="00F25471">
          <w:delText>Glossary</w:delText>
        </w:r>
        <w:bookmarkEnd w:id="4605"/>
        <w:r w:rsidR="00FD2538" w:rsidDel="00F25471">
          <w:fldChar w:fldCharType="begin"/>
        </w:r>
        <w:r w:rsidR="00FD2538" w:rsidDel="00F25471">
          <w:delInstrText xml:space="preserve"> XE "Glossary" </w:delInstrText>
        </w:r>
        <w:r w:rsidR="00FD2538" w:rsidDel="00F25471">
          <w:fldChar w:fldCharType="end"/>
        </w:r>
      </w:del>
    </w:p>
    <w:p w14:paraId="433CF820" w14:textId="46FAA01E" w:rsidR="00711D05" w:rsidRPr="00D74AD0" w:rsidDel="00F25471" w:rsidRDefault="00711D05" w:rsidP="00044073">
      <w:pPr>
        <w:pStyle w:val="GlossaryTerm"/>
        <w:rPr>
          <w:del w:id="4611" w:author="Moses, Robbie" w:date="2023-02-17T01:52:00Z"/>
        </w:rPr>
      </w:pPr>
    </w:p>
    <w:p w14:paraId="1507AB7C" w14:textId="28EABA72" w:rsidR="003E0465" w:rsidDel="00CD3E88" w:rsidRDefault="00D03DF9" w:rsidP="00587ACF">
      <w:pPr>
        <w:pStyle w:val="Heading1"/>
        <w:rPr>
          <w:del w:id="4612" w:author="Moses, Robbie" w:date="2023-02-17T01:54:00Z"/>
        </w:rPr>
      </w:pPr>
      <w:bookmarkStart w:id="4613" w:name="_Toc25160860"/>
      <w:del w:id="4614" w:author="Moses, Robbie" w:date="2023-02-17T01:54:00Z">
        <w:r w:rsidDel="00CD3E88">
          <w:delText>Index</w:delText>
        </w:r>
        <w:bookmarkEnd w:id="4613"/>
      </w:del>
    </w:p>
    <w:p w14:paraId="624A6EF0" w14:textId="3FF2D4F7" w:rsidR="00713A6D" w:rsidDel="00F25471" w:rsidRDefault="006A07B9" w:rsidP="003E0465">
      <w:pPr>
        <w:pStyle w:val="BodyText"/>
        <w:rPr>
          <w:del w:id="4615" w:author="Moses, Robbie" w:date="2023-02-17T01:52:00Z"/>
          <w:noProof/>
        </w:rPr>
        <w:sectPr w:rsidR="00713A6D" w:rsidDel="00F25471" w:rsidSect="00F25471">
          <w:headerReference w:type="default" r:id="rId181"/>
          <w:type w:val="continuous"/>
          <w:pgSz w:w="12240" w:h="15840" w:code="1"/>
          <w:pgMar w:top="1440" w:right="1440" w:bottom="1440" w:left="1440" w:header="709" w:footer="567" w:gutter="0"/>
          <w:cols w:space="708"/>
          <w:docGrid w:linePitch="360"/>
          <w:sectPrChange w:id="4616" w:author="Moses, Robbie" w:date="2023-02-17T01:52:00Z">
            <w:sectPr w:rsidR="00713A6D" w:rsidDel="00F25471" w:rsidSect="00F25471">
              <w:type w:val="nextPage"/>
              <w:pgMar w:top="1440" w:right="1440" w:bottom="1440" w:left="1440" w:header="709" w:footer="567" w:gutter="0"/>
            </w:sectPr>
          </w:sectPrChange>
        </w:sectPr>
      </w:pPr>
      <w:del w:id="4617" w:author="Moses, Robbie" w:date="2023-02-17T01:52:00Z">
        <w:r w:rsidDel="00F25471">
          <w:fldChar w:fldCharType="begin"/>
        </w:r>
        <w:r w:rsidDel="00F25471">
          <w:delInstrText xml:space="preserve"> INDEX \e "</w:delInstrText>
        </w:r>
        <w:r w:rsidDel="00F25471">
          <w:tab/>
          <w:delInstrText xml:space="preserve">" \c "2" \z "2057" </w:delInstrText>
        </w:r>
        <w:r w:rsidDel="00F25471">
          <w:fldChar w:fldCharType="separate"/>
        </w:r>
      </w:del>
    </w:p>
    <w:p w14:paraId="5C8EE48C" w14:textId="77777777" w:rsidR="00713A6D" w:rsidDel="00F25471" w:rsidRDefault="00713A6D">
      <w:pPr>
        <w:pStyle w:val="Index1"/>
        <w:rPr>
          <w:del w:id="4618" w:author="Moses, Robbie" w:date="2023-02-17T01:52:00Z"/>
          <w:noProof/>
        </w:rPr>
      </w:pPr>
      <w:del w:id="4619" w:author="Moses, Robbie" w:date="2023-02-17T01:52:00Z">
        <w:r w:rsidDel="00F25471">
          <w:rPr>
            <w:noProof/>
          </w:rPr>
          <w:delText>Appendix title</w:delText>
        </w:r>
        <w:r w:rsidDel="00F25471">
          <w:rPr>
            <w:noProof/>
          </w:rPr>
          <w:tab/>
          <w:delText>9</w:delText>
        </w:r>
      </w:del>
    </w:p>
    <w:p w14:paraId="70E2B642" w14:textId="77777777" w:rsidR="00713A6D" w:rsidDel="00F25471" w:rsidRDefault="00713A6D">
      <w:pPr>
        <w:pStyle w:val="Index1"/>
        <w:rPr>
          <w:del w:id="4620" w:author="Moses, Robbie" w:date="2023-02-17T01:52:00Z"/>
          <w:noProof/>
        </w:rPr>
      </w:pPr>
      <w:del w:id="4621" w:author="Moses, Robbie" w:date="2023-02-17T01:52:00Z">
        <w:r w:rsidDel="00F25471">
          <w:rPr>
            <w:noProof/>
          </w:rPr>
          <w:delText>Chapter title</w:delText>
        </w:r>
        <w:r w:rsidDel="00F25471">
          <w:rPr>
            <w:noProof/>
          </w:rPr>
          <w:tab/>
          <w:delText>8</w:delText>
        </w:r>
      </w:del>
    </w:p>
    <w:p w14:paraId="4476F54B" w14:textId="77777777" w:rsidR="00713A6D" w:rsidDel="00F25471" w:rsidRDefault="00713A6D">
      <w:pPr>
        <w:pStyle w:val="Index1"/>
        <w:rPr>
          <w:del w:id="4622" w:author="Moses, Robbie" w:date="2023-02-17T01:52:00Z"/>
          <w:noProof/>
        </w:rPr>
      </w:pPr>
      <w:del w:id="4623" w:author="Moses, Robbie" w:date="2023-02-17T01:52:00Z">
        <w:r w:rsidDel="00F25471">
          <w:rPr>
            <w:noProof/>
          </w:rPr>
          <w:delText>Conventions</w:delText>
        </w:r>
        <w:r w:rsidDel="00F25471">
          <w:rPr>
            <w:noProof/>
          </w:rPr>
          <w:tab/>
          <w:delText>6</w:delText>
        </w:r>
      </w:del>
    </w:p>
    <w:p w14:paraId="22AD06B4" w14:textId="77777777" w:rsidR="00713A6D" w:rsidDel="00F25471" w:rsidRDefault="00713A6D" w:rsidP="00393E38">
      <w:pPr>
        <w:pStyle w:val="Index2"/>
        <w:rPr>
          <w:del w:id="4624" w:author="Moses, Robbie" w:date="2023-02-17T01:52:00Z"/>
          <w:noProof/>
        </w:rPr>
      </w:pPr>
      <w:del w:id="4625" w:author="Moses, Robbie" w:date="2023-02-17T01:52:00Z">
        <w:r w:rsidDel="00F25471">
          <w:rPr>
            <w:noProof/>
          </w:rPr>
          <w:delText>Naming</w:delText>
        </w:r>
        <w:r w:rsidDel="00F25471">
          <w:rPr>
            <w:noProof/>
          </w:rPr>
          <w:tab/>
          <w:delText>6</w:delText>
        </w:r>
      </w:del>
    </w:p>
    <w:p w14:paraId="62E6F3AA" w14:textId="77777777" w:rsidR="00713A6D" w:rsidDel="00F25471" w:rsidRDefault="00713A6D" w:rsidP="00393E38">
      <w:pPr>
        <w:pStyle w:val="Index2"/>
        <w:rPr>
          <w:del w:id="4626" w:author="Moses, Robbie" w:date="2023-02-17T01:52:00Z"/>
          <w:noProof/>
        </w:rPr>
      </w:pPr>
      <w:del w:id="4627" w:author="Moses, Robbie" w:date="2023-02-17T01:52:00Z">
        <w:r w:rsidDel="00F25471">
          <w:rPr>
            <w:noProof/>
          </w:rPr>
          <w:delText>Typographical</w:delText>
        </w:r>
        <w:r w:rsidDel="00F25471">
          <w:rPr>
            <w:noProof/>
          </w:rPr>
          <w:tab/>
          <w:delText>6</w:delText>
        </w:r>
      </w:del>
    </w:p>
    <w:p w14:paraId="511EBD83" w14:textId="77777777" w:rsidR="00713A6D" w:rsidDel="00F25471" w:rsidRDefault="00713A6D">
      <w:pPr>
        <w:pStyle w:val="Index1"/>
        <w:rPr>
          <w:del w:id="4628" w:author="Moses, Robbie" w:date="2023-02-17T01:52:00Z"/>
          <w:noProof/>
        </w:rPr>
      </w:pPr>
      <w:del w:id="4629" w:author="Moses, Robbie" w:date="2023-02-17T01:52:00Z">
        <w:r w:rsidDel="00F25471">
          <w:rPr>
            <w:noProof/>
          </w:rPr>
          <w:delText>Glossary</w:delText>
        </w:r>
        <w:r w:rsidDel="00F25471">
          <w:rPr>
            <w:noProof/>
          </w:rPr>
          <w:tab/>
          <w:delText>10</w:delText>
        </w:r>
      </w:del>
    </w:p>
    <w:p w14:paraId="235934FD" w14:textId="77777777" w:rsidR="00713A6D" w:rsidDel="00F25471" w:rsidRDefault="00713A6D">
      <w:pPr>
        <w:pStyle w:val="Index1"/>
        <w:rPr>
          <w:del w:id="4630" w:author="Moses, Robbie" w:date="2023-02-17T01:52:00Z"/>
          <w:noProof/>
        </w:rPr>
      </w:pPr>
      <w:del w:id="4631" w:author="Moses, Robbie" w:date="2023-02-17T01:52:00Z">
        <w:r w:rsidDel="00F25471">
          <w:rPr>
            <w:noProof/>
          </w:rPr>
          <w:delText>Naming Conventions</w:delText>
        </w:r>
        <w:r w:rsidDel="00F25471">
          <w:rPr>
            <w:noProof/>
          </w:rPr>
          <w:tab/>
          <w:delText>6</w:delText>
        </w:r>
      </w:del>
    </w:p>
    <w:p w14:paraId="3052A50E" w14:textId="77777777" w:rsidR="00713A6D" w:rsidDel="00F25471" w:rsidRDefault="00713A6D">
      <w:pPr>
        <w:pStyle w:val="Index1"/>
        <w:rPr>
          <w:del w:id="4632" w:author="Moses, Robbie" w:date="2023-02-17T01:52:00Z"/>
          <w:noProof/>
        </w:rPr>
      </w:pPr>
      <w:del w:id="4633" w:author="Moses, Robbie" w:date="2023-02-17T01:52:00Z">
        <w:r w:rsidDel="00F25471">
          <w:rPr>
            <w:noProof/>
          </w:rPr>
          <w:delText>Preface</w:delText>
        </w:r>
        <w:r w:rsidDel="00F25471">
          <w:rPr>
            <w:noProof/>
          </w:rPr>
          <w:tab/>
          <w:delText>6</w:delText>
        </w:r>
      </w:del>
    </w:p>
    <w:p w14:paraId="6D92C713" w14:textId="77777777" w:rsidR="00713A6D" w:rsidDel="00F25471" w:rsidRDefault="00713A6D">
      <w:pPr>
        <w:pStyle w:val="Index1"/>
        <w:rPr>
          <w:del w:id="4634" w:author="Moses, Robbie" w:date="2023-02-17T01:52:00Z"/>
          <w:noProof/>
        </w:rPr>
      </w:pPr>
      <w:del w:id="4635" w:author="Moses, Robbie" w:date="2023-02-17T01:52:00Z">
        <w:r w:rsidDel="00F25471">
          <w:rPr>
            <w:noProof/>
          </w:rPr>
          <w:delText>Section title</w:delText>
        </w:r>
        <w:r w:rsidDel="00F25471">
          <w:rPr>
            <w:noProof/>
          </w:rPr>
          <w:tab/>
          <w:delText>7</w:delText>
        </w:r>
      </w:del>
    </w:p>
    <w:p w14:paraId="32EC1E90" w14:textId="77777777" w:rsidR="00713A6D" w:rsidDel="00F25471" w:rsidRDefault="00713A6D">
      <w:pPr>
        <w:pStyle w:val="Index1"/>
        <w:rPr>
          <w:del w:id="4636" w:author="Moses, Robbie" w:date="2023-02-17T01:52:00Z"/>
          <w:noProof/>
        </w:rPr>
      </w:pPr>
      <w:del w:id="4637" w:author="Moses, Robbie" w:date="2023-02-17T01:52:00Z">
        <w:r w:rsidDel="00F25471">
          <w:rPr>
            <w:noProof/>
          </w:rPr>
          <w:delText>Typographical Conventions</w:delText>
        </w:r>
        <w:r w:rsidDel="00F25471">
          <w:rPr>
            <w:noProof/>
          </w:rPr>
          <w:tab/>
          <w:delText>6</w:delText>
        </w:r>
      </w:del>
    </w:p>
    <w:p w14:paraId="275D3B21" w14:textId="77777777" w:rsidR="00713A6D" w:rsidDel="00F25471" w:rsidRDefault="00713A6D" w:rsidP="003E0465">
      <w:pPr>
        <w:pStyle w:val="BodyText"/>
        <w:rPr>
          <w:del w:id="4638" w:author="Moses, Robbie" w:date="2023-02-17T01:52:00Z"/>
          <w:noProof/>
        </w:rPr>
        <w:sectPr w:rsidR="00713A6D" w:rsidDel="00F25471" w:rsidSect="00713A6D">
          <w:type w:val="continuous"/>
          <w:pgSz w:w="12240" w:h="15840" w:code="1"/>
          <w:pgMar w:top="1440" w:right="1440" w:bottom="1440" w:left="1440" w:header="709" w:footer="567" w:gutter="0"/>
          <w:cols w:num="2" w:space="720"/>
          <w:docGrid w:linePitch="360"/>
        </w:sectPr>
      </w:pPr>
    </w:p>
    <w:p w14:paraId="3EB21909" w14:textId="0BDB6879" w:rsidR="004D4908" w:rsidRPr="003E0465" w:rsidDel="00F25471" w:rsidRDefault="006A07B9" w:rsidP="003E0465">
      <w:pPr>
        <w:pStyle w:val="BodyText"/>
        <w:rPr>
          <w:del w:id="4639" w:author="Moses, Robbie" w:date="2023-02-17T01:52:00Z"/>
        </w:rPr>
      </w:pPr>
      <w:del w:id="4640" w:author="Moses, Robbie" w:date="2023-02-17T01:52:00Z">
        <w:r w:rsidDel="00F25471">
          <w:fldChar w:fldCharType="end"/>
        </w:r>
      </w:del>
    </w:p>
    <w:p w14:paraId="51774303" w14:textId="7B439C61" w:rsidR="004D4908" w:rsidDel="00F25471" w:rsidRDefault="004D4908" w:rsidP="004D4908">
      <w:pPr>
        <w:pStyle w:val="BodyText"/>
        <w:rPr>
          <w:del w:id="4641" w:author="Moses, Robbie" w:date="2023-02-17T01:52:00Z"/>
        </w:rPr>
      </w:pPr>
    </w:p>
    <w:p w14:paraId="6752B4A3" w14:textId="77777777" w:rsidR="00A24E8F" w:rsidRDefault="00A24E8F" w:rsidP="004D4908">
      <w:pPr>
        <w:pStyle w:val="BodyText"/>
        <w:sectPr w:rsidR="00A24E8F" w:rsidSect="00713A6D">
          <w:type w:val="continuous"/>
          <w:pgSz w:w="12240" w:h="15840" w:code="1"/>
          <w:pgMar w:top="1440" w:right="1440" w:bottom="1440" w:left="1440" w:header="709" w:footer="567" w:gutter="0"/>
          <w:cols w:space="708"/>
          <w:docGrid w:linePitch="360"/>
        </w:sectPr>
      </w:pPr>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2" w:history="1">
        <w:r w:rsidRPr="00460C58">
          <w:rPr>
            <w:rStyle w:val="Hyperlink"/>
          </w:rPr>
          <w:t>https://xxx.xxx.xxx</w:t>
        </w:r>
      </w:hyperlink>
      <w:r>
        <w:t>]</w:t>
      </w:r>
    </w:p>
    <w:sectPr w:rsidR="00D625A8" w:rsidSect="00602BAD">
      <w:headerReference w:type="default" r:id="rId183"/>
      <w:footerReference w:type="default" r:id="rId184"/>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05" w:author="Moses, Robbie" w:date="2023-02-22T05:38:00Z" w:initials="MR">
    <w:p w14:paraId="6E8A49DD" w14:textId="4A82EF70" w:rsidR="004107E4" w:rsidRDefault="004107E4">
      <w:pPr>
        <w:pStyle w:val="CommentText"/>
      </w:pPr>
      <w:r>
        <w:rPr>
          <w:rStyle w:val="CommentReference"/>
        </w:rPr>
        <w:annotationRef/>
      </w:r>
      <w:r>
        <w:t>No Hyperlink for recommendation and weekly quicklinks</w:t>
      </w:r>
    </w:p>
  </w:comment>
  <w:comment w:id="1006" w:author="Moses, Robbie" w:date="2023-02-22T05:39:00Z" w:initials="MR">
    <w:p w14:paraId="1BC3D5C1" w14:textId="42EC04DC" w:rsidR="004107E4" w:rsidRDefault="004107E4">
      <w:pPr>
        <w:pStyle w:val="CommentText"/>
      </w:pPr>
      <w:r>
        <w:rPr>
          <w:rStyle w:val="CommentReference"/>
        </w:rPr>
        <w:annotationRef/>
      </w:r>
    </w:p>
  </w:comment>
  <w:comment w:id="1014" w:author="Moses, Robbie" w:date="2023-02-14T03:02:00Z" w:initials="MR">
    <w:p w14:paraId="501FA04D" w14:textId="41072A5E" w:rsidR="005405B0" w:rsidRDefault="005405B0">
      <w:pPr>
        <w:pStyle w:val="CommentText"/>
      </w:pPr>
      <w:r>
        <w:rPr>
          <w:rStyle w:val="CommentReference"/>
        </w:rPr>
        <w:annotationRef/>
      </w:r>
      <w:r>
        <w:t>Missing text?</w:t>
      </w:r>
    </w:p>
  </w:comment>
  <w:comment w:id="1094" w:author="Moses, Robbie" w:date="2023-02-14T03:13:00Z" w:initials="MR">
    <w:p w14:paraId="5FFFEB5B" w14:textId="1C97432D" w:rsidR="00687305" w:rsidRDefault="00687305">
      <w:pPr>
        <w:pStyle w:val="CommentText"/>
      </w:pPr>
      <w:r>
        <w:rPr>
          <w:rStyle w:val="CommentReference"/>
        </w:rPr>
        <w:annotationRef/>
      </w:r>
      <w:r w:rsidR="00DB216C">
        <w:t>Missing</w:t>
      </w:r>
      <w:r w:rsidR="00CD1445">
        <w:t xml:space="preserve"> Text?</w:t>
      </w:r>
    </w:p>
  </w:comment>
  <w:comment w:id="1095" w:author="Moses, Robbie" w:date="2023-02-22T06:15:00Z" w:initials="MR">
    <w:p w14:paraId="4F367656" w14:textId="3F1436C6" w:rsidR="00A163D8" w:rsidRDefault="00A163D8">
      <w:pPr>
        <w:pStyle w:val="CommentText"/>
      </w:pPr>
      <w:r>
        <w:rPr>
          <w:rStyle w:val="CommentReference"/>
        </w:rPr>
        <w:annotationRef/>
      </w:r>
      <w:r>
        <w:t>Possible reference linked</w:t>
      </w:r>
    </w:p>
  </w:comment>
  <w:comment w:id="1491" w:author="Moses, Robbie" w:date="2023-02-23T01:02:00Z" w:initials="MR">
    <w:p w14:paraId="4D648340" w14:textId="1131EABE" w:rsidR="009048BE" w:rsidRDefault="009048BE">
      <w:pPr>
        <w:pStyle w:val="CommentText"/>
      </w:pPr>
      <w:r>
        <w:rPr>
          <w:rStyle w:val="CommentReference"/>
        </w:rPr>
        <w:annotationRef/>
      </w:r>
      <w:r>
        <w:t xml:space="preserve">This screen makes </w:t>
      </w:r>
      <w:r w:rsidR="003D62CD">
        <w:t>no sense here</w:t>
      </w:r>
    </w:p>
  </w:comment>
  <w:comment w:id="1565"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1574" w:author="Kumar, Deepak" w:date="2023-02-21T08:48:00Z" w:initials="KD">
    <w:p w14:paraId="29434D4D" w14:textId="16EE1AF7" w:rsidR="001432CB" w:rsidRDefault="001432CB">
      <w:pPr>
        <w:pStyle w:val="CommentText"/>
      </w:pPr>
      <w:r>
        <w:rPr>
          <w:rStyle w:val="CommentReference"/>
        </w:rPr>
        <w:annotationRef/>
      </w:r>
      <w:r>
        <w:t>Take help of Sainath to check on the Screenshot for Valut recommendation</w:t>
      </w:r>
    </w:p>
  </w:comment>
  <w:comment w:id="1575" w:author="Moses, Robbie" w:date="2023-02-22T06:10:00Z" w:initials="MR">
    <w:p w14:paraId="46CBE964" w14:textId="21FD11DB" w:rsidR="00A163D8" w:rsidRDefault="00A163D8">
      <w:pPr>
        <w:pStyle w:val="CommentText"/>
      </w:pPr>
      <w:r>
        <w:rPr>
          <w:rStyle w:val="CommentReference"/>
        </w:rPr>
        <w:annotationRef/>
      </w:r>
      <w:r>
        <w:t>Possible reference linked</w:t>
      </w:r>
    </w:p>
  </w:comment>
  <w:comment w:id="1631" w:author="Moses, Robbie" w:date="2023-02-14T05:35:00Z" w:initials="MR">
    <w:p w14:paraId="1A15E76E" w14:textId="0B03E4D7" w:rsidR="004F1B6E" w:rsidRDefault="004F1B6E">
      <w:pPr>
        <w:pStyle w:val="CommentText"/>
      </w:pPr>
      <w:r>
        <w:rPr>
          <w:rStyle w:val="CommentReference"/>
        </w:rPr>
        <w:annotationRef/>
      </w:r>
      <w:r>
        <w:t>Broken Link</w:t>
      </w:r>
    </w:p>
  </w:comment>
  <w:comment w:id="1632" w:author="Moses, Robbie" w:date="2023-02-22T05:55:00Z" w:initials="MR">
    <w:p w14:paraId="61B76C99" w14:textId="16D2E6E5" w:rsidR="00840C4F" w:rsidRDefault="00840C4F">
      <w:pPr>
        <w:pStyle w:val="CommentText"/>
      </w:pPr>
      <w:r>
        <w:rPr>
          <w:rStyle w:val="CommentReference"/>
        </w:rPr>
        <w:annotationRef/>
      </w:r>
      <w:r>
        <w:t>Possible reference linked</w:t>
      </w:r>
    </w:p>
  </w:comment>
  <w:comment w:id="1661" w:author="Moses, Robbie" w:date="2023-02-14T05:36:00Z" w:initials="MR">
    <w:p w14:paraId="4F092220" w14:textId="31AF69F9" w:rsidR="004F1B6E" w:rsidRDefault="004F1B6E">
      <w:pPr>
        <w:pStyle w:val="CommentText"/>
      </w:pPr>
      <w:r>
        <w:rPr>
          <w:rStyle w:val="CommentReference"/>
        </w:rPr>
        <w:annotationRef/>
      </w:r>
      <w:r>
        <w:t>Broken Link</w:t>
      </w:r>
    </w:p>
  </w:comment>
  <w:comment w:id="1662" w:author="Moses, Robbie" w:date="2023-02-22T06:00:00Z" w:initials="MR">
    <w:p w14:paraId="6A51AC97" w14:textId="5549AB36" w:rsidR="00840C4F" w:rsidRDefault="00840C4F">
      <w:pPr>
        <w:pStyle w:val="CommentText"/>
      </w:pPr>
      <w:r>
        <w:rPr>
          <w:rStyle w:val="CommentReference"/>
        </w:rPr>
        <w:annotationRef/>
      </w:r>
      <w:r>
        <w:t>Possible reference linked</w:t>
      </w:r>
    </w:p>
  </w:comment>
  <w:comment w:id="1979" w:author="Moses, Robbie" w:date="2023-02-16T01:12:00Z" w:initials="MR">
    <w:p w14:paraId="0326F75D" w14:textId="1D8B5C81" w:rsidR="006213BC" w:rsidRDefault="006213BC">
      <w:pPr>
        <w:pStyle w:val="CommentText"/>
      </w:pPr>
      <w:r>
        <w:rPr>
          <w:rStyle w:val="CommentReference"/>
        </w:rPr>
        <w:annotationRef/>
      </w:r>
      <w:r>
        <w:t>Broken Link</w:t>
      </w:r>
    </w:p>
  </w:comment>
  <w:comment w:id="1980" w:author="Moses, Robbie" w:date="2023-02-22T06:01:00Z" w:initials="MR">
    <w:p w14:paraId="2EB34D46" w14:textId="49DB05D4" w:rsidR="00840C4F" w:rsidRDefault="00840C4F">
      <w:pPr>
        <w:pStyle w:val="CommentText"/>
      </w:pPr>
      <w:r>
        <w:rPr>
          <w:rStyle w:val="CommentReference"/>
        </w:rPr>
        <w:annotationRef/>
      </w:r>
      <w:r>
        <w:t>Possible reference linked</w:t>
      </w:r>
    </w:p>
  </w:comment>
  <w:comment w:id="2231"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2249" w:author="Moses, Robbie" w:date="2023-02-23T03:49:00Z" w:initials="MR">
    <w:p w14:paraId="461F2528" w14:textId="77777777"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as its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3297" w:author="Moses, Robbie" w:date="2023-02-23T04:24:00Z" w:initials="MR">
    <w:p w14:paraId="76E0B3A6" w14:textId="1962C3F7" w:rsidR="00FF7317" w:rsidRDefault="00FF7317">
      <w:pPr>
        <w:pStyle w:val="CommentText"/>
      </w:pPr>
      <w:r>
        <w:rPr>
          <w:rStyle w:val="CommentReference"/>
        </w:rPr>
        <w:annotationRef/>
      </w:r>
      <w:r>
        <w:t>Need updated screenshot</w:t>
      </w:r>
    </w:p>
  </w:comment>
  <w:comment w:id="3313" w:author="Moses, Robbie" w:date="2023-02-23T04:24:00Z" w:initials="MR">
    <w:p w14:paraId="46A84992" w14:textId="490ED04C" w:rsidR="007A45F8" w:rsidRDefault="007A45F8">
      <w:pPr>
        <w:pStyle w:val="CommentText"/>
      </w:pPr>
      <w:r>
        <w:rPr>
          <w:rStyle w:val="CommentReference"/>
        </w:rPr>
        <w:annotationRef/>
      </w:r>
      <w:r>
        <w:t>Need updated screenshot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8A49DD" w15:done="0"/>
  <w15:commentEx w15:paraId="1BC3D5C1" w15:paraIdParent="6E8A49DD" w15:done="0"/>
  <w15:commentEx w15:paraId="501FA04D" w15:done="0"/>
  <w15:commentEx w15:paraId="5FFFEB5B" w15:done="0"/>
  <w15:commentEx w15:paraId="4F367656" w15:paraIdParent="5FFFEB5B" w15:done="0"/>
  <w15:commentEx w15:paraId="4D648340" w15:done="0"/>
  <w15:commentEx w15:paraId="0793A340" w15:done="0"/>
  <w15:commentEx w15:paraId="29434D4D" w15:done="0"/>
  <w15:commentEx w15:paraId="46CBE964" w15:paraIdParent="29434D4D" w15:done="0"/>
  <w15:commentEx w15:paraId="1A15E76E" w15:done="0"/>
  <w15:commentEx w15:paraId="61B76C99" w15:paraIdParent="1A15E76E" w15:done="0"/>
  <w15:commentEx w15:paraId="4F092220" w15:done="0"/>
  <w15:commentEx w15:paraId="6A51AC97" w15:paraIdParent="4F092220" w15:done="0"/>
  <w15:commentEx w15:paraId="0326F75D" w15:done="0"/>
  <w15:commentEx w15:paraId="2EB34D46" w15:paraIdParent="0326F75D" w15:done="0"/>
  <w15:commentEx w15:paraId="6980313A" w15:done="0"/>
  <w15:commentEx w15:paraId="441FF8E9" w15:done="0"/>
  <w15:commentEx w15:paraId="76E0B3A6" w15:done="0"/>
  <w15:commentEx w15:paraId="46A849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028F0" w16cex:dateUtc="2023-02-22T10:38:00Z"/>
  <w16cex:commentExtensible w16cex:durableId="27A028F5" w16cex:dateUtc="2023-02-22T10:39:00Z"/>
  <w16cex:commentExtensible w16cex:durableId="2795782A" w16cex:dateUtc="2023-02-14T08:02:00Z"/>
  <w16cex:commentExtensible w16cex:durableId="27957ABC" w16cex:dateUtc="2023-02-14T08:13:00Z"/>
  <w16cex:commentExtensible w16cex:durableId="27A03175" w16cex:dateUtc="2023-02-22T11:15:00Z"/>
  <w16cex:commentExtensible w16cex:durableId="27A1399F" w16cex:dateUtc="2023-02-23T06:02:00Z"/>
  <w16cex:commentExtensible w16cex:durableId="27A02371" w16cex:dateUtc="2023-02-22T10:15:00Z"/>
  <w16cex:commentExtensible w16cex:durableId="279F03DF" w16cex:dateUtc="2023-02-21T13:48:00Z"/>
  <w16cex:commentExtensible w16cex:durableId="27A03042" w16cex:dateUtc="2023-02-22T11:10:00Z"/>
  <w16cex:commentExtensible w16cex:durableId="27959C3E" w16cex:dateUtc="2023-02-14T10:35:00Z"/>
  <w16cex:commentExtensible w16cex:durableId="27A02CD9" w16cex:dateUtc="2023-02-22T10:55:00Z"/>
  <w16cex:commentExtensible w16cex:durableId="27959C4E" w16cex:dateUtc="2023-02-14T10:36:00Z"/>
  <w16cex:commentExtensible w16cex:durableId="27A02DFE" w16cex:dateUtc="2023-02-22T11:00:00Z"/>
  <w16cex:commentExtensible w16cex:durableId="2798016E" w16cex:dateUtc="2023-02-16T06:12:00Z"/>
  <w16cex:commentExtensible w16cex:durableId="27A02E21" w16cex:dateUtc="2023-02-22T11:01:00Z"/>
  <w16cex:commentExtensible w16cex:durableId="27A15037" w16cex:dateUtc="2023-02-23T07:38:00Z"/>
  <w16cex:commentExtensible w16cex:durableId="27A160C6" w16cex:dateUtc="2023-02-23T08:49:00Z"/>
  <w16cex:commentExtensible w16cex:durableId="27A16902" w16cex:dateUtc="2023-02-23T09:24:00Z"/>
  <w16cex:commentExtensible w16cex:durableId="27A168E4" w16cex:dateUtc="2023-02-23T09: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8A49DD" w16cid:durableId="27A028F0"/>
  <w16cid:commentId w16cid:paraId="1BC3D5C1" w16cid:durableId="27A028F5"/>
  <w16cid:commentId w16cid:paraId="501FA04D" w16cid:durableId="2795782A"/>
  <w16cid:commentId w16cid:paraId="5FFFEB5B" w16cid:durableId="27957ABC"/>
  <w16cid:commentId w16cid:paraId="4F367656" w16cid:durableId="27A03175"/>
  <w16cid:commentId w16cid:paraId="4D648340" w16cid:durableId="27A1399F"/>
  <w16cid:commentId w16cid:paraId="0793A340" w16cid:durableId="27A02371"/>
  <w16cid:commentId w16cid:paraId="29434D4D" w16cid:durableId="279F03DF"/>
  <w16cid:commentId w16cid:paraId="46CBE964" w16cid:durableId="27A03042"/>
  <w16cid:commentId w16cid:paraId="1A15E76E" w16cid:durableId="27959C3E"/>
  <w16cid:commentId w16cid:paraId="61B76C99" w16cid:durableId="27A02CD9"/>
  <w16cid:commentId w16cid:paraId="4F092220" w16cid:durableId="27959C4E"/>
  <w16cid:commentId w16cid:paraId="6A51AC97" w16cid:durableId="27A02DFE"/>
  <w16cid:commentId w16cid:paraId="0326F75D" w16cid:durableId="2798016E"/>
  <w16cid:commentId w16cid:paraId="2EB34D46" w16cid:durableId="27A02E21"/>
  <w16cid:commentId w16cid:paraId="6980313A" w16cid:durableId="27A15037"/>
  <w16cid:commentId w16cid:paraId="441FF8E9" w16cid:durableId="27A160C6"/>
  <w16cid:commentId w16cid:paraId="76E0B3A6" w16cid:durableId="27A16902"/>
  <w16cid:commentId w16cid:paraId="46A84992" w16cid:durableId="27A168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6A4DC" w14:textId="77777777" w:rsidR="00DA457F" w:rsidRDefault="00DA457F" w:rsidP="00661F0B">
      <w:r>
        <w:separator/>
      </w:r>
    </w:p>
    <w:p w14:paraId="159F743A" w14:textId="77777777" w:rsidR="00DA457F" w:rsidRDefault="00DA457F"/>
  </w:endnote>
  <w:endnote w:type="continuationSeparator" w:id="0">
    <w:p w14:paraId="5CAF3EE0" w14:textId="77777777" w:rsidR="00DA457F" w:rsidRDefault="00DA457F" w:rsidP="00661F0B">
      <w:r>
        <w:continuationSeparator/>
      </w:r>
    </w:p>
    <w:p w14:paraId="4A0C078B" w14:textId="77777777" w:rsidR="00DA457F" w:rsidRDefault="00DA457F"/>
  </w:endnote>
  <w:endnote w:type="continuationNotice" w:id="1">
    <w:p w14:paraId="334ACF7A" w14:textId="77777777" w:rsidR="00DA457F" w:rsidRDefault="00DA457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AB2C3" w14:textId="77777777" w:rsidR="000116E0" w:rsidRDefault="000116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4EE94" w14:textId="77777777" w:rsidR="00DA457F" w:rsidRDefault="00DA457F" w:rsidP="00661F0B">
      <w:r>
        <w:separator/>
      </w:r>
    </w:p>
  </w:footnote>
  <w:footnote w:type="continuationSeparator" w:id="0">
    <w:p w14:paraId="5E3DA3A6" w14:textId="77777777" w:rsidR="00DA457F" w:rsidRDefault="00DA457F" w:rsidP="00661F0B">
      <w:r>
        <w:continuationSeparator/>
      </w:r>
    </w:p>
    <w:p w14:paraId="7DBC07EB" w14:textId="77777777" w:rsidR="00DA457F" w:rsidRDefault="00DA457F"/>
  </w:footnote>
  <w:footnote w:type="continuationNotice" w:id="1">
    <w:p w14:paraId="66A5F2D6" w14:textId="77777777" w:rsidR="00DA457F" w:rsidRDefault="00DA457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59AAF" w14:textId="77777777" w:rsidR="000116E0" w:rsidRDefault="000116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7AF29FD1"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B147BC">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B147BC">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B147BC">
      <w:rPr>
        <w:noProof/>
      </w:rPr>
      <w:t>User Reference Guide</w:t>
    </w:r>
    <w:r w:rsidRPr="00DE5501">
      <w:rPr>
        <w:noProof/>
      </w:rPr>
      <w:fldChar w:fldCharType="end"/>
    </w:r>
  </w:p>
  <w:p w14:paraId="6665ACB3" w14:textId="537C2FE0" w:rsidR="00BC3811" w:rsidRPr="008907B0" w:rsidDel="00F745D0" w:rsidRDefault="00BC3811" w:rsidP="00BC3811">
    <w:pPr>
      <w:pStyle w:val="Header"/>
      <w:rPr>
        <w:del w:id="9" w:author="Moses, Robbie" w:date="2023-02-13T07:17:00Z"/>
      </w:rPr>
    </w:pPr>
    <w:r>
      <w:rPr>
        <w:noProof/>
      </w:rPr>
      <w:fldChar w:fldCharType="begin"/>
    </w:r>
    <w:r>
      <w:rPr>
        <w:noProof/>
      </w:rPr>
      <w:instrText xml:space="preserve"> STYLEREF  "Chapter Title"  \* MERGEFORMAT </w:instrText>
    </w:r>
    <w:r>
      <w:rPr>
        <w:noProof/>
      </w:rPr>
      <w:fldChar w:fldCharType="separate"/>
    </w:r>
    <w:r w:rsidR="00B147BC">
      <w:rPr>
        <w:noProof/>
      </w:rPr>
      <w:t>Table of Contents</w:t>
    </w:r>
    <w:r>
      <w:rPr>
        <w:noProof/>
      </w:rPr>
      <w:fldChar w:fldCharType="end"/>
    </w:r>
  </w:p>
  <w:p w14:paraId="57C32097" w14:textId="75E320B6" w:rsidR="00541F51" w:rsidRPr="00A71BC0" w:rsidRDefault="00541F51">
    <w:pPr>
      <w:pStyle w:val="Header"/>
      <w:pPrChange w:id="10" w:author="Moses, Robbie" w:date="2023-02-13T07:17:00Z">
        <w:pPr>
          <w:pStyle w:val="Header"/>
          <w:pBdr>
            <w:bottom w:val="single" w:sz="24" w:space="5" w:color="54B948"/>
          </w:pBdr>
        </w:pPr>
      </w:pPrChange>
    </w:pPr>
    <w:del w:id="11" w:author="Moses, Robbie" w:date="2023-02-13T07:17:00Z">
      <w:r w:rsidRPr="00A71BC0" w:rsidDel="00F745D0">
        <w:rPr>
          <w:noProof/>
        </w:rPr>
        <w:fldChar w:fldCharType="begin"/>
      </w:r>
      <w:r w:rsidRPr="00A71BC0" w:rsidDel="00F745D0">
        <w:rPr>
          <w:noProof/>
        </w:rPr>
        <w:delInstrText xml:space="preserve"> STYLEREF  "</w:delInstrText>
      </w:r>
      <w:r w:rsidR="00A71BC0" w:rsidRPr="00A71BC0" w:rsidDel="00F745D0">
        <w:rPr>
          <w:noProof/>
        </w:rPr>
        <w:delInstrText xml:space="preserve">NoTOC </w:delInstrText>
      </w:r>
      <w:r w:rsidRPr="00A71BC0" w:rsidDel="00F745D0">
        <w:rPr>
          <w:noProof/>
        </w:rPr>
        <w:delInstrText xml:space="preserve">Heading 1"  \* MERGEFORMAT </w:delInstrText>
      </w:r>
      <w:r w:rsidRPr="00A71BC0" w:rsidDel="00F745D0">
        <w:rPr>
          <w:noProof/>
        </w:rPr>
        <w:fldChar w:fldCharType="separate"/>
      </w:r>
      <w:r w:rsidR="00F745D0" w:rsidDel="00F745D0">
        <w:rPr>
          <w:b/>
          <w:bCs/>
          <w:noProof/>
          <w:lang w:val="en-US"/>
        </w:rPr>
        <w:delText>Error! No text of specified style in document.</w:delText>
      </w:r>
      <w:r w:rsidRPr="00A71BC0" w:rsidDel="00F745D0">
        <w:rPr>
          <w:noProof/>
        </w:rPr>
        <w:fldChar w:fldCharType="end"/>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66F547E0"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542F85">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542F85">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542F85">
      <w:rPr>
        <w:noProof/>
      </w:rPr>
      <w:t>User Reference Guide</w:t>
    </w:r>
    <w:r w:rsidRPr="00DE5501">
      <w:rPr>
        <w:noProof/>
      </w:rPr>
      <w:fldChar w:fldCharType="end"/>
    </w:r>
  </w:p>
  <w:p w14:paraId="49004D09" w14:textId="49514E69" w:rsidR="00541F51" w:rsidRPr="00EF4761" w:rsidRDefault="00542F85" w:rsidP="003D020F">
    <w:pPr>
      <w:pStyle w:val="Header"/>
      <w:pBdr>
        <w:bottom w:val="single" w:sz="24" w:space="5" w:color="54B948"/>
      </w:pBdr>
    </w:pPr>
    <w:r>
      <w:fldChar w:fldCharType="begin"/>
    </w:r>
    <w:r>
      <w:instrText>STYLEREF  "Heading 1,Section Title"  \* MERGEFORMAT</w:instrText>
    </w:r>
    <w:r>
      <w:fldChar w:fldCharType="separate"/>
    </w:r>
    <w:r>
      <w:rPr>
        <w:noProof/>
      </w:rPr>
      <w:t>System</w:t>
    </w:r>
    <w:r>
      <w:rPr>
        <w:noProof/>
      </w:rPr>
      <w:t>Maintenance Tab</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3475082C"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B147BC">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B147BC">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B147BC">
      <w:rPr>
        <w:noProof/>
      </w:rPr>
      <w:t>User Reference Guide</w:t>
    </w:r>
    <w:r w:rsidRPr="00DE5501">
      <w:rPr>
        <w:noProof/>
      </w:rPr>
      <w:fldChar w:fldCharType="end"/>
    </w:r>
  </w:p>
  <w:p w14:paraId="41AE04AE" w14:textId="62B1069E"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sidR="00542F85">
      <w:rPr>
        <w:bCs/>
        <w:noProof/>
        <w:lang w:val="en-US"/>
      </w:rPr>
      <w:fldChar w:fldCharType="separate"/>
    </w:r>
    <w:r w:rsidR="00B147BC">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numStyleLink w:val="BulletLists"/>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bie">
    <w15:presenceInfo w15:providerId="AD" w15:userId="S::rm185508@ncr.com::1381abac-1801-41b7-826f-6d65af4d2853"/>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qwUAIbShMC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53B8"/>
    <w:rsid w:val="0015049B"/>
    <w:rsid w:val="00152396"/>
    <w:rsid w:val="0015239A"/>
    <w:rsid w:val="001546D7"/>
    <w:rsid w:val="0015583A"/>
    <w:rsid w:val="00155B0B"/>
    <w:rsid w:val="00155CD6"/>
    <w:rsid w:val="001639C3"/>
    <w:rsid w:val="00163A73"/>
    <w:rsid w:val="00163F3F"/>
    <w:rsid w:val="001658CF"/>
    <w:rsid w:val="00165CF9"/>
    <w:rsid w:val="001669B2"/>
    <w:rsid w:val="00166D45"/>
    <w:rsid w:val="00167109"/>
    <w:rsid w:val="0016733B"/>
    <w:rsid w:val="001673CD"/>
    <w:rsid w:val="00167F90"/>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B87"/>
    <w:rsid w:val="0019388E"/>
    <w:rsid w:val="00194324"/>
    <w:rsid w:val="0019470C"/>
    <w:rsid w:val="00194E3B"/>
    <w:rsid w:val="00195854"/>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649F"/>
    <w:rsid w:val="001F6662"/>
    <w:rsid w:val="001F7E9A"/>
    <w:rsid w:val="0020085F"/>
    <w:rsid w:val="0020101B"/>
    <w:rsid w:val="002020C7"/>
    <w:rsid w:val="002030A1"/>
    <w:rsid w:val="00203295"/>
    <w:rsid w:val="00203782"/>
    <w:rsid w:val="00210D2F"/>
    <w:rsid w:val="00210DFB"/>
    <w:rsid w:val="00211E45"/>
    <w:rsid w:val="002121A5"/>
    <w:rsid w:val="0021232F"/>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670C"/>
    <w:rsid w:val="002370D4"/>
    <w:rsid w:val="00237FE9"/>
    <w:rsid w:val="00240525"/>
    <w:rsid w:val="00240549"/>
    <w:rsid w:val="0024100C"/>
    <w:rsid w:val="00242F4A"/>
    <w:rsid w:val="002446FB"/>
    <w:rsid w:val="0024476F"/>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A49"/>
    <w:rsid w:val="0029353F"/>
    <w:rsid w:val="00293F89"/>
    <w:rsid w:val="00294A1F"/>
    <w:rsid w:val="00297DF1"/>
    <w:rsid w:val="002A0A93"/>
    <w:rsid w:val="002A0BCE"/>
    <w:rsid w:val="002A3190"/>
    <w:rsid w:val="002A3698"/>
    <w:rsid w:val="002A788D"/>
    <w:rsid w:val="002A7BB3"/>
    <w:rsid w:val="002B0ABC"/>
    <w:rsid w:val="002B14F9"/>
    <w:rsid w:val="002B3236"/>
    <w:rsid w:val="002B442E"/>
    <w:rsid w:val="002B4945"/>
    <w:rsid w:val="002B64F7"/>
    <w:rsid w:val="002B7784"/>
    <w:rsid w:val="002B7987"/>
    <w:rsid w:val="002B7F03"/>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6877"/>
    <w:rsid w:val="00307F95"/>
    <w:rsid w:val="003108B0"/>
    <w:rsid w:val="0032075B"/>
    <w:rsid w:val="003223B4"/>
    <w:rsid w:val="00322D5B"/>
    <w:rsid w:val="00324393"/>
    <w:rsid w:val="00324A3D"/>
    <w:rsid w:val="00327359"/>
    <w:rsid w:val="0033142F"/>
    <w:rsid w:val="00333D38"/>
    <w:rsid w:val="00334337"/>
    <w:rsid w:val="00335109"/>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42C7"/>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99C"/>
    <w:rsid w:val="003C799D"/>
    <w:rsid w:val="003D020F"/>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7129"/>
    <w:rsid w:val="004571D3"/>
    <w:rsid w:val="004573D8"/>
    <w:rsid w:val="00460533"/>
    <w:rsid w:val="00463524"/>
    <w:rsid w:val="00465A27"/>
    <w:rsid w:val="004673F4"/>
    <w:rsid w:val="00467F11"/>
    <w:rsid w:val="004702CB"/>
    <w:rsid w:val="0047045E"/>
    <w:rsid w:val="004712C0"/>
    <w:rsid w:val="00473103"/>
    <w:rsid w:val="00473705"/>
    <w:rsid w:val="00476311"/>
    <w:rsid w:val="00477F71"/>
    <w:rsid w:val="0048075C"/>
    <w:rsid w:val="00480C2C"/>
    <w:rsid w:val="004816EC"/>
    <w:rsid w:val="00482226"/>
    <w:rsid w:val="0048301C"/>
    <w:rsid w:val="00483E60"/>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E01"/>
    <w:rsid w:val="004A4A9C"/>
    <w:rsid w:val="004A5562"/>
    <w:rsid w:val="004A5A77"/>
    <w:rsid w:val="004A6CB6"/>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3F7"/>
    <w:rsid w:val="004C6D9C"/>
    <w:rsid w:val="004C7DE3"/>
    <w:rsid w:val="004D00CF"/>
    <w:rsid w:val="004D14EC"/>
    <w:rsid w:val="004D3308"/>
    <w:rsid w:val="004D33A9"/>
    <w:rsid w:val="004D4908"/>
    <w:rsid w:val="004D4995"/>
    <w:rsid w:val="004D57D5"/>
    <w:rsid w:val="004E141F"/>
    <w:rsid w:val="004E1CF2"/>
    <w:rsid w:val="004E1FA3"/>
    <w:rsid w:val="004E334E"/>
    <w:rsid w:val="004E3731"/>
    <w:rsid w:val="004E3AA8"/>
    <w:rsid w:val="004E4BB7"/>
    <w:rsid w:val="004E6213"/>
    <w:rsid w:val="004F1470"/>
    <w:rsid w:val="004F17B9"/>
    <w:rsid w:val="004F1B6E"/>
    <w:rsid w:val="004F481E"/>
    <w:rsid w:val="004F53D3"/>
    <w:rsid w:val="004F54B0"/>
    <w:rsid w:val="004F71E2"/>
    <w:rsid w:val="00500CEF"/>
    <w:rsid w:val="00502619"/>
    <w:rsid w:val="00503295"/>
    <w:rsid w:val="0050763A"/>
    <w:rsid w:val="0051044B"/>
    <w:rsid w:val="005111A7"/>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405B0"/>
    <w:rsid w:val="005406E1"/>
    <w:rsid w:val="00540ED3"/>
    <w:rsid w:val="00541F51"/>
    <w:rsid w:val="0054263B"/>
    <w:rsid w:val="00542F85"/>
    <w:rsid w:val="00543407"/>
    <w:rsid w:val="00543953"/>
    <w:rsid w:val="005443E7"/>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50CB"/>
    <w:rsid w:val="005A68E0"/>
    <w:rsid w:val="005B1259"/>
    <w:rsid w:val="005B23CD"/>
    <w:rsid w:val="005B26EA"/>
    <w:rsid w:val="005B2B84"/>
    <w:rsid w:val="005B3301"/>
    <w:rsid w:val="005B3A38"/>
    <w:rsid w:val="005B5780"/>
    <w:rsid w:val="005B722B"/>
    <w:rsid w:val="005C08A7"/>
    <w:rsid w:val="005C182C"/>
    <w:rsid w:val="005C47B0"/>
    <w:rsid w:val="005C75FF"/>
    <w:rsid w:val="005D2174"/>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513B6"/>
    <w:rsid w:val="00652B1B"/>
    <w:rsid w:val="00652EF8"/>
    <w:rsid w:val="00653873"/>
    <w:rsid w:val="00653BD3"/>
    <w:rsid w:val="006547A8"/>
    <w:rsid w:val="00654C03"/>
    <w:rsid w:val="006552CE"/>
    <w:rsid w:val="006557D7"/>
    <w:rsid w:val="00656FCA"/>
    <w:rsid w:val="0065732F"/>
    <w:rsid w:val="00661F0B"/>
    <w:rsid w:val="00662D77"/>
    <w:rsid w:val="00662FB2"/>
    <w:rsid w:val="006641F0"/>
    <w:rsid w:val="00664CE5"/>
    <w:rsid w:val="006667B4"/>
    <w:rsid w:val="00666E61"/>
    <w:rsid w:val="00667146"/>
    <w:rsid w:val="0066776B"/>
    <w:rsid w:val="0067045C"/>
    <w:rsid w:val="00671278"/>
    <w:rsid w:val="0067166E"/>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2D50"/>
    <w:rsid w:val="007045DE"/>
    <w:rsid w:val="00704AC5"/>
    <w:rsid w:val="007057B2"/>
    <w:rsid w:val="00705804"/>
    <w:rsid w:val="007059E4"/>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C7B"/>
    <w:rsid w:val="00817FB7"/>
    <w:rsid w:val="008210AD"/>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72129"/>
    <w:rsid w:val="00872F84"/>
    <w:rsid w:val="00873F8E"/>
    <w:rsid w:val="00874270"/>
    <w:rsid w:val="00874B80"/>
    <w:rsid w:val="00876269"/>
    <w:rsid w:val="008775F3"/>
    <w:rsid w:val="00884433"/>
    <w:rsid w:val="00884C39"/>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BAF"/>
    <w:rsid w:val="008E3C76"/>
    <w:rsid w:val="008E3DCA"/>
    <w:rsid w:val="008E646F"/>
    <w:rsid w:val="008E70F9"/>
    <w:rsid w:val="008E7A47"/>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2ABF"/>
    <w:rsid w:val="009B4309"/>
    <w:rsid w:val="009B7678"/>
    <w:rsid w:val="009C00C6"/>
    <w:rsid w:val="009C0901"/>
    <w:rsid w:val="009C097A"/>
    <w:rsid w:val="009C1C46"/>
    <w:rsid w:val="009C2B0C"/>
    <w:rsid w:val="009C4347"/>
    <w:rsid w:val="009C4B96"/>
    <w:rsid w:val="009C566D"/>
    <w:rsid w:val="009D0132"/>
    <w:rsid w:val="009D4A71"/>
    <w:rsid w:val="009D4C5F"/>
    <w:rsid w:val="009D69F2"/>
    <w:rsid w:val="009D6C9D"/>
    <w:rsid w:val="009E0EE9"/>
    <w:rsid w:val="009E1DDC"/>
    <w:rsid w:val="009E4A44"/>
    <w:rsid w:val="009E5D0E"/>
    <w:rsid w:val="009F1AE7"/>
    <w:rsid w:val="009F2CBE"/>
    <w:rsid w:val="009F39D0"/>
    <w:rsid w:val="009F3BDF"/>
    <w:rsid w:val="009F4203"/>
    <w:rsid w:val="009F6130"/>
    <w:rsid w:val="00A00024"/>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50871"/>
    <w:rsid w:val="00A5176C"/>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5326"/>
    <w:rsid w:val="00A85425"/>
    <w:rsid w:val="00A855A0"/>
    <w:rsid w:val="00A86615"/>
    <w:rsid w:val="00A87E36"/>
    <w:rsid w:val="00A87F4D"/>
    <w:rsid w:val="00A918A1"/>
    <w:rsid w:val="00A91DE0"/>
    <w:rsid w:val="00A92CC4"/>
    <w:rsid w:val="00A933EF"/>
    <w:rsid w:val="00A933F7"/>
    <w:rsid w:val="00A95B3C"/>
    <w:rsid w:val="00A96BD4"/>
    <w:rsid w:val="00A9728D"/>
    <w:rsid w:val="00AA271F"/>
    <w:rsid w:val="00AA2BD7"/>
    <w:rsid w:val="00AA318F"/>
    <w:rsid w:val="00AA413A"/>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501D"/>
    <w:rsid w:val="00AE565A"/>
    <w:rsid w:val="00AE697A"/>
    <w:rsid w:val="00AE6F49"/>
    <w:rsid w:val="00AE7211"/>
    <w:rsid w:val="00AF272C"/>
    <w:rsid w:val="00AF40B2"/>
    <w:rsid w:val="00AF47AB"/>
    <w:rsid w:val="00AF52D6"/>
    <w:rsid w:val="00AF7B5D"/>
    <w:rsid w:val="00B00711"/>
    <w:rsid w:val="00B007A7"/>
    <w:rsid w:val="00B028D8"/>
    <w:rsid w:val="00B037C4"/>
    <w:rsid w:val="00B038D9"/>
    <w:rsid w:val="00B03ECA"/>
    <w:rsid w:val="00B04DC1"/>
    <w:rsid w:val="00B053C3"/>
    <w:rsid w:val="00B05E19"/>
    <w:rsid w:val="00B06B3E"/>
    <w:rsid w:val="00B12028"/>
    <w:rsid w:val="00B13F7B"/>
    <w:rsid w:val="00B147BC"/>
    <w:rsid w:val="00B14C7D"/>
    <w:rsid w:val="00B15420"/>
    <w:rsid w:val="00B21BD2"/>
    <w:rsid w:val="00B21DED"/>
    <w:rsid w:val="00B22603"/>
    <w:rsid w:val="00B234EF"/>
    <w:rsid w:val="00B257B6"/>
    <w:rsid w:val="00B26C11"/>
    <w:rsid w:val="00B30854"/>
    <w:rsid w:val="00B318AF"/>
    <w:rsid w:val="00B32F36"/>
    <w:rsid w:val="00B33112"/>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44A1"/>
    <w:rsid w:val="00B54646"/>
    <w:rsid w:val="00B579E9"/>
    <w:rsid w:val="00B61C21"/>
    <w:rsid w:val="00B638DC"/>
    <w:rsid w:val="00B646FF"/>
    <w:rsid w:val="00B64CCF"/>
    <w:rsid w:val="00B661F6"/>
    <w:rsid w:val="00B66807"/>
    <w:rsid w:val="00B676BB"/>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2E10"/>
    <w:rsid w:val="00BD34F5"/>
    <w:rsid w:val="00BD519D"/>
    <w:rsid w:val="00BD51AC"/>
    <w:rsid w:val="00BD5A8C"/>
    <w:rsid w:val="00BD6EA1"/>
    <w:rsid w:val="00BE0CF0"/>
    <w:rsid w:val="00BE2AB9"/>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80335"/>
    <w:rsid w:val="00C81419"/>
    <w:rsid w:val="00C82E62"/>
    <w:rsid w:val="00C84743"/>
    <w:rsid w:val="00C8540A"/>
    <w:rsid w:val="00C861B6"/>
    <w:rsid w:val="00C9007B"/>
    <w:rsid w:val="00C9211A"/>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7B41"/>
    <w:rsid w:val="00CC0752"/>
    <w:rsid w:val="00CC2259"/>
    <w:rsid w:val="00CC30E9"/>
    <w:rsid w:val="00CC722B"/>
    <w:rsid w:val="00CD0AE9"/>
    <w:rsid w:val="00CD0BBC"/>
    <w:rsid w:val="00CD0D4A"/>
    <w:rsid w:val="00CD1445"/>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42C"/>
    <w:rsid w:val="00CF4250"/>
    <w:rsid w:val="00CF4283"/>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1055"/>
    <w:rsid w:val="00D336B5"/>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6CD0"/>
    <w:rsid w:val="00D574E6"/>
    <w:rsid w:val="00D57A80"/>
    <w:rsid w:val="00D57D64"/>
    <w:rsid w:val="00D61106"/>
    <w:rsid w:val="00D61B82"/>
    <w:rsid w:val="00D625A8"/>
    <w:rsid w:val="00D63667"/>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90994"/>
    <w:rsid w:val="00D90D0C"/>
    <w:rsid w:val="00D91E5F"/>
    <w:rsid w:val="00D96EFA"/>
    <w:rsid w:val="00DA0DF9"/>
    <w:rsid w:val="00DA10D3"/>
    <w:rsid w:val="00DA11B5"/>
    <w:rsid w:val="00DA272C"/>
    <w:rsid w:val="00DA457F"/>
    <w:rsid w:val="00DA4A7D"/>
    <w:rsid w:val="00DA56F2"/>
    <w:rsid w:val="00DA6D67"/>
    <w:rsid w:val="00DA769A"/>
    <w:rsid w:val="00DA7888"/>
    <w:rsid w:val="00DB0DE5"/>
    <w:rsid w:val="00DB1320"/>
    <w:rsid w:val="00DB167B"/>
    <w:rsid w:val="00DB16E8"/>
    <w:rsid w:val="00DB216C"/>
    <w:rsid w:val="00DB2282"/>
    <w:rsid w:val="00DB2CF6"/>
    <w:rsid w:val="00DB4543"/>
    <w:rsid w:val="00DB4DA6"/>
    <w:rsid w:val="00DB538B"/>
    <w:rsid w:val="00DB60E0"/>
    <w:rsid w:val="00DC0CE4"/>
    <w:rsid w:val="00DC3515"/>
    <w:rsid w:val="00DC3738"/>
    <w:rsid w:val="00DC5F03"/>
    <w:rsid w:val="00DC6C2B"/>
    <w:rsid w:val="00DD1142"/>
    <w:rsid w:val="00DD2AB4"/>
    <w:rsid w:val="00DD2C53"/>
    <w:rsid w:val="00DD3765"/>
    <w:rsid w:val="00DD4EFB"/>
    <w:rsid w:val="00DD570D"/>
    <w:rsid w:val="00DD5894"/>
    <w:rsid w:val="00DE0731"/>
    <w:rsid w:val="00DE0920"/>
    <w:rsid w:val="00DE0B37"/>
    <w:rsid w:val="00DE27D2"/>
    <w:rsid w:val="00DE3314"/>
    <w:rsid w:val="00DE5501"/>
    <w:rsid w:val="00DE66C8"/>
    <w:rsid w:val="00DE6E4B"/>
    <w:rsid w:val="00DF04EA"/>
    <w:rsid w:val="00DF0E6C"/>
    <w:rsid w:val="00DF138A"/>
    <w:rsid w:val="00DF1E2D"/>
    <w:rsid w:val="00DF25DA"/>
    <w:rsid w:val="00DF323E"/>
    <w:rsid w:val="00DF50B7"/>
    <w:rsid w:val="00DF550C"/>
    <w:rsid w:val="00DF646B"/>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40485"/>
    <w:rsid w:val="00E40BBD"/>
    <w:rsid w:val="00E44634"/>
    <w:rsid w:val="00E47CA4"/>
    <w:rsid w:val="00E5267E"/>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2381"/>
    <w:rsid w:val="00E945E5"/>
    <w:rsid w:val="00E94966"/>
    <w:rsid w:val="00E95988"/>
    <w:rsid w:val="00EA13E7"/>
    <w:rsid w:val="00EA3234"/>
    <w:rsid w:val="00EA3B05"/>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D07D9"/>
    <w:rsid w:val="00ED1BCB"/>
    <w:rsid w:val="00ED21E1"/>
    <w:rsid w:val="00ED240D"/>
    <w:rsid w:val="00ED25BF"/>
    <w:rsid w:val="00ED5CF8"/>
    <w:rsid w:val="00ED62E7"/>
    <w:rsid w:val="00ED6631"/>
    <w:rsid w:val="00EE1298"/>
    <w:rsid w:val="00EE156F"/>
    <w:rsid w:val="00EE2021"/>
    <w:rsid w:val="00EE24F5"/>
    <w:rsid w:val="00EE33C2"/>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7096"/>
    <w:rsid w:val="00FD1ECE"/>
    <w:rsid w:val="00FD1F00"/>
    <w:rsid w:val="00FD2538"/>
    <w:rsid w:val="00FD51DA"/>
    <w:rsid w:val="00FD68E6"/>
    <w:rsid w:val="00FD6EB6"/>
    <w:rsid w:val="00FE1DCA"/>
    <w:rsid w:val="00FE230E"/>
    <w:rsid w:val="00FE3DFC"/>
    <w:rsid w:val="00FE4FDD"/>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F3FC3C7D-2004-4586-943D-363BD416C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714086"/>
    <w:pPr>
      <w:tabs>
        <w:tab w:val="right" w:leader="dot" w:pos="10081"/>
      </w:tabs>
      <w:spacing w:after="0"/>
    </w:pPr>
    <w:rPr>
      <w:b/>
      <w:szCs w:val="28"/>
    </w:rPr>
  </w:style>
  <w:style w:type="paragraph" w:styleId="TOC2">
    <w:name w:val="toc 2"/>
    <w:basedOn w:val="TOC1"/>
    <w:next w:val="BodyText"/>
    <w:autoRedefine/>
    <w:uiPriority w:val="39"/>
    <w:unhideWhenUsed/>
    <w:rsid w:val="00B8452C"/>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ilvl w:val="1"/>
      </w:numPr>
    </w:pPr>
  </w:style>
  <w:style w:type="paragraph" w:styleId="ListBullet3">
    <w:name w:val="List Bullet 3"/>
    <w:basedOn w:val="ListBullet2"/>
    <w:uiPriority w:val="99"/>
    <w:unhideWhenUsed/>
    <w:rsid w:val="00C4427F"/>
    <w:pPr>
      <w:numPr>
        <w:ilvl w:val="2"/>
      </w:numPr>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semiHidden/>
    <w:unhideWhenUsed/>
    <w:rsid w:val="007467C0"/>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064410"/>
    <w:pPr>
      <w:spacing w:before="60" w:after="60" w:line="240" w:lineRule="auto"/>
      <w:jc w:val="center"/>
      <w:pPrChange w:id="0" w:author="Moses, Robbie" w:date="2023-02-23T04:13:00Z">
        <w:pPr>
          <w:spacing w:before="60" w:after="60"/>
          <w:jc w:val="center"/>
        </w:pPr>
      </w:pPrChange>
    </w:pPr>
    <w:rPr>
      <w:rFonts w:cs="Arial"/>
      <w:b/>
      <w:color w:val="FFFFFF" w:themeColor="background1"/>
      <w:sz w:val="20"/>
      <w:szCs w:val="20"/>
      <w:rPrChange w:id="0" w:author="Moses, Robbie" w:date="2023-02-23T04:13:00Z">
        <w:rPr>
          <w:rFonts w:ascii="Calibri" w:hAnsi="Calibri" w:cs="Arial"/>
          <w:b/>
          <w:color w:val="FFFFFF" w:themeColor="background1"/>
          <w:lang w:val="en-US" w:eastAsia="en-US" w:bidi="en-US"/>
        </w:rPr>
      </w:rPrChange>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1.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diagramColors" Target="diagrams/colors1.xml"/><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header" Target="header5.xml"/><Relationship Id="rId22" Type="http://schemas.openxmlformats.org/officeDocument/2006/relationships/image" Target="media/image7.png"/><Relationship Id="rId43" Type="http://schemas.openxmlformats.org/officeDocument/2006/relationships/image" Target="media/image28.png"/><Relationship Id="rId64" Type="http://schemas.microsoft.com/office/2007/relationships/diagramDrawing" Target="diagrams/drawing1.xml"/><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9.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hyperlink" Target="https://xxx.xxx.xxx" TargetMode="External"/><Relationship Id="rId6" Type="http://schemas.openxmlformats.org/officeDocument/2006/relationships/styles" Target="styles.xml"/><Relationship Id="rId23" Type="http://schemas.openxmlformats.org/officeDocument/2006/relationships/image" Target="media/image8.png"/><Relationship Id="rId119" Type="http://schemas.openxmlformats.org/officeDocument/2006/relationships/image" Target="media/image95.png"/><Relationship Id="rId44" Type="http://schemas.openxmlformats.org/officeDocument/2006/relationships/image" Target="media/image29.png"/><Relationship Id="rId65" Type="http://schemas.openxmlformats.org/officeDocument/2006/relationships/image" Target="media/image45.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wmf"/><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settings" Target="settings.xml"/><Relationship Id="rId71" Type="http://schemas.microsoft.com/office/2016/09/relationships/commentsIds" Target="commentsIds.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wmf"/><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diagramLayout" Target="diagrams/layout1.xml"/><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6.png"/><Relationship Id="rId72" Type="http://schemas.microsoft.com/office/2018/08/relationships/commentsExtensible" Target="commentsExtensible.xm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footer" Target="footer4.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diagramQuickStyle" Target="diagrams/quickStyle1.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4.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microsoft.com/office/2011/relationships/people" Target="people.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comments" Target="comments.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23.wmf"/><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image" Target="media/image100.png"/><Relationship Id="rId70" Type="http://schemas.microsoft.com/office/2011/relationships/commentsExtended" Target="commentsExtended.xml"/><Relationship Id="rId91" Type="http://schemas.openxmlformats.org/officeDocument/2006/relationships/image" Target="media/image67.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0.png"/><Relationship Id="rId60" Type="http://schemas.openxmlformats.org/officeDocument/2006/relationships/diagramData" Target="diagrams/data1.xml"/><Relationship Id="rId81" Type="http://schemas.openxmlformats.org/officeDocument/2006/relationships/image" Target="media/image57.pn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3.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4.xml><?xml version="1.0" encoding="utf-8"?>
<ds:datastoreItem xmlns:ds="http://schemas.openxmlformats.org/officeDocument/2006/customXml" ds:itemID="{C16FC106-A897-4252-8D09-DC320E7F723F}">
  <ds:schemaRefs>
    <ds:schemaRef ds:uri="http://schemas.openxmlformats.org/package/2006/metadata/core-properties"/>
    <ds:schemaRef ds:uri="http://schemas.microsoft.com/office/2006/metadata/properties"/>
    <ds:schemaRef ds:uri="http://www.w3.org/XML/1998/namespace"/>
    <ds:schemaRef ds:uri="http://purl.org/dc/dcmitype/"/>
    <ds:schemaRef ds:uri="http://schemas.microsoft.com/office/2006/documentManagement/types"/>
    <ds:schemaRef ds:uri="http://purl.org/dc/terms/"/>
    <ds:schemaRef ds:uri="http://schemas.microsoft.com/office/infopath/2007/PartnerControls"/>
    <ds:schemaRef ds:uri="39e8b13a-77c2-4091-8e01-2f747e90e9c4"/>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New Template for 3.3</Template>
  <TotalTime>11167</TotalTime>
  <Pages>181</Pages>
  <Words>47146</Words>
  <Characters>268738</Characters>
  <Application>Microsoft Office Word</Application>
  <DocSecurity>0</DocSecurity>
  <Lines>2239</Lines>
  <Paragraphs>630</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838</cp:revision>
  <cp:lastPrinted>2019-11-26T01:45:00Z</cp:lastPrinted>
  <dcterms:created xsi:type="dcterms:W3CDTF">2023-02-02T21:43:00Z</dcterms:created>
  <dcterms:modified xsi:type="dcterms:W3CDTF">2023-03-17T09:21:00Z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