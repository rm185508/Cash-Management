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0" w:name="_Toc128021041"/>
      <w:r>
        <w:t>CXBanking</w:t>
      </w:r>
      <w:bookmarkEnd w:id="0"/>
    </w:p>
    <w:p w14:paraId="4F7C263C" w14:textId="191E104E" w:rsidR="00F56777" w:rsidRPr="00F56777" w:rsidRDefault="000571A5" w:rsidP="00F56777">
      <w:pPr>
        <w:pStyle w:val="Product"/>
      </w:pPr>
      <w:bookmarkStart w:id="1" w:name="_Toc128021042"/>
      <w:r>
        <w:t>OptiVault 10.</w:t>
      </w:r>
      <w:ins w:id="2" w:author="Moses, Robinson" w:date="2023-03-24T01:53:00Z">
        <w:r w:rsidR="00B07346">
          <w:t>1</w:t>
        </w:r>
      </w:ins>
      <w:del w:id="3" w:author="Moses, Robinson" w:date="2023-03-24T01:53:00Z">
        <w:r w:rsidDel="00B07346">
          <w:delText>0</w:delText>
        </w:r>
      </w:del>
      <w:bookmarkEnd w:id="1"/>
    </w:p>
    <w:p w14:paraId="68D3B525" w14:textId="74655D5A" w:rsidR="000B3F3C" w:rsidRDefault="000571A5" w:rsidP="00F56777">
      <w:pPr>
        <w:pStyle w:val="Title"/>
      </w:pPr>
      <w:bookmarkStart w:id="4" w:name="_Toc128021043"/>
      <w:r>
        <w:t>User Reference Guide</w:t>
      </w:r>
      <w:bookmarkEnd w:id="4"/>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5" w:name="_Toc127491511"/>
      <w:bookmarkStart w:id="6" w:name="_Toc128021044"/>
      <w:r w:rsidRPr="002C38D9">
        <w:lastRenderedPageBreak/>
        <w:t>Copyright and Trademark Information</w:t>
      </w:r>
      <w:bookmarkEnd w:id="5"/>
      <w:bookmarkEnd w:id="6"/>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7" w:name="_Toc127491512"/>
      <w:bookmarkStart w:id="8" w:name="_Toc128021045"/>
      <w:r>
        <w:lastRenderedPageBreak/>
        <w:t>Revision Record</w:t>
      </w:r>
      <w:bookmarkEnd w:id="7"/>
      <w:bookmarkEnd w:id="8"/>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9"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9"/>
        </w:p>
        <w:p w14:paraId="71E0BC68" w14:textId="61FDD7B9" w:rsidR="000116E0" w:rsidRDefault="00674B2E">
          <w:pPr>
            <w:pStyle w:val="TOC1"/>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000000">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000000">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000000">
          <w:pPr>
            <w:pStyle w:val="TOC1"/>
            <w:rPr>
              <w:rFonts w:asciiTheme="minorHAnsi" w:eastAsiaTheme="minorEastAsia" w:hAnsiTheme="minorHAnsi" w:cstheme="minorBidi"/>
              <w:b w:val="0"/>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000000">
          <w:pPr>
            <w:pStyle w:val="TOC1"/>
            <w:rPr>
              <w:rFonts w:asciiTheme="minorHAnsi" w:eastAsiaTheme="minorEastAsia" w:hAnsiTheme="minorHAnsi" w:cstheme="minorBidi"/>
              <w:b w:val="0"/>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000000">
          <w:pPr>
            <w:pStyle w:val="TOC1"/>
            <w:rPr>
              <w:rFonts w:asciiTheme="minorHAnsi" w:eastAsiaTheme="minorEastAsia" w:hAnsiTheme="minorHAnsi" w:cstheme="minorBidi"/>
              <w:b w:val="0"/>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000000">
          <w:pPr>
            <w:pStyle w:val="TOC1"/>
            <w:rPr>
              <w:rFonts w:asciiTheme="minorHAnsi" w:eastAsiaTheme="minorEastAsia" w:hAnsiTheme="minorHAnsi" w:cstheme="minorBidi"/>
              <w:b w:val="0"/>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000000">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000000">
          <w:pPr>
            <w:pStyle w:val="TOC2"/>
            <w:tabs>
              <w:tab w:val="left" w:pos="1621"/>
            </w:tabs>
            <w:rPr>
              <w:rFonts w:asciiTheme="minorHAnsi" w:eastAsiaTheme="minorEastAsia" w:hAnsiTheme="minorHAnsi" w:cstheme="minorBidi"/>
              <w:noProof/>
              <w:sz w:val="22"/>
              <w:szCs w:val="22"/>
              <w:lang w:val="en-US"/>
            </w:rPr>
          </w:pPr>
          <w:hyperlink w:anchor="_Toc128021050" w:history="1">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23E59D" w14:textId="7BAB3EA3" w:rsidR="000116E0" w:rsidRDefault="00000000">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000000">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000000">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000000">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000000">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000000">
          <w:pPr>
            <w:pStyle w:val="TOC2"/>
            <w:tabs>
              <w:tab w:val="left" w:pos="1621"/>
            </w:tabs>
            <w:rPr>
              <w:rFonts w:asciiTheme="minorHAnsi" w:eastAsiaTheme="minorEastAsia" w:hAnsiTheme="minorHAnsi" w:cstheme="minorBidi"/>
              <w:noProof/>
              <w:sz w:val="22"/>
              <w:szCs w:val="22"/>
              <w:lang w:val="en-US"/>
            </w:rPr>
          </w:pPr>
          <w:hyperlink w:anchor="_Toc128021057" w:history="1">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9EEF9F" w14:textId="0CFB8FA2" w:rsidR="000116E0" w:rsidRDefault="00000000">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000000">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000000">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000000">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000000">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000000">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000000">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000000">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000000">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000000">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000000">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000000">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000000">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000000">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000000">
          <w:pPr>
            <w:pStyle w:val="TOC2"/>
            <w:tabs>
              <w:tab w:val="left" w:pos="1621"/>
            </w:tabs>
            <w:rPr>
              <w:rFonts w:asciiTheme="minorHAnsi" w:eastAsiaTheme="minorEastAsia" w:hAnsiTheme="minorHAnsi" w:cstheme="minorBidi"/>
              <w:noProof/>
              <w:sz w:val="22"/>
              <w:szCs w:val="22"/>
              <w:lang w:val="en-US"/>
            </w:rPr>
          </w:pPr>
          <w:hyperlink w:anchor="_Toc128021072" w:history="1">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D30046" w14:textId="31577B6A" w:rsidR="000116E0" w:rsidRDefault="00000000">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000000">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000000">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000000">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000000">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000000">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000000">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000000">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000000">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000000">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000000">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000000">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000000">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000000">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000000">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000000">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000000">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000000">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000000">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000000">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000000">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000000">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000000">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000000">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000000">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000000">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000000">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000000">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000000">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000000">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b w:val="0"/>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000000">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000000">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000000">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000000">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000000">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b w:val="0"/>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000000">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000000">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000000">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000000">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000000">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000000">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000000">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000000">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000000">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b w:val="0"/>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000000">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000000">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000000">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000000">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000000">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000000">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000000">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000000">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b w:val="0"/>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000000">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000000">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000000">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b w:val="0"/>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000000">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000000">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000000">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000000">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000000">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000000">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b w:val="0"/>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000000">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000000">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000000">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000000">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b w:val="0"/>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000000">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000000">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000000">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000000">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000000">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000000">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000000">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000000">
          <w:pPr>
            <w:pStyle w:val="TOC1"/>
            <w:tabs>
              <w:tab w:val="left" w:pos="1258"/>
            </w:tabs>
            <w:rPr>
              <w:rFonts w:asciiTheme="minorHAnsi" w:eastAsiaTheme="minorEastAsia" w:hAnsiTheme="minorHAnsi" w:cstheme="minorBidi"/>
              <w:b w:val="0"/>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b w:val="0"/>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1" w:name="_Toc25160841"/>
      <w:bookmarkStart w:id="12" w:name="_Toc127491514"/>
      <w:bookmarkStart w:id="13" w:name="_Toc128021047"/>
      <w:r>
        <w:lastRenderedPageBreak/>
        <w:t>Preface</w:t>
      </w:r>
      <w:bookmarkEnd w:id="11"/>
      <w:bookmarkEnd w:id="12"/>
      <w:bookmarkEnd w:id="13"/>
    </w:p>
    <w:p w14:paraId="3AECC3C9" w14:textId="77777777" w:rsidR="00911A6B" w:rsidRPr="00A875AE" w:rsidRDefault="00911A6B" w:rsidP="00911A6B">
      <w:pPr>
        <w:pStyle w:val="BodyText"/>
      </w:pPr>
      <w:bookmarkStart w:id="14"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5" w:name="_Toc127491515"/>
      <w:bookmarkStart w:id="16" w:name="_Toc128021048"/>
      <w:r>
        <w:t xml:space="preserve">Document </w:t>
      </w:r>
      <w:r w:rsidR="00345FE3">
        <w:t>Conventions</w:t>
      </w:r>
      <w:bookmarkEnd w:id="14"/>
      <w:bookmarkEnd w:id="15"/>
      <w:bookmarkEnd w:id="16"/>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B33298">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B33298">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000000"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4A582B"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17" w:name="_Toc29089985"/>
      <w:bookmarkStart w:id="18" w:name="_Toc20016708"/>
      <w:bookmarkStart w:id="19" w:name="_Toc20017125"/>
      <w:bookmarkStart w:id="20" w:name="_Toc146954412"/>
      <w:bookmarkStart w:id="21" w:name="_Toc146954797"/>
      <w:bookmarkStart w:id="22" w:name="_Toc221530642"/>
      <w:bookmarkStart w:id="23" w:name="_Toc223436117"/>
      <w:bookmarkStart w:id="24" w:name="_Ref245707246"/>
      <w:bookmarkStart w:id="25" w:name="_Toc74556327"/>
      <w:bookmarkStart w:id="26" w:name="_Toc127491516"/>
      <w:bookmarkStart w:id="27" w:name="_Toc128021049"/>
      <w:r w:rsidRPr="00A875AE">
        <w:lastRenderedPageBreak/>
        <w:t>Introduction to Opti</w:t>
      </w:r>
      <w:bookmarkEnd w:id="17"/>
      <w:bookmarkEnd w:id="18"/>
      <w:bookmarkEnd w:id="19"/>
      <w:bookmarkEnd w:id="20"/>
      <w:bookmarkEnd w:id="21"/>
      <w:bookmarkEnd w:id="22"/>
      <w:bookmarkEnd w:id="23"/>
      <w:r>
        <w:t>Vault</w:t>
      </w:r>
      <w:bookmarkEnd w:id="24"/>
      <w:bookmarkEnd w:id="25"/>
      <w:bookmarkEnd w:id="26"/>
      <w:bookmarkEnd w:id="27"/>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714086">
      <w:pPr>
        <w:pStyle w:val="TOC3"/>
      </w:pPr>
    </w:p>
    <w:p w14:paraId="2B9402E7" w14:textId="77777777" w:rsidR="007467C0" w:rsidRPr="00A875AE" w:rsidRDefault="007467C0" w:rsidP="007467C0">
      <w:pPr>
        <w:pStyle w:val="Heading2"/>
      </w:pPr>
      <w:bookmarkStart w:id="28" w:name="_Toc20016709"/>
      <w:bookmarkStart w:id="29" w:name="_Toc20017126"/>
      <w:bookmarkStart w:id="30" w:name="_Toc29089986"/>
      <w:bookmarkStart w:id="31" w:name="_Toc146954413"/>
      <w:bookmarkStart w:id="32" w:name="_Toc146954798"/>
      <w:bookmarkStart w:id="33" w:name="_Toc221530644"/>
      <w:bookmarkStart w:id="34" w:name="_Toc223436119"/>
      <w:bookmarkStart w:id="35" w:name="_Ref245709418"/>
      <w:bookmarkStart w:id="36" w:name="_Toc74556329"/>
      <w:bookmarkStart w:id="37" w:name="_Toc127491517"/>
      <w:bookmarkStart w:id="38" w:name="_Toc128021050"/>
      <w:r w:rsidRPr="00A875AE">
        <w:t>Getting Started</w:t>
      </w:r>
      <w:bookmarkEnd w:id="28"/>
      <w:bookmarkEnd w:id="29"/>
      <w:bookmarkEnd w:id="30"/>
      <w:bookmarkEnd w:id="31"/>
      <w:bookmarkEnd w:id="32"/>
      <w:bookmarkEnd w:id="33"/>
      <w:bookmarkEnd w:id="34"/>
      <w:bookmarkEnd w:id="35"/>
      <w:bookmarkEnd w:id="36"/>
      <w:bookmarkEnd w:id="37"/>
      <w:bookmarkEnd w:id="38"/>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39" w:name="_Toc223436120"/>
      <w:bookmarkStart w:id="40" w:name="_Ref245709386"/>
      <w:bookmarkStart w:id="41" w:name="_Toc74556330"/>
      <w:bookmarkStart w:id="42" w:name="_Toc127491518"/>
      <w:bookmarkStart w:id="43" w:name="_Toc128021051"/>
      <w:r w:rsidRPr="00A875AE">
        <w:lastRenderedPageBreak/>
        <w:t>Screen Resolution</w:t>
      </w:r>
      <w:bookmarkEnd w:id="39"/>
      <w:bookmarkEnd w:id="40"/>
      <w:bookmarkEnd w:id="41"/>
      <w:bookmarkEnd w:id="42"/>
      <w:bookmarkEnd w:id="43"/>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4" w:name="_Ref28770822"/>
      <w:bookmarkStart w:id="45" w:name="_Toc29368578"/>
      <w:bookmarkStart w:id="46" w:name="_Toc54312620"/>
      <w:bookmarkStart w:id="47" w:name="_Toc223436121"/>
      <w:bookmarkStart w:id="48" w:name="_Toc74556331"/>
      <w:bookmarkStart w:id="49" w:name="_Toc127491519"/>
      <w:bookmarkStart w:id="50" w:name="_Toc128021052"/>
      <w:r w:rsidRPr="00A875AE">
        <w:t>Navigation Tips</w:t>
      </w:r>
      <w:bookmarkEnd w:id="44"/>
      <w:bookmarkEnd w:id="45"/>
      <w:bookmarkEnd w:id="46"/>
      <w:bookmarkEnd w:id="47"/>
      <w:bookmarkEnd w:id="48"/>
      <w:bookmarkEnd w:id="49"/>
      <w:bookmarkEnd w:id="50"/>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51" w:name="_Ref26084971"/>
      <w:bookmarkStart w:id="52" w:name="_Toc29089988"/>
      <w:bookmarkStart w:id="53" w:name="_Ref58912280"/>
      <w:bookmarkStart w:id="54" w:name="_Toc146954416"/>
      <w:bookmarkStart w:id="55" w:name="_Toc146954801"/>
      <w:bookmarkStart w:id="56" w:name="_Toc223436122"/>
      <w:bookmarkStart w:id="57" w:name="_Toc74556332"/>
      <w:bookmarkStart w:id="58" w:name="_Toc127491520"/>
      <w:bookmarkStart w:id="59" w:name="_Toc128021053"/>
      <w:r w:rsidRPr="00A875AE">
        <w:t xml:space="preserve">Accessing </w:t>
      </w:r>
      <w:r>
        <w:t>OptiVault</w:t>
      </w:r>
      <w:bookmarkEnd w:id="51"/>
      <w:bookmarkEnd w:id="52"/>
      <w:bookmarkEnd w:id="53"/>
      <w:bookmarkEnd w:id="54"/>
      <w:bookmarkEnd w:id="55"/>
      <w:bookmarkEnd w:id="56"/>
      <w:bookmarkEnd w:id="57"/>
      <w:bookmarkEnd w:id="58"/>
      <w:bookmarkEnd w:id="59"/>
      <w:r w:rsidRPr="00A875AE">
        <w:t xml:space="preserve"> </w:t>
      </w:r>
    </w:p>
    <w:p w14:paraId="2E284201" w14:textId="77777777" w:rsidR="007467C0" w:rsidRPr="00A875AE" w:rsidRDefault="007467C0" w:rsidP="002E7B6A">
      <w:pPr>
        <w:pStyle w:val="BodyText"/>
      </w:pPr>
      <w:r w:rsidRPr="00A875AE">
        <w:t xml:space="preserve">To begin using the application, enter the required </w:t>
      </w:r>
      <w:r>
        <w:t>OptiVault</w:t>
      </w:r>
      <w:r w:rsidRPr="00A875AE">
        <w:t xml:space="preserve"> 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746BD3">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6EC1368"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77777777" w:rsidR="007467C0" w:rsidRPr="00A875AE" w:rsidRDefault="007467C0" w:rsidP="00662D77">
            <w:pPr>
              <w:pStyle w:val="TableBody"/>
            </w:pPr>
            <w:r w:rsidRPr="00A875AE">
              <w:rPr>
                <w:b/>
                <w:bCs/>
              </w:rPr>
              <w:t>Suggestion:</w:t>
            </w:r>
            <w:r w:rsidRPr="00A875AE">
              <w:t xml:space="preserve"> save the </w:t>
            </w:r>
            <w:r>
              <w:t>OptiVault</w:t>
            </w:r>
            <w:r w:rsidRPr="00A875AE">
              <w:t xml:space="preserve"> URL in the Favorites folder for easier future access.</w:t>
            </w:r>
          </w:p>
        </w:tc>
      </w:tr>
    </w:tbl>
    <w:p w14:paraId="7C1B5D43" w14:textId="77777777" w:rsidR="007467C0" w:rsidRPr="00326CDA" w:rsidRDefault="007467C0" w:rsidP="007467C0">
      <w:pPr>
        <w:pStyle w:val="TopofSection"/>
      </w:pPr>
      <w:bookmarkStart w:id="60" w:name="_Ref22622143"/>
      <w:bookmarkStart w:id="61" w:name="_Ref26084973"/>
      <w:bookmarkStart w:id="62" w:name="_Toc29089989"/>
      <w:bookmarkStart w:id="63"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77777777" w:rsidR="007467C0" w:rsidRPr="00A875AE" w:rsidRDefault="007467C0" w:rsidP="007467C0">
      <w:pPr>
        <w:pStyle w:val="Heading3"/>
      </w:pPr>
      <w:bookmarkStart w:id="64" w:name="_Ref245709447"/>
      <w:bookmarkStart w:id="65" w:name="_Toc74556333"/>
      <w:bookmarkStart w:id="66" w:name="_Toc127491521"/>
      <w:bookmarkStart w:id="67" w:name="_Toc128021054"/>
      <w:r w:rsidRPr="00A875AE">
        <w:t xml:space="preserve">Logging </w:t>
      </w:r>
      <w:bookmarkEnd w:id="60"/>
      <w:r w:rsidRPr="00A875AE">
        <w:t xml:space="preserve">into </w:t>
      </w:r>
      <w:bookmarkEnd w:id="61"/>
      <w:bookmarkEnd w:id="62"/>
      <w:bookmarkEnd w:id="63"/>
      <w:r>
        <w:t>OptiVault</w:t>
      </w:r>
      <w:bookmarkEnd w:id="64"/>
      <w:bookmarkEnd w:id="65"/>
      <w:bookmarkEnd w:id="66"/>
      <w:bookmarkEnd w:id="67"/>
      <w:r w:rsidRPr="00A875AE">
        <w:t xml:space="preserve"> </w:t>
      </w:r>
    </w:p>
    <w:p w14:paraId="3E8ABA7B" w14:textId="77777777" w:rsidR="007467C0" w:rsidRPr="00A875AE" w:rsidRDefault="007467C0" w:rsidP="00412FF4">
      <w:pPr>
        <w:pStyle w:val="BodyText"/>
      </w:pPr>
      <w:r w:rsidRPr="00A875AE">
        <w:t>Once Opti</w:t>
      </w:r>
      <w:r>
        <w:t>Vault</w:t>
      </w:r>
      <w:r w:rsidRPr="00A875AE">
        <w:t xml:space="preserve"> has been launched, the login screen will appear, as shown below.  To login, enter your Username and Password, and click</w:t>
      </w:r>
      <w:r>
        <w:t xml:space="preserve"> the</w:t>
      </w:r>
      <w:r w:rsidRPr="00A875AE">
        <w:t xml:space="preserve"> </w:t>
      </w:r>
      <w:r w:rsidRPr="007A1BC4">
        <w:rPr>
          <w:b/>
          <w:bCs/>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14:paraId="464892BE" w14:textId="77777777" w:rsidTr="007A1BC4">
        <w:trPr>
          <w:cantSplit/>
          <w:trHeight w:val="840"/>
        </w:trPr>
        <w:tc>
          <w:tcPr>
            <w:tcW w:w="1043" w:type="dxa"/>
            <w:vAlign w:val="center"/>
          </w:tcPr>
          <w:p w14:paraId="6B20DA12" w14:textId="77777777" w:rsidR="007467C0" w:rsidRPr="00A875AE" w:rsidRDefault="007467C0" w:rsidP="00746BD3">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663F3A9" id="Canvas 1720"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type="#_x0000_t75" style="position:absolute;width:497205;height:504825;visibility:visible;mso-wrap-style:square">
                        <v:fill o:detectmouseclick="t"/>
                        <v:path o:connecttype="none"/>
                      </v:shape>
                      <v:shape id="Freeform 1722"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
          <w:p w14:paraId="665AD920" w14:textId="77777777" w:rsidR="007467C0" w:rsidRPr="00FB292A" w:rsidRDefault="007467C0" w:rsidP="00412FF4">
            <w:pPr>
              <w:pStyle w:val="TableNote"/>
            </w:pPr>
            <w:r w:rsidRPr="00FB292A">
              <w:rPr>
                <w:b/>
                <w:bCs/>
              </w:rPr>
              <w:t xml:space="preserve">Note: </w:t>
            </w:r>
            <w:r w:rsidRPr="00FB292A">
              <w:t xml:space="preserve"> For external authentication, the Login prompt will not be displayed. Login will be automatic based on network authentication.  </w:t>
            </w:r>
          </w:p>
        </w:tc>
      </w:tr>
    </w:tbl>
    <w:p w14:paraId="4A0D93E2" w14:textId="77777777" w:rsidR="007467C0" w:rsidRDefault="007467C0" w:rsidP="007467C0">
      <w:pPr>
        <w:pStyle w:val="Caption"/>
      </w:pPr>
      <w:bookmarkStart w:id="68" w:name="_Toc74556433"/>
      <w:bookmarkStart w:id="69" w:name="_Toc128022110"/>
      <w:r>
        <w:lastRenderedPageBreak/>
        <w:t xml:space="preserve">Figure </w:t>
      </w:r>
      <w:r>
        <w:fldChar w:fldCharType="begin"/>
      </w:r>
      <w:r>
        <w:instrText xml:space="preserve"> SEQ Figure \* ARABIC </w:instrText>
      </w:r>
      <w:r>
        <w:fldChar w:fldCharType="separate"/>
      </w:r>
      <w:r>
        <w:rPr>
          <w:noProof/>
        </w:rPr>
        <w:t>1</w:t>
      </w:r>
      <w:r>
        <w:fldChar w:fldCharType="end"/>
      </w:r>
      <w:r>
        <w:t>: OptiVault Login Page</w:t>
      </w:r>
      <w:bookmarkEnd w:id="68"/>
      <w:bookmarkEnd w:id="69"/>
    </w:p>
    <w:p w14:paraId="09A46E52" w14:textId="24560DB4" w:rsidR="00CF107E" w:rsidRPr="00A85425" w:rsidRDefault="007467C0">
      <w:pPr>
        <w:keepNext/>
        <w:spacing w:after="0" w:line="240" w:lineRule="auto"/>
        <w:jc w:val="center"/>
        <w:rPr>
          <w:rStyle w:val="BodyTextChar"/>
          <w:rPrChange w:id="70" w:author="Moses, Robbie" w:date="2023-02-13T06:54:00Z">
            <w:rPr/>
          </w:rPrChange>
        </w:rPr>
        <w:pPrChange w:id="71" w:author="Moses, Robbie" w:date="2023-02-13T06:55:00Z">
          <w:pPr>
            <w:keepNext/>
            <w:jc w:val="center"/>
          </w:pPr>
        </w:pPrChange>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id="72" w:author="Pinnu, Sainath" w:date="2023-03-21T11:11:00Z">
        <w:r w:rsidR="00BD1C79">
          <w:rPr>
            <w:rStyle w:val="BodyTextChar"/>
          </w:rPr>
          <w:br/>
        </w:r>
      </w:ins>
      <w:commentRangeStart w:id="73"/>
      <w:ins w:id="74"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4610" cy="4110355"/>
                      </a:xfrm>
                      <a:prstGeom prst="rect">
                        <a:avLst/>
                      </a:prstGeom>
                    </pic:spPr>
                  </pic:pic>
                </a:graphicData>
              </a:graphic>
            </wp:inline>
          </w:drawing>
        </w:r>
      </w:ins>
      <w:commentRangeEnd w:id="73"/>
      <w:ins w:id="75" w:author="Pinnu, Sainath" w:date="2023-03-21T17:12:00Z">
        <w:r w:rsidR="00C927E9">
          <w:rPr>
            <w:rStyle w:val="CommentReference"/>
          </w:rPr>
          <w:commentReference w:id="73"/>
        </w:r>
      </w:ins>
    </w:p>
    <w:p w14:paraId="40B6BE68" w14:textId="77777777" w:rsidR="007467C0" w:rsidRDefault="007467C0">
      <w:pPr>
        <w:pStyle w:val="TopofSection"/>
        <w:spacing w:after="0" w:line="240" w:lineRule="auto"/>
        <w:pPrChange w:id="76"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77777777" w:rsidR="007467C0" w:rsidRPr="00A875AE" w:rsidRDefault="007467C0" w:rsidP="007467C0">
      <w:pPr>
        <w:pStyle w:val="Heading3"/>
      </w:pPr>
      <w:bookmarkStart w:id="77" w:name="_Ref26084974"/>
      <w:bookmarkStart w:id="78" w:name="_Toc29089990"/>
      <w:bookmarkStart w:id="79" w:name="_Toc223436124"/>
      <w:bookmarkStart w:id="80" w:name="_Ref245709455"/>
      <w:bookmarkStart w:id="81" w:name="_Toc74556334"/>
      <w:bookmarkStart w:id="82" w:name="_Toc127491522"/>
      <w:bookmarkStart w:id="83" w:name="_Toc128021055"/>
      <w:r w:rsidRPr="00A875AE">
        <w:lastRenderedPageBreak/>
        <w:t xml:space="preserve">Logging Out Of </w:t>
      </w:r>
      <w:bookmarkEnd w:id="77"/>
      <w:bookmarkEnd w:id="78"/>
      <w:bookmarkEnd w:id="79"/>
      <w:r>
        <w:t>OptiVault</w:t>
      </w:r>
      <w:bookmarkEnd w:id="80"/>
      <w:bookmarkEnd w:id="81"/>
      <w:bookmarkEnd w:id="82"/>
      <w:bookmarkEnd w:id="83"/>
    </w:p>
    <w:p w14:paraId="2E197516" w14:textId="57C6B081" w:rsidR="00746BD3" w:rsidRDefault="007467C0" w:rsidP="0041353D">
      <w:pPr>
        <w:pStyle w:val="BodyText"/>
      </w:pPr>
      <w:r>
        <w:t xml:space="preserve">To logout, click the Logout button </w:t>
      </w:r>
      <w:r>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t xml:space="preserve"> located in the top </w:t>
      </w:r>
      <w:r w:rsidR="004C1F1A">
        <w:t>right-</w:t>
      </w:r>
      <w:r>
        <w:t xml:space="preserve">hand corner of the screen. </w:t>
      </w:r>
    </w:p>
    <w:p w14:paraId="4603CD41" w14:textId="2AACA259" w:rsidR="007467C0" w:rsidRPr="00A875AE" w:rsidRDefault="00746BD3" w:rsidP="0041353D">
      <w:pPr>
        <w:pStyle w:val="BodyText"/>
      </w:pPr>
      <w:r>
        <w:rPr>
          <w:noProof/>
        </w:rPr>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746BD3">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1164A35" id="Canvas 1724"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type="#_x0000_t75" style="position:absolute;width:497205;height:504825;visibility:visible;mso-wrap-style:square">
                        <v:fill o:detectmouseclick="t"/>
                        <v:path o:connecttype="none"/>
                      </v:shape>
                      <v:shape id="Freeform 1726"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7597CF9B" w:rsidR="007467C0" w:rsidRPr="00FB292A" w:rsidDel="00064EFC" w:rsidRDefault="007467C0" w:rsidP="00721A93">
            <w:pPr>
              <w:pStyle w:val="TableNote"/>
              <w:rPr>
                <w:del w:id="84" w:author="Moses, Robbie" w:date="2023-02-13T06:56:00Z"/>
              </w:rPr>
            </w:pPr>
            <w:r w:rsidRPr="00FB292A">
              <w:rPr>
                <w:b/>
                <w:bCs/>
              </w:rPr>
              <w:t xml:space="preserve">Note: </w:t>
            </w:r>
            <w:r w:rsidRPr="00FB292A">
              <w:t xml:space="preserve"> To ensure </w:t>
            </w:r>
            <w:r w:rsidR="004C1F1A">
              <w:t xml:space="preserve">the </w:t>
            </w:r>
            <w:r w:rsidRPr="00FB292A">
              <w:t xml:space="preserve">successful processing of the OptiVault system, do not use the </w:t>
            </w:r>
            <w:r w:rsidRPr="00FB292A">
              <w:rPr>
                <w:b/>
                <w:bCs/>
              </w:rPr>
              <w:t>Close</w:t>
            </w:r>
            <w:r w:rsidRPr="00FB292A">
              <w:t xml:space="preserve"> button in the browser; always use the OptiVault Logout icon </w:t>
            </w:r>
            <w:commentRangeStart w:id="85"/>
            <w:commentRangeStart w:id="86"/>
            <w:r w:rsidRPr="00FB292A">
              <w:t>instead</w:t>
            </w:r>
            <w:commentRangeEnd w:id="85"/>
            <w:r w:rsidR="00B25CFE">
              <w:rPr>
                <w:rStyle w:val="CommentReference"/>
                <w:rFonts w:ascii="Calibri" w:hAnsi="Calibri"/>
                <w:lang w:val="en-US" w:bidi="en-US"/>
              </w:rPr>
              <w:commentReference w:id="85"/>
            </w:r>
            <w:commentRangeEnd w:id="86"/>
            <w:r w:rsidR="00CF42B5">
              <w:rPr>
                <w:rStyle w:val="CommentReference"/>
                <w:rFonts w:ascii="Calibri" w:hAnsi="Calibri"/>
                <w:lang w:val="en-US" w:bidi="en-US"/>
              </w:rPr>
              <w:commentReference w:id="86"/>
            </w:r>
            <w:r w:rsidRPr="00FB292A">
              <w:t xml:space="preserve">. </w:t>
            </w:r>
          </w:p>
          <w:p w14:paraId="614120A2" w14:textId="2F6E5E6A" w:rsidR="007467C0" w:rsidRPr="00FB292A" w:rsidRDefault="007467C0" w:rsidP="00C5749D">
            <w:pPr>
              <w:pStyle w:val="TableNote"/>
            </w:pPr>
            <w:r w:rsidRPr="00FB292A">
              <w:t xml:space="preserve">For </w:t>
            </w:r>
            <w:r w:rsidRPr="00C5749D">
              <w:rPr>
                <w:b/>
                <w:bCs/>
                <w:rPrChange w:id="87" w:author="Moses, Robbie" w:date="2023-02-13T06:56:00Z">
                  <w:rPr/>
                </w:rPrChange>
              </w:rPr>
              <w:t>external authentication</w:t>
            </w:r>
            <w:r w:rsidRPr="00FB292A">
              <w:t xml:space="preserve">, the Logout button will not be displayed. Simply close your browser to close the application window. </w:t>
            </w:r>
          </w:p>
        </w:tc>
      </w:tr>
    </w:tbl>
    <w:p w14:paraId="0CF00F40" w14:textId="77777777" w:rsidR="007467C0" w:rsidRPr="00326CDA" w:rsidRDefault="007467C0" w:rsidP="007467C0">
      <w:pPr>
        <w:pStyle w:val="TopofSection"/>
      </w:pPr>
      <w:bookmarkStart w:id="88" w:name="_Conventions_Used_in"/>
      <w:bookmarkEnd w:id="88"/>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89" w:name="_Toc221530646"/>
      <w:bookmarkStart w:id="90" w:name="_Toc223436125"/>
      <w:bookmarkStart w:id="91" w:name="_Ref231747033"/>
      <w:bookmarkStart w:id="92" w:name="_Ref231747905"/>
      <w:bookmarkStart w:id="93" w:name="_Ref245707287"/>
      <w:bookmarkStart w:id="94" w:name="_Toc74556335"/>
      <w:bookmarkStart w:id="95" w:name="_Toc127491523"/>
      <w:bookmarkStart w:id="96" w:name="_Toc128021056"/>
      <w:bookmarkStart w:id="97" w:name="_Ref128021166"/>
      <w:r w:rsidRPr="00A875AE">
        <w:lastRenderedPageBreak/>
        <w:t>Introduction to the Interface</w:t>
      </w:r>
      <w:bookmarkEnd w:id="89"/>
      <w:bookmarkEnd w:id="90"/>
      <w:bookmarkEnd w:id="91"/>
      <w:bookmarkEnd w:id="92"/>
      <w:bookmarkEnd w:id="93"/>
      <w:bookmarkEnd w:id="94"/>
      <w:bookmarkEnd w:id="95"/>
      <w:bookmarkEnd w:id="96"/>
      <w:bookmarkEnd w:id="97"/>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566CCCA0" w14:textId="77777777" w:rsidR="007467C0" w:rsidRPr="00C43002" w:rsidRDefault="007467C0" w:rsidP="0041353D">
      <w:pPr>
        <w:pStyle w:val="ListBullet"/>
      </w:pPr>
      <w:r>
        <w:fldChar w:fldCharType="begin"/>
      </w:r>
      <w:r>
        <w:instrText xml:space="preserve"> REF _Ref245707334 \h  \* MERGEFORMAT </w:instrText>
      </w:r>
      <w:r>
        <w:fldChar w:fldCharType="separate"/>
      </w:r>
      <w:r w:rsidRPr="00722E5E">
        <w:t>System Tab</w:t>
      </w:r>
      <w:r>
        <w:fldChar w:fldCharType="end"/>
      </w:r>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98" w:name="_General_OptiVault_Pages"/>
      <w:bookmarkStart w:id="99" w:name="_Toc221530649"/>
      <w:bookmarkStart w:id="100" w:name="_Ref221779281"/>
      <w:bookmarkStart w:id="101" w:name="_Toc223436126"/>
      <w:bookmarkStart w:id="102" w:name="_Ref236037783"/>
      <w:bookmarkStart w:id="103" w:name="_Toc243109694"/>
      <w:bookmarkStart w:id="104" w:name="_Ref245707892"/>
      <w:bookmarkStart w:id="105" w:name="_Ref245708162"/>
      <w:bookmarkStart w:id="106" w:name="_Ref245708174"/>
      <w:bookmarkStart w:id="107" w:name="_Toc74556336"/>
      <w:bookmarkStart w:id="108" w:name="_Toc127491524"/>
      <w:bookmarkStart w:id="109" w:name="_Toc128021057"/>
      <w:bookmarkEnd w:id="98"/>
      <w:r w:rsidRPr="00A875AE">
        <w:t xml:space="preserve">General </w:t>
      </w:r>
      <w:r>
        <w:t>OptiVault</w:t>
      </w:r>
      <w:r w:rsidRPr="00A875AE">
        <w:t xml:space="preserve"> Pages</w:t>
      </w:r>
      <w:bookmarkEnd w:id="99"/>
      <w:bookmarkEnd w:id="100"/>
      <w:bookmarkEnd w:id="101"/>
      <w:bookmarkEnd w:id="102"/>
      <w:bookmarkEnd w:id="103"/>
      <w:bookmarkEnd w:id="104"/>
      <w:bookmarkEnd w:id="105"/>
      <w:bookmarkEnd w:id="106"/>
      <w:bookmarkEnd w:id="107"/>
      <w:bookmarkEnd w:id="108"/>
      <w:bookmarkEnd w:id="109"/>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000000" w:rsidP="0041353D">
      <w:pPr>
        <w:pStyle w:val="ListBullet"/>
      </w:pPr>
      <w:hyperlink w:anchor="_Cashpoint_Selector" w:history="1">
        <w:r w:rsidR="007467C0" w:rsidRPr="00431E36">
          <w:t>Cashpoint Selector</w:t>
        </w:r>
      </w:hyperlink>
    </w:p>
    <w:p w14:paraId="43B7AC6C" w14:textId="451EBE1F" w:rsidR="007467C0" w:rsidRPr="00AC07DE" w:rsidRDefault="00000000"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10" w:name="_Toc221530647"/>
      <w:bookmarkStart w:id="111" w:name="_Ref221779719"/>
      <w:bookmarkStart w:id="112" w:name="_Toc223436127"/>
      <w:bookmarkStart w:id="113" w:name="_Toc243109695"/>
      <w:bookmarkStart w:id="114" w:name="_Ref249807964"/>
      <w:bookmarkStart w:id="115" w:name="_Toc74556337"/>
      <w:bookmarkStart w:id="116" w:name="_Toc127491525"/>
      <w:bookmarkStart w:id="117" w:name="_Toc128021058"/>
      <w:r w:rsidRPr="00A875AE">
        <w:lastRenderedPageBreak/>
        <w:t>Main Menu Tabs</w:t>
      </w:r>
      <w:bookmarkEnd w:id="110"/>
      <w:bookmarkEnd w:id="111"/>
      <w:bookmarkEnd w:id="112"/>
      <w:bookmarkEnd w:id="113"/>
      <w:bookmarkEnd w:id="114"/>
      <w:bookmarkEnd w:id="115"/>
      <w:bookmarkEnd w:id="116"/>
      <w:bookmarkEnd w:id="117"/>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18" w:name="_Toc74556434"/>
      <w:bookmarkStart w:id="119"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18"/>
      <w:bookmarkEnd w:id="119"/>
    </w:p>
    <w:p w14:paraId="6D86912B" w14:textId="7DF5D210" w:rsidR="007467C0" w:rsidRDefault="00CB6D6B" w:rsidP="007E44FB">
      <w:pPr>
        <w:jc w:val="center"/>
      </w:pPr>
      <w:ins w:id="120"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id="121"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122"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B33298">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B33298">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123"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124"/>
            <w:r w:rsidRPr="002F0FF7">
              <w:rPr>
                <w:b/>
                <w:bCs/>
              </w:rPr>
              <w:t>System</w:t>
            </w:r>
            <w:commentRangeEnd w:id="124"/>
            <w:r w:rsidR="00556F55">
              <w:rPr>
                <w:rStyle w:val="CommentReference"/>
                <w:rFonts w:ascii="Calibri" w:hAnsi="Calibri"/>
                <w:lang w:val="en-US" w:bidi="en-US"/>
              </w:rPr>
              <w:commentReference w:id="124"/>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r w:rsidRPr="00FB292A">
              <w:t>System maintenance and institutional setup.</w:t>
            </w:r>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701FBB" w:rsidRPr="00A875AE" w14:paraId="0512A210" w14:textId="77777777" w:rsidTr="006271D1">
        <w:trPr>
          <w:cantSplit/>
        </w:trPr>
        <w:tc>
          <w:tcPr>
            <w:tcW w:w="1580" w:type="dxa"/>
            <w:tcBorders>
              <w:top w:val="single" w:sz="6" w:space="0" w:color="auto"/>
              <w:bottom w:val="single" w:sz="6" w:space="0" w:color="auto"/>
              <w:right w:val="single" w:sz="6" w:space="0" w:color="auto"/>
            </w:tcBorders>
          </w:tcPr>
          <w:p w14:paraId="4124C782" w14:textId="49902A0C" w:rsidR="00701FBB" w:rsidRPr="002F0FF7" w:rsidRDefault="00701FBB" w:rsidP="00701FBB">
            <w:pPr>
              <w:pStyle w:val="TableBody"/>
              <w:rPr>
                <w:b/>
                <w:bCs/>
              </w:rPr>
            </w:pPr>
            <w:ins w:id="125"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77777777" w:rsidR="00701FBB" w:rsidRPr="00FB292A" w:rsidRDefault="00701FBB" w:rsidP="00701FBB">
            <w:pPr>
              <w:pStyle w:val="TableBody"/>
            </w:pPr>
          </w:p>
        </w:tc>
      </w:tr>
      <w:tr w:rsidR="00701FBB" w:rsidRPr="00A875AE" w14:paraId="6560C803" w14:textId="77777777" w:rsidTr="006271D1">
        <w:trPr>
          <w:cantSplit/>
        </w:trPr>
        <w:tc>
          <w:tcPr>
            <w:tcW w:w="1580" w:type="dxa"/>
            <w:tcBorders>
              <w:top w:val="single" w:sz="6" w:space="0" w:color="auto"/>
              <w:bottom w:val="single" w:sz="6" w:space="0" w:color="auto"/>
              <w:right w:val="single" w:sz="6" w:space="0" w:color="auto"/>
            </w:tcBorders>
          </w:tcPr>
          <w:p w14:paraId="1158AAA3" w14:textId="3AA9F9BB" w:rsidR="00701FBB" w:rsidRPr="002F0FF7" w:rsidRDefault="00701FBB" w:rsidP="00701FBB">
            <w:pPr>
              <w:pStyle w:val="TableBody"/>
              <w:rPr>
                <w:b/>
                <w:bCs/>
              </w:rPr>
            </w:pPr>
            <w:ins w:id="126"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77777777" w:rsidR="00701FBB" w:rsidRPr="00FB292A" w:rsidRDefault="00701FBB" w:rsidP="00701FBB">
            <w:pPr>
              <w:pStyle w:val="TableBody"/>
            </w:pPr>
          </w:p>
        </w:tc>
      </w:tr>
    </w:tbl>
    <w:p w14:paraId="76C51811" w14:textId="75C31A3C" w:rsidR="007467C0" w:rsidRDefault="007467C0" w:rsidP="007467C0">
      <w:pPr>
        <w:pStyle w:val="TopofSection"/>
      </w:pPr>
      <w:bookmarkStart w:id="127" w:name="_Ref221779721"/>
      <w:bookmarkStart w:id="128" w:name="_Toc223436128"/>
      <w:bookmarkStart w:id="129"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130" w:name="_Ref249807969"/>
      <w:bookmarkStart w:id="131" w:name="_Toc74556338"/>
      <w:bookmarkStart w:id="132" w:name="_Toc127491526"/>
      <w:bookmarkStart w:id="133" w:name="_Toc128021059"/>
      <w:r w:rsidRPr="00A875AE">
        <w:lastRenderedPageBreak/>
        <w:t xml:space="preserve">Common </w:t>
      </w:r>
      <w:r>
        <w:t>OptiVault</w:t>
      </w:r>
      <w:r w:rsidRPr="00A875AE">
        <w:t xml:space="preserve"> Icons</w:t>
      </w:r>
      <w:bookmarkEnd w:id="127"/>
      <w:bookmarkEnd w:id="128"/>
      <w:bookmarkEnd w:id="129"/>
      <w:bookmarkEnd w:id="130"/>
      <w:bookmarkEnd w:id="131"/>
      <w:bookmarkEnd w:id="132"/>
      <w:bookmarkEnd w:id="133"/>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34" w:name="_Ref221690067"/>
      <w:bookmarkStart w:id="135"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34"/>
      <w:bookmarkEnd w:id="1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B33298">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B33298">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136"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137"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138"/>
              <w:r w:rsidRPr="00FB292A" w:rsidDel="00B5657B">
                <w:delText>Screen</w:delText>
              </w:r>
              <w:commentRangeEnd w:id="138"/>
              <w:r w:rsidR="005103A7" w:rsidDel="00B5657B">
                <w:rPr>
                  <w:rStyle w:val="CommentReference"/>
                  <w:rFonts w:ascii="Calibri" w:hAnsi="Calibri"/>
                  <w:lang w:val="en-US" w:bidi="en-US"/>
                </w:rPr>
                <w:commentReference w:id="138"/>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39"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lastRenderedPageBreak/>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140" w:name="_Toc221530648"/>
      <w:bookmarkStart w:id="141" w:name="_Ref29265276"/>
      <w:bookmarkStart w:id="142" w:name="_Toc29368577"/>
      <w:bookmarkStart w:id="143"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144" w:name="_Ref221779723"/>
      <w:bookmarkStart w:id="145" w:name="_Toc223436129"/>
      <w:r>
        <w:br w:type="page"/>
      </w:r>
    </w:p>
    <w:p w14:paraId="2AD98FAF" w14:textId="77777777" w:rsidR="007467C0" w:rsidRPr="00A875AE" w:rsidRDefault="007467C0" w:rsidP="007467C0">
      <w:pPr>
        <w:pStyle w:val="Heading3"/>
        <w:spacing w:before="60" w:after="60"/>
      </w:pPr>
      <w:bookmarkStart w:id="146" w:name="_Ref236037796"/>
      <w:bookmarkStart w:id="147" w:name="_Toc243109697"/>
      <w:bookmarkStart w:id="148" w:name="_Toc74556339"/>
      <w:bookmarkStart w:id="149" w:name="_Toc127491527"/>
      <w:bookmarkStart w:id="150" w:name="_Toc128021060"/>
      <w:r w:rsidRPr="00A875AE">
        <w:lastRenderedPageBreak/>
        <w:t xml:space="preserve">Common </w:t>
      </w:r>
      <w:r>
        <w:t>OptiVault</w:t>
      </w:r>
      <w:r w:rsidRPr="00A875AE">
        <w:t xml:space="preserve"> Buttons</w:t>
      </w:r>
      <w:bookmarkEnd w:id="140"/>
      <w:bookmarkEnd w:id="144"/>
      <w:bookmarkEnd w:id="145"/>
      <w:bookmarkEnd w:id="146"/>
      <w:bookmarkEnd w:id="147"/>
      <w:bookmarkEnd w:id="148"/>
      <w:bookmarkEnd w:id="149"/>
      <w:bookmarkEnd w:id="150"/>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151"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1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B33298">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B33298">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39"/>
    <w:bookmarkEnd w:id="141"/>
    <w:bookmarkEnd w:id="142"/>
    <w:bookmarkEnd w:id="143"/>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152" w:name="_Ref221779724"/>
      <w:bookmarkStart w:id="153" w:name="_Toc223436130"/>
      <w:bookmarkStart w:id="154" w:name="_Toc243109698"/>
      <w:bookmarkStart w:id="155" w:name="_Toc74556340"/>
      <w:bookmarkStart w:id="156" w:name="_Toc127491528"/>
      <w:bookmarkStart w:id="157" w:name="_Toc128021061"/>
      <w:r w:rsidRPr="00A875AE">
        <w:t>Date Selector</w:t>
      </w:r>
      <w:bookmarkEnd w:id="152"/>
      <w:bookmarkEnd w:id="153"/>
      <w:bookmarkEnd w:id="154"/>
      <w:bookmarkEnd w:id="155"/>
      <w:bookmarkEnd w:id="156"/>
      <w:bookmarkEnd w:id="157"/>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158" w:name="_Toc74556435"/>
      <w:bookmarkStart w:id="159"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158"/>
      <w:bookmarkEnd w:id="159"/>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160"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16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B33298">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B33298">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161" w:name="_Toc221530651"/>
      <w:bookmarkStart w:id="162" w:name="_Ref221779726"/>
      <w:bookmarkStart w:id="163"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164" w:name="_Ref236037806"/>
      <w:bookmarkStart w:id="165" w:name="_Toc243109699"/>
      <w:bookmarkStart w:id="166" w:name="_Toc74556341"/>
      <w:bookmarkStart w:id="167" w:name="_Toc127491529"/>
      <w:bookmarkStart w:id="168" w:name="_Toc128021062"/>
      <w:r>
        <w:t>Cashpoint</w:t>
      </w:r>
      <w:r w:rsidRPr="00A875AE">
        <w:t xml:space="preserve"> Search</w:t>
      </w:r>
      <w:bookmarkEnd w:id="161"/>
      <w:bookmarkEnd w:id="162"/>
      <w:bookmarkEnd w:id="163"/>
      <w:bookmarkEnd w:id="164"/>
      <w:bookmarkEnd w:id="165"/>
      <w:bookmarkEnd w:id="166"/>
      <w:bookmarkEnd w:id="167"/>
      <w:bookmarkEnd w:id="168"/>
    </w:p>
    <w:p w14:paraId="38C2B6C7" w14:textId="0E960D70" w:rsidR="007467C0" w:rsidRPr="00A875AE" w:rsidRDefault="007467C0" w:rsidP="00AA77D3">
      <w:pPr>
        <w:pStyle w:val="BodyText"/>
      </w:pPr>
      <w:r>
        <w:t xml:space="preserve">Many times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169" w:name="_Toc74556436"/>
      <w:bookmarkStart w:id="170"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169"/>
      <w:bookmarkEnd w:id="170"/>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171"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1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B33298">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B33298">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172" w:name="_Toc221530652"/>
      <w:bookmarkStart w:id="173" w:name="_Ref221587984"/>
      <w:bookmarkStart w:id="174" w:name="_Ref221779727"/>
      <w:bookmarkStart w:id="175" w:name="_Ref221895463"/>
      <w:bookmarkStart w:id="176" w:name="_Toc223436132"/>
      <w:bookmarkStart w:id="177" w:name="_Ref236037811"/>
      <w:bookmarkStart w:id="178" w:name="_Ref236109174"/>
      <w:bookmarkStart w:id="179"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180" w:name="_Cashpoint_Selector"/>
      <w:bookmarkStart w:id="181" w:name="_Ref249246601"/>
      <w:bookmarkStart w:id="182" w:name="_Ref249747087"/>
      <w:bookmarkStart w:id="183" w:name="_Toc74556342"/>
      <w:bookmarkStart w:id="184" w:name="_Toc127491530"/>
      <w:bookmarkStart w:id="185" w:name="_Toc128021063"/>
      <w:bookmarkEnd w:id="180"/>
      <w:r>
        <w:t>Cashpoint</w:t>
      </w:r>
      <w:r w:rsidRPr="00A875AE">
        <w:t xml:space="preserve"> Selector</w:t>
      </w:r>
      <w:bookmarkEnd w:id="172"/>
      <w:bookmarkEnd w:id="173"/>
      <w:bookmarkEnd w:id="174"/>
      <w:bookmarkEnd w:id="175"/>
      <w:bookmarkEnd w:id="176"/>
      <w:bookmarkEnd w:id="177"/>
      <w:bookmarkEnd w:id="178"/>
      <w:bookmarkEnd w:id="179"/>
      <w:bookmarkEnd w:id="181"/>
      <w:bookmarkEnd w:id="182"/>
      <w:bookmarkEnd w:id="183"/>
      <w:bookmarkEnd w:id="184"/>
      <w:bookmarkEnd w:id="185"/>
    </w:p>
    <w:p w14:paraId="7626D483" w14:textId="201B6CAF" w:rsidR="007467C0" w:rsidRPr="00A875AE" w:rsidRDefault="005A1EF9" w:rsidP="00B579E9">
      <w:pPr>
        <w:pStyle w:val="BodyText"/>
      </w:pPr>
      <w:r>
        <w:t>T</w:t>
      </w:r>
      <w:r w:rsidR="007467C0" w:rsidRPr="00A875AE">
        <w:t xml:space="preserve">he user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186" w:name="_Ref246909730"/>
      <w:bookmarkStart w:id="187" w:name="_Toc74556437"/>
      <w:bookmarkStart w:id="188" w:name="_Toc128022114"/>
      <w:r>
        <w:t xml:space="preserve">Figure </w:t>
      </w:r>
      <w:r>
        <w:fldChar w:fldCharType="begin"/>
      </w:r>
      <w:r>
        <w:instrText xml:space="preserve"> SEQ Figure \* ARABIC </w:instrText>
      </w:r>
      <w:r>
        <w:fldChar w:fldCharType="separate"/>
      </w:r>
      <w:r>
        <w:rPr>
          <w:noProof/>
        </w:rPr>
        <w:t>5</w:t>
      </w:r>
      <w:r>
        <w:fldChar w:fldCharType="end"/>
      </w:r>
      <w:bookmarkEnd w:id="186"/>
      <w:r>
        <w:t>: Cashpoint Selector Window</w:t>
      </w:r>
      <w:bookmarkEnd w:id="187"/>
      <w:bookmarkEnd w:id="188"/>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189"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189"/>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2B4A9A">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2B4A9A">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190"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191" w:name="_Language_Selector"/>
      <w:bookmarkStart w:id="192" w:name="_Toc74556343"/>
      <w:bookmarkStart w:id="193" w:name="_Toc127491531"/>
      <w:bookmarkStart w:id="194" w:name="_Toc128021064"/>
      <w:bookmarkEnd w:id="191"/>
      <w:r>
        <w:rPr>
          <w:lang w:val="en-US"/>
        </w:rPr>
        <w:t>Language</w:t>
      </w:r>
      <w:r w:rsidRPr="00A875AE">
        <w:t xml:space="preserve"> Selector</w:t>
      </w:r>
      <w:bookmarkEnd w:id="192"/>
      <w:bookmarkEnd w:id="193"/>
      <w:bookmarkEnd w:id="194"/>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195" w:name="_Toc74556438"/>
      <w:bookmarkStart w:id="196"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195"/>
      <w:bookmarkEnd w:id="196"/>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97"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198" w:name="_Toc74556344"/>
      <w:bookmarkStart w:id="199" w:name="_Toc127491532"/>
      <w:bookmarkStart w:id="200" w:name="_Toc128021065"/>
      <w:r w:rsidRPr="002D21E2">
        <w:rPr>
          <w:lang w:val="en-US"/>
        </w:rPr>
        <w:t>Cashpoints</w:t>
      </w:r>
      <w:bookmarkEnd w:id="197"/>
      <w:bookmarkEnd w:id="198"/>
      <w:bookmarkEnd w:id="199"/>
      <w:bookmarkEnd w:id="200"/>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lastRenderedPageBreak/>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000000"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201" w:name="_Ref245719406"/>
      <w:bookmarkStart w:id="202" w:name="_Toc74556345"/>
      <w:bookmarkStart w:id="203" w:name="_Toc127491533"/>
      <w:bookmarkStart w:id="204" w:name="_Toc128021066"/>
      <w:r>
        <w:t>Cashpoint Types</w:t>
      </w:r>
      <w:bookmarkEnd w:id="201"/>
      <w:bookmarkEnd w:id="202"/>
      <w:bookmarkEnd w:id="203"/>
      <w:bookmarkEnd w:id="204"/>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205" w:name="_Ref246909742"/>
      <w:bookmarkStart w:id="206" w:name="_Toc74556439"/>
      <w:bookmarkStart w:id="207" w:name="_Toc128022116"/>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205"/>
      <w:r w:rsidRPr="00C63038">
        <w:rPr>
          <w:lang w:val="en-US"/>
        </w:rPr>
        <w:t>: Cashpoint Elements</w:t>
      </w:r>
      <w:bookmarkEnd w:id="206"/>
      <w:bookmarkEnd w:id="207"/>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208" w:name="_Ref245724195"/>
      <w:bookmarkStart w:id="209" w:name="_Toc74556346"/>
      <w:bookmarkStart w:id="210" w:name="_Toc127491534"/>
      <w:bookmarkStart w:id="211" w:name="_Toc128021067"/>
      <w:r>
        <w:t>Vault</w:t>
      </w:r>
      <w:bookmarkEnd w:id="208"/>
      <w:bookmarkEnd w:id="209"/>
      <w:bookmarkEnd w:id="210"/>
      <w:bookmarkEnd w:id="211"/>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lastRenderedPageBreak/>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212" w:name="_Ref246842586"/>
      <w:bookmarkStart w:id="213" w:name="_Toc74556347"/>
      <w:bookmarkStart w:id="214" w:name="_Toc127491535"/>
      <w:bookmarkStart w:id="215" w:name="_Toc128021068"/>
      <w:r>
        <w:t>ATMs and Branches</w:t>
      </w:r>
      <w:bookmarkEnd w:id="212"/>
      <w:bookmarkEnd w:id="213"/>
      <w:bookmarkEnd w:id="214"/>
      <w:bookmarkEnd w:id="215"/>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lastRenderedPageBreak/>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216" w:name="_Ref245724200"/>
      <w:bookmarkStart w:id="217" w:name="_Toc74556348"/>
      <w:bookmarkStart w:id="218" w:name="_Toc127491536"/>
      <w:bookmarkStart w:id="219" w:name="_Toc128021069"/>
      <w:r>
        <w:t>Commercial</w:t>
      </w:r>
      <w:bookmarkEnd w:id="216"/>
      <w:bookmarkEnd w:id="217"/>
      <w:bookmarkEnd w:id="218"/>
      <w:bookmarkEnd w:id="219"/>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220" w:name="_Ref245724203"/>
      <w:bookmarkStart w:id="221" w:name="_Toc74556349"/>
      <w:bookmarkStart w:id="222" w:name="_Toc127491537"/>
      <w:bookmarkStart w:id="223" w:name="_Toc128021070"/>
      <w:r>
        <w:t>Custodial Inventory</w:t>
      </w:r>
      <w:bookmarkEnd w:id="220"/>
      <w:bookmarkEnd w:id="221"/>
      <w:bookmarkEnd w:id="222"/>
      <w:bookmarkEnd w:id="223"/>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lastRenderedPageBreak/>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224" w:name="_Ref245724204"/>
      <w:bookmarkStart w:id="225" w:name="_Toc74556350"/>
      <w:bookmarkStart w:id="226" w:name="_Toc127491538"/>
      <w:bookmarkStart w:id="227" w:name="_Toc128021071"/>
      <w:r>
        <w:t>External Funding Source</w:t>
      </w:r>
      <w:bookmarkEnd w:id="224"/>
      <w:bookmarkEnd w:id="225"/>
      <w:bookmarkEnd w:id="226"/>
      <w:bookmarkEnd w:id="227"/>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28" w:name="_Toc74556351"/>
      <w:bookmarkStart w:id="229" w:name="_Toc127491539"/>
      <w:bookmarkStart w:id="230" w:name="_Toc128021072"/>
      <w:r>
        <w:rPr>
          <w:lang w:val="en-US"/>
        </w:rPr>
        <w:t>Cashpoint</w:t>
      </w:r>
      <w:r w:rsidRPr="00A875AE">
        <w:t xml:space="preserve"> Pages</w:t>
      </w:r>
      <w:bookmarkEnd w:id="228"/>
      <w:bookmarkEnd w:id="229"/>
      <w:bookmarkEnd w:id="230"/>
    </w:p>
    <w:p w14:paraId="36C6D2FA" w14:textId="77777777" w:rsidR="007467C0" w:rsidRDefault="007467C0" w:rsidP="007467C0">
      <w:pPr>
        <w:pStyle w:val="Heading3"/>
      </w:pPr>
      <w:bookmarkStart w:id="231" w:name="_Ref245719409"/>
      <w:bookmarkStart w:id="232" w:name="_Toc74556352"/>
      <w:bookmarkStart w:id="233" w:name="_Toc127491540"/>
      <w:bookmarkStart w:id="234" w:name="_Toc128021073"/>
      <w:r>
        <w:t>Cashpoint</w:t>
      </w:r>
      <w:r>
        <w:rPr>
          <w:rFonts w:ascii="Wingdings" w:hAnsi="Wingdings"/>
        </w:rPr>
        <w:t></w:t>
      </w:r>
      <w:r>
        <w:t>Basic</w:t>
      </w:r>
      <w:r>
        <w:rPr>
          <w:rFonts w:ascii="Wingdings" w:hAnsi="Wingdings"/>
        </w:rPr>
        <w:t></w:t>
      </w:r>
      <w:r>
        <w:t>Definition</w:t>
      </w:r>
      <w:bookmarkEnd w:id="231"/>
      <w:bookmarkEnd w:id="232"/>
      <w:bookmarkEnd w:id="233"/>
      <w:bookmarkEnd w:id="234"/>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77777777" w:rsidR="007467C0" w:rsidRDefault="007467C0" w:rsidP="00D8240B">
      <w:pPr>
        <w:pStyle w:val="ListBullet"/>
      </w:pPr>
      <w:r>
        <w:lastRenderedPageBreak/>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6E193EC"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235" w:name="_Toc74556440"/>
      <w:bookmarkStart w:id="236"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235"/>
      <w:bookmarkEnd w:id="236"/>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237"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2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B33298">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 xml:space="preserve">The name of the Cashpoint is used as a description of the Cashpoint. This description can be seen in many reports </w:t>
            </w:r>
            <w:r w:rsidRPr="00FB292A">
              <w:lastRenderedPageBreak/>
              <w:t>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lastRenderedPageBreak/>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lastRenderedPageBreak/>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w:t>
            </w:r>
            <w:r w:rsidRPr="00FB292A">
              <w:lastRenderedPageBreak/>
              <w:t xml:space="preserve">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238"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lastRenderedPageBreak/>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239" w:name="_Ref245719411"/>
      <w:bookmarkStart w:id="240" w:name="_Toc74556353"/>
      <w:bookmarkStart w:id="241" w:name="_Toc127491541"/>
      <w:bookmarkStart w:id="242" w:name="_Toc128021074"/>
      <w:r>
        <w:t>Cashpoint</w:t>
      </w:r>
      <w:r>
        <w:rPr>
          <w:rFonts w:ascii="Wingdings" w:hAnsi="Wingdings"/>
        </w:rPr>
        <w:t></w:t>
      </w:r>
      <w:r>
        <w:t>Basic</w:t>
      </w:r>
      <w:r>
        <w:rPr>
          <w:rFonts w:ascii="Wingdings" w:hAnsi="Wingdings"/>
        </w:rPr>
        <w:t></w:t>
      </w:r>
      <w:r>
        <w:t>Denominations</w:t>
      </w:r>
      <w:bookmarkEnd w:id="239"/>
      <w:bookmarkEnd w:id="240"/>
      <w:bookmarkEnd w:id="241"/>
      <w:bookmarkEnd w:id="242"/>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243"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2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B33298">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B33298">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lastRenderedPageBreak/>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000000"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244" w:name="_Ref65164778"/>
      <w:bookmarkStart w:id="245" w:name="_Toc74556354"/>
      <w:bookmarkStart w:id="246" w:name="_Toc127491542"/>
      <w:bookmarkStart w:id="247" w:name="_Toc128021075"/>
      <w:r>
        <w:t>Cashpoint</w:t>
      </w:r>
      <w:r>
        <w:rPr>
          <w:rFonts w:ascii="Wingdings" w:hAnsi="Wingdings"/>
        </w:rPr>
        <w:t></w:t>
      </w:r>
      <w:r>
        <w:t>Basic</w:t>
      </w:r>
      <w:r>
        <w:rPr>
          <w:rFonts w:ascii="Wingdings" w:hAnsi="Wingdings"/>
        </w:rPr>
        <w:t></w:t>
      </w:r>
      <w:r>
        <w:t>Requirements</w:t>
      </w:r>
      <w:bookmarkEnd w:id="244"/>
      <w:bookmarkEnd w:id="245"/>
      <w:bookmarkEnd w:id="246"/>
      <w:bookmarkEnd w:id="247"/>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248" w:name="_Toc74556649"/>
      <w:r>
        <w:lastRenderedPageBreak/>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2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B33298">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249"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000000"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250" w:name="_Toc127244484"/>
      <w:bookmarkStart w:id="251" w:name="_Toc127244594"/>
      <w:bookmarkStart w:id="252" w:name="_Toc127491543"/>
      <w:bookmarkStart w:id="253" w:name="_Toc127491656"/>
      <w:bookmarkStart w:id="254" w:name="_Toc127491768"/>
      <w:bookmarkStart w:id="255" w:name="_Toc128019064"/>
      <w:bookmarkStart w:id="256" w:name="_Toc128020275"/>
      <w:bookmarkStart w:id="257" w:name="_Toc128020389"/>
      <w:bookmarkStart w:id="258" w:name="_Toc128020503"/>
      <w:bookmarkStart w:id="259" w:name="_Toc128020618"/>
      <w:bookmarkStart w:id="260" w:name="_Toc128020732"/>
      <w:bookmarkStart w:id="261" w:name="_Toc128020847"/>
      <w:bookmarkStart w:id="262" w:name="_Toc128020961"/>
      <w:bookmarkStart w:id="263" w:name="_Toc128021076"/>
      <w:bookmarkStart w:id="264" w:name="_Ref245719414"/>
      <w:bookmarkStart w:id="265" w:name="_Toc74556355"/>
      <w:bookmarkStart w:id="266" w:name="_Toc127491544"/>
      <w:bookmarkStart w:id="267" w:name="_Toc128021077"/>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r>
        <w:lastRenderedPageBreak/>
        <w:t>Cashpoint</w:t>
      </w:r>
      <w:r>
        <w:rPr>
          <w:rFonts w:ascii="Wingdings" w:hAnsi="Wingdings"/>
        </w:rPr>
        <w:t></w:t>
      </w:r>
      <w:r>
        <w:t>Basic</w:t>
      </w:r>
      <w:r>
        <w:rPr>
          <w:rFonts w:ascii="Wingdings" w:hAnsi="Wingdings"/>
        </w:rPr>
        <w:t></w:t>
      </w:r>
      <w:r>
        <w:t>Service Days</w:t>
      </w:r>
      <w:bookmarkEnd w:id="264"/>
      <w:bookmarkEnd w:id="265"/>
      <w:bookmarkEnd w:id="266"/>
      <w:bookmarkEnd w:id="267"/>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268"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2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00145A91">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B33298">
            <w:pPr>
              <w:pStyle w:val="TableHeader"/>
            </w:pPr>
            <w:r w:rsidRPr="00A875AE">
              <w:t>Description</w:t>
            </w:r>
          </w:p>
        </w:tc>
      </w:tr>
      <w:tr w:rsidR="007467C0" w:rsidRPr="00A875AE" w14:paraId="6AF2DB1A" w14:textId="77777777" w:rsidTr="00145A91">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145A91">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145A91">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145A91">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145A91">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00145A91">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00145A91">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00145A91">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00145A91">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00145A91">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145A91">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269" w:name="_Ref245719415"/>
      <w:bookmarkStart w:id="270" w:name="_Toc74556356"/>
    </w:p>
    <w:p w14:paraId="732347E2" w14:textId="2BB07801" w:rsidR="007467C0" w:rsidRDefault="007467C0" w:rsidP="007467C0">
      <w:pPr>
        <w:pStyle w:val="Heading3"/>
      </w:pPr>
      <w:bookmarkStart w:id="271" w:name="_Toc127491545"/>
      <w:bookmarkStart w:id="272" w:name="_Toc128021078"/>
      <w:r>
        <w:t>Cashpoint</w:t>
      </w:r>
      <w:r>
        <w:rPr>
          <w:rFonts w:ascii="Wingdings" w:hAnsi="Wingdings"/>
        </w:rPr>
        <w:t></w:t>
      </w:r>
      <w:r>
        <w:t>Basic</w:t>
      </w:r>
      <w:r>
        <w:rPr>
          <w:rFonts w:ascii="Wingdings" w:hAnsi="Wingdings"/>
        </w:rPr>
        <w:t></w:t>
      </w:r>
      <w:r>
        <w:t>Cashpoints</w:t>
      </w:r>
      <w:bookmarkEnd w:id="269"/>
      <w:bookmarkEnd w:id="270"/>
      <w:bookmarkEnd w:id="271"/>
      <w:bookmarkEnd w:id="272"/>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273"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27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B33298">
            <w:pPr>
              <w:pStyle w:val="TableHeader"/>
            </w:pPr>
            <w:r w:rsidRPr="002B7987">
              <w:t>Field Name</w:t>
            </w:r>
          </w:p>
        </w:tc>
        <w:tc>
          <w:tcPr>
            <w:tcW w:w="5750" w:type="dxa"/>
            <w:shd w:val="clear" w:color="auto" w:fill="60C03A"/>
          </w:tcPr>
          <w:p w14:paraId="5D6946D9" w14:textId="77777777" w:rsidR="007467C0" w:rsidRPr="002B7987" w:rsidRDefault="007467C0" w:rsidP="00B33298">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274" w:name="_Ref245719420"/>
      <w:bookmarkStart w:id="275" w:name="_Toc74556357"/>
      <w:bookmarkStart w:id="276" w:name="_Toc127491546"/>
      <w:bookmarkStart w:id="277" w:name="_Toc128021079"/>
      <w:r>
        <w:t>Cashpoint</w:t>
      </w:r>
      <w:r>
        <w:rPr>
          <w:rFonts w:ascii="Wingdings" w:hAnsi="Wingdings"/>
        </w:rPr>
        <w:t></w:t>
      </w:r>
      <w:r>
        <w:t>Basic</w:t>
      </w:r>
      <w:r>
        <w:rPr>
          <w:rFonts w:ascii="Wingdings" w:hAnsi="Wingdings"/>
        </w:rPr>
        <w:t></w:t>
      </w:r>
      <w:r>
        <w:t>Balance Entry</w:t>
      </w:r>
      <w:bookmarkEnd w:id="274"/>
      <w:bookmarkEnd w:id="275"/>
      <w:bookmarkEnd w:id="276"/>
      <w:bookmarkEnd w:id="277"/>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278" w:name="_Toc74556652"/>
      <w:r>
        <w:lastRenderedPageBreak/>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27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B33298">
            <w:pPr>
              <w:pStyle w:val="TableHeader"/>
            </w:pPr>
            <w:r w:rsidRPr="00A875AE">
              <w:t>Field Name</w:t>
            </w:r>
          </w:p>
        </w:tc>
        <w:tc>
          <w:tcPr>
            <w:tcW w:w="5750" w:type="dxa"/>
            <w:shd w:val="clear" w:color="auto" w:fill="60C03A"/>
          </w:tcPr>
          <w:p w14:paraId="7B280225" w14:textId="77777777" w:rsidR="007467C0" w:rsidRPr="00A875AE" w:rsidRDefault="007467C0" w:rsidP="00B33298">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lastRenderedPageBreak/>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279" w:name="_Ref245719421"/>
      <w:bookmarkStart w:id="280" w:name="_Toc74556358"/>
      <w:bookmarkStart w:id="281" w:name="_Toc127491547"/>
      <w:bookmarkStart w:id="282" w:name="_Toc128021080"/>
      <w:r>
        <w:t>Cashpoint</w:t>
      </w:r>
      <w:r>
        <w:rPr>
          <w:rFonts w:ascii="Wingdings" w:hAnsi="Wingdings"/>
        </w:rPr>
        <w:t></w:t>
      </w:r>
      <w:r>
        <w:t>Basic</w:t>
      </w:r>
      <w:r>
        <w:rPr>
          <w:rFonts w:ascii="Wingdings" w:hAnsi="Wingdings"/>
        </w:rPr>
        <w:t></w:t>
      </w:r>
      <w:r>
        <w:t>Provisional Credit</w:t>
      </w:r>
      <w:bookmarkEnd w:id="279"/>
      <w:bookmarkEnd w:id="280"/>
      <w:bookmarkEnd w:id="281"/>
      <w:bookmarkEnd w:id="282"/>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283"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2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B33298">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284" w:name="_Ref245719423"/>
      <w:bookmarkStart w:id="285" w:name="_Toc74556359"/>
      <w:bookmarkStart w:id="286" w:name="_Toc127491548"/>
      <w:bookmarkStart w:id="287" w:name="_Toc128021081"/>
      <w:r>
        <w:t>Cashpoint</w:t>
      </w:r>
      <w:r>
        <w:rPr>
          <w:rFonts w:ascii="Wingdings" w:hAnsi="Wingdings"/>
        </w:rPr>
        <w:t></w:t>
      </w:r>
      <w:r>
        <w:t>Advanced</w:t>
      </w:r>
      <w:r>
        <w:rPr>
          <w:rFonts w:ascii="Wingdings" w:hAnsi="Wingdings"/>
        </w:rPr>
        <w:t></w:t>
      </w:r>
      <w:r>
        <w:t>Costs</w:t>
      </w:r>
      <w:bookmarkEnd w:id="284"/>
      <w:bookmarkEnd w:id="285"/>
      <w:bookmarkEnd w:id="286"/>
      <w:bookmarkEnd w:id="287"/>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288"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28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B33298">
            <w:pPr>
              <w:pStyle w:val="TableHeader"/>
            </w:pPr>
            <w:r w:rsidRPr="005D315C">
              <w:t>Field Name</w:t>
            </w:r>
          </w:p>
        </w:tc>
        <w:tc>
          <w:tcPr>
            <w:tcW w:w="5750" w:type="dxa"/>
            <w:shd w:val="clear" w:color="auto" w:fill="60C03A"/>
          </w:tcPr>
          <w:p w14:paraId="270D54D7" w14:textId="77777777" w:rsidR="007467C0" w:rsidRPr="00A875AE" w:rsidRDefault="007467C0" w:rsidP="00B33298">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289"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28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B33298">
            <w:pPr>
              <w:pStyle w:val="TableHeader"/>
            </w:pPr>
            <w:r w:rsidRPr="005D315C">
              <w:t>Field Name</w:t>
            </w:r>
          </w:p>
        </w:tc>
        <w:tc>
          <w:tcPr>
            <w:tcW w:w="5750" w:type="dxa"/>
            <w:shd w:val="clear" w:color="auto" w:fill="60C03A"/>
          </w:tcPr>
          <w:p w14:paraId="79FCAA6F" w14:textId="77777777" w:rsidR="007467C0" w:rsidRPr="00A875AE" w:rsidRDefault="007467C0" w:rsidP="00B33298">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290"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291" w:name="_Ref65165206"/>
      <w:bookmarkStart w:id="292" w:name="_Toc74556360"/>
      <w:bookmarkStart w:id="293" w:name="_Toc127491549"/>
      <w:bookmarkStart w:id="294" w:name="_Toc128021082"/>
      <w:r>
        <w:t>Cashpoint</w:t>
      </w:r>
      <w:r>
        <w:rPr>
          <w:rFonts w:ascii="Wingdings" w:hAnsi="Wingdings"/>
        </w:rPr>
        <w:t></w:t>
      </w:r>
      <w:r>
        <w:t>Advanced</w:t>
      </w:r>
      <w:r>
        <w:rPr>
          <w:rFonts w:ascii="Wingdings" w:hAnsi="Wingdings"/>
        </w:rPr>
        <w:t></w:t>
      </w:r>
      <w:r>
        <w:t>Teller Verification</w:t>
      </w:r>
      <w:bookmarkEnd w:id="290"/>
      <w:bookmarkEnd w:id="291"/>
      <w:bookmarkEnd w:id="292"/>
      <w:bookmarkEnd w:id="293"/>
      <w:bookmarkEnd w:id="294"/>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295"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29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B33298">
            <w:pPr>
              <w:pStyle w:val="TableHeader"/>
            </w:pPr>
            <w:r w:rsidRPr="00A875AE">
              <w:t>Field Name</w:t>
            </w:r>
          </w:p>
        </w:tc>
        <w:tc>
          <w:tcPr>
            <w:tcW w:w="5750" w:type="dxa"/>
            <w:shd w:val="clear" w:color="auto" w:fill="60C03A"/>
          </w:tcPr>
          <w:p w14:paraId="6BAA1FC4" w14:textId="77777777" w:rsidR="007467C0" w:rsidRPr="00A875AE" w:rsidRDefault="007467C0" w:rsidP="00B33298">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296" w:name="_Ref245719426"/>
      <w:bookmarkStart w:id="297" w:name="_Toc74556361"/>
      <w:bookmarkStart w:id="298" w:name="_Toc127491550"/>
      <w:bookmarkStart w:id="299" w:name="_Toc128021083"/>
      <w:r>
        <w:t>Cashpoint</w:t>
      </w:r>
      <w:r>
        <w:rPr>
          <w:rFonts w:ascii="Wingdings" w:hAnsi="Wingdings"/>
        </w:rPr>
        <w:t></w:t>
      </w:r>
      <w:r>
        <w:t>Advanced</w:t>
      </w:r>
      <w:r>
        <w:rPr>
          <w:rFonts w:ascii="Wingdings" w:hAnsi="Wingdings"/>
        </w:rPr>
        <w:t></w:t>
      </w:r>
      <w:r>
        <w:t>Denomination Yield</w:t>
      </w:r>
      <w:bookmarkEnd w:id="296"/>
      <w:bookmarkEnd w:id="297"/>
      <w:bookmarkEnd w:id="298"/>
      <w:bookmarkEnd w:id="299"/>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300" w:name="_Toc74556441"/>
      <w:bookmarkStart w:id="301"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300"/>
      <w:bookmarkEnd w:id="301"/>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302"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3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B33298">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000000"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303" w:name="_Toc74556362"/>
      <w:bookmarkStart w:id="304" w:name="_Toc127491551"/>
      <w:bookmarkStart w:id="305"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303"/>
      <w:bookmarkEnd w:id="304"/>
      <w:bookmarkEnd w:id="305"/>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306" w:name="_Toc74556442"/>
      <w:bookmarkStart w:id="307" w:name="_Toc128022119"/>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306"/>
      <w:bookmarkEnd w:id="307"/>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000000"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308" w:name="_Ref245719427"/>
      <w:bookmarkStart w:id="309" w:name="_Toc74556363"/>
      <w:bookmarkStart w:id="310" w:name="_Toc127491552"/>
      <w:bookmarkStart w:id="311" w:name="_Toc128021085"/>
      <w:r>
        <w:t>Cashpoint</w:t>
      </w:r>
      <w:r>
        <w:rPr>
          <w:rFonts w:ascii="Wingdings" w:hAnsi="Wingdings"/>
        </w:rPr>
        <w:t></w:t>
      </w:r>
      <w:r>
        <w:t>Advanced</w:t>
      </w:r>
      <w:r>
        <w:rPr>
          <w:rFonts w:ascii="Wingdings" w:hAnsi="Wingdings"/>
        </w:rPr>
        <w:t></w:t>
      </w:r>
      <w:r>
        <w:t>Sorting</w:t>
      </w:r>
      <w:bookmarkEnd w:id="308"/>
      <w:bookmarkEnd w:id="309"/>
      <w:bookmarkEnd w:id="310"/>
      <w:bookmarkEnd w:id="311"/>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312"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31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B33298">
            <w:pPr>
              <w:pStyle w:val="TableHeader"/>
            </w:pPr>
            <w:r w:rsidRPr="00A875AE">
              <w:t>Field Name</w:t>
            </w:r>
          </w:p>
        </w:tc>
        <w:tc>
          <w:tcPr>
            <w:tcW w:w="5750" w:type="dxa"/>
            <w:shd w:val="clear" w:color="auto" w:fill="60C03A"/>
          </w:tcPr>
          <w:p w14:paraId="593AE31C" w14:textId="77777777" w:rsidR="007467C0" w:rsidRPr="00A875AE" w:rsidRDefault="007467C0" w:rsidP="00B33298">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000000"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313" w:name="_Ref245719431"/>
      <w:bookmarkStart w:id="314" w:name="_Toc74556364"/>
      <w:bookmarkStart w:id="315" w:name="_Toc127491553"/>
      <w:bookmarkStart w:id="316" w:name="_Toc128021086"/>
      <w:r>
        <w:t>Cashpoint</w:t>
      </w:r>
      <w:r>
        <w:rPr>
          <w:rFonts w:ascii="Wingdings" w:hAnsi="Wingdings"/>
        </w:rPr>
        <w:t></w:t>
      </w:r>
      <w:r>
        <w:t>Advanced</w:t>
      </w:r>
      <w:r>
        <w:rPr>
          <w:rFonts w:ascii="Wingdings" w:hAnsi="Wingdings"/>
        </w:rPr>
        <w:t></w:t>
      </w:r>
      <w:r>
        <w:t>Sorter Utilization</w:t>
      </w:r>
      <w:bookmarkEnd w:id="313"/>
      <w:bookmarkEnd w:id="314"/>
      <w:bookmarkEnd w:id="315"/>
      <w:bookmarkEnd w:id="316"/>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317"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3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B33298">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318" w:name="_Ref245719432"/>
      <w:bookmarkStart w:id="319" w:name="_Toc74556365"/>
      <w:bookmarkStart w:id="320" w:name="_Toc127491554"/>
      <w:bookmarkStart w:id="321" w:name="_Toc128021087"/>
      <w:r>
        <w:t>Cashpoint</w:t>
      </w:r>
      <w:r>
        <w:rPr>
          <w:rFonts w:ascii="Wingdings" w:hAnsi="Wingdings"/>
        </w:rPr>
        <w:t></w:t>
      </w:r>
      <w:r>
        <w:t>Advanced</w:t>
      </w:r>
      <w:r>
        <w:rPr>
          <w:rFonts w:ascii="Wingdings" w:hAnsi="Wingdings"/>
        </w:rPr>
        <w:t></w:t>
      </w:r>
      <w:r>
        <w:t>Quality Yield</w:t>
      </w:r>
      <w:bookmarkEnd w:id="318"/>
      <w:bookmarkEnd w:id="319"/>
      <w:bookmarkEnd w:id="320"/>
      <w:bookmarkEnd w:id="321"/>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322"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3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B33298">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000000"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323" w:name="_Ref245719437"/>
      <w:bookmarkStart w:id="324" w:name="_Toc74556366"/>
      <w:bookmarkStart w:id="325" w:name="_Toc127491555"/>
      <w:bookmarkStart w:id="326" w:name="_Toc128021088"/>
      <w:r>
        <w:lastRenderedPageBreak/>
        <w:t>Cashpoint</w:t>
      </w:r>
      <w:r>
        <w:rPr>
          <w:rFonts w:ascii="Wingdings" w:hAnsi="Wingdings"/>
        </w:rPr>
        <w:t></w:t>
      </w:r>
      <w:r>
        <w:t>Advanced</w:t>
      </w:r>
      <w:r>
        <w:rPr>
          <w:rFonts w:ascii="Wingdings" w:hAnsi="Wingdings"/>
        </w:rPr>
        <w:t></w:t>
      </w:r>
      <w:r>
        <w:t>Cross-Ship Fit Split</w:t>
      </w:r>
      <w:bookmarkEnd w:id="323"/>
      <w:bookmarkEnd w:id="324"/>
      <w:bookmarkEnd w:id="325"/>
      <w:bookmarkEnd w:id="326"/>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327"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3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B33298">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000000" w:rsidP="007467C0">
      <w:pPr>
        <w:pStyle w:val="TopofSection"/>
      </w:pPr>
      <w:hyperlink w:anchor="_General_OptiVault_Pages" w:history="1">
        <w:r w:rsidR="007467C0" w:rsidRPr="008142C6">
          <w:t>Return: OptiVault General Pages</w:t>
        </w:r>
      </w:hyperlink>
    </w:p>
    <w:p w14:paraId="7F44EB2D" w14:textId="29DF2327" w:rsidR="007467C0" w:rsidRDefault="007467C0">
      <w:pPr>
        <w:pStyle w:val="TopofSection"/>
        <w:spacing w:after="0" w:line="240" w:lineRule="auto"/>
        <w:jc w:val="center"/>
        <w:rPr>
          <w:noProof/>
        </w:rPr>
        <w:pPrChange w:id="328" w:author="Moses, Robbie" w:date="2023-02-14T03:00:00Z">
          <w:pPr>
            <w:pStyle w:val="TopofSection"/>
            <w:jc w:val="center"/>
          </w:pPr>
        </w:pPrChange>
      </w:pPr>
      <w:commentRangeStart w:id="329"/>
      <w:r>
        <w:rPr>
          <w:noProof/>
        </w:rPr>
        <w:lastRenderedPageBreak/>
        <w:drawing>
          <wp:inline distT="0" distB="0" distL="0" distR="0" wp14:anchorId="43B0A109" wp14:editId="55265B05">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29"/>
      <w:r w:rsidR="00C5717F">
        <w:rPr>
          <w:rStyle w:val="CommentReference"/>
          <w:color w:val="auto"/>
          <w:lang w:val="en-US" w:eastAsia="en-US" w:bidi="en-US"/>
        </w:rPr>
        <w:commentReference w:id="329"/>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330"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331"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332" w:name="_Ref245719439"/>
      <w:bookmarkStart w:id="333" w:name="_Toc74556367"/>
      <w:bookmarkStart w:id="334" w:name="_Toc127491556"/>
      <w:bookmarkStart w:id="335" w:name="_Toc128021089"/>
      <w:r>
        <w:t>Cashpoint</w:t>
      </w:r>
      <w:r>
        <w:rPr>
          <w:rFonts w:ascii="Wingdings" w:hAnsi="Wingdings"/>
        </w:rPr>
        <w:t></w:t>
      </w:r>
      <w:r>
        <w:t>Orders</w:t>
      </w:r>
      <w:r>
        <w:rPr>
          <w:rFonts w:ascii="Wingdings" w:hAnsi="Wingdings"/>
        </w:rPr>
        <w:t></w:t>
      </w:r>
      <w:r>
        <w:t>Recommendations</w:t>
      </w:r>
      <w:bookmarkEnd w:id="332"/>
      <w:bookmarkEnd w:id="333"/>
      <w:bookmarkEnd w:id="334"/>
      <w:bookmarkEnd w:id="335"/>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336"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3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B33298">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B33298">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lastRenderedPageBreak/>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lastRenderedPageBreak/>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000000"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337" w:name="_Ref245719440"/>
      <w:bookmarkStart w:id="338" w:name="_Toc74556368"/>
      <w:bookmarkStart w:id="339" w:name="_Toc127491557"/>
      <w:bookmarkStart w:id="340" w:name="_Toc128021090"/>
      <w:r>
        <w:t>Cashpoint</w:t>
      </w:r>
      <w:r>
        <w:rPr>
          <w:rFonts w:ascii="Wingdings" w:hAnsi="Wingdings"/>
        </w:rPr>
        <w:t></w:t>
      </w:r>
      <w:r>
        <w:t>Orders</w:t>
      </w:r>
      <w:r>
        <w:rPr>
          <w:rFonts w:ascii="Wingdings" w:hAnsi="Wingdings"/>
        </w:rPr>
        <w:t></w:t>
      </w:r>
      <w:r>
        <w:t>Orders</w:t>
      </w:r>
      <w:bookmarkEnd w:id="337"/>
      <w:bookmarkEnd w:id="338"/>
      <w:bookmarkEnd w:id="339"/>
      <w:bookmarkEnd w:id="340"/>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341"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3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B33298">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342" w:name="_Toc74556443"/>
      <w:bookmarkStart w:id="343" w:name="_Toc128022120"/>
      <w:r w:rsidRPr="60106B9D">
        <w:rPr>
          <w:color w:val="auto"/>
          <w:sz w:val="22"/>
          <w:szCs w:val="22"/>
        </w:rPr>
        <w:lastRenderedPageBreak/>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342"/>
      <w:bookmarkEnd w:id="343"/>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000000"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344" w:name="_Cashpoint(Orders(Orders_workflow"/>
      <w:bookmarkStart w:id="345" w:name="_Toc74556369"/>
      <w:bookmarkStart w:id="346" w:name="_Toc127491558"/>
      <w:bookmarkStart w:id="347" w:name="_Toc128021091"/>
      <w:bookmarkEnd w:id="344"/>
      <w:r>
        <w:t>Cashpoint</w:t>
      </w:r>
      <w:r>
        <w:rPr>
          <w:rFonts w:ascii="Wingdings" w:hAnsi="Wingdings"/>
        </w:rPr>
        <w:t></w:t>
      </w:r>
      <w:r>
        <w:t>Orders</w:t>
      </w:r>
      <w:r>
        <w:rPr>
          <w:rFonts w:ascii="Wingdings" w:hAnsi="Wingdings"/>
        </w:rPr>
        <w:t></w:t>
      </w:r>
      <w:r>
        <w:t>Orders workflow</w:t>
      </w:r>
      <w:bookmarkEnd w:id="345"/>
      <w:bookmarkEnd w:id="346"/>
      <w:bookmarkEnd w:id="347"/>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348" w:name="_Toc74556444"/>
      <w:bookmarkStart w:id="349"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348"/>
      <w:bookmarkEnd w:id="349"/>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350" w:name="_Toc288754374"/>
      <w:bookmarkStart w:id="351" w:name="_Toc74556664"/>
      <w:r>
        <w:lastRenderedPageBreak/>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350"/>
      <w:bookmarkEnd w:id="3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4C602B">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4C602B">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352"/>
            <w:r w:rsidRPr="00FB292A">
              <w:t>see</w:t>
            </w:r>
            <w:commentRangeEnd w:id="352"/>
            <w:r w:rsidR="009F1E1A">
              <w:rPr>
                <w:rStyle w:val="CommentReference"/>
                <w:rFonts w:ascii="Calibri" w:hAnsi="Calibri"/>
                <w:lang w:val="en-US" w:bidi="en-US"/>
              </w:rPr>
              <w:commentReference w:id="352"/>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353" w:author="Moses, Robbie" w:date="2023-02-22T06:14:00Z">
              <w:r w:rsidR="00A163D8">
                <w:fldChar w:fldCharType="begin"/>
              </w:r>
              <w:r w:rsidR="00A163D8">
                <w:instrText xml:space="preserve"> REF _Ref246140003 \h </w:instrText>
              </w:r>
            </w:ins>
            <w:r w:rsidR="00A163D8">
              <w:fldChar w:fldCharType="separate"/>
            </w:r>
            <w:ins w:id="354"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lastRenderedPageBreak/>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lastRenderedPageBreak/>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355" w:name="_Toc300651972"/>
      <w:bookmarkStart w:id="356" w:name="_Toc74556370"/>
    </w:p>
    <w:p w14:paraId="1FA19A82" w14:textId="5AE9567A" w:rsidR="007467C0" w:rsidRDefault="007467C0" w:rsidP="007467C0">
      <w:pPr>
        <w:pStyle w:val="Heading3"/>
        <w:tabs>
          <w:tab w:val="left" w:pos="0"/>
        </w:tabs>
      </w:pPr>
      <w:bookmarkStart w:id="357" w:name="_Toc127491559"/>
      <w:bookmarkStart w:id="358" w:name="_Toc128021092"/>
      <w:r>
        <w:t>Cashpoint</w:t>
      </w:r>
      <w:r>
        <w:rPr>
          <w:rFonts w:ascii="Wingdings" w:hAnsi="Wingdings"/>
        </w:rPr>
        <w:t></w:t>
      </w:r>
      <w:r>
        <w:t>Orders</w:t>
      </w:r>
      <w:r>
        <w:rPr>
          <w:rFonts w:ascii="Wingdings" w:hAnsi="Wingdings"/>
        </w:rPr>
        <w:t></w:t>
      </w:r>
      <w:r>
        <w:t>Order Overview</w:t>
      </w:r>
      <w:bookmarkEnd w:id="355"/>
      <w:bookmarkEnd w:id="356"/>
      <w:bookmarkEnd w:id="357"/>
      <w:bookmarkEnd w:id="358"/>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359" w:name="_CashpointOrdersOrder_Overview"/>
      <w:bookmarkStart w:id="360" w:name="_Toc74556371"/>
      <w:bookmarkStart w:id="361" w:name="_Toc127491560"/>
      <w:bookmarkStart w:id="362" w:name="_Toc128021093"/>
      <w:bookmarkEnd w:id="359"/>
      <w:r>
        <w:t>Vault Orders</w:t>
      </w:r>
      <w:bookmarkEnd w:id="360"/>
      <w:bookmarkEnd w:id="361"/>
      <w:bookmarkEnd w:id="362"/>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363" w:name="_Toc74556445"/>
      <w:bookmarkStart w:id="364" w:name="_Toc128022122"/>
      <w:r>
        <w:lastRenderedPageBreak/>
        <w:t xml:space="preserve">Figure </w:t>
      </w:r>
      <w:r>
        <w:fldChar w:fldCharType="begin"/>
      </w:r>
      <w:r>
        <w:instrText xml:space="preserve"> SEQ Figure \* ARABIC </w:instrText>
      </w:r>
      <w:r>
        <w:fldChar w:fldCharType="separate"/>
      </w:r>
      <w:r>
        <w:rPr>
          <w:noProof/>
        </w:rPr>
        <w:t>13</w:t>
      </w:r>
      <w:r>
        <w:fldChar w:fldCharType="end"/>
      </w:r>
      <w:r>
        <w:t>: Orders Overview Page</w:t>
      </w:r>
      <w:bookmarkEnd w:id="363"/>
      <w:bookmarkEnd w:id="364"/>
    </w:p>
    <w:p w14:paraId="0DCB41AD" w14:textId="77777777" w:rsidR="007467C0" w:rsidRDefault="007467C0">
      <w:pPr>
        <w:spacing w:after="0" w:line="240" w:lineRule="auto"/>
        <w:jc w:val="center"/>
        <w:pPrChange w:id="365"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366"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367"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36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2019C9">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2019C9">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lastRenderedPageBreak/>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368" w:name="_Toc74556372"/>
      <w:bookmarkStart w:id="369" w:name="_Toc127491561"/>
      <w:bookmarkStart w:id="370" w:name="_Toc128021094"/>
      <w:r>
        <w:t>Vault Recommendations</w:t>
      </w:r>
      <w:bookmarkEnd w:id="368"/>
      <w:bookmarkEnd w:id="369"/>
      <w:bookmarkEnd w:id="370"/>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371" w:name="_Toc74556446"/>
      <w:bookmarkStart w:id="372"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371"/>
      <w:bookmarkEnd w:id="372"/>
    </w:p>
    <w:p w14:paraId="57EBF6E1" w14:textId="77777777" w:rsidR="007467C0" w:rsidRDefault="007467C0">
      <w:pPr>
        <w:spacing w:after="0" w:line="240" w:lineRule="auto"/>
        <w:jc w:val="center"/>
        <w:pPrChange w:id="373"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374"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375"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375"/>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376"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377" w:author="Pinnu, Sainath" w:date="2023-03-21T18:12: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378" w:name="_Toc74556373"/>
      <w:bookmarkStart w:id="379" w:name="_Toc127491562"/>
      <w:bookmarkStart w:id="380" w:name="_Toc128021095"/>
      <w:r>
        <w:t>Override Vault Recommendations</w:t>
      </w:r>
      <w:bookmarkEnd w:id="378"/>
      <w:bookmarkEnd w:id="379"/>
      <w:bookmarkEnd w:id="380"/>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381" w:name="_Toc74556447"/>
      <w:bookmarkStart w:id="382" w:name="_Toc128022124"/>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381"/>
      <w:bookmarkEnd w:id="382"/>
    </w:p>
    <w:p w14:paraId="731F3245" w14:textId="7DFE69FD" w:rsidR="007467C0" w:rsidRDefault="007467C0">
      <w:pPr>
        <w:spacing w:after="0" w:line="240" w:lineRule="auto"/>
        <w:jc w:val="right"/>
        <w:rPr>
          <w:ins w:id="383" w:author="Moses, Robinson" w:date="2023-03-23T07:23:00Z"/>
          <w:lang w:bidi="ar-SA"/>
        </w:rPr>
      </w:pPr>
      <w:del w:id="384"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DA5843F" w14:textId="30CAB4B8" w:rsidR="003D1603" w:rsidRPr="008D3C44" w:rsidRDefault="003D1603">
      <w:pPr>
        <w:spacing w:after="0" w:line="240" w:lineRule="auto"/>
        <w:jc w:val="right"/>
        <w:rPr>
          <w:lang w:bidi="ar-SA"/>
        </w:rPr>
        <w:pPrChange w:id="385" w:author="Moses, Robbie" w:date="2023-02-14T03:22:00Z">
          <w:pPr/>
        </w:pPrChange>
      </w:pPr>
      <w:ins w:id="386" w:author="Moses, Robinson" w:date="2023-03-23T07:23:00Z">
        <w:r>
          <w:rPr>
            <w:noProof/>
          </w:rPr>
          <w:lastRenderedPageBreak/>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000000" w:rsidP="00CE3935">
      <w:pPr>
        <w:pStyle w:val="BulletSectionReference"/>
        <w:numPr>
          <w:ilvl w:val="0"/>
          <w:numId w:val="0"/>
        </w:numPr>
        <w:spacing w:line="240" w:lineRule="auto"/>
        <w:rPr>
          <w:ins w:id="387"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388"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389"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389"/>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390"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391" w:author="Pinnu, Sainath" w:date="2023-03-21T18:12: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lastRenderedPageBreak/>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392" w:name="_Toc74556374"/>
      <w:bookmarkStart w:id="393" w:name="_Toc127491563"/>
      <w:bookmarkStart w:id="394" w:name="_Toc128021096"/>
      <w:r>
        <w:t>Manual Orders</w:t>
      </w:r>
      <w:bookmarkEnd w:id="392"/>
      <w:bookmarkEnd w:id="393"/>
      <w:bookmarkEnd w:id="394"/>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395" w:name="_Toc74556448"/>
      <w:bookmarkStart w:id="396"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395"/>
      <w:bookmarkEnd w:id="396"/>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397"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000000" w:rsidP="00CA7A35">
      <w:pPr>
        <w:pStyle w:val="BulletSectionReference"/>
        <w:numPr>
          <w:ilvl w:val="0"/>
          <w:numId w:val="0"/>
        </w:numPr>
        <w:spacing w:line="240" w:lineRule="auto"/>
        <w:rPr>
          <w:ins w:id="398"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399"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400" w:name="_Toc300309651"/>
      <w:bookmarkStart w:id="401" w:name="_Toc74556668"/>
      <w:r w:rsidRPr="002D47C4">
        <w:rPr>
          <w:lang w:val="en-US"/>
        </w:rPr>
        <w:lastRenderedPageBreak/>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400"/>
      <w:bookmarkEnd w:id="401"/>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402"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403" w:author="Pinnu, Sainath" w:date="2023-03-21T18:12: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lastRenderedPageBreak/>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404" w:name="_Toc74556375"/>
      <w:bookmarkStart w:id="405" w:name="_Toc127491564"/>
      <w:bookmarkStart w:id="406" w:name="_Toc128021097"/>
      <w:r>
        <w:t>Order Details Page</w:t>
      </w:r>
      <w:bookmarkEnd w:id="404"/>
      <w:bookmarkEnd w:id="405"/>
      <w:bookmarkEnd w:id="406"/>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407" w:name="_Toc74556449"/>
      <w:bookmarkStart w:id="408" w:name="_Toc128022126"/>
      <w:r>
        <w:lastRenderedPageBreak/>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407"/>
      <w:bookmarkEnd w:id="408"/>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409" w:name="_Toc74556669"/>
      <w:r>
        <w:t xml:space="preserve">Table </w:t>
      </w:r>
      <w:fldSimple w:instr=" SEQ &quot;Table&quot; \*Arabic ">
        <w:r>
          <w:rPr>
            <w:noProof/>
          </w:rPr>
          <w:t>30</w:t>
        </w:r>
      </w:fldSimple>
      <w:r>
        <w:t>: Order Confirmation Page</w:t>
      </w:r>
      <w:bookmarkEnd w:id="4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DC2F41">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DC2F41">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000000"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410" w:name="_Ref245719442"/>
      <w:bookmarkStart w:id="411" w:name="_Toc74556376"/>
      <w:bookmarkStart w:id="412" w:name="_Toc127491565"/>
      <w:bookmarkStart w:id="413" w:name="_Toc128021098"/>
      <w:r>
        <w:t>Cashpoint</w:t>
      </w:r>
      <w:r>
        <w:rPr>
          <w:rFonts w:ascii="Wingdings" w:hAnsi="Wingdings"/>
        </w:rPr>
        <w:t></w:t>
      </w:r>
      <w:r>
        <w:t>Forecast</w:t>
      </w:r>
      <w:r>
        <w:rPr>
          <w:rFonts w:ascii="Wingdings" w:hAnsi="Wingdings"/>
        </w:rPr>
        <w:t></w:t>
      </w:r>
      <w:r>
        <w:t>View Forecast</w:t>
      </w:r>
      <w:bookmarkEnd w:id="410"/>
      <w:bookmarkEnd w:id="411"/>
      <w:bookmarkEnd w:id="412"/>
      <w:bookmarkEnd w:id="413"/>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414"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4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00DC2F41">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B33298">
            <w:pPr>
              <w:pStyle w:val="TableHeader"/>
            </w:pPr>
            <w:r w:rsidRPr="00A875AE">
              <w:t>Description</w:t>
            </w:r>
          </w:p>
        </w:tc>
      </w:tr>
      <w:tr w:rsidR="007467C0" w:rsidRPr="00A875AE" w14:paraId="300F04A1" w14:textId="77777777" w:rsidTr="00DC2F41">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lastRenderedPageBreak/>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00DC2F41">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lastRenderedPageBreak/>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00DC2F41">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DC2F41">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00DC2F41">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00DC2F41">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00DC2F41">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00DC2F41">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lastRenderedPageBreak/>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DC2F41">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DC2F41">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DC2F41">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00DC2F41">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00DC2F41">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DC2F41">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DC2F41">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DC2F41">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00DC2F41">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DC2F41">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DC2F41">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DC2F41">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lastRenderedPageBreak/>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DC2F41">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00DC2F41">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DC2F41">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000000"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415" w:name="_Ref249809186"/>
      <w:bookmarkStart w:id="416" w:name="_Toc74556377"/>
      <w:bookmarkStart w:id="417" w:name="_Toc127491566"/>
      <w:bookmarkStart w:id="418" w:name="_Toc128021099"/>
      <w:bookmarkStart w:id="419" w:name="_Ref245719443"/>
      <w:r>
        <w:t>Cashpoint</w:t>
      </w:r>
      <w:r>
        <w:rPr>
          <w:rFonts w:ascii="Wingdings" w:hAnsi="Wingdings"/>
        </w:rPr>
        <w:t></w:t>
      </w:r>
      <w:r>
        <w:t>Forecast</w:t>
      </w:r>
      <w:r>
        <w:rPr>
          <w:rFonts w:ascii="Wingdings" w:hAnsi="Wingdings"/>
        </w:rPr>
        <w:t></w:t>
      </w:r>
      <w:r>
        <w:t>Exclude History</w:t>
      </w:r>
      <w:bookmarkEnd w:id="415"/>
      <w:bookmarkEnd w:id="416"/>
      <w:bookmarkEnd w:id="417"/>
      <w:bookmarkEnd w:id="418"/>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lastRenderedPageBreak/>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420"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4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B33298">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lastRenderedPageBreak/>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000000"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421" w:name="_Ref249809351"/>
      <w:bookmarkStart w:id="422" w:name="_Toc74556378"/>
      <w:bookmarkStart w:id="423" w:name="_Toc127491567"/>
      <w:bookmarkStart w:id="424" w:name="_Toc128021100"/>
      <w:r>
        <w:t>Cashpoint</w:t>
      </w:r>
      <w:r>
        <w:rPr>
          <w:rFonts w:ascii="Wingdings" w:hAnsi="Wingdings"/>
        </w:rPr>
        <w:t></w:t>
      </w:r>
      <w:r>
        <w:t>Forecast</w:t>
      </w:r>
      <w:r>
        <w:rPr>
          <w:rFonts w:ascii="Wingdings" w:hAnsi="Wingdings"/>
        </w:rPr>
        <w:t></w:t>
      </w:r>
      <w:r>
        <w:t>Generate Forecasts</w:t>
      </w:r>
      <w:bookmarkEnd w:id="419"/>
      <w:bookmarkEnd w:id="421"/>
      <w:bookmarkEnd w:id="422"/>
      <w:bookmarkEnd w:id="423"/>
      <w:bookmarkEnd w:id="424"/>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77777777" w:rsidR="007467C0" w:rsidRDefault="007467C0">
      <w:pPr>
        <w:spacing w:after="0" w:line="240" w:lineRule="auto"/>
        <w:jc w:val="center"/>
        <w:rPr>
          <w:ins w:id="425" w:author="Pinnu, Sainath" w:date="2023-03-21T11:44:00Z"/>
        </w:rPr>
      </w:pPr>
      <w:commentRangeStart w:id="426"/>
      <w:r>
        <w:rPr>
          <w:noProof/>
        </w:rPr>
        <w:drawing>
          <wp:inline distT="0" distB="0" distL="0" distR="0" wp14:anchorId="43B3C229" wp14:editId="6369FF74">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426"/>
      <w:r w:rsidR="004848DD">
        <w:rPr>
          <w:rStyle w:val="CommentReference"/>
        </w:rPr>
        <w:commentReference w:id="426"/>
      </w:r>
    </w:p>
    <w:p w14:paraId="5EB13992" w14:textId="2C7104F4" w:rsidR="003C7793" w:rsidRDefault="003C7793">
      <w:pPr>
        <w:spacing w:after="0" w:line="240" w:lineRule="auto"/>
        <w:jc w:val="center"/>
        <w:pPrChange w:id="427" w:author="Moses, Robbie" w:date="2023-02-14T03:40:00Z">
          <w:pPr>
            <w:jc w:val="center"/>
          </w:pPr>
        </w:pPrChange>
      </w:pPr>
      <w:ins w:id="428" w:author="Pinnu, Sainath" w:date="2023-03-21T11:44:00Z">
        <w:r>
          <w:rPr>
            <w:noProof/>
          </w:rPr>
          <w:lastRenderedPageBreak/>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429"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430" w:name="_Ref245719445"/>
      <w:bookmarkStart w:id="431" w:name="_Toc74556379"/>
      <w:bookmarkStart w:id="432" w:name="_Toc127491568"/>
      <w:bookmarkStart w:id="433" w:name="_Toc128021101"/>
      <w:r>
        <w:t>Cashpoint</w:t>
      </w:r>
      <w:r>
        <w:rPr>
          <w:rFonts w:ascii="Wingdings" w:hAnsi="Wingdings"/>
        </w:rPr>
        <w:t></w:t>
      </w:r>
      <w:r>
        <w:t>Forecast</w:t>
      </w:r>
      <w:r>
        <w:rPr>
          <w:rFonts w:ascii="Wingdings" w:hAnsi="Wingdings"/>
        </w:rPr>
        <w:t></w:t>
      </w:r>
      <w:r>
        <w:t>Analysis</w:t>
      </w:r>
      <w:bookmarkEnd w:id="430"/>
      <w:bookmarkEnd w:id="431"/>
      <w:bookmarkEnd w:id="432"/>
      <w:bookmarkEnd w:id="433"/>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lastRenderedPageBreak/>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434"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43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B33298">
            <w:pPr>
              <w:pStyle w:val="TableHeader"/>
            </w:pPr>
            <w:r w:rsidRPr="00A875AE">
              <w:t>Field Name</w:t>
            </w:r>
          </w:p>
        </w:tc>
        <w:tc>
          <w:tcPr>
            <w:tcW w:w="5750" w:type="dxa"/>
            <w:shd w:val="clear" w:color="auto" w:fill="60C03A"/>
          </w:tcPr>
          <w:p w14:paraId="0D55AB95" w14:textId="77777777" w:rsidR="007467C0" w:rsidRPr="00A875AE" w:rsidRDefault="007467C0" w:rsidP="00B33298">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000000"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435" w:name="_Ref245719446"/>
      <w:bookmarkStart w:id="436" w:name="_Toc74556380"/>
      <w:bookmarkStart w:id="437" w:name="_Toc127491569"/>
      <w:bookmarkStart w:id="438" w:name="_Toc128021102"/>
      <w:r>
        <w:t>Cashpoint</w:t>
      </w:r>
      <w:r>
        <w:rPr>
          <w:rFonts w:ascii="Wingdings" w:hAnsi="Wingdings"/>
        </w:rPr>
        <w:t></w:t>
      </w:r>
      <w:r>
        <w:t>Forecast</w:t>
      </w:r>
      <w:r>
        <w:rPr>
          <w:rFonts w:ascii="Wingdings" w:hAnsi="Wingdings"/>
        </w:rPr>
        <w:t></w:t>
      </w:r>
      <w:r>
        <w:t>ATM/BRANCH Forecast</w:t>
      </w:r>
      <w:bookmarkEnd w:id="435"/>
      <w:bookmarkEnd w:id="436"/>
      <w:bookmarkEnd w:id="437"/>
      <w:bookmarkEnd w:id="438"/>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439"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4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B33298">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000000"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440" w:name="_Ref245719448"/>
      <w:bookmarkStart w:id="441" w:name="_Toc74556381"/>
      <w:bookmarkStart w:id="442" w:name="_Toc127491570"/>
      <w:bookmarkStart w:id="443" w:name="_Toc128021103"/>
      <w:r>
        <w:lastRenderedPageBreak/>
        <w:t>Cashpoint</w:t>
      </w:r>
      <w:r>
        <w:rPr>
          <w:rFonts w:ascii="Wingdings" w:hAnsi="Wingdings"/>
        </w:rPr>
        <w:t></w:t>
      </w:r>
      <w:r>
        <w:t>Report</w:t>
      </w:r>
      <w:bookmarkEnd w:id="440"/>
      <w:r>
        <w:t>s</w:t>
      </w:r>
      <w:bookmarkEnd w:id="441"/>
      <w:bookmarkEnd w:id="442"/>
      <w:bookmarkEnd w:id="443"/>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444" w:name="_Toc74556382"/>
    </w:p>
    <w:p w14:paraId="52654D83" w14:textId="53CC8465" w:rsidR="007467C0" w:rsidRPr="00813F4E" w:rsidRDefault="007467C0" w:rsidP="00DC2F41">
      <w:pPr>
        <w:pStyle w:val="Heading1"/>
      </w:pPr>
      <w:bookmarkStart w:id="445" w:name="_Toc127491571"/>
      <w:bookmarkStart w:id="446" w:name="_Toc128021104"/>
      <w:r>
        <w:lastRenderedPageBreak/>
        <w:t>Today Tab</w:t>
      </w:r>
      <w:bookmarkEnd w:id="444"/>
      <w:bookmarkEnd w:id="445"/>
      <w:bookmarkEnd w:id="446"/>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447" w:name="_TodaySnapshot_Page"/>
      <w:bookmarkStart w:id="448" w:name="_Ref236038419"/>
      <w:bookmarkStart w:id="449" w:name="_Ref236108341"/>
      <w:bookmarkStart w:id="450" w:name="_Toc401058498"/>
      <w:bookmarkStart w:id="451" w:name="_Toc74556383"/>
      <w:bookmarkStart w:id="452" w:name="_Toc127491572"/>
      <w:bookmarkStart w:id="453" w:name="_Toc128021105"/>
      <w:bookmarkEnd w:id="447"/>
      <w:r>
        <w:t>Today</w:t>
      </w:r>
      <w:r>
        <w:rPr>
          <w:rFonts w:ascii="Wingdings" w:hAnsi="Wingdings"/>
        </w:rPr>
        <w:t></w:t>
      </w:r>
      <w:r>
        <w:t>Snapshot Page</w:t>
      </w:r>
      <w:bookmarkEnd w:id="448"/>
      <w:bookmarkEnd w:id="449"/>
      <w:bookmarkEnd w:id="450"/>
      <w:bookmarkEnd w:id="451"/>
      <w:bookmarkEnd w:id="452"/>
      <w:bookmarkEnd w:id="453"/>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454" w:name="_Toc401058770"/>
      <w:bookmarkStart w:id="455" w:name="_Toc74556450"/>
      <w:bookmarkStart w:id="456" w:name="_Toc128022127"/>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454"/>
      <w:bookmarkEnd w:id="455"/>
      <w:bookmarkEnd w:id="456"/>
    </w:p>
    <w:p w14:paraId="6C6B00DD" w14:textId="027A91C2" w:rsidR="007467C0" w:rsidRDefault="007467C0">
      <w:pPr>
        <w:pPrChange w:id="457" w:author="Moses, Robbie" w:date="2023-02-23T01:21:00Z">
          <w:pPr>
            <w:jc w:val="center"/>
          </w:pPr>
        </w:pPrChange>
      </w:pPr>
      <w:del w:id="458"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59"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460" w:name="_Toc401058920"/>
      <w:bookmarkStart w:id="461"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460"/>
      <w:bookmarkEnd w:id="46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rsidP="00DC2F41">
            <w:pPr>
              <w:pStyle w:val="TableHeader"/>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rsidP="00DC2F41">
            <w:pPr>
              <w:pStyle w:val="TableHeader"/>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111B5846" w:rsidR="007467C0" w:rsidRDefault="00E6108F" w:rsidP="00E2713D">
            <w:pPr>
              <w:pStyle w:val="TableBody"/>
            </w:pPr>
            <w:r>
              <w:t xml:space="preserve">The </w:t>
            </w:r>
            <w:r w:rsidR="007467C0">
              <w:t xml:space="preserve">Ordering Status screen displays a graphical indicator of the status of the current day’s orders. </w:t>
            </w:r>
            <w:commentRangeStart w:id="462"/>
            <w:r w:rsidR="007467C0">
              <w:t>Clicking on any of the hyperlinks</w:t>
            </w:r>
            <w:commentRangeEnd w:id="462"/>
            <w:r w:rsidR="00EB04FB">
              <w:rPr>
                <w:rStyle w:val="CommentReference"/>
                <w:rFonts w:ascii="Calibri" w:hAnsi="Calibri"/>
                <w:lang w:val="en-US" w:bidi="en-US"/>
              </w:rPr>
              <w:commentReference w:id="462"/>
            </w:r>
            <w:r w:rsidR="007467C0">
              <w:t xml:space="preserve"> will take the user to the Orders Page.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000000">
              <w:fldChar w:fldCharType="separate"/>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463" w:name="_Ref221514354"/>
      <w:bookmarkStart w:id="464" w:name="_Toc401058501"/>
      <w:bookmarkStart w:id="465" w:name="_Toc74556384"/>
      <w:bookmarkStart w:id="466" w:name="_Toc127491573"/>
      <w:bookmarkStart w:id="467" w:name="_Toc128021106"/>
      <w:r>
        <w:t>Snapshot</w:t>
      </w:r>
      <w:r>
        <w:rPr>
          <w:rFonts w:ascii="Wingdings" w:hAnsi="Wingdings"/>
        </w:rPr>
        <w:t></w:t>
      </w:r>
      <w:r>
        <w:t>To Do List</w:t>
      </w:r>
      <w:bookmarkEnd w:id="463"/>
      <w:bookmarkEnd w:id="464"/>
      <w:bookmarkEnd w:id="465"/>
      <w:bookmarkEnd w:id="466"/>
      <w:bookmarkEnd w:id="467"/>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468" w:name="_Toc401058773"/>
      <w:bookmarkStart w:id="469" w:name="_Toc74556451"/>
      <w:bookmarkStart w:id="470" w:name="_Toc128022128"/>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468"/>
      <w:bookmarkEnd w:id="469"/>
      <w:bookmarkEnd w:id="470"/>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471" w:name="_Toc401058924"/>
      <w:bookmarkStart w:id="472"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471"/>
      <w:bookmarkEnd w:id="472"/>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6A4F42">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6A4F42">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lastRenderedPageBreak/>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6A4F42">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473" w:name="_tODAY(sNAPSHOT"/>
      <w:bookmarkStart w:id="474" w:name="_Today(Vault_Status"/>
      <w:bookmarkStart w:id="475" w:name="_Toc74556385"/>
      <w:bookmarkStart w:id="476" w:name="_Toc127491574"/>
      <w:bookmarkStart w:id="477" w:name="_Ref127938593"/>
      <w:bookmarkStart w:id="478" w:name="_Toc128021107"/>
      <w:bookmarkEnd w:id="473"/>
      <w:bookmarkEnd w:id="474"/>
      <w:r>
        <w:rPr>
          <w:lang w:val="en-US"/>
        </w:rPr>
        <w:t>Today</w:t>
      </w:r>
      <w:r>
        <w:rPr>
          <w:rFonts w:ascii="Wingdings" w:hAnsi="Wingdings"/>
        </w:rPr>
        <w:t></w:t>
      </w:r>
      <w:r>
        <w:rPr>
          <w:lang w:val="en-US"/>
        </w:rPr>
        <w:t>Vault Status</w:t>
      </w:r>
      <w:bookmarkEnd w:id="475"/>
      <w:bookmarkEnd w:id="476"/>
      <w:bookmarkEnd w:id="477"/>
      <w:bookmarkEnd w:id="478"/>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479" w:author="Moses, Robbie" w:date="2023-02-23T01:17:00Z"/>
        </w:rPr>
      </w:pPr>
      <w:bookmarkStart w:id="480" w:name="_Toc74556452"/>
      <w:bookmarkStart w:id="481"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480"/>
      <w:bookmarkEnd w:id="481"/>
    </w:p>
    <w:p w14:paraId="2939B143" w14:textId="0E954139" w:rsidR="0093796A" w:rsidRPr="002D0641" w:rsidRDefault="0093796A">
      <w:pPr>
        <w:jc w:val="center"/>
        <w:pPrChange w:id="482" w:author="Moses, Robbie" w:date="2023-02-23T01:19:00Z">
          <w:pPr>
            <w:pStyle w:val="Caption"/>
          </w:pPr>
        </w:pPrChange>
      </w:pPr>
      <w:ins w:id="483"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484" w:author="Moses, Robbie" w:date="2023-02-23T01:17:00Z">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485" w:name="_Toc74556676"/>
      <w:r w:rsidRPr="00E145E3">
        <w:rPr>
          <w:lang w:val="en-US"/>
        </w:rPr>
        <w:lastRenderedPageBreak/>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4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B33298">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486" w:name="_Toc74556386"/>
      <w:bookmarkStart w:id="487" w:name="_Toc127491575"/>
      <w:bookmarkStart w:id="488" w:name="_Toc128021108"/>
      <w:r>
        <w:rPr>
          <w:lang w:val="en-US"/>
        </w:rPr>
        <w:lastRenderedPageBreak/>
        <w:t>Today</w:t>
      </w:r>
      <w:r>
        <w:rPr>
          <w:rFonts w:ascii="Wingdings" w:hAnsi="Wingdings"/>
        </w:rPr>
        <w:t></w:t>
      </w:r>
      <w:r>
        <w:rPr>
          <w:lang w:val="en-US"/>
        </w:rPr>
        <w:t>Vault Orders</w:t>
      </w:r>
      <w:bookmarkEnd w:id="486"/>
      <w:bookmarkEnd w:id="487"/>
      <w:bookmarkEnd w:id="488"/>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489" w:name="_Toc74556453"/>
      <w:bookmarkStart w:id="490" w:name="_Toc12802213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489"/>
      <w:bookmarkEnd w:id="490"/>
    </w:p>
    <w:p w14:paraId="3D24C6FA" w14:textId="0D605582" w:rsidR="007467C0" w:rsidRDefault="007467C0" w:rsidP="00D1056C">
      <w:pPr>
        <w:jc w:val="center"/>
      </w:pPr>
      <w:del w:id="491"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92"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493"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4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B33298">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lastRenderedPageBreak/>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494" w:name="_Toc74556387"/>
      <w:bookmarkStart w:id="495" w:name="_Toc127491576"/>
      <w:bookmarkStart w:id="496" w:name="_Toc128021109"/>
      <w:r>
        <w:rPr>
          <w:lang w:val="en-US"/>
        </w:rPr>
        <w:t>Today</w:t>
      </w:r>
      <w:r>
        <w:rPr>
          <w:rFonts w:ascii="Wingdings" w:hAnsi="Wingdings"/>
        </w:rPr>
        <w:t></w:t>
      </w:r>
      <w:r>
        <w:rPr>
          <w:lang w:val="en-US"/>
        </w:rPr>
        <w:t>Orders Workflow</w:t>
      </w:r>
      <w:bookmarkEnd w:id="494"/>
      <w:bookmarkEnd w:id="495"/>
      <w:bookmarkEnd w:id="496"/>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497" w:name="_Toc74556454"/>
      <w:bookmarkStart w:id="498" w:name="_Toc128022131"/>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497"/>
      <w:bookmarkEnd w:id="498"/>
    </w:p>
    <w:p w14:paraId="4E006D23" w14:textId="5B208947" w:rsidR="007467C0" w:rsidRDefault="007467C0" w:rsidP="00D1056C">
      <w:pPr>
        <w:pStyle w:val="TopofSection"/>
        <w:jc w:val="center"/>
        <w:rPr>
          <w:lang w:val="en-US"/>
        </w:rPr>
      </w:pPr>
      <w:del w:id="499"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00"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501" w:name="_Toc300309666"/>
      <w:bookmarkStart w:id="502"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501"/>
      <w:bookmarkEnd w:id="502"/>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503" w:author="Pinnu, Sainath" w:date="2023-03-21T18:12: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504" w:author="Pinnu, Sainath" w:date="2023-03-21T18:12: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lastRenderedPageBreak/>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rsidP="0036453D">
      <w:pPr>
        <w:pStyle w:val="Heading1"/>
      </w:pPr>
      <w:bookmarkStart w:id="505" w:name="_Ref245707318"/>
      <w:bookmarkStart w:id="506" w:name="_Toc74556388"/>
      <w:bookmarkStart w:id="507" w:name="_Toc127491577"/>
      <w:bookmarkStart w:id="508" w:name="_Toc128021110"/>
      <w:r>
        <w:lastRenderedPageBreak/>
        <w:t>Processing Tab</w:t>
      </w:r>
      <w:bookmarkEnd w:id="505"/>
      <w:bookmarkEnd w:id="506"/>
      <w:bookmarkEnd w:id="507"/>
      <w:bookmarkEnd w:id="508"/>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509" w:name="_Ref246139868"/>
      <w:bookmarkStart w:id="510" w:name="_Toc74556389"/>
      <w:bookmarkStart w:id="511" w:name="_Toc127491578"/>
      <w:bookmarkStart w:id="512" w:name="_Toc128021111"/>
      <w:r>
        <w:t>Processing</w:t>
      </w:r>
      <w:r>
        <w:rPr>
          <w:rFonts w:ascii="Wingdings" w:hAnsi="Wingdings"/>
        </w:rPr>
        <w:t></w:t>
      </w:r>
      <w:r>
        <w:t>Process Status</w:t>
      </w:r>
      <w:bookmarkEnd w:id="509"/>
      <w:bookmarkEnd w:id="510"/>
      <w:bookmarkEnd w:id="511"/>
      <w:bookmarkEnd w:id="512"/>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513" w:name="_Toc74556455"/>
      <w:bookmarkStart w:id="514" w:name="_Toc128022132"/>
      <w:r>
        <w:t xml:space="preserve">Figure </w:t>
      </w:r>
      <w:r>
        <w:fldChar w:fldCharType="begin"/>
      </w:r>
      <w:r>
        <w:instrText xml:space="preserve"> SEQ Figure \* ARABIC </w:instrText>
      </w:r>
      <w:r>
        <w:fldChar w:fldCharType="separate"/>
      </w:r>
      <w:r>
        <w:rPr>
          <w:noProof/>
        </w:rPr>
        <w:t>23</w:t>
      </w:r>
      <w:r>
        <w:fldChar w:fldCharType="end"/>
      </w:r>
      <w:r>
        <w:t>: Process Status Page</w:t>
      </w:r>
      <w:bookmarkEnd w:id="513"/>
      <w:bookmarkEnd w:id="514"/>
    </w:p>
    <w:p w14:paraId="6D5A6601" w14:textId="48D68910" w:rsidR="007467C0" w:rsidRPr="0036582A" w:rsidRDefault="007467C0" w:rsidP="00D1056C">
      <w:pPr>
        <w:jc w:val="center"/>
      </w:pPr>
      <w:del w:id="515"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16"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517" w:name="_Toc74556679"/>
      <w:r>
        <w:lastRenderedPageBreak/>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5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B33298">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340200B"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w:t>
            </w:r>
            <w:r w:rsidR="007467C0" w:rsidRPr="00FB292A">
              <w:lastRenderedPageBreak/>
              <w:t xml:space="preserve">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518" w:name="_Ref246139872"/>
      <w:bookmarkStart w:id="519" w:name="_Toc74556390"/>
      <w:bookmarkStart w:id="520" w:name="_Toc127491579"/>
      <w:bookmarkStart w:id="521" w:name="_Toc128021112"/>
      <w:r>
        <w:t>Processing</w:t>
      </w:r>
      <w:r>
        <w:rPr>
          <w:rFonts w:ascii="Wingdings" w:hAnsi="Wingdings"/>
        </w:rPr>
        <w:t></w:t>
      </w:r>
      <w:r>
        <w:t>Load</w:t>
      </w:r>
      <w:bookmarkEnd w:id="518"/>
      <w:r>
        <w:t xml:space="preserve"> Balances</w:t>
      </w:r>
      <w:bookmarkEnd w:id="519"/>
      <w:bookmarkEnd w:id="520"/>
      <w:bookmarkEnd w:id="521"/>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522" w:name="_Toc74556456"/>
      <w:bookmarkStart w:id="523"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522"/>
      <w:bookmarkEnd w:id="523"/>
    </w:p>
    <w:p w14:paraId="5C1E378C" w14:textId="07E58EB0" w:rsidR="007467C0" w:rsidRDefault="007467C0" w:rsidP="00D1056C">
      <w:pPr>
        <w:jc w:val="center"/>
      </w:pPr>
      <w:del w:id="524"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25"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526"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5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B33298">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lastRenderedPageBreak/>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527" w:name="_Toc127491580"/>
      <w:bookmarkStart w:id="528" w:name="_Toc128021113"/>
      <w:r>
        <w:t>Processing</w:t>
      </w:r>
      <w:r>
        <w:rPr>
          <w:rFonts w:ascii="Wingdings" w:eastAsia="Wingdings" w:hAnsi="Wingdings" w:cs="Wingdings"/>
        </w:rPr>
        <w:t>à</w:t>
      </w:r>
      <w:r>
        <w:t>Load Orders</w:t>
      </w:r>
      <w:bookmarkEnd w:id="527"/>
      <w:bookmarkEnd w:id="528"/>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529" w:name="_Toc74556457"/>
      <w:bookmarkStart w:id="530" w:name="_Toc128022134"/>
      <w:r>
        <w:t xml:space="preserve">Figure </w:t>
      </w:r>
      <w:r>
        <w:fldChar w:fldCharType="begin"/>
      </w:r>
      <w:r>
        <w:instrText xml:space="preserve"> SEQ Figure \* ARABIC </w:instrText>
      </w:r>
      <w:r>
        <w:fldChar w:fldCharType="separate"/>
      </w:r>
      <w:r>
        <w:rPr>
          <w:noProof/>
        </w:rPr>
        <w:t>25</w:t>
      </w:r>
      <w:r>
        <w:fldChar w:fldCharType="end"/>
      </w:r>
      <w:r>
        <w:t>: Load Orders Page</w:t>
      </w:r>
      <w:bookmarkEnd w:id="529"/>
      <w:bookmarkEnd w:id="530"/>
    </w:p>
    <w:p w14:paraId="241D3637" w14:textId="57B3FA30" w:rsidR="007467C0" w:rsidRDefault="007467C0" w:rsidP="00D1056C">
      <w:pPr>
        <w:jc w:val="center"/>
      </w:pPr>
      <w:del w:id="531"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32"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533"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5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B33298">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lastRenderedPageBreak/>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534" w:name="_Ref246139876"/>
      <w:bookmarkStart w:id="535" w:name="_Toc74556391"/>
      <w:bookmarkStart w:id="536" w:name="_Toc127491581"/>
      <w:bookmarkStart w:id="537" w:name="_Toc128021114"/>
      <w:r>
        <w:t>Processing</w:t>
      </w:r>
      <w:r>
        <w:rPr>
          <w:rFonts w:ascii="Wingdings" w:hAnsi="Wingdings"/>
        </w:rPr>
        <w:t></w:t>
      </w:r>
      <w:r>
        <w:t>Recommendations</w:t>
      </w:r>
      <w:bookmarkEnd w:id="534"/>
      <w:bookmarkEnd w:id="535"/>
      <w:bookmarkEnd w:id="536"/>
      <w:bookmarkEnd w:id="537"/>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538" w:name="_Toc74556682"/>
      <w:r>
        <w:lastRenderedPageBreak/>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5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B33298">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539" w:name="_Ref249236954"/>
      <w:r>
        <w:t>Recommendations</w:t>
      </w:r>
      <w:r>
        <w:rPr>
          <w:rFonts w:ascii="Wingdings" w:hAnsi="Wingdings"/>
        </w:rPr>
        <w:t></w:t>
      </w:r>
      <w:r>
        <w:t>Run Recommendation</w:t>
      </w:r>
      <w:bookmarkEnd w:id="539"/>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540" w:name="_Toc74556458"/>
      <w:bookmarkStart w:id="541"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540"/>
      <w:bookmarkEnd w:id="541"/>
    </w:p>
    <w:p w14:paraId="5288B86C" w14:textId="0C8EA084" w:rsidR="007467C0" w:rsidRDefault="007467C0" w:rsidP="00C47E58">
      <w:pPr>
        <w:jc w:val="center"/>
      </w:pPr>
      <w:del w:id="542"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3"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544"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5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B33298">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545"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5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546"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54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B33298">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547" w:name="_Ref249236960"/>
      <w:r>
        <w:lastRenderedPageBreak/>
        <w:t>Recommendations</w:t>
      </w:r>
      <w:r>
        <w:rPr>
          <w:rFonts w:ascii="Wingdings" w:hAnsi="Wingdings"/>
        </w:rPr>
        <w:t></w:t>
      </w:r>
      <w:r>
        <w:t>Run Validation for Recommendation</w:t>
      </w:r>
      <w:bookmarkEnd w:id="547"/>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548" w:name="_Toc74556459"/>
      <w:bookmarkStart w:id="549"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548"/>
      <w:bookmarkEnd w:id="549"/>
    </w:p>
    <w:p w14:paraId="484BC4E8" w14:textId="62950195" w:rsidR="007467C0" w:rsidRPr="006D1187" w:rsidRDefault="007467C0" w:rsidP="00C47E58">
      <w:pPr>
        <w:pStyle w:val="TopofSection"/>
        <w:jc w:val="center"/>
      </w:pPr>
      <w:del w:id="550"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1"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552"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55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B33298">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553"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554" w:name="_Ref249236964"/>
      <w:r>
        <w:lastRenderedPageBreak/>
        <w:t>Recommendations</w:t>
      </w:r>
      <w:r>
        <w:rPr>
          <w:rFonts w:ascii="Wingdings" w:hAnsi="Wingdings"/>
        </w:rPr>
        <w:t></w:t>
      </w:r>
      <w:r>
        <w:t>Run Recommendation Output</w:t>
      </w:r>
      <w:bookmarkEnd w:id="554"/>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555" w:name="_Toc74556460"/>
      <w:bookmarkStart w:id="556"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555"/>
      <w:bookmarkEnd w:id="556"/>
    </w:p>
    <w:p w14:paraId="2E9753D3" w14:textId="3F05D27F" w:rsidR="007467C0" w:rsidRDefault="007467C0" w:rsidP="00C47E58">
      <w:pPr>
        <w:jc w:val="center"/>
      </w:pPr>
      <w:del w:id="557"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8"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559"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5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B33298">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560" w:name="_Ref246139880"/>
      <w:bookmarkStart w:id="561" w:name="_Toc74556392"/>
      <w:bookmarkStart w:id="562" w:name="_Toc127491582"/>
      <w:bookmarkStart w:id="563" w:name="_Toc128021115"/>
      <w:r>
        <w:lastRenderedPageBreak/>
        <w:t>Processing</w:t>
      </w:r>
      <w:r>
        <w:rPr>
          <w:rFonts w:ascii="Wingdings" w:hAnsi="Wingdings"/>
        </w:rPr>
        <w:t></w:t>
      </w:r>
      <w:r>
        <w:t>Forecast</w:t>
      </w:r>
      <w:bookmarkEnd w:id="560"/>
      <w:bookmarkEnd w:id="561"/>
      <w:bookmarkEnd w:id="562"/>
      <w:bookmarkEnd w:id="563"/>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564"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5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B33298">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565" w:name="_Ref249240534"/>
      <w:r>
        <w:t>Forecast</w:t>
      </w:r>
      <w:r>
        <w:rPr>
          <w:rFonts w:ascii="Wingdings" w:hAnsi="Wingdings"/>
        </w:rPr>
        <w:t></w:t>
      </w:r>
      <w:r>
        <w:t>Run Forecast</w:t>
      </w:r>
      <w:bookmarkEnd w:id="565"/>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566" w:name="_Toc74556461"/>
      <w:bookmarkStart w:id="567" w:name="_Toc128022138"/>
      <w:r>
        <w:t xml:space="preserve">Figure </w:t>
      </w:r>
      <w:r>
        <w:fldChar w:fldCharType="begin"/>
      </w:r>
      <w:r>
        <w:instrText xml:space="preserve"> SEQ Figure \* ARABIC </w:instrText>
      </w:r>
      <w:r>
        <w:fldChar w:fldCharType="separate"/>
      </w:r>
      <w:r>
        <w:rPr>
          <w:noProof/>
        </w:rPr>
        <w:t>29</w:t>
      </w:r>
      <w:r>
        <w:fldChar w:fldCharType="end"/>
      </w:r>
      <w:r>
        <w:t>: Run Forecast Page</w:t>
      </w:r>
      <w:bookmarkEnd w:id="566"/>
      <w:bookmarkEnd w:id="567"/>
    </w:p>
    <w:p w14:paraId="6B82B315" w14:textId="77C58DAB" w:rsidR="007467C0" w:rsidRDefault="007467C0" w:rsidP="004A5A77">
      <w:pPr>
        <w:jc w:val="center"/>
      </w:pPr>
      <w:del w:id="568"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69"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570" w:name="_Toc74556689"/>
      <w:r>
        <w:lastRenderedPageBreak/>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5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B33298">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7628A8D"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571" w:name="_Ref249240539"/>
      <w:r>
        <w:t>Forecast</w:t>
      </w:r>
      <w:r>
        <w:rPr>
          <w:rFonts w:ascii="Wingdings" w:hAnsi="Wingdings"/>
        </w:rPr>
        <w:t></w:t>
      </w:r>
      <w:r>
        <w:t>Commercial Consolidation</w:t>
      </w:r>
      <w:bookmarkEnd w:id="571"/>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572" w:name="_Toc74556462"/>
      <w:bookmarkStart w:id="573" w:name="_Toc128022139"/>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572"/>
      <w:bookmarkEnd w:id="573"/>
    </w:p>
    <w:p w14:paraId="402A49B5" w14:textId="73BD22C6" w:rsidR="007467C0" w:rsidRDefault="007467C0" w:rsidP="004E3731">
      <w:pPr>
        <w:jc w:val="center"/>
      </w:pPr>
      <w:del w:id="574"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75"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576"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5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B33298">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B33298">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lastRenderedPageBreak/>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577" w:name="_Ref249240545"/>
      <w:r>
        <w:t>Forecast</w:t>
      </w:r>
      <w:r>
        <w:rPr>
          <w:rFonts w:ascii="Wingdings" w:hAnsi="Wingdings"/>
        </w:rPr>
        <w:t></w:t>
      </w:r>
      <w:r>
        <w:t>Commercial Consolidation for Individual Vault</w:t>
      </w:r>
      <w:bookmarkEnd w:id="577"/>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578"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5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B33298">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579" w:name="_Ref249803826"/>
      <w:r>
        <w:lastRenderedPageBreak/>
        <w:t>Forecast</w:t>
      </w:r>
      <w:r>
        <w:rPr>
          <w:rFonts w:ascii="Wingdings" w:hAnsi="Wingdings"/>
        </w:rPr>
        <w:t></w:t>
      </w:r>
      <w:r>
        <w:t>Forecast Settings</w:t>
      </w:r>
      <w:bookmarkEnd w:id="579"/>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580" w:name="_Toc74556463"/>
      <w:bookmarkStart w:id="581"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580"/>
      <w:bookmarkEnd w:id="581"/>
    </w:p>
    <w:p w14:paraId="6953432C" w14:textId="51984372" w:rsidR="007467C0" w:rsidRDefault="007467C0" w:rsidP="00100AE4">
      <w:pPr>
        <w:jc w:val="center"/>
      </w:pPr>
      <w:del w:id="582"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3"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584"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5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B33298">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lastRenderedPageBreak/>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585" w:name="_Ref246139885"/>
      <w:bookmarkStart w:id="586" w:name="_Toc74556393"/>
      <w:bookmarkStart w:id="587" w:name="_Toc127491583"/>
      <w:bookmarkStart w:id="588" w:name="_Toc128021116"/>
      <w:r>
        <w:t>Processing</w:t>
      </w:r>
      <w:r>
        <w:rPr>
          <w:rFonts w:ascii="Wingdings" w:hAnsi="Wingdings"/>
        </w:rPr>
        <w:t></w:t>
      </w:r>
      <w:r>
        <w:t>Order Output</w:t>
      </w:r>
      <w:bookmarkEnd w:id="585"/>
      <w:bookmarkEnd w:id="586"/>
      <w:bookmarkEnd w:id="587"/>
      <w:bookmarkEnd w:id="588"/>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589" w:name="_Toc74556464"/>
      <w:bookmarkStart w:id="590" w:name="_Toc128022141"/>
      <w:r>
        <w:t xml:space="preserve">Figure </w:t>
      </w:r>
      <w:r>
        <w:fldChar w:fldCharType="begin"/>
      </w:r>
      <w:r>
        <w:instrText xml:space="preserve"> SEQ Figure \* ARABIC </w:instrText>
      </w:r>
      <w:r>
        <w:fldChar w:fldCharType="separate"/>
      </w:r>
      <w:r>
        <w:rPr>
          <w:noProof/>
        </w:rPr>
        <w:t>32</w:t>
      </w:r>
      <w:r>
        <w:fldChar w:fldCharType="end"/>
      </w:r>
      <w:r>
        <w:t>: Orders Output Page</w:t>
      </w:r>
      <w:bookmarkEnd w:id="589"/>
      <w:bookmarkEnd w:id="590"/>
    </w:p>
    <w:p w14:paraId="797B5ACD" w14:textId="5729262E" w:rsidR="007467C0" w:rsidRDefault="007467C0" w:rsidP="0022778E">
      <w:pPr>
        <w:jc w:val="center"/>
      </w:pPr>
      <w:del w:id="591"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92"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593"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5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B33298">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594" w:name="_Ref246139889"/>
      <w:bookmarkStart w:id="595" w:name="_Toc74556394"/>
      <w:bookmarkStart w:id="596" w:name="_Toc127491584"/>
      <w:bookmarkStart w:id="597" w:name="_Toc128021117"/>
      <w:r>
        <w:t>Processing</w:t>
      </w:r>
      <w:r>
        <w:rPr>
          <w:rFonts w:ascii="Wingdings" w:hAnsi="Wingdings"/>
        </w:rPr>
        <w:t></w:t>
      </w:r>
      <w:r>
        <w:t>CI Constraints</w:t>
      </w:r>
      <w:bookmarkEnd w:id="594"/>
      <w:bookmarkEnd w:id="595"/>
      <w:bookmarkEnd w:id="596"/>
      <w:bookmarkEnd w:id="597"/>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598" w:name="_Toc74556465"/>
      <w:r>
        <w:br w:type="page"/>
      </w:r>
    </w:p>
    <w:p w14:paraId="722C6E89" w14:textId="7073560F" w:rsidR="007467C0" w:rsidRDefault="007467C0" w:rsidP="007467C0">
      <w:pPr>
        <w:pStyle w:val="Caption"/>
      </w:pPr>
      <w:bookmarkStart w:id="599" w:name="_Toc128022142"/>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598"/>
      <w:bookmarkEnd w:id="599"/>
    </w:p>
    <w:p w14:paraId="759C3E87" w14:textId="06B4E809" w:rsidR="007467C0" w:rsidRDefault="007467C0" w:rsidP="0022778E">
      <w:pPr>
        <w:jc w:val="center"/>
      </w:pPr>
      <w:del w:id="600"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01"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602"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6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B33298">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603" w:name="_Ref246139894"/>
      <w:bookmarkStart w:id="604" w:name="_Toc74556395"/>
      <w:bookmarkStart w:id="605" w:name="_Toc127491585"/>
      <w:bookmarkStart w:id="606" w:name="_Toc128021118"/>
      <w:r>
        <w:lastRenderedPageBreak/>
        <w:t>Processing</w:t>
      </w:r>
      <w:r>
        <w:rPr>
          <w:rFonts w:ascii="Wingdings" w:hAnsi="Wingdings"/>
        </w:rPr>
        <w:t></w:t>
      </w:r>
      <w:r>
        <w:t>Cost Calculation</w:t>
      </w:r>
      <w:bookmarkEnd w:id="603"/>
      <w:bookmarkEnd w:id="604"/>
      <w:bookmarkEnd w:id="605"/>
      <w:bookmarkEnd w:id="606"/>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607" w:name="_Ref249247335"/>
      <w:r>
        <w:t>Cost Calculation</w:t>
      </w:r>
      <w:r>
        <w:rPr>
          <w:rFonts w:ascii="Wingdings" w:hAnsi="Wingdings"/>
        </w:rPr>
        <w:t></w:t>
      </w:r>
      <w:r>
        <w:t>Actual Costs/Projected Costs</w:t>
      </w:r>
      <w:bookmarkEnd w:id="607"/>
    </w:p>
    <w:p w14:paraId="068CFAC5" w14:textId="77777777" w:rsidR="007467C0" w:rsidRDefault="007467C0" w:rsidP="007467C0">
      <w:pPr>
        <w:pStyle w:val="Caption"/>
      </w:pPr>
      <w:bookmarkStart w:id="608" w:name="_Toc74556466"/>
      <w:bookmarkStart w:id="609"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608"/>
      <w:bookmarkEnd w:id="609"/>
    </w:p>
    <w:p w14:paraId="697D1B86" w14:textId="4816F36B" w:rsidR="007467C0" w:rsidRDefault="007467C0" w:rsidP="0022778E">
      <w:pPr>
        <w:jc w:val="center"/>
      </w:pPr>
      <w:del w:id="610"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1"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612" w:name="_Toc74556467"/>
      <w:bookmarkStart w:id="613" w:name="_Toc128022144"/>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612"/>
      <w:bookmarkEnd w:id="613"/>
    </w:p>
    <w:p w14:paraId="09E4F781" w14:textId="26B47C3D" w:rsidR="007467C0" w:rsidRDefault="007467C0" w:rsidP="0022778E">
      <w:pPr>
        <w:jc w:val="center"/>
      </w:pPr>
      <w:del w:id="614"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5"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616"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6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B33298">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617" w:name="_Ref249246802"/>
      <w:r>
        <w:t>Cost Calculation</w:t>
      </w:r>
      <w:r>
        <w:rPr>
          <w:rFonts w:ascii="Wingdings" w:hAnsi="Wingdings"/>
        </w:rPr>
        <w:t></w:t>
      </w:r>
      <w:r>
        <w:t>Cost Options Page</w:t>
      </w:r>
      <w:bookmarkEnd w:id="617"/>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618" w:name="_Toc74556468"/>
      <w:bookmarkStart w:id="619" w:name="_Toc128022145"/>
      <w:r w:rsidRPr="243260EB">
        <w:rPr>
          <w:lang w:val="en-US"/>
        </w:rPr>
        <w:lastRenderedPageBreak/>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618"/>
      <w:bookmarkEnd w:id="619"/>
    </w:p>
    <w:p w14:paraId="0EA3725B" w14:textId="2825FA99" w:rsidR="007467C0" w:rsidRDefault="007467C0" w:rsidP="0022778E">
      <w:pPr>
        <w:jc w:val="center"/>
      </w:pPr>
      <w:del w:id="620"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1"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622"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6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B33298">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B33298">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lastRenderedPageBreak/>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623" w:name="_Ref272393599"/>
      <w:bookmarkStart w:id="624" w:name="_Toc359218689"/>
      <w:bookmarkStart w:id="625" w:name="_Toc74556396"/>
      <w:bookmarkStart w:id="626" w:name="_Toc127491586"/>
      <w:bookmarkStart w:id="627" w:name="_Toc128021119"/>
      <w:r>
        <w:t>Processing</w:t>
      </w:r>
      <w:r>
        <w:rPr>
          <w:rFonts w:ascii="Wingdings" w:hAnsi="Wingdings"/>
        </w:rPr>
        <w:t></w:t>
      </w:r>
      <w:r>
        <w:t>Custom Jobs</w:t>
      </w:r>
      <w:bookmarkEnd w:id="623"/>
      <w:bookmarkEnd w:id="624"/>
      <w:bookmarkEnd w:id="625"/>
      <w:bookmarkEnd w:id="626"/>
      <w:bookmarkEnd w:id="627"/>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628" w:name="_Ref245707323"/>
      <w:bookmarkStart w:id="629" w:name="_Toc74556397"/>
      <w:bookmarkStart w:id="630" w:name="_Toc127491587"/>
      <w:bookmarkStart w:id="631" w:name="_Toc128021120"/>
      <w:r>
        <w:lastRenderedPageBreak/>
        <w:t>Network Tab</w:t>
      </w:r>
      <w:bookmarkEnd w:id="628"/>
      <w:bookmarkEnd w:id="629"/>
      <w:bookmarkEnd w:id="630"/>
      <w:bookmarkEnd w:id="631"/>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632" w:name="_Ref246139503"/>
      <w:bookmarkStart w:id="633" w:name="_Toc74556398"/>
      <w:bookmarkStart w:id="634" w:name="_Toc127491588"/>
      <w:bookmarkStart w:id="635" w:name="_Toc128021121"/>
      <w:r>
        <w:t>Network</w:t>
      </w:r>
      <w:r>
        <w:rPr>
          <w:rFonts w:ascii="Wingdings" w:hAnsi="Wingdings"/>
        </w:rPr>
        <w:t></w:t>
      </w:r>
      <w:r>
        <w:t>Cashpoints</w:t>
      </w:r>
      <w:bookmarkEnd w:id="632"/>
      <w:bookmarkEnd w:id="633"/>
      <w:bookmarkEnd w:id="634"/>
      <w:bookmarkEnd w:id="635"/>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636" w:name="_Toc74556469"/>
      <w:bookmarkStart w:id="637" w:name="_Toc128022146"/>
      <w:r>
        <w:lastRenderedPageBreak/>
        <w:t xml:space="preserve">Figure </w:t>
      </w:r>
      <w:r>
        <w:fldChar w:fldCharType="begin"/>
      </w:r>
      <w:r>
        <w:instrText xml:space="preserve"> SEQ Figure \* ARABIC </w:instrText>
      </w:r>
      <w:r>
        <w:fldChar w:fldCharType="separate"/>
      </w:r>
      <w:r>
        <w:rPr>
          <w:noProof/>
        </w:rPr>
        <w:t>37</w:t>
      </w:r>
      <w:r>
        <w:fldChar w:fldCharType="end"/>
      </w:r>
      <w:r>
        <w:t>: Cashpoints Page</w:t>
      </w:r>
      <w:bookmarkEnd w:id="636"/>
      <w:bookmarkEnd w:id="637"/>
    </w:p>
    <w:p w14:paraId="6FE3BFC7" w14:textId="4CF0EBDC" w:rsidR="007467C0" w:rsidRDefault="007467C0" w:rsidP="00F07638">
      <w:pPr>
        <w:spacing w:after="0" w:line="240" w:lineRule="auto"/>
        <w:jc w:val="center"/>
      </w:pPr>
      <w:del w:id="638"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9"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640" w:name="_Ref246139505"/>
      <w:bookmarkStart w:id="641" w:name="_Toc74556399"/>
      <w:bookmarkStart w:id="642" w:name="_Toc127491589"/>
      <w:bookmarkStart w:id="643" w:name="_Toc128021122"/>
      <w:r>
        <w:t>Network</w:t>
      </w:r>
      <w:r>
        <w:rPr>
          <w:rFonts w:ascii="Wingdings" w:hAnsi="Wingdings"/>
        </w:rPr>
        <w:t></w:t>
      </w:r>
      <w:r>
        <w:t>Create New</w:t>
      </w:r>
      <w:bookmarkEnd w:id="640"/>
      <w:bookmarkEnd w:id="641"/>
      <w:bookmarkEnd w:id="642"/>
      <w:bookmarkEnd w:id="643"/>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644" w:name="_Toc74556470"/>
      <w:bookmarkStart w:id="645" w:name="_Toc128022147"/>
      <w:r>
        <w:t xml:space="preserve">Figure </w:t>
      </w:r>
      <w:r>
        <w:fldChar w:fldCharType="begin"/>
      </w:r>
      <w:r>
        <w:instrText xml:space="preserve"> SEQ Figure \* ARABIC </w:instrText>
      </w:r>
      <w:r>
        <w:fldChar w:fldCharType="separate"/>
      </w:r>
      <w:r>
        <w:rPr>
          <w:noProof/>
        </w:rPr>
        <w:t>38</w:t>
      </w:r>
      <w:r>
        <w:fldChar w:fldCharType="end"/>
      </w:r>
      <w:r>
        <w:t>: Create New Page</w:t>
      </w:r>
      <w:bookmarkEnd w:id="644"/>
      <w:bookmarkEnd w:id="645"/>
    </w:p>
    <w:p w14:paraId="1C951AEB" w14:textId="0FC4311C" w:rsidR="007467C0" w:rsidRDefault="007467C0" w:rsidP="007A468D">
      <w:pPr>
        <w:jc w:val="center"/>
      </w:pPr>
      <w:del w:id="646"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7"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648" w:name="_Toc74556697"/>
      <w:r>
        <w:lastRenderedPageBreak/>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6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B33298">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649" w:name="_Ref65164647"/>
      <w:bookmarkStart w:id="650" w:name="_Toc74556400"/>
      <w:bookmarkStart w:id="651" w:name="_Toc127491590"/>
      <w:bookmarkStart w:id="652" w:name="_Toc128021123"/>
      <w:r>
        <w:t>Network</w:t>
      </w:r>
      <w:r>
        <w:rPr>
          <w:rFonts w:ascii="Wingdings" w:hAnsi="Wingdings"/>
        </w:rPr>
        <w:t></w:t>
      </w:r>
      <w:r>
        <w:t>Mass Assign</w:t>
      </w:r>
      <w:bookmarkEnd w:id="649"/>
      <w:bookmarkEnd w:id="650"/>
      <w:bookmarkEnd w:id="651"/>
      <w:bookmarkEnd w:id="652"/>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653" w:name="_Toc74556471"/>
      <w:bookmarkStart w:id="654"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653"/>
      <w:bookmarkEnd w:id="654"/>
    </w:p>
    <w:p w14:paraId="586F160B" w14:textId="28E85392" w:rsidR="007467C0" w:rsidRDefault="007467C0" w:rsidP="007D330A">
      <w:pPr>
        <w:jc w:val="center"/>
      </w:pPr>
      <w:del w:id="655"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6"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657" w:name="_Toc74556698"/>
      <w:r>
        <w:lastRenderedPageBreak/>
        <w:t xml:space="preserve">Table </w:t>
      </w:r>
      <w:r>
        <w:fldChar w:fldCharType="begin"/>
      </w:r>
      <w:r>
        <w:instrText xml:space="preserve"> SEQ Table \* ARABIC </w:instrText>
      </w:r>
      <w:r>
        <w:fldChar w:fldCharType="separate"/>
      </w:r>
      <w:r>
        <w:rPr>
          <w:noProof/>
        </w:rPr>
        <w:t>59</w:t>
      </w:r>
      <w:r>
        <w:fldChar w:fldCharType="end"/>
      </w:r>
      <w:r>
        <w:t>: Mass Assign Description</w:t>
      </w:r>
      <w:bookmarkEnd w:id="6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B33298">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lastRenderedPageBreak/>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658" w:name="_Ref246139506"/>
      <w:bookmarkStart w:id="659" w:name="_Toc74556401"/>
      <w:bookmarkStart w:id="660" w:name="_Toc127491591"/>
      <w:bookmarkStart w:id="661" w:name="_Toc128021124"/>
      <w:r>
        <w:t>Network</w:t>
      </w:r>
      <w:r>
        <w:rPr>
          <w:rFonts w:ascii="Wingdings" w:hAnsi="Wingdings"/>
        </w:rPr>
        <w:t></w:t>
      </w:r>
      <w:r>
        <w:t>Carrier</w:t>
      </w:r>
      <w:bookmarkEnd w:id="658"/>
      <w:bookmarkEnd w:id="659"/>
      <w:bookmarkEnd w:id="660"/>
      <w:bookmarkEnd w:id="661"/>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662" w:name="_Toc74556472"/>
      <w:bookmarkStart w:id="663" w:name="_Toc128022149"/>
      <w:r>
        <w:lastRenderedPageBreak/>
        <w:t xml:space="preserve">Figure </w:t>
      </w:r>
      <w:r>
        <w:fldChar w:fldCharType="begin"/>
      </w:r>
      <w:r>
        <w:instrText xml:space="preserve"> SEQ Figure \* ARABIC </w:instrText>
      </w:r>
      <w:r>
        <w:fldChar w:fldCharType="separate"/>
      </w:r>
      <w:r>
        <w:rPr>
          <w:noProof/>
        </w:rPr>
        <w:t>40</w:t>
      </w:r>
      <w:r>
        <w:fldChar w:fldCharType="end"/>
      </w:r>
      <w:r>
        <w:t>: Carrier Page</w:t>
      </w:r>
      <w:bookmarkEnd w:id="662"/>
      <w:bookmarkEnd w:id="663"/>
    </w:p>
    <w:p w14:paraId="789EC2B8" w14:textId="6CAABAEC" w:rsidR="007467C0" w:rsidRDefault="007467C0" w:rsidP="003824AA">
      <w:pPr>
        <w:jc w:val="center"/>
      </w:pPr>
      <w:del w:id="664"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5"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666"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6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B33298">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667"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lastRenderedPageBreak/>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668" w:name="_Ref249249791"/>
      <w:bookmarkStart w:id="669" w:name="_Toc74556402"/>
      <w:bookmarkStart w:id="670" w:name="_Toc127491592"/>
      <w:bookmarkStart w:id="671" w:name="_Toc128021125"/>
      <w:r>
        <w:t>Network</w:t>
      </w:r>
      <w:r>
        <w:rPr>
          <w:rFonts w:ascii="Wingdings" w:hAnsi="Wingdings"/>
        </w:rPr>
        <w:t></w:t>
      </w:r>
      <w:r>
        <w:t>Groups</w:t>
      </w:r>
      <w:bookmarkEnd w:id="668"/>
      <w:bookmarkEnd w:id="669"/>
      <w:bookmarkEnd w:id="670"/>
      <w:bookmarkEnd w:id="671"/>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672" w:name="_Toc74556473"/>
      <w:bookmarkStart w:id="673"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672"/>
      <w:bookmarkEnd w:id="673"/>
    </w:p>
    <w:p w14:paraId="7B89467B" w14:textId="1F020C00" w:rsidR="007467C0" w:rsidRDefault="007467C0" w:rsidP="003464FE">
      <w:pPr>
        <w:jc w:val="center"/>
      </w:pPr>
      <w:del w:id="674"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5"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676" w:name="_Toc74556700"/>
      <w:r>
        <w:lastRenderedPageBreak/>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6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B33298">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677" w:name="_Ref246139509"/>
      <w:bookmarkStart w:id="678" w:name="_Toc74556403"/>
      <w:bookmarkStart w:id="679" w:name="_Toc127491593"/>
      <w:bookmarkStart w:id="680" w:name="_Toc128021126"/>
      <w:r>
        <w:t>Network</w:t>
      </w:r>
      <w:r>
        <w:rPr>
          <w:rFonts w:ascii="Wingdings" w:hAnsi="Wingdings"/>
        </w:rPr>
        <w:t></w:t>
      </w:r>
      <w:r>
        <w:t>Sorters</w:t>
      </w:r>
      <w:bookmarkEnd w:id="677"/>
      <w:bookmarkEnd w:id="678"/>
      <w:bookmarkEnd w:id="679"/>
      <w:bookmarkEnd w:id="680"/>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681" w:name="_Toc74556474"/>
      <w:bookmarkStart w:id="682" w:name="_Toc128022151"/>
      <w:r>
        <w:lastRenderedPageBreak/>
        <w:t xml:space="preserve">Figure </w:t>
      </w:r>
      <w:r>
        <w:fldChar w:fldCharType="begin"/>
      </w:r>
      <w:r>
        <w:instrText xml:space="preserve"> SEQ Figure \* ARABIC </w:instrText>
      </w:r>
      <w:r>
        <w:fldChar w:fldCharType="separate"/>
      </w:r>
      <w:r>
        <w:rPr>
          <w:noProof/>
        </w:rPr>
        <w:t>42</w:t>
      </w:r>
      <w:r>
        <w:fldChar w:fldCharType="end"/>
      </w:r>
      <w:r>
        <w:t>: Sorters Page</w:t>
      </w:r>
      <w:bookmarkEnd w:id="681"/>
      <w:bookmarkEnd w:id="682"/>
    </w:p>
    <w:p w14:paraId="1B0A8549" w14:textId="6F649791" w:rsidR="007467C0" w:rsidRDefault="007467C0" w:rsidP="003464FE">
      <w:pPr>
        <w:jc w:val="center"/>
      </w:pPr>
      <w:del w:id="683"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4"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685"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6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B33298">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686" w:name="_Ref246139513"/>
      <w:bookmarkStart w:id="687" w:name="_Toc74556404"/>
      <w:bookmarkStart w:id="688" w:name="_Toc127491594"/>
      <w:bookmarkStart w:id="689" w:name="_Toc128021127"/>
      <w:r>
        <w:t>Network</w:t>
      </w:r>
      <w:r>
        <w:rPr>
          <w:rFonts w:ascii="Wingdings" w:hAnsi="Wingdings"/>
        </w:rPr>
        <w:t></w:t>
      </w:r>
      <w:r>
        <w:t>Cross Shipping</w:t>
      </w:r>
      <w:bookmarkEnd w:id="686"/>
      <w:bookmarkEnd w:id="687"/>
      <w:bookmarkEnd w:id="688"/>
      <w:bookmarkEnd w:id="689"/>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690"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6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B33298">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lastRenderedPageBreak/>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691" w:name="_Network(tRADING_mARKET"/>
      <w:bookmarkStart w:id="692" w:name="_Ref65164674"/>
      <w:bookmarkStart w:id="693" w:name="_Ref65165351"/>
      <w:bookmarkStart w:id="694" w:name="_Toc74556405"/>
      <w:bookmarkStart w:id="695" w:name="_Toc127491595"/>
      <w:bookmarkStart w:id="696" w:name="_Toc128021128"/>
      <w:bookmarkEnd w:id="691"/>
      <w:r>
        <w:t>Network</w:t>
      </w:r>
      <w:r>
        <w:rPr>
          <w:rFonts w:ascii="Wingdings" w:hAnsi="Wingdings"/>
        </w:rPr>
        <w:t></w:t>
      </w:r>
      <w:r>
        <w:rPr>
          <w:lang w:val="en-US"/>
        </w:rPr>
        <w:t>Trading Market</w:t>
      </w:r>
      <w:bookmarkEnd w:id="692"/>
      <w:bookmarkEnd w:id="693"/>
      <w:bookmarkEnd w:id="694"/>
      <w:bookmarkEnd w:id="695"/>
      <w:bookmarkEnd w:id="696"/>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697" w:name="_Toc74556475"/>
      <w:bookmarkStart w:id="698" w:name="_Toc128022152"/>
      <w:r>
        <w:lastRenderedPageBreak/>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697"/>
      <w:bookmarkEnd w:id="698"/>
    </w:p>
    <w:p w14:paraId="02CA0DD4" w14:textId="05C99F9C" w:rsidR="007467C0" w:rsidRDefault="007467C0" w:rsidP="00A349E6">
      <w:pPr>
        <w:jc w:val="center"/>
      </w:pPr>
      <w:del w:id="699"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0"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701"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7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B33298">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702" w:name="_Ref245707328"/>
      <w:bookmarkStart w:id="703" w:name="_Toc74556406"/>
      <w:bookmarkStart w:id="704" w:name="_Toc127491596"/>
      <w:bookmarkStart w:id="705" w:name="_Toc128021129"/>
      <w:r>
        <w:lastRenderedPageBreak/>
        <w:t>Events Tab</w:t>
      </w:r>
      <w:bookmarkEnd w:id="702"/>
      <w:bookmarkEnd w:id="703"/>
      <w:bookmarkEnd w:id="704"/>
      <w:bookmarkEnd w:id="705"/>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706" w:name="_Toc221530684"/>
      <w:bookmarkStart w:id="707" w:name="_Ref221892554"/>
      <w:bookmarkStart w:id="708" w:name="_Toc223436178"/>
      <w:bookmarkStart w:id="709" w:name="_Ref236112013"/>
      <w:bookmarkStart w:id="710" w:name="_Toc243109746"/>
      <w:bookmarkStart w:id="711" w:name="_Toc74556407"/>
      <w:bookmarkStart w:id="712" w:name="_Toc127491597"/>
      <w:bookmarkStart w:id="713" w:name="_Toc128021130"/>
      <w:r w:rsidRPr="00A875AE">
        <w:t>Events</w:t>
      </w:r>
      <w:r>
        <w:rPr>
          <w:rFonts w:ascii="Wingdings" w:hAnsi="Wingdings"/>
        </w:rPr>
        <w:t></w:t>
      </w:r>
      <w:r w:rsidRPr="00A875AE">
        <w:t>Calendar Page</w:t>
      </w:r>
      <w:bookmarkEnd w:id="706"/>
      <w:bookmarkEnd w:id="707"/>
      <w:bookmarkEnd w:id="708"/>
      <w:bookmarkEnd w:id="709"/>
      <w:bookmarkEnd w:id="710"/>
      <w:bookmarkEnd w:id="711"/>
      <w:bookmarkEnd w:id="712"/>
      <w:bookmarkEnd w:id="713"/>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714" w:name="_Toc74556476"/>
      <w:bookmarkStart w:id="715" w:name="_Toc128022153"/>
      <w:r>
        <w:t xml:space="preserve">Figure </w:t>
      </w:r>
      <w:r>
        <w:fldChar w:fldCharType="begin"/>
      </w:r>
      <w:r>
        <w:instrText xml:space="preserve"> SEQ Figure \* ARABIC </w:instrText>
      </w:r>
      <w:r>
        <w:fldChar w:fldCharType="separate"/>
      </w:r>
      <w:r>
        <w:rPr>
          <w:noProof/>
        </w:rPr>
        <w:t>44</w:t>
      </w:r>
      <w:r>
        <w:fldChar w:fldCharType="end"/>
      </w:r>
      <w:r>
        <w:t>: Calendar Page</w:t>
      </w:r>
      <w:bookmarkEnd w:id="714"/>
      <w:bookmarkEnd w:id="715"/>
    </w:p>
    <w:p w14:paraId="5CEA058E" w14:textId="7556ACCA" w:rsidR="007467C0" w:rsidRPr="00B22B4C" w:rsidRDefault="007467C0" w:rsidP="00A349E6">
      <w:pPr>
        <w:jc w:val="center"/>
      </w:pPr>
      <w:del w:id="716"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7"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718" w:name="_Toc74556704"/>
      <w:r>
        <w:lastRenderedPageBreak/>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7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B33298">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B33298">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719" w:name="_Toc220416843"/>
      <w:bookmarkStart w:id="720" w:name="_Ref221892221"/>
      <w:bookmarkStart w:id="721" w:name="_Ref236112014"/>
      <w:bookmarkStart w:id="722" w:name="_Ref236112114"/>
      <w:bookmarkStart w:id="723"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724" w:name="_Ref246139815"/>
      <w:bookmarkStart w:id="725" w:name="_Toc74556408"/>
      <w:bookmarkStart w:id="726" w:name="_Toc127491598"/>
      <w:bookmarkStart w:id="727" w:name="_Toc128021131"/>
      <w:r>
        <w:t>Events</w:t>
      </w:r>
      <w:r>
        <w:rPr>
          <w:rFonts w:ascii="Wingdings" w:hAnsi="Wingdings"/>
        </w:rPr>
        <w:t></w:t>
      </w:r>
      <w:r>
        <w:t>Event Collisions</w:t>
      </w:r>
      <w:bookmarkEnd w:id="719"/>
      <w:bookmarkEnd w:id="720"/>
      <w:bookmarkEnd w:id="721"/>
      <w:bookmarkEnd w:id="722"/>
      <w:bookmarkEnd w:id="723"/>
      <w:bookmarkEnd w:id="724"/>
      <w:bookmarkEnd w:id="725"/>
      <w:bookmarkEnd w:id="726"/>
      <w:bookmarkEnd w:id="727"/>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728" w:name="_Toc74556477"/>
      <w:bookmarkStart w:id="729" w:name="_Toc128022154"/>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728"/>
      <w:bookmarkEnd w:id="729"/>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730"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7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B33298">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731"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732" w:name="_Ref246139819"/>
      <w:r>
        <w:lastRenderedPageBreak/>
        <w:t>Calendars</w:t>
      </w:r>
      <w:r>
        <w:rPr>
          <w:rFonts w:ascii="Wingdings" w:hAnsi="Wingdings"/>
        </w:rPr>
        <w:t></w:t>
      </w:r>
      <w:r>
        <w:t>Cashpoints</w:t>
      </w:r>
      <w:bookmarkEnd w:id="731"/>
      <w:bookmarkEnd w:id="732"/>
    </w:p>
    <w:p w14:paraId="3EF847C5" w14:textId="77777777" w:rsidR="007467C0" w:rsidRDefault="007467C0" w:rsidP="007467C0">
      <w:pPr>
        <w:pStyle w:val="Caption"/>
      </w:pPr>
      <w:bookmarkStart w:id="733" w:name="_Toc74556478"/>
      <w:bookmarkStart w:id="734"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733"/>
      <w:bookmarkEnd w:id="734"/>
    </w:p>
    <w:p w14:paraId="55E633D8" w14:textId="1D827F30" w:rsidR="007467C0" w:rsidRPr="00B22B4C" w:rsidRDefault="007467C0" w:rsidP="005B3301">
      <w:pPr>
        <w:jc w:val="center"/>
      </w:pPr>
      <w:del w:id="735"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6"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737"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7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B33298">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738" w:name="_Toc221530685"/>
      <w:bookmarkStart w:id="739" w:name="_Ref221892560"/>
      <w:bookmarkStart w:id="740" w:name="_Toc223436179"/>
      <w:bookmarkStart w:id="741" w:name="_Ref236112016"/>
      <w:bookmarkStart w:id="742"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743" w:name="_Ref246139824"/>
      <w:bookmarkStart w:id="744" w:name="_Toc74556409"/>
      <w:bookmarkStart w:id="745" w:name="_Toc127491599"/>
      <w:bookmarkStart w:id="746" w:name="_Toc128021132"/>
      <w:r w:rsidRPr="00A875AE">
        <w:lastRenderedPageBreak/>
        <w:t>Events</w:t>
      </w:r>
      <w:r>
        <w:rPr>
          <w:rFonts w:ascii="Wingdings" w:hAnsi="Wingdings"/>
        </w:rPr>
        <w:t></w:t>
      </w:r>
      <w:r w:rsidRPr="00A875AE">
        <w:t>Events Page</w:t>
      </w:r>
      <w:bookmarkEnd w:id="738"/>
      <w:bookmarkEnd w:id="739"/>
      <w:bookmarkEnd w:id="740"/>
      <w:bookmarkEnd w:id="741"/>
      <w:bookmarkEnd w:id="742"/>
      <w:bookmarkEnd w:id="743"/>
      <w:bookmarkEnd w:id="744"/>
      <w:bookmarkEnd w:id="745"/>
      <w:bookmarkEnd w:id="746"/>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747" w:name="_Toc74556479"/>
      <w:bookmarkStart w:id="748"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747"/>
      <w:bookmarkEnd w:id="748"/>
    </w:p>
    <w:p w14:paraId="746ECBF2" w14:textId="28057D2B" w:rsidR="007467C0" w:rsidRPr="00205380" w:rsidRDefault="007467C0" w:rsidP="009C1C46">
      <w:pPr>
        <w:jc w:val="center"/>
      </w:pPr>
      <w:del w:id="749"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50"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751"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7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B33298">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752"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753" w:name="_Ref246139829"/>
      <w:r>
        <w:t>Events</w:t>
      </w:r>
      <w:r>
        <w:rPr>
          <w:rFonts w:ascii="Wingdings" w:hAnsi="Wingdings"/>
        </w:rPr>
        <w:t></w:t>
      </w:r>
      <w:r>
        <w:t>Add/Edit Event</w:t>
      </w:r>
      <w:bookmarkEnd w:id="752"/>
      <w:bookmarkEnd w:id="753"/>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754" w:name="_Toc74556480"/>
      <w:bookmarkStart w:id="755" w:name="_Toc128022157"/>
      <w:r>
        <w:lastRenderedPageBreak/>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754"/>
      <w:bookmarkEnd w:id="755"/>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756"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7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B33298">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lastRenderedPageBreak/>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lastRenderedPageBreak/>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757" w:name="_Toc221530686"/>
      <w:bookmarkStart w:id="758" w:name="_Ref221892566"/>
      <w:bookmarkStart w:id="759"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760" w:author="Moses, Robbie" w:date="2023-02-14T05:19:00Z">
          <w:pPr>
            <w:pStyle w:val="Heading2"/>
          </w:pPr>
        </w:pPrChange>
      </w:pPr>
      <w:bookmarkStart w:id="761" w:name="_Ref245707334"/>
      <w:bookmarkStart w:id="762" w:name="_Toc74556410"/>
      <w:bookmarkStart w:id="763" w:name="_Toc127491600"/>
      <w:bookmarkEnd w:id="757"/>
      <w:bookmarkEnd w:id="758"/>
      <w:bookmarkEnd w:id="759"/>
      <w:del w:id="764" w:author="Moses, Robbie" w:date="2023-02-23T02:17:00Z">
        <w:r w:rsidRPr="00722E5E" w:rsidDel="00395EBD">
          <w:lastRenderedPageBreak/>
          <w:delText xml:space="preserve">System </w:delText>
        </w:r>
      </w:del>
      <w:bookmarkStart w:id="765" w:name="_Ref128019336"/>
      <w:bookmarkStart w:id="766" w:name="_Ref128019347"/>
      <w:bookmarkStart w:id="767" w:name="_Ref128019376"/>
      <w:bookmarkStart w:id="768" w:name="_Ref128019464"/>
      <w:bookmarkStart w:id="769" w:name="_Ref128020001"/>
      <w:bookmarkStart w:id="770" w:name="_Toc128021133"/>
      <w:ins w:id="771" w:author="Moses, Robbie" w:date="2023-02-23T02:17:00Z">
        <w:r w:rsidR="00395EBD">
          <w:t>Settings</w:t>
        </w:r>
        <w:r w:rsidR="00395EBD" w:rsidRPr="00722E5E">
          <w:t xml:space="preserve"> </w:t>
        </w:r>
      </w:ins>
      <w:r w:rsidRPr="00722E5E">
        <w:t>Tab</w:t>
      </w:r>
      <w:bookmarkEnd w:id="761"/>
      <w:bookmarkEnd w:id="762"/>
      <w:bookmarkEnd w:id="763"/>
      <w:bookmarkEnd w:id="765"/>
      <w:bookmarkEnd w:id="766"/>
      <w:bookmarkEnd w:id="767"/>
      <w:bookmarkEnd w:id="768"/>
      <w:bookmarkEnd w:id="769"/>
      <w:bookmarkEnd w:id="770"/>
    </w:p>
    <w:p w14:paraId="51A52140" w14:textId="75DCA862" w:rsidR="007467C0" w:rsidRDefault="007467C0" w:rsidP="001E6390">
      <w:pPr>
        <w:pStyle w:val="BodyText"/>
      </w:pPr>
      <w:r>
        <w:t xml:space="preserve">The </w:t>
      </w:r>
      <w:del w:id="772" w:author="Moses, Robbie" w:date="2023-02-23T02:18:00Z">
        <w:r w:rsidDel="00863B94">
          <w:delText xml:space="preserve">System </w:delText>
        </w:r>
      </w:del>
      <w:ins w:id="773"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774" w:author="Moses, Robbie" w:date="2023-02-23T02:24:00Z">
        <w:r>
          <w:fldChar w:fldCharType="begin"/>
        </w:r>
        <w:r>
          <w:instrText xml:space="preserve"> REF _Ref128011482 \h </w:instrText>
        </w:r>
      </w:ins>
      <w:r>
        <w:fldChar w:fldCharType="separate"/>
      </w:r>
      <w:ins w:id="775" w:author="Moses, Robbie" w:date="2023-02-23T02:24:00Z">
        <w:r>
          <w:t>Settings</w:t>
        </w:r>
        <w:r>
          <w:rPr>
            <w:rFonts w:ascii="Wingdings" w:hAnsi="Wingdings"/>
          </w:rPr>
          <w:t></w:t>
        </w:r>
        <w:r>
          <w:t>Institution</w:t>
        </w:r>
        <w:r>
          <w:fldChar w:fldCharType="end"/>
        </w:r>
      </w:ins>
      <w:del w:id="776"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777" w:author="Moses, Robbie" w:date="2023-02-23T02:24:00Z">
        <w:r>
          <w:fldChar w:fldCharType="begin"/>
        </w:r>
        <w:r>
          <w:instrText xml:space="preserve"> REF _Ref128011491 \h </w:instrText>
        </w:r>
      </w:ins>
      <w:r>
        <w:fldChar w:fldCharType="separate"/>
      </w:r>
      <w:ins w:id="778" w:author="Moses, Robbie" w:date="2023-02-23T02:24:00Z">
        <w:r>
          <w:t>Settings</w:t>
        </w:r>
        <w:r>
          <w:rPr>
            <w:rFonts w:ascii="Wingdings" w:hAnsi="Wingdings"/>
          </w:rPr>
          <w:t></w:t>
        </w:r>
        <w:r>
          <w:t>Override Reasons</w:t>
        </w:r>
        <w:r>
          <w:fldChar w:fldCharType="end"/>
        </w:r>
      </w:ins>
      <w:ins w:id="779" w:author="Moses, Robbie" w:date="2023-02-23T02:25:00Z">
        <w:r w:rsidR="0022630F" w:rsidDel="0022630F">
          <w:t xml:space="preserve"> </w:t>
        </w:r>
      </w:ins>
      <w:del w:id="780"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781" w:author="Moses, Robbie" w:date="2023-02-23T02:24:00Z">
        <w:r>
          <w:fldChar w:fldCharType="begin"/>
        </w:r>
        <w:r>
          <w:instrText xml:space="preserve"> REF _Ref128011499 \h </w:instrText>
        </w:r>
      </w:ins>
      <w:r>
        <w:fldChar w:fldCharType="separate"/>
      </w:r>
      <w:ins w:id="782" w:author="Moses, Robbie" w:date="2023-02-23T02:24:00Z">
        <w:r>
          <w:t>Settings</w:t>
        </w:r>
        <w:r>
          <w:rPr>
            <w:rFonts w:ascii="Wingdings" w:hAnsi="Wingdings"/>
          </w:rPr>
          <w:t></w:t>
        </w:r>
        <w:r>
          <w:t>Privileges</w:t>
        </w:r>
        <w:r>
          <w:fldChar w:fldCharType="end"/>
        </w:r>
      </w:ins>
      <w:ins w:id="783" w:author="Moses, Robbie" w:date="2023-02-23T02:25:00Z">
        <w:r w:rsidR="0022630F" w:rsidDel="0022630F">
          <w:t xml:space="preserve"> </w:t>
        </w:r>
      </w:ins>
      <w:del w:id="784"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785" w:author="Moses, Robbie" w:date="2023-02-23T02:25:00Z">
        <w:r>
          <w:fldChar w:fldCharType="begin"/>
        </w:r>
        <w:r>
          <w:instrText xml:space="preserve"> REF _Ref128011517 \h </w:instrText>
        </w:r>
      </w:ins>
      <w:r>
        <w:fldChar w:fldCharType="separate"/>
      </w:r>
      <w:ins w:id="786"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787"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788" w:author="Moses, Robbie" w:date="2023-02-23T05:01:00Z"/>
        </w:rPr>
      </w:pPr>
      <w:r>
        <w:fldChar w:fldCharType="begin"/>
      </w:r>
      <w:r>
        <w:instrText xml:space="preserve"> REF _Ref128011517 \h </w:instrText>
      </w:r>
      <w:r>
        <w:fldChar w:fldCharType="separate"/>
      </w:r>
      <w:ins w:id="789"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790" w:author="Moses, Robbie" w:date="2023-02-23T05:02:00Z"/>
        </w:rPr>
      </w:pPr>
      <w:ins w:id="791" w:author="Moses, Robbie" w:date="2023-02-23T05:01:00Z">
        <w:r>
          <w:fldChar w:fldCharType="begin"/>
        </w:r>
        <w:r>
          <w:instrText xml:space="preserve"> REF _Ref128021159 \h </w:instrText>
        </w:r>
      </w:ins>
      <w:r>
        <w:fldChar w:fldCharType="separate"/>
      </w:r>
      <w:ins w:id="792"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793" w:author="Moses, Robbie" w:date="2023-02-23T05:02:00Z">
        <w:r>
          <w:fldChar w:fldCharType="begin"/>
        </w:r>
        <w:r>
          <w:instrText xml:space="preserve"> REF _Ref128019162 \h </w:instrText>
        </w:r>
      </w:ins>
      <w:r>
        <w:fldChar w:fldCharType="separate"/>
      </w:r>
      <w:ins w:id="794"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795" w:author="Moses, Robbie" w:date="2023-02-23T05:01:00Z"/>
        </w:rPr>
      </w:pPr>
      <w:del w:id="796" w:author="Moses, Robbie" w:date="2023-02-23T05:01:00Z">
        <w:r w:rsidDel="00DB538B">
          <w:fldChar w:fldCharType="begin"/>
        </w:r>
        <w:r w:rsidDel="00DB538B">
          <w:delInstrText xml:space="preserve"> REF _Ref128019154 \h </w:delInstrText>
        </w:r>
        <w:r w:rsidR="00000000">
          <w:fldChar w:fldCharType="separate"/>
        </w:r>
        <w:r w:rsidDel="00DB538B">
          <w:fldChar w:fldCharType="end"/>
        </w:r>
      </w:del>
    </w:p>
    <w:p w14:paraId="608773C5" w14:textId="548BB53A" w:rsidR="00D22824" w:rsidDel="00DB538B" w:rsidRDefault="00A61A5B" w:rsidP="001E6390">
      <w:pPr>
        <w:pStyle w:val="ListBullet"/>
        <w:rPr>
          <w:del w:id="797" w:author="Moses, Robbie" w:date="2023-02-23T05:01:00Z"/>
        </w:rPr>
      </w:pPr>
      <w:del w:id="798" w:author="Moses, Robbie" w:date="2023-02-23T05:01:00Z">
        <w:r w:rsidDel="00DB538B">
          <w:fldChar w:fldCharType="begin"/>
        </w:r>
        <w:r w:rsidDel="00DB538B">
          <w:delInstrText xml:space="preserve"> REF _Ref128019162 \h </w:delInstrText>
        </w:r>
        <w:r w:rsidR="00000000">
          <w:fldChar w:fldCharType="separate"/>
        </w:r>
        <w:r w:rsidDel="00DB538B">
          <w:fldChar w:fldCharType="end"/>
        </w:r>
      </w:del>
    </w:p>
    <w:p w14:paraId="4E8CE72D" w14:textId="60F405F4" w:rsidR="007467C0" w:rsidDel="000F53C0" w:rsidRDefault="007467C0" w:rsidP="001E6390">
      <w:pPr>
        <w:pStyle w:val="ListBullet"/>
        <w:rPr>
          <w:del w:id="799" w:author="Moses, Robbie" w:date="2023-02-23T02:28:00Z"/>
        </w:rPr>
      </w:pPr>
      <w:del w:id="800"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801"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802" w:author="Moses, Robbie" w:date="2023-02-23T02:19:00Z">
          <w:pPr/>
        </w:pPrChange>
      </w:pPr>
    </w:p>
    <w:p w14:paraId="2C98D978" w14:textId="4648D158" w:rsidR="007467C0" w:rsidRDefault="007467C0" w:rsidP="007467C0">
      <w:pPr>
        <w:pStyle w:val="Heading3"/>
      </w:pPr>
      <w:bookmarkStart w:id="803" w:name="_Ref246139999"/>
      <w:bookmarkStart w:id="804" w:name="_Toc74556411"/>
      <w:bookmarkStart w:id="805" w:name="_Toc127491601"/>
      <w:del w:id="806" w:author="Moses, Robbie" w:date="2023-02-23T02:19:00Z">
        <w:r w:rsidDel="00963DE5">
          <w:delText>System</w:delText>
        </w:r>
      </w:del>
      <w:bookmarkStart w:id="807" w:name="_Ref128011482"/>
      <w:bookmarkStart w:id="808" w:name="_Toc128021134"/>
      <w:ins w:id="809" w:author="Moses, Robbie" w:date="2023-02-23T02:19:00Z">
        <w:r w:rsidR="00963DE5">
          <w:t>Settings</w:t>
        </w:r>
      </w:ins>
      <w:r>
        <w:rPr>
          <w:rFonts w:ascii="Wingdings" w:hAnsi="Wingdings"/>
        </w:rPr>
        <w:t></w:t>
      </w:r>
      <w:r>
        <w:t>Institution</w:t>
      </w:r>
      <w:bookmarkEnd w:id="803"/>
      <w:bookmarkEnd w:id="804"/>
      <w:bookmarkEnd w:id="805"/>
      <w:bookmarkEnd w:id="807"/>
      <w:bookmarkEnd w:id="808"/>
    </w:p>
    <w:p w14:paraId="7EDBA303" w14:textId="09A4E7F8" w:rsidR="007467C0" w:rsidRDefault="007467C0" w:rsidP="001E6390">
      <w:pPr>
        <w:pStyle w:val="BodyText"/>
      </w:pPr>
      <w:r>
        <w:t xml:space="preserve">The Institution page allows the OptiVault analyst set up parameters that </w:t>
      </w:r>
      <w:del w:id="810"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811" w:name="_Toc74556481"/>
      <w:bookmarkStart w:id="812" w:name="_Toc128022158"/>
      <w:r>
        <w:t xml:space="preserve">Figure </w:t>
      </w:r>
      <w:r>
        <w:fldChar w:fldCharType="begin"/>
      </w:r>
      <w:r>
        <w:instrText xml:space="preserve"> SEQ Figure \* ARABIC </w:instrText>
      </w:r>
      <w:r>
        <w:fldChar w:fldCharType="separate"/>
      </w:r>
      <w:r>
        <w:rPr>
          <w:noProof/>
        </w:rPr>
        <w:t>49</w:t>
      </w:r>
      <w:r>
        <w:fldChar w:fldCharType="end"/>
      </w:r>
      <w:r>
        <w:t>: Institution Page</w:t>
      </w:r>
      <w:bookmarkEnd w:id="811"/>
      <w:bookmarkEnd w:id="812"/>
    </w:p>
    <w:p w14:paraId="549B2390" w14:textId="65F23410" w:rsidR="007467C0" w:rsidRDefault="007467C0" w:rsidP="001E6390">
      <w:pPr>
        <w:jc w:val="center"/>
      </w:pPr>
      <w:del w:id="813"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14"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815" w:name="_Toc74556709"/>
      <w:r>
        <w:lastRenderedPageBreak/>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8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B33298">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lastRenderedPageBreak/>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816" w:name="_Ref246140003"/>
      <w:bookmarkStart w:id="817" w:name="_Toc74556412"/>
      <w:bookmarkStart w:id="818" w:name="_Toc127491602"/>
      <w:del w:id="819" w:author="Moses, Robbie" w:date="2023-02-23T02:20:00Z">
        <w:r w:rsidDel="00963DE5">
          <w:delText>System</w:delText>
        </w:r>
      </w:del>
      <w:bookmarkStart w:id="820" w:name="_Ref128011491"/>
      <w:bookmarkStart w:id="821" w:name="_Toc128021135"/>
      <w:ins w:id="822" w:author="Moses, Robbie" w:date="2023-02-23T02:20:00Z">
        <w:r w:rsidR="00963DE5">
          <w:t>Settings</w:t>
        </w:r>
      </w:ins>
      <w:r>
        <w:rPr>
          <w:rFonts w:ascii="Wingdings" w:hAnsi="Wingdings"/>
        </w:rPr>
        <w:t></w:t>
      </w:r>
      <w:r>
        <w:t>Override Reasons</w:t>
      </w:r>
      <w:bookmarkEnd w:id="816"/>
      <w:bookmarkEnd w:id="817"/>
      <w:bookmarkEnd w:id="818"/>
      <w:bookmarkEnd w:id="820"/>
      <w:bookmarkEnd w:id="821"/>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823" w:name="_Toc74556482"/>
      <w:bookmarkStart w:id="824" w:name="_Toc128022159"/>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823"/>
      <w:bookmarkEnd w:id="824"/>
    </w:p>
    <w:p w14:paraId="3F79BE59" w14:textId="6E1E25CD" w:rsidR="007467C0" w:rsidRDefault="007467C0" w:rsidP="00ED1BCB">
      <w:pPr>
        <w:jc w:val="center"/>
      </w:pPr>
      <w:del w:id="825"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26"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827"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8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B33298">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828" w:name="_Ref246140007"/>
      <w:bookmarkStart w:id="829" w:name="_Ref246169926"/>
      <w:bookmarkStart w:id="830" w:name="_Toc74556413"/>
      <w:bookmarkStart w:id="831" w:name="_Toc127491603"/>
      <w:del w:id="832" w:author="Moses, Robbie" w:date="2023-02-23T02:20:00Z">
        <w:r w:rsidDel="00EF0FEC">
          <w:lastRenderedPageBreak/>
          <w:delText>System</w:delText>
        </w:r>
      </w:del>
      <w:bookmarkStart w:id="833" w:name="_Ref128011499"/>
      <w:bookmarkStart w:id="834" w:name="_Toc128021136"/>
      <w:ins w:id="835" w:author="Moses, Robbie" w:date="2023-02-23T02:20:00Z">
        <w:r w:rsidR="00EF0FEC">
          <w:t>Settings</w:t>
        </w:r>
      </w:ins>
      <w:r>
        <w:rPr>
          <w:rFonts w:ascii="Wingdings" w:hAnsi="Wingdings"/>
        </w:rPr>
        <w:t></w:t>
      </w:r>
      <w:r>
        <w:t>Privileges</w:t>
      </w:r>
      <w:bookmarkEnd w:id="828"/>
      <w:bookmarkEnd w:id="829"/>
      <w:bookmarkEnd w:id="830"/>
      <w:bookmarkEnd w:id="831"/>
      <w:bookmarkEnd w:id="833"/>
      <w:bookmarkEnd w:id="834"/>
    </w:p>
    <w:p w14:paraId="55D94A58" w14:textId="482FA332" w:rsidR="007467C0" w:rsidRDefault="007467C0" w:rsidP="00ED1BCB">
      <w:pPr>
        <w:pStyle w:val="BodyText"/>
      </w:pPr>
      <w:r>
        <w:t>The Privileges pages allow</w:t>
      </w:r>
      <w:del w:id="836" w:author="Moses, Robbie" w:date="2023-02-13T02:56:00Z">
        <w:r w:rsidDel="00E6108F">
          <w:delText>s</w:delText>
        </w:r>
      </w:del>
      <w:r>
        <w:t xml:space="preserve"> the administrator to set up users and user groups. Users </w:t>
      </w:r>
      <w:del w:id="837" w:author="Moses, Robbie" w:date="2023-02-13T02:56:00Z">
        <w:r w:rsidDel="00E6108F">
          <w:delText>are able to</w:delText>
        </w:r>
      </w:del>
      <w:ins w:id="838"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000000"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839" w:name="_Toc74556483"/>
      <w:bookmarkStart w:id="840"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839"/>
      <w:bookmarkEnd w:id="840"/>
    </w:p>
    <w:p w14:paraId="513BF623" w14:textId="05C4DA8C" w:rsidR="007467C0" w:rsidRDefault="007467C0" w:rsidP="00ED1BCB">
      <w:pPr>
        <w:jc w:val="center"/>
      </w:pPr>
      <w:del w:id="841"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42"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843"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844" w:name="_Ref246169830"/>
      <w:commentRangeStart w:id="845"/>
      <w:r>
        <w:t>Privileges</w:t>
      </w:r>
      <w:r>
        <w:rPr>
          <w:rFonts w:ascii="Wingdings" w:hAnsi="Wingdings"/>
        </w:rPr>
        <w:t></w:t>
      </w:r>
      <w:r>
        <w:t>Users</w:t>
      </w:r>
      <w:bookmarkEnd w:id="844"/>
      <w:commentRangeEnd w:id="845"/>
      <w:r w:rsidR="001B3B5C">
        <w:rPr>
          <w:rStyle w:val="CommentReference"/>
          <w:rFonts w:ascii="Calibri" w:hAnsi="Calibri" w:cs="Times New Roman"/>
          <w:b w:val="0"/>
          <w:lang w:val="en-US" w:bidi="en-US"/>
        </w:rPr>
        <w:commentReference w:id="845"/>
      </w:r>
    </w:p>
    <w:p w14:paraId="39277E0A" w14:textId="1653067D" w:rsidR="007467C0" w:rsidRDefault="007467C0" w:rsidP="00ED1BCB">
      <w:pPr>
        <w:pStyle w:val="BodyText"/>
      </w:pPr>
      <w:del w:id="846" w:author="Moses, Robbie" w:date="2023-02-13T02:56:00Z">
        <w:r w:rsidDel="00E6108F">
          <w:delText>In order t</w:delText>
        </w:r>
      </w:del>
      <w:ins w:id="847"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848" w:name="_Toc74556484"/>
      <w:bookmarkStart w:id="849" w:name="_Toc128022161"/>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848"/>
      <w:bookmarkEnd w:id="849"/>
    </w:p>
    <w:p w14:paraId="1ACF93EA" w14:textId="297F6F35" w:rsidR="007467C0" w:rsidRPr="00282FD2" w:rsidRDefault="00DF6B2C" w:rsidP="004877D9">
      <w:pPr>
        <w:jc w:val="center"/>
      </w:pPr>
      <w:ins w:id="850"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id="851"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852"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853"/>
      <w:r>
        <w:t>Description</w:t>
      </w:r>
      <w:bookmarkEnd w:id="852"/>
      <w:commentRangeEnd w:id="853"/>
      <w:r w:rsidR="00AE4307">
        <w:rPr>
          <w:rStyle w:val="CommentReference"/>
          <w:caps w:val="0"/>
          <w:spacing w:val="0"/>
          <w:lang w:val="en-US"/>
        </w:rPr>
        <w:commentReference w:id="853"/>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B33298">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B33298">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77777777" w:rsidR="007467C0" w:rsidRPr="004877D9" w:rsidRDefault="007467C0" w:rsidP="004877D9">
            <w:pPr>
              <w:pStyle w:val="TableBody"/>
              <w:rPr>
                <w:b/>
                <w:bCs/>
              </w:rPr>
            </w:pPr>
            <w:r w:rsidRPr="004877D9">
              <w:rPr>
                <w:b/>
                <w:bCs/>
              </w:rPr>
              <w:t>User</w:t>
            </w:r>
          </w:p>
        </w:tc>
        <w:tc>
          <w:tcPr>
            <w:tcW w:w="5458" w:type="dxa"/>
            <w:gridSpan w:val="2"/>
            <w:tcBorders>
              <w:top w:val="nil"/>
              <w:left w:val="single" w:sz="6" w:space="0" w:color="auto"/>
              <w:bottom w:val="single" w:sz="6" w:space="0" w:color="auto"/>
            </w:tcBorders>
          </w:tcPr>
          <w:p w14:paraId="7C0750BD" w14:textId="77777777" w:rsidR="007467C0" w:rsidRPr="00FB292A" w:rsidRDefault="007467C0" w:rsidP="004877D9">
            <w:pPr>
              <w:pStyle w:val="TableBody"/>
            </w:pPr>
            <w:r w:rsidRPr="00FB292A">
              <w:t xml:space="preserve">Enter a unique alphanumeric value for this user. </w:t>
            </w:r>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77777777" w:rsidR="007467C0" w:rsidRPr="00FB292A" w:rsidRDefault="007467C0" w:rsidP="004877D9">
            <w:pPr>
              <w:pStyle w:val="TableNote"/>
              <w:rPr>
                <w:lang w:bidi="en-US"/>
              </w:rPr>
            </w:pPr>
            <w:r>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E7574B9" id="Canvas 2201"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type="#_x0000_t75" style="position:absolute;width:497205;height:504825;visibility:visible;mso-wrap-style:square">
                        <v:fill o:detectmouseclick="t"/>
                        <v:path o:connecttype="none"/>
                      </v:shape>
                      <v:shape id="Freeform 2203"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vAlign w:val="center"/>
          </w:tcPr>
          <w:p w14:paraId="1952F5BE" w14:textId="77777777" w:rsidR="007467C0" w:rsidRPr="00FB292A" w:rsidRDefault="007467C0" w:rsidP="004877D9">
            <w:pPr>
              <w:pStyle w:val="TableNote"/>
              <w:rPr>
                <w:lang w:bidi="en-US"/>
              </w:rPr>
            </w:pPr>
            <w:r w:rsidRPr="00FB292A">
              <w:rPr>
                <w:b/>
                <w:bCs/>
                <w:lang w:bidi="en-US"/>
              </w:rPr>
              <w:t>Note:</w:t>
            </w:r>
            <w:r w:rsidRPr="00FB292A">
              <w:rPr>
                <w:lang w:bidi="en-US"/>
              </w:rPr>
              <w:t xml:space="preserve">  There should be no special characters and spaces in the User ID. </w:t>
            </w:r>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r w:rsidRPr="00B32F36">
              <w:rPr>
                <w:b/>
                <w:bCs/>
              </w:rPr>
              <w:t>Password</w:t>
            </w:r>
          </w:p>
        </w:tc>
        <w:tc>
          <w:tcPr>
            <w:tcW w:w="5458" w:type="dxa"/>
            <w:gridSpan w:val="2"/>
            <w:tcBorders>
              <w:top w:val="single" w:sz="6" w:space="0" w:color="auto"/>
              <w:left w:val="single" w:sz="6" w:space="0" w:color="auto"/>
              <w:bottom w:val="single" w:sz="6" w:space="0" w:color="auto"/>
            </w:tcBorders>
          </w:tcPr>
          <w:p w14:paraId="06E71C6B" w14:textId="77777777" w:rsidR="007467C0" w:rsidRPr="00FB292A" w:rsidRDefault="007467C0" w:rsidP="004877D9">
            <w:pPr>
              <w:pStyle w:val="TableBody"/>
            </w:pPr>
            <w:r w:rsidRPr="00FB292A">
              <w:t>Enter a unique alphanumeric password for this user.</w:t>
            </w:r>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r w:rsidRPr="00654C03">
              <w:rPr>
                <w:b/>
                <w:bCs/>
              </w:rPr>
              <w:t>External Authentication User</w:t>
            </w:r>
          </w:p>
        </w:tc>
        <w:tc>
          <w:tcPr>
            <w:tcW w:w="5458" w:type="dxa"/>
            <w:gridSpan w:val="2"/>
            <w:tcBorders>
              <w:top w:val="single" w:sz="6" w:space="0" w:color="auto"/>
              <w:left w:val="single" w:sz="6" w:space="0" w:color="auto"/>
              <w:bottom w:val="single" w:sz="6" w:space="0" w:color="auto"/>
            </w:tcBorders>
          </w:tcPr>
          <w:p w14:paraId="24C5B0F2" w14:textId="77777777" w:rsidR="007467C0" w:rsidRPr="00FB292A" w:rsidRDefault="007467C0" w:rsidP="004877D9">
            <w:pPr>
              <w:pStyle w:val="TableBody"/>
            </w:pPr>
            <w:r w:rsidRPr="00FB292A">
              <w:t>Enter external authentication if available.</w:t>
            </w:r>
          </w:p>
          <w:p w14:paraId="4F2203F0" w14:textId="3AD351DA" w:rsidR="007467C0" w:rsidRPr="00FB292A" w:rsidRDefault="007467C0" w:rsidP="000F31D9">
            <w:pPr>
              <w:pStyle w:val="TableNote"/>
            </w:pPr>
            <w:r w:rsidRPr="00E6108F">
              <w:rPr>
                <w:b/>
                <w:bCs/>
                <w:rPrChange w:id="854" w:author="Moses, Robbie" w:date="2023-02-13T02:57:00Z">
                  <w:rPr/>
                </w:rPrChange>
              </w:rPr>
              <w:t>Note</w:t>
            </w:r>
            <w:r w:rsidR="001A6F84">
              <w:rPr>
                <w:b/>
                <w:bCs/>
              </w:rPr>
              <w:t>:</w:t>
            </w:r>
            <w:r w:rsidRPr="00FB292A">
              <w:t xml:space="preserve"> </w:t>
            </w:r>
            <w:r w:rsidR="001A6F84">
              <w:t>W</w:t>
            </w:r>
            <w:r w:rsidRPr="00FB292A">
              <w: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2E9C3DCF" w14:textId="7268629A" w:rsidR="007467C0" w:rsidRPr="00FB292A" w:rsidRDefault="00E6108F" w:rsidP="004877D9">
            <w:pPr>
              <w:pStyle w:val="TableBody"/>
            </w:pPr>
            <w:r>
              <w:t xml:space="preserve">The maximum </w:t>
            </w:r>
            <w:r w:rsidR="007467C0">
              <w:t>amount that this user will be able to put in an order. 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lastRenderedPageBreak/>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855" w:name="_Ref22631647"/>
      <w:bookmarkStart w:id="856" w:name="_Toc29089998"/>
      <w:bookmarkStart w:id="857" w:name="_Toc146954499"/>
      <w:bookmarkStart w:id="858" w:name="_Toc146954884"/>
      <w:bookmarkStart w:id="859" w:name="_Toc220416875"/>
      <w:bookmarkStart w:id="860" w:name="_Toc223436185"/>
      <w:bookmarkStart w:id="861" w:name="_Ref231730384"/>
      <w:r>
        <w:t>Return To:</w:t>
      </w:r>
      <w:r w:rsidRPr="00B82801">
        <w:t xml:space="preserve"> </w:t>
      </w:r>
      <w:bookmarkEnd w:id="855"/>
      <w:bookmarkEnd w:id="856"/>
      <w:bookmarkEnd w:id="857"/>
      <w:bookmarkEnd w:id="858"/>
      <w:bookmarkEnd w:id="859"/>
      <w:bookmarkEnd w:id="860"/>
      <w:bookmarkEnd w:id="861"/>
      <w:r w:rsidR="00CB4D21">
        <w:fldChar w:fldCharType="begin"/>
      </w:r>
      <w:r w:rsidR="00CB4D21">
        <w:instrText xml:space="preserve"> REF _Ref128011499 \h </w:instrText>
      </w:r>
      <w:r w:rsidR="00CB4D21">
        <w:fldChar w:fldCharType="separate"/>
      </w:r>
      <w:ins w:id="862"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863"/>
      <w:r>
        <w:t>Privileges</w:t>
      </w:r>
      <w:r w:rsidR="00E06063" w:rsidRPr="00A76469">
        <w:t></w:t>
      </w:r>
      <w:r>
        <w:t>Business Units</w:t>
      </w:r>
      <w:commentRangeEnd w:id="863"/>
      <w:r w:rsidR="003A421E">
        <w:rPr>
          <w:rStyle w:val="CommentReference"/>
          <w:rFonts w:ascii="Calibri" w:hAnsi="Calibri" w:cs="Times New Roman"/>
          <w:b w:val="0"/>
          <w:lang w:val="en-US" w:bidi="en-US"/>
        </w:rPr>
        <w:commentReference w:id="863"/>
      </w:r>
    </w:p>
    <w:p w14:paraId="3D933699" w14:textId="77777777" w:rsidR="007467C0" w:rsidRDefault="007467C0" w:rsidP="00E06063">
      <w:pPr>
        <w:pStyle w:val="BodyText"/>
      </w:pPr>
      <w:r>
        <w:t xml:space="preserve">Business Units are assigned specific privileges and users are then assigned to Business Units.  All users in OptiVault must be assigned to a Business Unit in order to gain privileges. </w:t>
      </w:r>
    </w:p>
    <w:p w14:paraId="53A2656C" w14:textId="77777777" w:rsidR="007467C0" w:rsidRDefault="007467C0" w:rsidP="00E06063">
      <w:pPr>
        <w:pStyle w:val="BodyText"/>
      </w:pPr>
      <w:bookmarkStart w:id="864" w:name="_Ref22631657"/>
      <w:bookmarkStart w:id="865" w:name="_Toc29090002"/>
      <w:r>
        <w:t>Privilege levels are highly customizable and the System Administrator can assign privileges to various parts of OptiVault at the following levels:</w:t>
      </w:r>
    </w:p>
    <w:p w14:paraId="1819B1E9" w14:textId="7F94B88E" w:rsidR="007467C0" w:rsidRPr="004712C0" w:rsidRDefault="007467C0" w:rsidP="004712C0">
      <w:pPr>
        <w:pStyle w:val="ListBullet"/>
        <w:rPr>
          <w:color w:val="000000" w:themeColor="text1"/>
        </w:rPr>
      </w:pPr>
      <w:r w:rsidRPr="001A6F84">
        <w:rPr>
          <w:b/>
          <w:bCs/>
          <w:color w:val="000000" w:themeColor="text1"/>
        </w:rPr>
        <w:t>View:</w:t>
      </w:r>
      <w:r w:rsidRPr="004712C0">
        <w:rPr>
          <w:color w:val="000000" w:themeColor="text1"/>
        </w:rPr>
        <w:t xml:space="preserve">  </w:t>
      </w:r>
      <w:r w:rsidR="008A2B7E">
        <w:rPr>
          <w:color w:val="000000" w:themeColor="text1"/>
        </w:rPr>
        <w:t>U</w:t>
      </w:r>
      <w:r w:rsidRPr="004712C0">
        <w:rPr>
          <w:color w:val="000000" w:themeColor="text1"/>
        </w:rPr>
        <w:t>sers can only view limited data</w:t>
      </w:r>
    </w:p>
    <w:p w14:paraId="2CCAEAAC" w14:textId="5FBE4C33" w:rsidR="007467C0" w:rsidRPr="004712C0" w:rsidRDefault="007467C0" w:rsidP="004712C0">
      <w:pPr>
        <w:pStyle w:val="ListBullet"/>
        <w:rPr>
          <w:color w:val="000000" w:themeColor="text1"/>
        </w:rPr>
      </w:pPr>
      <w:r w:rsidRPr="001A6F84">
        <w:rPr>
          <w:b/>
          <w:bCs/>
          <w:color w:val="000000" w:themeColor="text1"/>
        </w:rPr>
        <w:t>Edit:</w:t>
      </w:r>
      <w:r w:rsidRPr="004712C0">
        <w:rPr>
          <w:color w:val="000000" w:themeColor="text1"/>
        </w:rPr>
        <w:t xml:space="preserve">  </w:t>
      </w:r>
      <w:r w:rsidR="008A2B7E">
        <w:rPr>
          <w:color w:val="000000" w:themeColor="text1"/>
        </w:rPr>
        <w:t>U</w:t>
      </w:r>
      <w:r w:rsidRPr="004712C0">
        <w:rPr>
          <w:color w:val="000000" w:themeColor="text1"/>
        </w:rPr>
        <w:t>sers can add and edit data</w:t>
      </w:r>
    </w:p>
    <w:p w14:paraId="7F9996B5" w14:textId="65E03D5B" w:rsidR="007467C0" w:rsidRPr="004712C0" w:rsidRDefault="007467C0" w:rsidP="004712C0">
      <w:pPr>
        <w:pStyle w:val="ListBullet"/>
        <w:rPr>
          <w:color w:val="000000" w:themeColor="text1"/>
        </w:rPr>
      </w:pPr>
      <w:r w:rsidRPr="001A6F84">
        <w:rPr>
          <w:b/>
          <w:bCs/>
          <w:color w:val="000000" w:themeColor="text1"/>
        </w:rPr>
        <w:t>Administer:</w:t>
      </w:r>
      <w:r w:rsidRPr="004712C0">
        <w:rPr>
          <w:color w:val="000000" w:themeColor="text1"/>
        </w:rPr>
        <w:t xml:space="preserve">  </w:t>
      </w:r>
      <w:r w:rsidR="008A2B7E">
        <w:rPr>
          <w:color w:val="000000" w:themeColor="text1"/>
        </w:rPr>
        <w:t>U</w:t>
      </w:r>
      <w:r w:rsidRPr="004712C0">
        <w:rPr>
          <w:color w:val="000000" w:themeColor="text1"/>
        </w:rPr>
        <w:t>sers have administrative rights to the data</w:t>
      </w:r>
    </w:p>
    <w:p w14:paraId="42378FDF" w14:textId="3825EAAA" w:rsidR="007467C0" w:rsidRPr="004712C0" w:rsidRDefault="007467C0" w:rsidP="004712C0">
      <w:pPr>
        <w:pStyle w:val="ListBullet"/>
        <w:rPr>
          <w:color w:val="000000" w:themeColor="text1"/>
        </w:rPr>
      </w:pPr>
      <w:r w:rsidRPr="001A6F84">
        <w:rPr>
          <w:b/>
          <w:bCs/>
          <w:color w:val="000000" w:themeColor="text1"/>
        </w:rPr>
        <w:t>Override/Accept Recommendations:</w:t>
      </w:r>
      <w:r w:rsidRPr="004712C0">
        <w:rPr>
          <w:color w:val="000000" w:themeColor="text1"/>
        </w:rPr>
        <w:t xml:space="preserve">  </w:t>
      </w:r>
      <w:r w:rsidR="008A2B7E">
        <w:rPr>
          <w:color w:val="000000" w:themeColor="text1"/>
        </w:rPr>
        <w:t>U</w:t>
      </w:r>
      <w:r w:rsidRPr="004712C0">
        <w:rPr>
          <w:color w:val="000000" w:themeColor="text1"/>
        </w:rPr>
        <w:t>sers can override or accept recommendations</w:t>
      </w:r>
    </w:p>
    <w:p w14:paraId="68972A10" w14:textId="14958D79" w:rsidR="007467C0" w:rsidRPr="004712C0" w:rsidRDefault="007467C0" w:rsidP="004712C0">
      <w:pPr>
        <w:pStyle w:val="ListBullet"/>
        <w:rPr>
          <w:color w:val="000000" w:themeColor="text1"/>
        </w:rPr>
      </w:pPr>
      <w:r w:rsidRPr="001A6F84">
        <w:rPr>
          <w:b/>
          <w:bCs/>
          <w:color w:val="000000" w:themeColor="text1"/>
        </w:rPr>
        <w:t>Enter/Import Balances:</w:t>
      </w:r>
      <w:r w:rsidRPr="004712C0">
        <w:rPr>
          <w:color w:val="000000" w:themeColor="text1"/>
        </w:rPr>
        <w:t xml:space="preserve">  </w:t>
      </w:r>
      <w:r w:rsidR="008A2B7E">
        <w:rPr>
          <w:color w:val="000000" w:themeColor="text1"/>
        </w:rPr>
        <w:t>U</w:t>
      </w:r>
      <w:r w:rsidRPr="004712C0">
        <w:rPr>
          <w:color w:val="000000" w:themeColor="text1"/>
        </w:rPr>
        <w:t>sers can import or enter balances</w:t>
      </w:r>
    </w:p>
    <w:p w14:paraId="0A358FAB" w14:textId="77777777" w:rsidR="007467C0" w:rsidRDefault="007467C0" w:rsidP="004712C0">
      <w:pPr>
        <w:pStyle w:val="BodyText"/>
      </w:pPr>
      <w:r>
        <w:t>To establish privileges for Business Units, follow the steps described below:</w:t>
      </w:r>
    </w:p>
    <w:p w14:paraId="43D53D28" w14:textId="77777777" w:rsidR="007467C0" w:rsidRDefault="007467C0" w:rsidP="007467C0">
      <w:pPr>
        <w:pStyle w:val="Caption"/>
      </w:pPr>
      <w:bookmarkStart w:id="866" w:name="_Toc74556485"/>
      <w:bookmarkStart w:id="867" w:name="_Toc12802216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866"/>
      <w:bookmarkEnd w:id="867"/>
    </w:p>
    <w:p w14:paraId="6697FD8C" w14:textId="77777777" w:rsidR="007467C0" w:rsidRPr="00CA456A" w:rsidRDefault="007467C0" w:rsidP="004712C0">
      <w:pPr>
        <w:jc w:val="center"/>
      </w:pPr>
      <w:r>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6D1C7" w14:textId="77777777" w:rsidR="007467C0" w:rsidRPr="00C37CDB" w:rsidRDefault="007467C0" w:rsidP="007467C0">
      <w:pPr>
        <w:pStyle w:val="Caption"/>
      </w:pPr>
      <w:bookmarkStart w:id="868" w:name="_Toc74556712"/>
      <w:r w:rsidRPr="00C37CDB">
        <w:lastRenderedPageBreak/>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8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B33298">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B33298">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2C79B6CE" w14:textId="77777777" w:rsidR="007467C0" w:rsidRPr="00FB292A" w:rsidRDefault="007467C0" w:rsidP="004712C0">
            <w:pPr>
              <w:pStyle w:val="TableBody"/>
            </w:pPr>
            <w:r w:rsidRPr="00FB292A">
              <w:t>To remove/add members to a group, follow the button functions described in the next table.</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77777777" w:rsidR="007467C0" w:rsidRPr="004712C0" w:rsidRDefault="007467C0" w:rsidP="004712C0">
            <w:pPr>
              <w:pStyle w:val="TableBody"/>
              <w:rPr>
                <w:b/>
                <w:bCs/>
              </w:rPr>
            </w:pPr>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0E0E99D"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7929FA40"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77777777" w:rsidR="007467C0" w:rsidRPr="00FB292A" w:rsidRDefault="007467C0" w:rsidP="00E77F7D">
            <w:pPr>
              <w:pStyle w:val="TableBody"/>
            </w:pPr>
            <w:r w:rsidRPr="00FB292A">
              <w:t>Under the Rights section, certain rights are assigned to the members of the group. The rights can be assigned at the following levels:</w:t>
            </w:r>
          </w:p>
          <w:p w14:paraId="3E447B55" w14:textId="4E640151" w:rsidR="007467C0" w:rsidRPr="00FB292A" w:rsidRDefault="007467C0" w:rsidP="004712C0">
            <w:pPr>
              <w:pStyle w:val="TableListBullet"/>
            </w:pPr>
            <w:r w:rsidRPr="005E3EF3">
              <w:rPr>
                <w:b/>
                <w:bCs/>
              </w:rPr>
              <w:t>View:</w:t>
            </w:r>
            <w:r w:rsidRPr="00FB292A">
              <w:t xml:space="preserve">  </w:t>
            </w:r>
            <w:r w:rsidR="00C7030C">
              <w:t>U</w:t>
            </w:r>
            <w:r w:rsidRPr="00FB292A">
              <w:t>sers can only view limited data</w:t>
            </w:r>
          </w:p>
          <w:p w14:paraId="643C4E8F" w14:textId="4D74C061" w:rsidR="007467C0" w:rsidRPr="00FB292A" w:rsidRDefault="007467C0" w:rsidP="004712C0">
            <w:pPr>
              <w:pStyle w:val="TableListBullet"/>
            </w:pPr>
            <w:r w:rsidRPr="005E3EF3">
              <w:rPr>
                <w:b/>
                <w:bCs/>
              </w:rPr>
              <w:t>Edit:</w:t>
            </w:r>
            <w:r w:rsidRPr="00FB292A">
              <w:t xml:space="preserve">  </w:t>
            </w:r>
            <w:r w:rsidR="00C7030C">
              <w:t>U</w:t>
            </w:r>
            <w:r w:rsidRPr="00FB292A">
              <w:t>sers can add and edit data</w:t>
            </w:r>
          </w:p>
          <w:p w14:paraId="789EA641" w14:textId="3A2A3F3A" w:rsidR="007467C0" w:rsidRPr="00FB292A" w:rsidRDefault="007467C0" w:rsidP="004712C0">
            <w:pPr>
              <w:pStyle w:val="TableListBullet"/>
            </w:pPr>
            <w:r w:rsidRPr="005E3EF3">
              <w:rPr>
                <w:b/>
                <w:bCs/>
              </w:rPr>
              <w:t>Administer:</w:t>
            </w:r>
            <w:r w:rsidRPr="00FB292A">
              <w:t xml:space="preserve">  </w:t>
            </w:r>
            <w:r w:rsidR="00C7030C">
              <w:t>U</w:t>
            </w:r>
            <w:r w:rsidRPr="00FB292A">
              <w:t>sers have administrative rights to the data (</w:t>
            </w:r>
            <w:r w:rsidR="00E6108F" w:rsidRPr="00FB292A">
              <w:t>top</w:t>
            </w:r>
            <w:r w:rsidR="00E6108F">
              <w:t>-</w:t>
            </w:r>
            <w:r w:rsidRPr="00FB292A">
              <w:t xml:space="preserve">level rights giving access to all the data and functions). </w:t>
            </w:r>
          </w:p>
          <w:p w14:paraId="795CF170" w14:textId="00D876E7" w:rsidR="007467C0" w:rsidRPr="00FB292A" w:rsidRDefault="007467C0" w:rsidP="004712C0">
            <w:pPr>
              <w:pStyle w:val="TableListBullet"/>
            </w:pPr>
            <w:r w:rsidRPr="005E3EF3">
              <w:rPr>
                <w:b/>
                <w:bCs/>
              </w:rPr>
              <w:t>Override/Accept Recommendations:</w:t>
            </w:r>
            <w:r w:rsidRPr="00FB292A">
              <w:t xml:space="preserve">  </w:t>
            </w:r>
            <w:r w:rsidR="00C7030C">
              <w:t>U</w:t>
            </w:r>
            <w:r w:rsidRPr="00FB292A">
              <w:t>sers can override or accept recommendations</w:t>
            </w:r>
          </w:p>
          <w:p w14:paraId="7DA75031" w14:textId="18AA8552" w:rsidR="007467C0" w:rsidRPr="00FB292A" w:rsidRDefault="007467C0" w:rsidP="004712C0">
            <w:pPr>
              <w:pStyle w:val="TableListBullet"/>
            </w:pPr>
            <w:r w:rsidRPr="005E3EF3">
              <w:rPr>
                <w:b/>
                <w:bCs/>
              </w:rPr>
              <w:t>Enter/Import Balances:</w:t>
            </w:r>
            <w:r w:rsidRPr="00FB292A">
              <w:t xml:space="preserve">  </w:t>
            </w:r>
            <w:r w:rsidR="00C7030C">
              <w:t>U</w:t>
            </w:r>
            <w:r w:rsidRPr="00FB292A">
              <w:t>sers can import or enter balances.</w:t>
            </w:r>
          </w:p>
        </w:tc>
      </w:tr>
    </w:tbl>
    <w:p w14:paraId="74198367" w14:textId="77777777" w:rsidR="007467C0" w:rsidRPr="00C37CDB" w:rsidRDefault="007467C0" w:rsidP="007467C0">
      <w:pPr>
        <w:pStyle w:val="Caption"/>
      </w:pPr>
      <w:bookmarkStart w:id="869" w:name="_Toc74556713"/>
      <w:r w:rsidRPr="00C37CDB">
        <w:lastRenderedPageBreak/>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8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B33298">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B33298">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870"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871" w:name="_Ref246140011"/>
      <w:bookmarkEnd w:id="864"/>
      <w:bookmarkEnd w:id="865"/>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872" w:name="_System(Currencies/Denominations"/>
      <w:bookmarkStart w:id="873" w:name="_Ref249844198"/>
      <w:bookmarkStart w:id="874" w:name="_Ref249844932"/>
      <w:bookmarkStart w:id="875" w:name="_Toc74556414"/>
      <w:bookmarkStart w:id="876" w:name="_Toc127491604"/>
      <w:bookmarkEnd w:id="872"/>
      <w:del w:id="877" w:author="Moses, Robbie" w:date="2023-02-23T02:20:00Z">
        <w:r w:rsidDel="00EF0FEC">
          <w:delText>System</w:delText>
        </w:r>
      </w:del>
      <w:bookmarkStart w:id="878" w:name="_Ref128011517"/>
      <w:bookmarkStart w:id="879" w:name="_Toc128021137"/>
      <w:ins w:id="880" w:author="Moses, Robbie" w:date="2023-02-23T02:20:00Z">
        <w:r w:rsidR="00EF0FEC">
          <w:t>Settings</w:t>
        </w:r>
      </w:ins>
      <w:r>
        <w:rPr>
          <w:rFonts w:ascii="Wingdings" w:hAnsi="Wingdings"/>
        </w:rPr>
        <w:t></w:t>
      </w:r>
      <w:r>
        <w:rPr>
          <w:lang w:val="en-US"/>
        </w:rPr>
        <w:t>Currencies/</w:t>
      </w:r>
      <w:r>
        <w:t>Denominations</w:t>
      </w:r>
      <w:bookmarkEnd w:id="871"/>
      <w:bookmarkEnd w:id="873"/>
      <w:bookmarkEnd w:id="874"/>
      <w:bookmarkEnd w:id="875"/>
      <w:bookmarkEnd w:id="876"/>
      <w:bookmarkEnd w:id="878"/>
      <w:bookmarkEnd w:id="879"/>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881" w:author="Moses, Robbie" w:date="2023-02-13T02:58:00Z">
        <w:r w:rsidDel="00E6108F">
          <w:delText xml:space="preserve">be </w:delText>
        </w:r>
      </w:del>
      <w:ins w:id="882"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883" w:author="Moses, Robbie" w:date="2023-02-23T02:21:00Z">
        <w:r w:rsidRPr="0012716C" w:rsidDel="00EF0FEC">
          <w:delText>System</w:delText>
        </w:r>
      </w:del>
      <w:bookmarkStart w:id="884" w:name="_Ref128019143"/>
      <w:ins w:id="885"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884"/>
    </w:p>
    <w:p w14:paraId="70066176" w14:textId="363D1C76" w:rsidR="007467C0" w:rsidRDefault="007467C0" w:rsidP="00155CD6">
      <w:pPr>
        <w:pStyle w:val="BodyText"/>
      </w:pPr>
      <w:r>
        <w:t>OptiVault is a multi-currency system. It allows the users to create different currencies and denomination</w:t>
      </w:r>
      <w:ins w:id="886"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887" w:name="_Toc74556486"/>
      <w:bookmarkStart w:id="888" w:name="_Toc128022163"/>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887"/>
      <w:bookmarkEnd w:id="888"/>
    </w:p>
    <w:p w14:paraId="0C47264B" w14:textId="60E45368" w:rsidR="007467C0" w:rsidRDefault="007467C0" w:rsidP="004E3AA8">
      <w:pPr>
        <w:jc w:val="center"/>
      </w:pPr>
      <w:del w:id="889"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90"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891" w:name="_Toc359219135"/>
      <w:bookmarkStart w:id="892"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891"/>
      <w:bookmarkEnd w:id="89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893" w:author="Pinnu, Sainath" w:date="2023-03-21T18:12: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894" w:author="Pinnu, Sainath" w:date="2023-03-21T18:12: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895" w:author="Moses, Robbie" w:date="2023-02-23T02:21:00Z">
        <w:r w:rsidRPr="0012716C" w:rsidDel="00031831">
          <w:delText>System</w:delText>
        </w:r>
      </w:del>
      <w:ins w:id="896"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897" w:name="_Toc74556487"/>
      <w:bookmarkStart w:id="898" w:name="_Toc128022164"/>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897"/>
      <w:bookmarkEnd w:id="898"/>
    </w:p>
    <w:p w14:paraId="29EB1345" w14:textId="4B19B19E" w:rsidR="007467C0" w:rsidRDefault="007467C0" w:rsidP="00C82E62">
      <w:pPr>
        <w:jc w:val="center"/>
      </w:pPr>
      <w:del w:id="899"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00"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901"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9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B33298">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lastRenderedPageBreak/>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902" w:author="Moses, Robbie" w:date="2023-02-23T02:21:00Z">
        <w:r w:rsidRPr="0012716C" w:rsidDel="00031831">
          <w:delText>System</w:delText>
        </w:r>
      </w:del>
      <w:ins w:id="903"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904" w:name="_Toc74556488"/>
      <w:bookmarkStart w:id="905" w:name="_Toc128022165"/>
      <w:r>
        <w:t xml:space="preserve">Figure </w:t>
      </w:r>
      <w:r>
        <w:fldChar w:fldCharType="begin"/>
      </w:r>
      <w:r>
        <w:instrText xml:space="preserve"> SEQ Figure \* ARABIC </w:instrText>
      </w:r>
      <w:r>
        <w:fldChar w:fldCharType="separate"/>
      </w:r>
      <w:r>
        <w:rPr>
          <w:noProof/>
        </w:rPr>
        <w:t>56</w:t>
      </w:r>
      <w:r>
        <w:fldChar w:fldCharType="end"/>
      </w:r>
      <w:r>
        <w:t>: Exchange Rate Page</w:t>
      </w:r>
      <w:bookmarkEnd w:id="904"/>
      <w:bookmarkEnd w:id="905"/>
    </w:p>
    <w:p w14:paraId="7BCC6987" w14:textId="748AF11C" w:rsidR="004B6928" w:rsidRDefault="007467C0" w:rsidP="009820F6">
      <w:pPr>
        <w:pStyle w:val="TopofSection"/>
        <w:jc w:val="center"/>
        <w:rPr>
          <w:ins w:id="906" w:author="Moses, Robbie" w:date="2023-02-23T03:55:00Z"/>
          <w:noProof/>
        </w:rPr>
      </w:pPr>
      <w:del w:id="907"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08"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909" w:author="Moses, Robbie" w:date="2023-02-23T03:55:00Z"/>
          <w:noProof/>
          <w:color w:val="76923C"/>
          <w:sz w:val="20"/>
          <w:szCs w:val="20"/>
          <w:lang w:val="x-none" w:eastAsia="x-none" w:bidi="ar-SA"/>
        </w:rPr>
      </w:pPr>
      <w:ins w:id="910" w:author="Moses, Robbie" w:date="2023-02-23T03:55:00Z">
        <w:r>
          <w:rPr>
            <w:noProof/>
          </w:rPr>
          <w:br w:type="page"/>
        </w:r>
      </w:ins>
    </w:p>
    <w:p w14:paraId="626AD619" w14:textId="5F5FFCA2" w:rsidR="00257647" w:rsidRPr="00E10895" w:rsidRDefault="00EF7942" w:rsidP="00702D50">
      <w:pPr>
        <w:pStyle w:val="Heading3"/>
      </w:pPr>
      <w:bookmarkStart w:id="911" w:name="_Toc128019126"/>
      <w:bookmarkStart w:id="912" w:name="_Toc128021138"/>
      <w:bookmarkStart w:id="913" w:name="_Ref128021155"/>
      <w:bookmarkStart w:id="914" w:name="_Ref128021156"/>
      <w:bookmarkStart w:id="915" w:name="_Ref128021157"/>
      <w:bookmarkStart w:id="916" w:name="_Ref128021158"/>
      <w:bookmarkStart w:id="917" w:name="_Ref128021159"/>
      <w:bookmarkEnd w:id="911"/>
      <w:r w:rsidRPr="00E10895">
        <w:lastRenderedPageBreak/>
        <w:t>Settings</w:t>
      </w:r>
      <w:r w:rsidR="000116E0">
        <w:rPr>
          <w:rFonts w:ascii="Wingdings" w:hAnsi="Wingdings"/>
        </w:rPr>
        <w:t></w:t>
      </w:r>
      <w:bookmarkStart w:id="918" w:name="_Ref128019154"/>
      <w:bookmarkStart w:id="919" w:name="_Ref128019502"/>
      <w:bookmarkStart w:id="920" w:name="_Ref128020029"/>
      <w:bookmarkStart w:id="921" w:name="_Ref128020127"/>
      <w:bookmarkStart w:id="922" w:name="_Ref128020210"/>
      <w:r w:rsidR="00257647" w:rsidRPr="00E10895">
        <w:t>Order Settings</w:t>
      </w:r>
      <w:bookmarkEnd w:id="912"/>
      <w:bookmarkEnd w:id="913"/>
      <w:bookmarkEnd w:id="914"/>
      <w:bookmarkEnd w:id="915"/>
      <w:bookmarkEnd w:id="916"/>
      <w:bookmarkEnd w:id="917"/>
      <w:bookmarkEnd w:id="918"/>
      <w:bookmarkEnd w:id="919"/>
      <w:bookmarkEnd w:id="920"/>
      <w:bookmarkEnd w:id="921"/>
      <w:bookmarkEnd w:id="922"/>
    </w:p>
    <w:p w14:paraId="37A46DA0" w14:textId="77777777" w:rsidR="00257647" w:rsidRDefault="00257647" w:rsidP="00257647">
      <w:pPr>
        <w:pStyle w:val="BodyText"/>
        <w:rPr>
          <w:ins w:id="923" w:author="Moses, Robbie" w:date="2023-02-23T02:32:00Z"/>
        </w:rPr>
      </w:pPr>
      <w:ins w:id="924"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925" w:author="Moses, Robbie" w:date="2023-02-23T02:32:00Z"/>
        </w:rPr>
      </w:pPr>
      <w:ins w:id="926" w:author="Moses, Robbie" w:date="2023-02-23T02:32:00Z">
        <w:r>
          <w:fldChar w:fldCharType="begin"/>
        </w:r>
        <w:r>
          <w:instrText xml:space="preserve"> REF _Ref236112013 \h  \* MERGEFORMAT </w:instrText>
        </w:r>
      </w:ins>
      <w:ins w:id="927"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928" w:author="Moses, Robbie" w:date="2023-02-23T02:32:00Z"/>
        </w:rPr>
      </w:pPr>
      <w:ins w:id="929" w:author="Moses, Robbie" w:date="2023-02-23T02:32:00Z">
        <w:r>
          <w:fldChar w:fldCharType="begin"/>
        </w:r>
        <w:r>
          <w:instrText xml:space="preserve"> REF _Ref236112013 \h  \* MERGEFORMAT </w:instrText>
        </w:r>
      </w:ins>
      <w:ins w:id="930"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931" w:author="Moses, Robbie" w:date="2023-02-23T02:32:00Z"/>
        </w:rPr>
      </w:pPr>
      <w:ins w:id="932" w:author="Moses, Robbie" w:date="2023-02-23T02:32:00Z">
        <w:r>
          <w:fldChar w:fldCharType="begin"/>
        </w:r>
        <w:r>
          <w:instrText xml:space="preserve"> REF _Ref236112013 \h  \* MERGEFORMAT </w:instrText>
        </w:r>
      </w:ins>
      <w:ins w:id="933"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934" w:author="Moses, Robbie" w:date="2023-02-23T02:32:00Z"/>
        </w:rPr>
      </w:pPr>
    </w:p>
    <w:p w14:paraId="07B073EA" w14:textId="0CDEA636" w:rsidR="00257647" w:rsidRDefault="00024779" w:rsidP="00257647">
      <w:pPr>
        <w:pStyle w:val="Heading4"/>
        <w:rPr>
          <w:ins w:id="935" w:author="Moses, Robbie" w:date="2023-02-23T02:32:00Z"/>
        </w:rPr>
      </w:pPr>
      <w:r>
        <w:t>Settings</w:t>
      </w:r>
      <w:ins w:id="936"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937" w:author="Moses, Robbie" w:date="2023-02-23T02:32:00Z"/>
        </w:rPr>
      </w:pPr>
      <w:ins w:id="938"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939" w:author="Moses, Robbie" w:date="2023-02-23T02:32:00Z"/>
        </w:rPr>
      </w:pPr>
      <w:ins w:id="940"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941" w:author="Moses, Robbie" w:date="2023-02-23T02:32:00Z"/>
          <w:lang w:val="en-US"/>
        </w:rPr>
      </w:pPr>
      <w:bookmarkStart w:id="942" w:name="_Toc128022166"/>
      <w:ins w:id="943"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942"/>
      </w:ins>
    </w:p>
    <w:p w14:paraId="7AE0ABAC" w14:textId="77777777" w:rsidR="00257647" w:rsidRDefault="00257647" w:rsidP="00257647">
      <w:pPr>
        <w:spacing w:after="0" w:line="240" w:lineRule="auto"/>
        <w:jc w:val="center"/>
        <w:rPr>
          <w:ins w:id="944" w:author="Moses, Robbie" w:date="2023-02-23T02:32:00Z"/>
          <w:color w:val="76923C"/>
        </w:rPr>
      </w:pPr>
      <w:ins w:id="945"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946" w:author="Moses, Robbie" w:date="2023-02-23T02:32:00Z"/>
          <w:color w:val="9BBB59"/>
          <w:lang w:val="en-US"/>
        </w:rPr>
      </w:pPr>
      <w:ins w:id="947"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948" w:author="Moses, Robbie" w:date="2023-02-23T02:32:00Z"/>
        </w:rPr>
      </w:pPr>
    </w:p>
    <w:p w14:paraId="036853CB" w14:textId="77777777" w:rsidR="00257647" w:rsidRPr="00C237DE" w:rsidRDefault="00257647" w:rsidP="00257647">
      <w:pPr>
        <w:pStyle w:val="Caption"/>
        <w:rPr>
          <w:ins w:id="949" w:author="Moses, Robbie" w:date="2023-02-23T02:32:00Z"/>
          <w:lang w:val="en-US"/>
        </w:rPr>
      </w:pPr>
      <w:bookmarkStart w:id="950" w:name="_Toc128022167"/>
      <w:ins w:id="951" w:author="Moses, Robbie" w:date="2023-02-23T02:32:00Z">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950"/>
      </w:ins>
    </w:p>
    <w:p w14:paraId="546346F8" w14:textId="7499EE79" w:rsidR="00257647" w:rsidRDefault="00C448A6" w:rsidP="00257647">
      <w:pPr>
        <w:pStyle w:val="TopofSection"/>
        <w:jc w:val="center"/>
        <w:rPr>
          <w:ins w:id="952" w:author="Moses, Robbie" w:date="2023-02-23T02:32:00Z"/>
        </w:rPr>
      </w:pPr>
      <w:ins w:id="953"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954" w:author="Moses, Robbie" w:date="2023-02-23T02:32:00Z"/>
        </w:rPr>
      </w:pPr>
      <w:ins w:id="955"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956"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B33298">
            <w:pPr>
              <w:pStyle w:val="TableHeader"/>
              <w:rPr>
                <w:ins w:id="957" w:author="Moses, Robbie" w:date="2023-02-23T02:32:00Z"/>
              </w:rPr>
            </w:pPr>
            <w:ins w:id="958"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B33298">
            <w:pPr>
              <w:pStyle w:val="TableHeader"/>
              <w:rPr>
                <w:ins w:id="959" w:author="Moses, Robbie" w:date="2023-02-23T02:32:00Z"/>
              </w:rPr>
            </w:pPr>
            <w:ins w:id="960" w:author="Moses, Robbie" w:date="2023-02-23T02:32:00Z">
              <w:r>
                <w:t>Description</w:t>
              </w:r>
            </w:ins>
          </w:p>
        </w:tc>
      </w:tr>
      <w:tr w:rsidR="00257647" w14:paraId="7F8D3191" w14:textId="77777777" w:rsidTr="000C15EE">
        <w:trPr>
          <w:cantSplit/>
          <w:ins w:id="961"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962" w:author="Moses, Robbie" w:date="2023-02-23T02:32:00Z"/>
                <w:b/>
                <w:bCs/>
              </w:rPr>
            </w:pPr>
            <w:ins w:id="963"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964" w:author="Moses, Robbie" w:date="2023-02-23T02:32:00Z"/>
              </w:rPr>
            </w:pPr>
            <w:ins w:id="965"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966" w:author="Moses, Robbie" w:date="2023-02-23T02:32:00Z"/>
              </w:rPr>
            </w:pPr>
            <w:ins w:id="967"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968" w:author="Moses, Robbie" w:date="2023-02-23T02:32:00Z"/>
              </w:rPr>
            </w:pPr>
            <w:ins w:id="969"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970" w:author="Moses, Robbie" w:date="2023-02-23T02:32:00Z"/>
              </w:rPr>
            </w:pPr>
            <w:ins w:id="971"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972"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973" w:author="Moses, Robbie" w:date="2023-02-23T02:32:00Z"/>
                <w:b/>
                <w:bCs/>
              </w:rPr>
            </w:pPr>
            <w:ins w:id="974"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975" w:author="Moses, Robbie" w:date="2023-02-23T02:32:00Z"/>
              </w:rPr>
            </w:pPr>
            <w:ins w:id="976"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977" w:author="Moses, Robbie" w:date="2023-02-23T02:32:00Z"/>
          <w:color w:val="9BBB59"/>
          <w:lang w:val="en-US"/>
        </w:rPr>
      </w:pPr>
      <w:ins w:id="978"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979" w:author="Moses, Robbie" w:date="2023-02-23T02:32:00Z"/>
        </w:rPr>
      </w:pPr>
    </w:p>
    <w:p w14:paraId="25C7340E" w14:textId="77777777" w:rsidR="00257647" w:rsidRDefault="00257647" w:rsidP="00257647">
      <w:pPr>
        <w:pStyle w:val="Heading5"/>
        <w:tabs>
          <w:tab w:val="left" w:pos="0"/>
        </w:tabs>
        <w:rPr>
          <w:ins w:id="980" w:author="Moses, Robbie" w:date="2023-02-23T02:32:00Z"/>
        </w:rPr>
      </w:pPr>
      <w:ins w:id="981" w:author="Moses, Robbie" w:date="2023-02-23T02:32:00Z">
        <w:r>
          <w:t>Order Workflow Editing</w:t>
        </w:r>
      </w:ins>
    </w:p>
    <w:p w14:paraId="6624C192" w14:textId="77777777" w:rsidR="00257647" w:rsidRDefault="00257647" w:rsidP="00257647">
      <w:pPr>
        <w:pStyle w:val="BodyText"/>
        <w:rPr>
          <w:ins w:id="982" w:author="Moses, Robbie" w:date="2023-02-23T02:32:00Z"/>
        </w:rPr>
      </w:pPr>
      <w:ins w:id="983"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984" w:author="Moses, Robbie" w:date="2023-02-23T02:32:00Z"/>
        </w:rPr>
      </w:pPr>
      <w:bookmarkStart w:id="985" w:name="_Toc128022168"/>
      <w:ins w:id="986" w:author="Moses, Robbie" w:date="2023-02-23T02:32:00Z">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985"/>
      </w:ins>
    </w:p>
    <w:p w14:paraId="72DD631D" w14:textId="62EE1364" w:rsidR="00257647" w:rsidRDefault="00AD7F5A" w:rsidP="00257647">
      <w:pPr>
        <w:pStyle w:val="TopofSection"/>
        <w:jc w:val="center"/>
        <w:rPr>
          <w:ins w:id="987" w:author="Moses, Robbie" w:date="2023-02-23T02:32:00Z"/>
        </w:rPr>
      </w:pPr>
      <w:ins w:id="988"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989" w:author="Moses, Robbie" w:date="2023-02-23T02:32:00Z"/>
        </w:rPr>
      </w:pPr>
      <w:ins w:id="990"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991"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B33298">
            <w:pPr>
              <w:pStyle w:val="TableHeader"/>
              <w:rPr>
                <w:ins w:id="992" w:author="Moses, Robbie" w:date="2023-02-23T02:32:00Z"/>
              </w:rPr>
            </w:pPr>
            <w:ins w:id="993"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B33298">
            <w:pPr>
              <w:pStyle w:val="TableHeader"/>
              <w:rPr>
                <w:ins w:id="994" w:author="Moses, Robbie" w:date="2023-02-23T02:32:00Z"/>
              </w:rPr>
            </w:pPr>
            <w:ins w:id="995" w:author="Moses, Robbie" w:date="2023-02-23T02:32:00Z">
              <w:r>
                <w:t>Description</w:t>
              </w:r>
            </w:ins>
          </w:p>
        </w:tc>
      </w:tr>
      <w:tr w:rsidR="00257647" w14:paraId="3BCBA5C9" w14:textId="77777777" w:rsidTr="000C15EE">
        <w:trPr>
          <w:ins w:id="996"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997" w:author="Moses, Robbie" w:date="2023-02-23T02:32:00Z"/>
                <w:b/>
                <w:bCs/>
              </w:rPr>
            </w:pPr>
            <w:ins w:id="998"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999" w:author="Moses, Robbie" w:date="2023-02-23T02:32:00Z"/>
              </w:rPr>
            </w:pPr>
            <w:ins w:id="1000" w:author="Moses, Robbie" w:date="2023-02-23T02:32:00Z">
              <w:r w:rsidRPr="00FB292A">
                <w:t>Allows the user to select the item for which the Update or Delete buttons will apply</w:t>
              </w:r>
            </w:ins>
          </w:p>
        </w:tc>
      </w:tr>
      <w:tr w:rsidR="00257647" w14:paraId="6C0CB857" w14:textId="77777777" w:rsidTr="000C15EE">
        <w:trPr>
          <w:ins w:id="1001"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002" w:author="Moses, Robbie" w:date="2023-02-23T02:32:00Z"/>
                <w:b/>
                <w:bCs/>
              </w:rPr>
            </w:pPr>
            <w:ins w:id="1003"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004" w:author="Moses, Robbie" w:date="2023-02-23T02:32:00Z"/>
              </w:rPr>
            </w:pPr>
            <w:ins w:id="1005" w:author="Moses, Robbie" w:date="2023-02-23T02:32:00Z">
              <w:r w:rsidRPr="00FB292A">
                <w:t>Saves any changes made to the selected item(s) in the list.</w:t>
              </w:r>
            </w:ins>
          </w:p>
        </w:tc>
      </w:tr>
      <w:tr w:rsidR="00257647" w14:paraId="45934EA5" w14:textId="77777777" w:rsidTr="000C15EE">
        <w:trPr>
          <w:ins w:id="1006"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007" w:author="Moses, Robbie" w:date="2023-02-23T02:32:00Z"/>
                <w:b/>
                <w:bCs/>
              </w:rPr>
            </w:pPr>
            <w:ins w:id="1008"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009" w:author="Moses, Robbie" w:date="2023-02-23T02:32:00Z"/>
              </w:rPr>
            </w:pPr>
            <w:ins w:id="1010"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011" w:author="Moses, Robbie" w:date="2023-02-23T02:32:00Z"/>
              </w:rPr>
            </w:pPr>
            <w:ins w:id="1012"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013"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014" w:author="Moses, Robbie" w:date="2023-02-23T02:32:00Z"/>
                <w:b/>
                <w:bCs/>
              </w:rPr>
            </w:pPr>
            <w:ins w:id="1015"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016" w:author="Moses, Robbie" w:date="2023-02-23T02:32:00Z"/>
              </w:rPr>
            </w:pPr>
            <w:ins w:id="1017" w:author="Moses, Robbie" w:date="2023-02-23T02:32:00Z">
              <w:r w:rsidRPr="00FB292A">
                <w:t xml:space="preserve">Allows the Analyst to Add an Order Task to the Order Workflow. </w:t>
              </w:r>
            </w:ins>
          </w:p>
        </w:tc>
      </w:tr>
      <w:tr w:rsidR="00257647" w14:paraId="14615791" w14:textId="77777777" w:rsidTr="000C15EE">
        <w:trPr>
          <w:ins w:id="1018"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019" w:author="Moses, Robbie" w:date="2023-02-23T02:32:00Z"/>
                <w:b/>
                <w:bCs/>
              </w:rPr>
            </w:pPr>
            <w:ins w:id="1020"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021" w:author="Moses, Robbie" w:date="2023-02-23T02:32:00Z"/>
              </w:rPr>
            </w:pPr>
            <w:ins w:id="1022"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023"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024" w:author="Moses, Robbie" w:date="2023-02-23T02:32:00Z"/>
                <w:b/>
                <w:bCs/>
              </w:rPr>
            </w:pPr>
            <w:ins w:id="1025"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026" w:author="Moses, Robbie" w:date="2023-02-23T02:32:00Z"/>
              </w:rPr>
            </w:pPr>
            <w:ins w:id="1027"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028" w:author="Moses, Robbie" w:date="2023-02-23T02:32:00Z"/>
              </w:rPr>
            </w:pPr>
            <w:ins w:id="1029"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030" w:author="Moses, Robbie" w:date="2023-02-23T02:32:00Z"/>
              </w:rPr>
            </w:pPr>
            <w:ins w:id="1031"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032" w:author="Moses, Robbie" w:date="2023-02-23T02:32:00Z"/>
              </w:rPr>
            </w:pPr>
            <w:ins w:id="1033"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034" w:author="Moses, Robbie" w:date="2023-02-23T02:32:00Z"/>
              </w:rPr>
            </w:pPr>
            <w:ins w:id="1035"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036" w:author="Moses, Robbie" w:date="2023-02-23T02:32:00Z"/>
              </w:rPr>
            </w:pPr>
            <w:ins w:id="1037"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038" w:author="Moses, Robbie" w:date="2023-02-23T02:32:00Z"/>
              </w:rPr>
            </w:pPr>
            <w:ins w:id="1039"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040" w:author="Moses, Robbie" w:date="2023-02-23T02:32:00Z"/>
              </w:rPr>
            </w:pPr>
            <w:ins w:id="1041" w:author="Moses, Robbie" w:date="2023-02-23T02:32:00Z">
              <w:r w:rsidRPr="003642C7">
                <w:rPr>
                  <w:b/>
                  <w:bCs/>
                </w:rPr>
                <w:lastRenderedPageBreak/>
                <w:t>Order –</w:t>
              </w:r>
              <w:r w:rsidRPr="00FB292A">
                <w:t xml:space="preserve"> Analysts place the order</w:t>
              </w:r>
            </w:ins>
          </w:p>
          <w:p w14:paraId="77292375" w14:textId="77777777" w:rsidR="00257647" w:rsidRPr="00FB292A" w:rsidRDefault="00257647" w:rsidP="000C15EE">
            <w:pPr>
              <w:pStyle w:val="TableListBullet"/>
              <w:rPr>
                <w:ins w:id="1042" w:author="Moses, Robbie" w:date="2023-02-23T02:32:00Z"/>
              </w:rPr>
            </w:pPr>
            <w:ins w:id="1043"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044" w:author="Moses, Robbie" w:date="2023-02-23T02:32:00Z"/>
              </w:rPr>
            </w:pPr>
            <w:ins w:id="1045"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046" w:author="Moses, Robbie" w:date="2023-02-23T02:32:00Z"/>
                <w:rFonts w:cs="Arial"/>
                <w:lang w:val="en-US" w:eastAsia="en-US" w:bidi="en-US"/>
              </w:rPr>
            </w:pPr>
          </w:p>
          <w:p w14:paraId="3AE39C25" w14:textId="77777777" w:rsidR="00257647" w:rsidRPr="00FB292A" w:rsidRDefault="00257647" w:rsidP="000C15EE">
            <w:pPr>
              <w:pStyle w:val="TableBody"/>
              <w:rPr>
                <w:ins w:id="1047" w:author="Moses, Robbie" w:date="2023-02-23T02:32:00Z"/>
              </w:rPr>
            </w:pPr>
            <w:ins w:id="1048"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049" w:author="Moses, Robbie" w:date="2023-02-23T02:32:00Z"/>
              </w:rPr>
            </w:pPr>
          </w:p>
          <w:p w14:paraId="563271FD" w14:textId="77777777" w:rsidR="00257647" w:rsidRPr="001754EA" w:rsidRDefault="00257647" w:rsidP="000C15EE">
            <w:pPr>
              <w:pStyle w:val="TableBody"/>
              <w:rPr>
                <w:ins w:id="1050" w:author="Moses, Robbie" w:date="2023-02-23T02:32:00Z"/>
                <w:b/>
                <w:bCs/>
              </w:rPr>
            </w:pPr>
            <w:ins w:id="1051"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052" w:author="Moses, Robbie" w:date="2023-02-23T02:32:00Z"/>
                <w:rFonts w:cs="Arial"/>
                <w:lang w:val="en-US" w:eastAsia="en-US" w:bidi="en-US"/>
              </w:rPr>
            </w:pPr>
          </w:p>
          <w:p w14:paraId="40E75829" w14:textId="77777777" w:rsidR="00257647" w:rsidRPr="00FB292A" w:rsidRDefault="00257647" w:rsidP="000C15EE">
            <w:pPr>
              <w:pStyle w:val="TableNote"/>
              <w:rPr>
                <w:ins w:id="1053" w:author="Moses, Robbie" w:date="2023-02-23T02:32:00Z"/>
              </w:rPr>
            </w:pPr>
            <w:ins w:id="1054"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055" w:author="Moses, Robbie" w:date="2023-02-23T02:32:00Z"/>
              </w:rPr>
            </w:pPr>
            <w:ins w:id="1056"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057" w:author="Moses, Robbie" w:date="2023-02-23T02:32:00Z"/>
              </w:rPr>
            </w:pPr>
            <w:ins w:id="1058"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059" w:author="Moses, Robbie" w:date="2023-02-23T02:32:00Z"/>
              </w:rPr>
            </w:pPr>
            <w:ins w:id="1060"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061" w:author="Moses, Robbie" w:date="2023-02-23T02:32:00Z"/>
              </w:rPr>
            </w:pPr>
            <w:ins w:id="1062"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063" w:author="Moses, Robbie" w:date="2023-02-23T02:32:00Z"/>
              </w:rPr>
            </w:pPr>
            <w:ins w:id="1064"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065"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066" w:author="Moses, Robbie" w:date="2023-02-23T02:32:00Z"/>
                <w:b/>
                <w:bCs/>
              </w:rPr>
            </w:pPr>
            <w:ins w:id="1067" w:author="Moses, Robbie" w:date="2023-02-23T02:32:00Z">
              <w:r w:rsidRPr="00F208BC">
                <w:rPr>
                  <w:b/>
                  <w:bCs/>
                </w:rPr>
                <w:lastRenderedPageBreak/>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068" w:author="Moses, Robbie" w:date="2023-02-23T02:32:00Z"/>
              </w:rPr>
            </w:pPr>
            <w:ins w:id="1069"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070" w:author="Moses, Robbie" w:date="2023-02-23T02:32:00Z"/>
              </w:rPr>
            </w:pPr>
            <w:ins w:id="1071"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072" w:author="Moses, Robbie" w:date="2023-02-23T02:32:00Z"/>
              </w:rPr>
            </w:pPr>
            <w:ins w:id="1073" w:author="Moses, Robbie" w:date="2023-02-23T02:32:00Z">
              <w:r w:rsidRPr="00FB292A">
                <w:lastRenderedPageBreak/>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074" w:author="Moses, Robbie" w:date="2023-02-23T02:32:00Z"/>
              </w:rPr>
            </w:pPr>
            <w:ins w:id="1075"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076" w:author="Moses, Robbie" w:date="2023-02-23T02:32:00Z"/>
              </w:rPr>
            </w:pPr>
            <w:ins w:id="1077"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078" w:author="Moses, Robbie" w:date="2023-02-23T02:32:00Z"/>
              </w:rPr>
            </w:pPr>
            <w:ins w:id="1079"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080" w:author="Moses, Robbie" w:date="2023-02-23T02:32:00Z"/>
              </w:rPr>
            </w:pPr>
            <w:ins w:id="1081" w:author="Moses, Robbie" w:date="2023-02-23T02:32:00Z">
              <w:r w:rsidRPr="00FB292A">
                <w:t>Delete, Delete2, Delete3 = Does Not Exist</w:t>
              </w:r>
            </w:ins>
          </w:p>
          <w:p w14:paraId="6A756034" w14:textId="77777777" w:rsidR="00257647" w:rsidRPr="00FB292A" w:rsidRDefault="00257647" w:rsidP="000C15EE">
            <w:pPr>
              <w:pStyle w:val="TableListBullet"/>
              <w:rPr>
                <w:ins w:id="1082" w:author="Moses, Robbie" w:date="2023-02-23T02:32:00Z"/>
              </w:rPr>
            </w:pPr>
            <w:ins w:id="1083"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084" w:author="Moses, Robbie" w:date="2023-02-23T02:32:00Z"/>
              </w:rPr>
            </w:pPr>
            <w:ins w:id="1085"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086" w:author="Moses, Robbie" w:date="2023-02-23T02:32:00Z"/>
              </w:rPr>
            </w:pPr>
            <w:ins w:id="1087" w:author="Moses, Robbie" w:date="2023-02-23T02:32:00Z">
              <w:r w:rsidRPr="00FB292A">
                <w:t>Reject, Reject2, Reject3 = Canceled</w:t>
              </w:r>
            </w:ins>
          </w:p>
          <w:p w14:paraId="11390CDC" w14:textId="77777777" w:rsidR="00257647" w:rsidRPr="00FB292A" w:rsidRDefault="00257647" w:rsidP="000C15EE">
            <w:pPr>
              <w:pStyle w:val="TableListBullet"/>
              <w:rPr>
                <w:ins w:id="1088" w:author="Moses, Robbie" w:date="2023-02-23T02:32:00Z"/>
                <w:rFonts w:cs="Arial"/>
                <w:lang w:val="en-US" w:bidi="en-US"/>
              </w:rPr>
            </w:pPr>
            <w:ins w:id="1089" w:author="Moses, Robbie" w:date="2023-02-23T02:32:00Z">
              <w:r w:rsidRPr="00FB292A">
                <w:t>Revert, Revert2, Revert3 = Canceled</w:t>
              </w:r>
            </w:ins>
          </w:p>
        </w:tc>
      </w:tr>
      <w:tr w:rsidR="00257647" w14:paraId="69627C68" w14:textId="77777777" w:rsidTr="000C15EE">
        <w:trPr>
          <w:ins w:id="1090"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091" w:author="Moses, Robbie" w:date="2023-02-23T02:32:00Z"/>
                <w:b/>
                <w:bCs/>
              </w:rPr>
            </w:pPr>
            <w:ins w:id="1092" w:author="Moses, Robbie" w:date="2023-02-23T02:32:00Z">
              <w:r w:rsidRPr="00F208BC">
                <w:rPr>
                  <w:b/>
                  <w:bCs/>
                </w:rPr>
                <w:lastRenderedPageBreak/>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093" w:author="Moses, Robbie" w:date="2023-02-23T02:32:00Z"/>
                <w:rFonts w:cs="Arial"/>
                <w:lang w:val="en-US" w:bidi="en-US"/>
              </w:rPr>
            </w:pPr>
            <w:ins w:id="1094"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095"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096" w:author="Moses, Robbie" w:date="2023-02-23T02:32:00Z"/>
                <w:b/>
                <w:bCs/>
              </w:rPr>
            </w:pPr>
            <w:ins w:id="1097"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098" w:author="Moses, Robbie" w:date="2023-02-23T02:32:00Z"/>
              </w:rPr>
            </w:pPr>
            <w:ins w:id="1099"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100" w:author="Moses, Robbie" w:date="2023-02-23T02:32:00Z"/>
              </w:rPr>
            </w:pPr>
            <w:ins w:id="1101"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102" w:author="Moses, Robbie" w:date="2023-02-23T02:32:00Z"/>
              </w:rPr>
            </w:pPr>
            <w:ins w:id="1103"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104" w:author="Moses, Robbie" w:date="2023-02-23T02:32:00Z"/>
                <w:rFonts w:cs="Arial"/>
                <w:lang w:val="en-US" w:bidi="en-US"/>
              </w:rPr>
            </w:pPr>
            <w:ins w:id="1105"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106"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107" w:author="Moses, Robbie" w:date="2023-02-23T02:32:00Z"/>
                <w:b/>
                <w:bCs/>
              </w:rPr>
            </w:pPr>
            <w:ins w:id="1108"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109" w:author="Moses, Robbie" w:date="2023-02-23T02:32:00Z"/>
              </w:rPr>
            </w:pPr>
            <w:ins w:id="1110"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111"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112" w:author="Moses, Robbie" w:date="2023-02-23T02:32:00Z"/>
                <w:b/>
                <w:bCs/>
              </w:rPr>
            </w:pPr>
            <w:ins w:id="1113"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114" w:author="Moses, Robbie" w:date="2023-02-23T02:32:00Z"/>
              </w:rPr>
            </w:pPr>
            <w:ins w:id="1115"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116" w:author="Moses, Robbie" w:date="2023-02-23T02:32:00Z"/>
              </w:rPr>
            </w:pPr>
            <w:ins w:id="1117" w:author="Moses, Robbie" w:date="2023-02-23T02:32:00Z">
              <w:r w:rsidRPr="00FB292A">
                <w:lastRenderedPageBreak/>
                <w:t>Tasks can be processed in days, hours, and minutes with any combination in between (i.e., 2 days and 1 minute)</w:t>
              </w:r>
            </w:ins>
          </w:p>
        </w:tc>
      </w:tr>
      <w:tr w:rsidR="00257647" w14:paraId="795BA478" w14:textId="77777777" w:rsidTr="000C15EE">
        <w:trPr>
          <w:ins w:id="1118"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119" w:author="Moses, Robbie" w:date="2023-02-23T02:32:00Z"/>
                <w:b/>
                <w:bCs/>
              </w:rPr>
            </w:pPr>
            <w:ins w:id="1120" w:author="Moses, Robbie" w:date="2023-02-23T02:32:00Z">
              <w:r w:rsidRPr="00F208BC">
                <w:rPr>
                  <w:b/>
                  <w:bCs/>
                </w:rPr>
                <w:lastRenderedPageBreak/>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121" w:author="Moses, Robbie" w:date="2023-02-23T02:32:00Z"/>
              </w:rPr>
            </w:pPr>
            <w:ins w:id="1122"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123"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124" w:author="Moses, Robbie" w:date="2023-02-23T02:32:00Z"/>
                <w:b/>
                <w:bCs/>
              </w:rPr>
            </w:pPr>
            <w:ins w:id="1125"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126" w:author="Moses, Robbie" w:date="2023-02-23T02:32:00Z"/>
              </w:rPr>
            </w:pPr>
            <w:ins w:id="1127" w:author="Moses, Robbie" w:date="2023-02-23T02:32:00Z">
              <w:r>
                <w:t>Indicates if the system should require that an order manifest exist before this Task can be executed.</w:t>
              </w:r>
            </w:ins>
          </w:p>
        </w:tc>
      </w:tr>
      <w:tr w:rsidR="00257647" w14:paraId="453D420C" w14:textId="77777777" w:rsidTr="000C15EE">
        <w:trPr>
          <w:ins w:id="1128"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129" w:author="Moses, Robbie" w:date="2023-02-23T02:32:00Z"/>
                <w:b/>
                <w:bCs/>
              </w:rPr>
            </w:pPr>
            <w:ins w:id="1130"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131" w:author="Moses, Robbie" w:date="2023-02-23T02:32:00Z"/>
              </w:rPr>
            </w:pPr>
            <w:ins w:id="1132"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133" w:author="Moses, Robbie" w:date="2023-02-23T02:32:00Z"/>
          <w:color w:val="9BBB59"/>
          <w:lang w:val="en-US"/>
        </w:rPr>
      </w:pPr>
      <w:ins w:id="1134"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135" w:author="Moses, Robbie" w:date="2023-02-23T02:32:00Z"/>
          <w:lang w:val="en-US"/>
        </w:rPr>
      </w:pPr>
    </w:p>
    <w:p w14:paraId="11CFCC3E" w14:textId="242A7EDA" w:rsidR="00257647" w:rsidRDefault="00024779" w:rsidP="00257647">
      <w:pPr>
        <w:pStyle w:val="Heading4"/>
        <w:rPr>
          <w:ins w:id="1136" w:author="Moses, Robbie" w:date="2023-02-23T02:32:00Z"/>
          <w:lang w:val="en-US"/>
        </w:rPr>
      </w:pPr>
      <w:r>
        <w:t>Settings</w:t>
      </w:r>
      <w:ins w:id="1137"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138" w:author="Moses, Robbie" w:date="2023-02-23T02:32:00Z"/>
        </w:rPr>
      </w:pPr>
      <w:ins w:id="1139"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140" w:author="Moses, Robbie" w:date="2023-02-23T02:32:00Z"/>
        </w:rPr>
      </w:pPr>
      <w:ins w:id="1141"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142" w:author="Moses, Robbie" w:date="2023-02-23T02:32:00Z"/>
        </w:rPr>
      </w:pPr>
      <w:ins w:id="1143"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144" w:author="Moses, Robbie" w:date="2023-02-23T02:32:00Z"/>
          <w:lang w:val="en-US"/>
        </w:rPr>
      </w:pPr>
      <w:ins w:id="1145"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146"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B33298">
            <w:pPr>
              <w:pStyle w:val="TableHeader"/>
              <w:rPr>
                <w:ins w:id="1147" w:author="Moses, Robbie" w:date="2023-02-23T02:32:00Z"/>
              </w:rPr>
            </w:pPr>
            <w:ins w:id="1148"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B33298">
            <w:pPr>
              <w:pStyle w:val="TableHeader"/>
              <w:rPr>
                <w:ins w:id="1149" w:author="Moses, Robbie" w:date="2023-02-23T02:32:00Z"/>
              </w:rPr>
            </w:pPr>
            <w:ins w:id="1150" w:author="Moses, Robbie" w:date="2023-02-23T02:32:00Z">
              <w:r>
                <w:t>Description</w:t>
              </w:r>
            </w:ins>
          </w:p>
        </w:tc>
      </w:tr>
      <w:tr w:rsidR="00257647" w14:paraId="473BD9C2" w14:textId="77777777" w:rsidTr="000C15EE">
        <w:trPr>
          <w:cantSplit/>
          <w:ins w:id="1151"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152" w:author="Moses, Robbie" w:date="2023-02-23T02:32:00Z"/>
                <w:b/>
                <w:bCs/>
              </w:rPr>
            </w:pPr>
            <w:ins w:id="1153"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154" w:author="Moses, Robbie" w:date="2023-02-23T02:32:00Z"/>
              </w:rPr>
            </w:pPr>
            <w:ins w:id="1155" w:author="Moses, Robbie" w:date="2023-02-23T02:32:00Z">
              <w:r>
                <w:t>Indicates the Order Custom Field ID</w:t>
              </w:r>
            </w:ins>
          </w:p>
        </w:tc>
      </w:tr>
      <w:tr w:rsidR="00257647" w14:paraId="3847AA96" w14:textId="77777777" w:rsidTr="000C15EE">
        <w:trPr>
          <w:cantSplit/>
          <w:ins w:id="1156"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157" w:author="Moses, Robbie" w:date="2023-02-23T02:32:00Z"/>
                <w:b/>
                <w:bCs/>
              </w:rPr>
            </w:pPr>
            <w:ins w:id="1158"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159" w:author="Moses, Robbie" w:date="2023-02-23T02:32:00Z"/>
              </w:rPr>
            </w:pPr>
            <w:ins w:id="1160"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161"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162" w:author="Moses, Robbie" w:date="2023-02-23T02:32:00Z"/>
                <w:b/>
                <w:bCs/>
              </w:rPr>
            </w:pPr>
            <w:ins w:id="1163"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164" w:author="Moses, Robbie" w:date="2023-02-23T02:32:00Z"/>
              </w:rPr>
            </w:pPr>
            <w:ins w:id="1165" w:author="Moses, Robbie" w:date="2023-02-23T02:32:00Z">
              <w:r>
                <w:t>Describes the Order Custom Field is for. This field will not be displayed on the order pages.</w:t>
              </w:r>
            </w:ins>
          </w:p>
        </w:tc>
      </w:tr>
      <w:tr w:rsidR="00257647" w14:paraId="3548CE5A" w14:textId="77777777" w:rsidTr="000C15EE">
        <w:trPr>
          <w:cantSplit/>
          <w:ins w:id="1166"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167" w:author="Moses, Robbie" w:date="2023-02-23T02:32:00Z"/>
                <w:b/>
                <w:bCs/>
              </w:rPr>
            </w:pPr>
            <w:ins w:id="1168" w:author="Moses, Robbie" w:date="2023-02-23T02:32:00Z">
              <w:r w:rsidRPr="00F208BC">
                <w:rPr>
                  <w:b/>
                  <w:bCs/>
                </w:rPr>
                <w:lastRenderedPageBreak/>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169" w:author="Moses, Robbie" w:date="2023-02-23T02:32:00Z"/>
              </w:rPr>
            </w:pPr>
            <w:ins w:id="1170" w:author="Moses, Robbie" w:date="2023-02-23T02:32:00Z">
              <w:r>
                <w:t>Indicates the status of the Order Custom Field:</w:t>
              </w:r>
            </w:ins>
          </w:p>
          <w:p w14:paraId="541CB0B0" w14:textId="77777777" w:rsidR="00257647" w:rsidRDefault="00257647" w:rsidP="000C15EE">
            <w:pPr>
              <w:pStyle w:val="TableListBullet"/>
              <w:rPr>
                <w:ins w:id="1171" w:author="Moses, Robbie" w:date="2023-02-23T02:32:00Z"/>
              </w:rPr>
            </w:pPr>
            <w:ins w:id="1172"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173" w:author="Moses, Robbie" w:date="2023-02-23T02:32:00Z"/>
              </w:rPr>
            </w:pPr>
            <w:ins w:id="1174"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175" w:author="Moses, Robbie" w:date="2023-02-23T02:32:00Z"/>
              </w:rPr>
            </w:pPr>
            <w:ins w:id="1176"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177"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178" w:author="Moses, Robbie" w:date="2023-02-23T02:32:00Z"/>
                <w:b/>
                <w:bCs/>
              </w:rPr>
            </w:pPr>
            <w:ins w:id="1179"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180" w:author="Moses, Robbie" w:date="2023-02-23T02:32:00Z"/>
              </w:rPr>
            </w:pPr>
            <w:ins w:id="1181" w:author="Moses, Robbie" w:date="2023-02-23T02:32:00Z">
              <w:r>
                <w:t>Indicates the type of Custom Field being specified:</w:t>
              </w:r>
            </w:ins>
          </w:p>
          <w:p w14:paraId="0030E27D" w14:textId="77777777" w:rsidR="00257647" w:rsidRDefault="00257647" w:rsidP="000C15EE">
            <w:pPr>
              <w:pStyle w:val="TableListBullet"/>
              <w:rPr>
                <w:ins w:id="1182" w:author="Moses, Robbie" w:date="2023-02-23T02:32:00Z"/>
              </w:rPr>
            </w:pPr>
            <w:ins w:id="1183"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184" w:author="Moses, Robbie" w:date="2023-02-23T02:32:00Z"/>
              </w:rPr>
            </w:pPr>
            <w:ins w:id="1185"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186" w:author="Moses, Robbie" w:date="2023-02-23T02:32:00Z"/>
              </w:rPr>
            </w:pPr>
            <w:ins w:id="1187"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188"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189" w:author="Moses, Robbie" w:date="2023-02-23T02:32:00Z"/>
                <w:b/>
                <w:bCs/>
              </w:rPr>
            </w:pPr>
            <w:ins w:id="1190"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191" w:author="Moses, Robbie" w:date="2023-02-23T02:32:00Z"/>
              </w:rPr>
            </w:pPr>
            <w:ins w:id="1192" w:author="Moses, Robbie" w:date="2023-02-23T02:32:00Z">
              <w:r>
                <w:t>Indicates the maximum size of the field for Free Text fields</w:t>
              </w:r>
            </w:ins>
          </w:p>
        </w:tc>
      </w:tr>
      <w:tr w:rsidR="00257647" w14:paraId="6299E9AB" w14:textId="77777777" w:rsidTr="000C15EE">
        <w:trPr>
          <w:cantSplit/>
          <w:ins w:id="1193"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194" w:author="Moses, Robbie" w:date="2023-02-23T02:32:00Z"/>
                <w:b/>
                <w:bCs/>
              </w:rPr>
            </w:pPr>
            <w:ins w:id="1195"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196" w:author="Moses, Robbie" w:date="2023-02-23T02:32:00Z"/>
              </w:rPr>
            </w:pPr>
            <w:ins w:id="1197" w:author="Moses, Robbie" w:date="2023-02-23T02:32:00Z">
              <w:r>
                <w:t xml:space="preserve">Indicates the information that should be in the field by default. </w:t>
              </w:r>
            </w:ins>
          </w:p>
        </w:tc>
      </w:tr>
      <w:tr w:rsidR="00257647" w14:paraId="2ADE8348" w14:textId="77777777" w:rsidTr="000C15EE">
        <w:trPr>
          <w:cantSplit/>
          <w:ins w:id="1198"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199" w:author="Moses, Robbie" w:date="2023-02-23T02:32:00Z"/>
                <w:b/>
                <w:bCs/>
              </w:rPr>
            </w:pPr>
            <w:ins w:id="1200"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201" w:author="Moses, Robbie" w:date="2023-02-23T02:32:00Z"/>
              </w:rPr>
            </w:pPr>
            <w:ins w:id="1202" w:author="Moses, Robbie" w:date="2023-02-23T02:32:00Z">
              <w:r>
                <w:t>Indicates the content (comma-separated list) or SQL query that is to be used to populate the options.</w:t>
              </w:r>
            </w:ins>
          </w:p>
        </w:tc>
      </w:tr>
      <w:tr w:rsidR="00257647" w14:paraId="2B2DA34A" w14:textId="77777777" w:rsidTr="000C15EE">
        <w:trPr>
          <w:cantSplit/>
          <w:ins w:id="1203"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204" w:author="Moses, Robbie" w:date="2023-02-23T02:32:00Z"/>
                <w:b/>
                <w:bCs/>
              </w:rPr>
            </w:pPr>
            <w:ins w:id="1205"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206" w:author="Moses, Robbie" w:date="2023-02-23T02:32:00Z"/>
              </w:rPr>
            </w:pPr>
            <w:ins w:id="1207"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208"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209" w:author="Moses, Robbie" w:date="2023-02-23T02:32:00Z"/>
                <w:b/>
                <w:bCs/>
              </w:rPr>
            </w:pPr>
            <w:ins w:id="1210"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211" w:author="Moses, Robbie" w:date="2023-02-23T02:32:00Z"/>
              </w:rPr>
            </w:pPr>
            <w:ins w:id="1212" w:author="Moses, Robbie" w:date="2023-02-23T02:32:00Z">
              <w:r>
                <w:t>Saves changes made during editing.</w:t>
              </w:r>
            </w:ins>
          </w:p>
        </w:tc>
      </w:tr>
      <w:tr w:rsidR="00257647" w14:paraId="01EC40E7" w14:textId="77777777" w:rsidTr="000C15EE">
        <w:trPr>
          <w:cantSplit/>
          <w:ins w:id="1213"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214" w:author="Moses, Robbie" w:date="2023-02-23T02:32:00Z"/>
                <w:b/>
                <w:bCs/>
              </w:rPr>
            </w:pPr>
            <w:ins w:id="1215"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216" w:author="Moses, Robbie" w:date="2023-02-23T02:32:00Z"/>
              </w:rPr>
            </w:pPr>
            <w:ins w:id="1217"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218" w:author="Moses, Robbie" w:date="2023-02-23T02:32:00Z"/>
          <w:color w:val="9BBB59"/>
          <w:lang w:val="en-US"/>
        </w:rPr>
      </w:pPr>
      <w:ins w:id="1219"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220" w:author="Moses, Robbie" w:date="2023-02-23T02:32:00Z"/>
          <w:lang w:eastAsia="x-none" w:bidi="ar-SA"/>
        </w:rPr>
      </w:pPr>
    </w:p>
    <w:p w14:paraId="06EF871D" w14:textId="0F11F1AE" w:rsidR="00257647" w:rsidRDefault="007B020B" w:rsidP="00257647">
      <w:pPr>
        <w:pStyle w:val="Heading4"/>
        <w:rPr>
          <w:ins w:id="1221" w:author="Moses, Robbie" w:date="2023-02-23T02:32:00Z"/>
          <w:lang w:val="en-US"/>
        </w:rPr>
      </w:pPr>
      <w:r>
        <w:t>Settings</w:t>
      </w:r>
      <w:ins w:id="1222"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223" w:author="Moses, Robbie" w:date="2023-02-23T02:32:00Z"/>
        </w:rPr>
      </w:pPr>
      <w:ins w:id="1224"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225" w:author="Moses, Robbie" w:date="2023-02-23T02:32:00Z"/>
        </w:rPr>
      </w:pPr>
      <w:ins w:id="1226" w:author="Moses, Robbie" w:date="2023-02-23T04:02:00Z">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227" w:author="Moses, Robbie" w:date="2023-02-23T02:32:00Z"/>
          <w:lang w:val="en-US"/>
        </w:rPr>
      </w:pPr>
      <w:ins w:id="1228"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229"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B33298">
            <w:pPr>
              <w:pStyle w:val="TableHeader"/>
              <w:rPr>
                <w:ins w:id="1230" w:author="Moses, Robbie" w:date="2023-02-23T02:32:00Z"/>
              </w:rPr>
            </w:pPr>
            <w:ins w:id="1231"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B33298">
            <w:pPr>
              <w:pStyle w:val="TableHeader"/>
              <w:rPr>
                <w:ins w:id="1232" w:author="Moses, Robbie" w:date="2023-02-23T02:32:00Z"/>
              </w:rPr>
            </w:pPr>
            <w:ins w:id="1233" w:author="Moses, Robbie" w:date="2023-02-23T02:32:00Z">
              <w:r>
                <w:t>Description</w:t>
              </w:r>
            </w:ins>
          </w:p>
        </w:tc>
      </w:tr>
      <w:tr w:rsidR="00257647" w14:paraId="765366C5" w14:textId="77777777" w:rsidTr="000C15EE">
        <w:trPr>
          <w:cantSplit/>
          <w:ins w:id="1234"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235" w:author="Moses, Robbie" w:date="2023-02-23T02:32:00Z"/>
                <w:b/>
                <w:bCs/>
              </w:rPr>
            </w:pPr>
            <w:ins w:id="1236"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237" w:author="Moses, Robbie" w:date="2023-02-23T02:32:00Z"/>
              </w:rPr>
            </w:pPr>
            <w:ins w:id="1238" w:author="Moses, Robbie" w:date="2023-02-23T02:32:00Z">
              <w:r>
                <w:t>Indicates the Name of the Order Custom Field as defined on the Order Custom Field Definition Page</w:t>
              </w:r>
            </w:ins>
          </w:p>
        </w:tc>
      </w:tr>
      <w:tr w:rsidR="00257647" w14:paraId="336316AF" w14:textId="77777777" w:rsidTr="000C15EE">
        <w:trPr>
          <w:cantSplit/>
          <w:ins w:id="1239"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240" w:author="Moses, Robbie" w:date="2023-02-23T02:32:00Z"/>
                <w:b/>
                <w:bCs/>
              </w:rPr>
            </w:pPr>
            <w:ins w:id="1241"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242" w:author="Moses, Robbie" w:date="2023-02-23T02:32:00Z"/>
              </w:rPr>
            </w:pPr>
            <w:ins w:id="1243" w:author="Moses, Robbie" w:date="2023-02-23T02:32:00Z">
              <w:r>
                <w:t>Saves changes made during the editing process</w:t>
              </w:r>
            </w:ins>
          </w:p>
        </w:tc>
      </w:tr>
      <w:tr w:rsidR="00257647" w14:paraId="796215E9" w14:textId="77777777" w:rsidTr="000C15EE">
        <w:trPr>
          <w:cantSplit/>
          <w:ins w:id="1244"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245" w:author="Moses, Robbie" w:date="2023-02-23T02:32:00Z"/>
                <w:b/>
                <w:bCs/>
              </w:rPr>
            </w:pPr>
            <w:ins w:id="1246"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247" w:author="Moses, Robbie" w:date="2023-02-23T02:32:00Z"/>
              </w:rPr>
            </w:pPr>
            <w:ins w:id="1248" w:author="Moses, Robbie" w:date="2023-02-23T02:32:00Z">
              <w:r>
                <w:t>Cancels any changes made during the editing process</w:t>
              </w:r>
            </w:ins>
          </w:p>
        </w:tc>
      </w:tr>
      <w:tr w:rsidR="00257647" w14:paraId="67D527B4" w14:textId="77777777" w:rsidTr="000C15EE">
        <w:trPr>
          <w:cantSplit/>
          <w:ins w:id="1249"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250" w:author="Moses, Robbie" w:date="2023-02-23T02:32:00Z"/>
                <w:b/>
                <w:bCs/>
              </w:rPr>
            </w:pPr>
            <w:ins w:id="1251"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252" w:author="Moses, Robbie" w:date="2023-02-23T02:32:00Z"/>
              </w:rPr>
            </w:pPr>
            <w:ins w:id="1253"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254" w:author="Moses, Robbie" w:date="2023-02-23T04:07:00Z"/>
          <w:color w:val="auto"/>
          <w:sz w:val="22"/>
          <w:szCs w:val="22"/>
          <w:lang w:val="en-US"/>
        </w:rPr>
      </w:pPr>
    </w:p>
    <w:p w14:paraId="483F2118" w14:textId="6248F5E7" w:rsidR="000C7B63" w:rsidRDefault="00357146" w:rsidP="000C7B63">
      <w:pPr>
        <w:pStyle w:val="Heading3"/>
        <w:rPr>
          <w:ins w:id="1255" w:author="Moses, Robbie" w:date="2023-02-23T04:07:00Z"/>
        </w:rPr>
      </w:pPr>
      <w:bookmarkStart w:id="1256" w:name="_Ref128019162"/>
      <w:bookmarkStart w:id="1257" w:name="_Toc128021139"/>
      <w:r>
        <w:t>Settings</w:t>
      </w:r>
      <w:ins w:id="1258" w:author="Moses, Robbie" w:date="2023-02-23T04:07:00Z">
        <w:r w:rsidR="000C7B63">
          <w:rPr>
            <w:rFonts w:ascii="Wingdings" w:hAnsi="Wingdings"/>
          </w:rPr>
          <w:t></w:t>
        </w:r>
        <w:r w:rsidR="000C7B63">
          <w:t>Calendar Refresh</w:t>
        </w:r>
        <w:bookmarkEnd w:id="1256"/>
        <w:bookmarkEnd w:id="1257"/>
      </w:ins>
    </w:p>
    <w:p w14:paraId="38E58331" w14:textId="77777777" w:rsidR="000C7B63" w:rsidRDefault="000C7B63" w:rsidP="000C7B63">
      <w:pPr>
        <w:pStyle w:val="BodyText"/>
        <w:rPr>
          <w:ins w:id="1259" w:author="Moses, Robbie" w:date="2023-02-23T04:07:00Z"/>
        </w:rPr>
      </w:pPr>
      <w:ins w:id="1260"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261" w:author="Moses, Robbie" w:date="2023-02-23T04:07:00Z"/>
        </w:rPr>
      </w:pPr>
      <w:ins w:id="1262"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263" w:author="Moses, Robbie" w:date="2023-02-23T04:07:00Z"/>
        </w:rPr>
      </w:pPr>
      <w:bookmarkStart w:id="1264" w:name="_Toc128022169"/>
      <w:ins w:id="1265"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264"/>
      </w:ins>
    </w:p>
    <w:p w14:paraId="38C73685" w14:textId="77777777" w:rsidR="000C7B63" w:rsidRPr="001B742B" w:rsidRDefault="000C7B63">
      <w:pPr>
        <w:jc w:val="center"/>
        <w:rPr>
          <w:ins w:id="1266" w:author="Moses, Robbie" w:date="2023-02-23T04:07:00Z"/>
          <w:lang w:val="fr-FR"/>
        </w:rPr>
        <w:pPrChange w:id="1267" w:author="Moses, Robbie" w:date="2023-02-23T04:07:00Z">
          <w:pPr/>
        </w:pPrChange>
      </w:pPr>
      <w:ins w:id="1268"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269" w:author="Moses, Robbie" w:date="2023-02-23T04:07:00Z"/>
        </w:rPr>
      </w:pPr>
      <w:ins w:id="1270" w:author="Moses, Robbie" w:date="2023-02-23T04:07:00Z">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271"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B33298">
            <w:pPr>
              <w:pStyle w:val="TableHeader"/>
              <w:rPr>
                <w:ins w:id="1272" w:author="Moses, Robbie" w:date="2023-02-23T04:07:00Z"/>
              </w:rPr>
            </w:pPr>
            <w:ins w:id="1273"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B33298">
            <w:pPr>
              <w:pStyle w:val="TableHeader"/>
              <w:rPr>
                <w:ins w:id="1274" w:author="Moses, Robbie" w:date="2023-02-23T04:07:00Z"/>
              </w:rPr>
            </w:pPr>
            <w:ins w:id="1275" w:author="Moses, Robbie" w:date="2023-02-23T04:07:00Z">
              <w:r>
                <w:t>Description</w:t>
              </w:r>
            </w:ins>
          </w:p>
        </w:tc>
      </w:tr>
      <w:tr w:rsidR="000C7B63" w14:paraId="1017E11A" w14:textId="77777777" w:rsidTr="000C15EE">
        <w:trPr>
          <w:cantSplit/>
          <w:ins w:id="1276"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277" w:author="Moses, Robbie" w:date="2023-02-23T04:07:00Z"/>
                <w:b/>
                <w:bCs/>
              </w:rPr>
            </w:pPr>
            <w:ins w:id="1278"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279" w:author="Moses, Robbie" w:date="2023-02-23T04:07:00Z"/>
              </w:rPr>
            </w:pPr>
            <w:ins w:id="1280"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281"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282" w:author="Moses, Robbie" w:date="2023-02-23T04:07:00Z"/>
                <w:b/>
                <w:bCs/>
              </w:rPr>
            </w:pPr>
            <w:ins w:id="1283"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284" w:author="Moses, Robbie" w:date="2023-02-23T04:07:00Z"/>
              </w:rPr>
            </w:pPr>
            <w:ins w:id="1285" w:author="Moses, Robbie" w:date="2023-02-23T04:07:00Z">
              <w:r w:rsidRPr="00FB292A">
                <w:t>The Vault is associated with a calendar that has changed</w:t>
              </w:r>
            </w:ins>
          </w:p>
        </w:tc>
      </w:tr>
      <w:tr w:rsidR="000C7B63" w14:paraId="030D5DAC" w14:textId="77777777" w:rsidTr="000C15EE">
        <w:trPr>
          <w:cantSplit/>
          <w:ins w:id="1286"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287" w:author="Moses, Robbie" w:date="2023-02-23T04:07:00Z"/>
                <w:b/>
                <w:bCs/>
              </w:rPr>
            </w:pPr>
            <w:ins w:id="1288"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289" w:author="Moses, Robbie" w:date="2023-02-23T04:07:00Z"/>
              </w:rPr>
            </w:pPr>
            <w:ins w:id="1290" w:author="Moses, Robbie" w:date="2023-02-23T04:07:00Z">
              <w:r w:rsidRPr="00FB292A">
                <w:t>The ID of the calendar that is assigned to the vault.</w:t>
              </w:r>
            </w:ins>
          </w:p>
        </w:tc>
      </w:tr>
      <w:tr w:rsidR="000C7B63" w14:paraId="3CF09199" w14:textId="77777777" w:rsidTr="000C15EE">
        <w:trPr>
          <w:cantSplit/>
          <w:ins w:id="1291"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292" w:author="Moses, Robbie" w:date="2023-02-23T04:07:00Z"/>
                <w:b/>
                <w:bCs/>
              </w:rPr>
            </w:pPr>
            <w:ins w:id="1293"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294" w:author="Moses, Robbie" w:date="2023-02-23T04:07:00Z"/>
              </w:rPr>
            </w:pPr>
            <w:ins w:id="1295"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296"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297"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298" w:author="Moses, Robbie" w:date="2023-02-23T02:22:00Z">
          <w:pPr>
            <w:pStyle w:val="Heading3"/>
          </w:pPr>
        </w:pPrChange>
      </w:pPr>
      <w:bookmarkStart w:id="1299" w:name="_Ref246140015"/>
      <w:bookmarkStart w:id="1300" w:name="_Ref246172537"/>
      <w:bookmarkStart w:id="1301" w:name="_Toc74556415"/>
      <w:bookmarkStart w:id="1302" w:name="_Toc127491605"/>
      <w:del w:id="1303" w:author="Moses, Robbie" w:date="2023-02-23T02:21:00Z">
        <w:r w:rsidDel="00031831">
          <w:lastRenderedPageBreak/>
          <w:delText>System</w:delText>
        </w:r>
      </w:del>
      <w:del w:id="1304" w:author="Moses, Robbie" w:date="2023-02-23T02:22:00Z">
        <w:r w:rsidDel="00BB00F8">
          <w:rPr>
            <w:rFonts w:ascii="Wingdings" w:hAnsi="Wingdings"/>
          </w:rPr>
          <w:delText></w:delText>
        </w:r>
      </w:del>
      <w:bookmarkStart w:id="1305" w:name="_Toc128021140"/>
      <w:bookmarkStart w:id="1306" w:name="_Ref128021343"/>
      <w:r>
        <w:t>Maintenance</w:t>
      </w:r>
      <w:bookmarkEnd w:id="1299"/>
      <w:bookmarkEnd w:id="1300"/>
      <w:bookmarkEnd w:id="1301"/>
      <w:bookmarkEnd w:id="1302"/>
      <w:bookmarkEnd w:id="1305"/>
      <w:r w:rsidR="001727DF">
        <w:t xml:space="preserve"> Tab</w:t>
      </w:r>
      <w:bookmarkEnd w:id="1306"/>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307"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308" w:author="Moses, Robbie" w:date="2023-02-23T05:07:00Z"/>
        </w:rPr>
      </w:pPr>
      <w:ins w:id="1309" w:author="Moses, Robbie" w:date="2023-02-23T05:06:00Z">
        <w:r>
          <w:fldChar w:fldCharType="begin"/>
        </w:r>
        <w:r>
          <w:instrText xml:space="preserve"> REF _Ref128021218 \h </w:instrText>
        </w:r>
      </w:ins>
      <w:r>
        <w:fldChar w:fldCharType="separate"/>
      </w:r>
      <w:ins w:id="1310"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311" w:author="Moses, Robbie" w:date="2023-02-23T05:07:00Z"/>
        </w:rPr>
      </w:pPr>
      <w:ins w:id="1312" w:author="Moses, Robbie" w:date="2023-02-23T05:06:00Z">
        <w:r>
          <w:fldChar w:fldCharType="begin"/>
        </w:r>
        <w:r>
          <w:instrText xml:space="preserve"> REF _Ref128021222 \h </w:instrText>
        </w:r>
      </w:ins>
      <w:r>
        <w:fldChar w:fldCharType="separate"/>
      </w:r>
      <w:ins w:id="1313"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314" w:author="Moses, Robbie" w:date="2023-02-23T05:07:00Z"/>
        </w:rPr>
      </w:pPr>
      <w:ins w:id="1315" w:author="Moses, Robbie" w:date="2023-02-23T05:06:00Z">
        <w:r>
          <w:fldChar w:fldCharType="begin"/>
        </w:r>
        <w:r>
          <w:instrText xml:space="preserve"> REF _Ref236112486 \h </w:instrText>
        </w:r>
      </w:ins>
      <w:r>
        <w:fldChar w:fldCharType="separate"/>
      </w:r>
      <w:ins w:id="1316" w:author="Moses, Robbie" w:date="2023-02-23T05:06:00Z">
        <w:r>
          <w:t>Cashpoint Maintenance</w:t>
        </w:r>
        <w:r w:rsidRPr="00C15E2A">
          <w:rPr>
            <w:rFonts w:ascii="Wingdings" w:hAnsi="Wingdings"/>
          </w:rPr>
          <w:t></w:t>
        </w:r>
        <w:r>
          <w:t>Rename Cashpoint</w:t>
        </w:r>
        <w:r>
          <w:fldChar w:fldCharType="end"/>
        </w:r>
      </w:ins>
      <w:del w:id="1317"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318" w:author="Moses, Robbie" w:date="2023-02-23T05:07:00Z"/>
        </w:rPr>
      </w:pPr>
    </w:p>
    <w:p w14:paraId="7E4D0049" w14:textId="76BE1F8A" w:rsidR="007467C0" w:rsidDel="009C0901" w:rsidRDefault="007467C0">
      <w:pPr>
        <w:pStyle w:val="TopofSection"/>
        <w:rPr>
          <w:del w:id="1319" w:author="Moses, Robbie" w:date="2023-02-23T05:07:00Z"/>
        </w:rPr>
        <w:pPrChange w:id="1320" w:author="Moses, Robbie" w:date="2023-02-23T05:08:00Z">
          <w:pPr>
            <w:pStyle w:val="ListBullet"/>
          </w:pPr>
        </w:pPrChange>
      </w:pPr>
      <w:del w:id="1321"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322"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323" w:author="Moses, Robbie" w:date="2023-02-23T05:07:00Z"/>
        </w:rPr>
        <w:pPrChange w:id="1324" w:author="Moses, Robbie" w:date="2023-02-23T05:08:00Z">
          <w:pPr>
            <w:pStyle w:val="ListBullet"/>
          </w:pPr>
        </w:pPrChange>
      </w:pPr>
      <w:del w:id="1325"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326"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327"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328"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329" w:name="_Ref246921682"/>
      <w:bookmarkStart w:id="1330" w:name="_Ref246921787"/>
      <w:bookmarkStart w:id="1331" w:name="_Ref249845064"/>
      <w:bookmarkStart w:id="1332" w:name="_Ref236112493"/>
      <w:del w:id="1333" w:author="Moses, Robbie" w:date="2023-02-23T04:08:00Z">
        <w:r w:rsidRPr="0012716C" w:rsidDel="0061203F">
          <w:delText>System</w:delText>
        </w:r>
        <w:r w:rsidDel="0061203F">
          <w:rPr>
            <w:rFonts w:ascii="Wingdings" w:hAnsi="Wingdings"/>
          </w:rPr>
          <w:delText></w:delText>
        </w:r>
      </w:del>
      <w:bookmarkStart w:id="1334" w:name="_Ref128021218"/>
      <w:r w:rsidRPr="0012716C">
        <w:t>Maintenance</w:t>
      </w:r>
      <w:r>
        <w:rPr>
          <w:rFonts w:ascii="Wingdings" w:hAnsi="Wingdings"/>
        </w:rPr>
        <w:t></w:t>
      </w:r>
      <w:r w:rsidRPr="0012716C">
        <w:t xml:space="preserve">Copy </w:t>
      </w:r>
      <w:bookmarkEnd w:id="1329"/>
      <w:r w:rsidRPr="0012716C">
        <w:t>Vault</w:t>
      </w:r>
      <w:bookmarkEnd w:id="1330"/>
      <w:r>
        <w:t>/Copy Commercial</w:t>
      </w:r>
      <w:bookmarkEnd w:id="1331"/>
      <w:bookmarkEnd w:id="1334"/>
    </w:p>
    <w:p w14:paraId="34343BEB" w14:textId="62494BF6" w:rsidR="007467C0" w:rsidRDefault="007467C0" w:rsidP="00950224">
      <w:pPr>
        <w:pStyle w:val="BodyText"/>
      </w:pPr>
      <w:r>
        <w:t>The Copy Cashpoint function allows the user to copy a vault</w:t>
      </w:r>
      <w:ins w:id="1335" w:author="Moses, Robbie" w:date="2023-02-13T03:01:00Z">
        <w:r w:rsidR="00E6108F">
          <w:t>'</w:t>
        </w:r>
      </w:ins>
      <w:r>
        <w:t xml:space="preserve">s history, parameters, and all other information into a new Vault. This allows users to quickly create Cashpoints that have similar settings. After the copy process has </w:t>
      </w:r>
      <w:ins w:id="1336"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337"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3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B33298">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338" w:author="Moses, Robbie" w:date="2023-02-13T03:02:00Z">
              <w:r w:rsidRPr="00FB292A" w:rsidDel="00E6108F">
                <w:delText xml:space="preserve">12 </w:delText>
              </w:r>
            </w:del>
            <w:ins w:id="1339"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340"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341" w:author="Moses, Robbie" w:date="2023-02-23T05:08:00Z">
        <w:r w:rsidR="00C15E2A">
          <w:fldChar w:fldCharType="begin"/>
        </w:r>
        <w:r w:rsidR="00C15E2A">
          <w:instrText xml:space="preserve"> REF _Ref128021343 \h </w:instrText>
        </w:r>
      </w:ins>
      <w:r w:rsidR="00C15E2A">
        <w:fldChar w:fldCharType="separate"/>
      </w:r>
      <w:ins w:id="1342"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343" w:name="_Ref249809829"/>
      <w:del w:id="1344" w:author="Moses, Robbie" w:date="2023-02-23T04:09:00Z">
        <w:r w:rsidDel="000D17F5">
          <w:delText>System</w:delText>
        </w:r>
        <w:r w:rsidDel="000D17F5">
          <w:rPr>
            <w:rFonts w:ascii="Wingdings" w:hAnsi="Wingdings"/>
          </w:rPr>
          <w:delText></w:delText>
        </w:r>
      </w:del>
      <w:bookmarkStart w:id="1345" w:name="_Ref128021222"/>
      <w:r>
        <w:t>Maintenance</w:t>
      </w:r>
      <w:r>
        <w:rPr>
          <w:rFonts w:ascii="Wingdings" w:hAnsi="Wingdings"/>
        </w:rPr>
        <w:t></w:t>
      </w:r>
      <w:r>
        <w:t>Purge Data</w:t>
      </w:r>
      <w:bookmarkEnd w:id="1332"/>
      <w:bookmarkEnd w:id="1343"/>
      <w:bookmarkEnd w:id="1345"/>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lastRenderedPageBreak/>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346" w:author="Moses, Robbie" w:date="2023-02-13T03:02:00Z">
        <w:r w:rsidRPr="00950224" w:rsidDel="00E6108F">
          <w:rPr>
            <w:color w:val="000000" w:themeColor="text1"/>
          </w:rPr>
          <w:delText xml:space="preserve">Wrong </w:delText>
        </w:r>
      </w:del>
      <w:ins w:id="1347"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348"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349"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350" w:name="_Toc74556489"/>
      <w:bookmarkStart w:id="1351"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350"/>
      <w:bookmarkEnd w:id="1351"/>
    </w:p>
    <w:p w14:paraId="2D477FA6" w14:textId="60EE41D9" w:rsidR="007467C0" w:rsidRPr="00282FD2" w:rsidRDefault="007467C0" w:rsidP="009B7678">
      <w:pPr>
        <w:jc w:val="center"/>
      </w:pPr>
      <w:del w:id="1352"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353"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354"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3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B33298">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355" w:author="Moses, Robbie" w:date="2023-02-13T03:02:00Z">
              <w:r w:rsidRPr="00FB292A" w:rsidDel="00E6108F">
                <w:delText xml:space="preserve">then </w:delText>
              </w:r>
            </w:del>
            <w:ins w:id="1356" w:author="Moses, Robbie" w:date="2023-02-13T03:02:00Z">
              <w:r w:rsidR="00E6108F" w:rsidRPr="00FB292A">
                <w:t>th</w:t>
              </w:r>
              <w:r w:rsidR="00E6108F">
                <w:t>a</w:t>
              </w:r>
              <w:r w:rsidR="00E6108F" w:rsidRPr="00FB292A">
                <w:t xml:space="preserve">n </w:t>
              </w:r>
            </w:ins>
            <w:r w:rsidRPr="00FB292A">
              <w:t xml:space="preserve">two full years plus </w:t>
            </w:r>
            <w:ins w:id="1357"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lastRenderedPageBreak/>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358"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359"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360" w:author="Moses, Robbie" w:date="2023-02-13T03:03:00Z">
              <w:r w:rsidR="00E6108F">
                <w:t xml:space="preserve">been </w:t>
              </w:r>
            </w:ins>
            <w:r w:rsidRPr="00FB292A">
              <w:t>complete</w:t>
            </w:r>
            <w:ins w:id="1361"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362" w:author="Moses, Robbie" w:date="2023-02-13T03:04:00Z">
              <w:r w:rsidRPr="00FB292A" w:rsidDel="00E6108F">
                <w:delText xml:space="preserve"> / </w:delText>
              </w:r>
            </w:del>
            <w:ins w:id="1363"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364"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365"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366" w:author="Moses, Robbie" w:date="2023-02-13T03:04:00Z">
              <w:r w:rsidRPr="00FB292A" w:rsidDel="00E6108F">
                <w:delText xml:space="preserve">purges </w:delText>
              </w:r>
            </w:del>
            <w:ins w:id="1367"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lastRenderedPageBreak/>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2410F35"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368"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369" w:author="Moses, Robbie" w:date="2023-02-23T05:09:00Z">
        <w:r w:rsidR="00352DDC">
          <w:fldChar w:fldCharType="begin"/>
        </w:r>
        <w:r w:rsidR="00352DDC">
          <w:instrText xml:space="preserve"> REF _Ref128021343 \h </w:instrText>
        </w:r>
      </w:ins>
      <w:r w:rsidR="00352DDC">
        <w:fldChar w:fldCharType="separate"/>
      </w:r>
      <w:ins w:id="1370"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371" w:name="_Ref236112486"/>
      <w:r>
        <w:t>Cashpoint Maintenance</w:t>
      </w:r>
      <w:r>
        <w:rPr>
          <w:rFonts w:ascii="Wingdings" w:hAnsi="Wingdings"/>
        </w:rPr>
        <w:t></w:t>
      </w:r>
      <w:r>
        <w:t>Rename Cashpoint</w:t>
      </w:r>
      <w:bookmarkEnd w:id="1371"/>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372" w:name="_Toc74556490"/>
      <w:bookmarkStart w:id="1373"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372"/>
      <w:bookmarkEnd w:id="1373"/>
    </w:p>
    <w:p w14:paraId="1EB4991B" w14:textId="341564A6" w:rsidR="007467C0" w:rsidRPr="00282FD2" w:rsidRDefault="007467C0" w:rsidP="00271F4F">
      <w:pPr>
        <w:jc w:val="center"/>
      </w:pPr>
      <w:del w:id="1374"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375"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376"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3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B33298">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lastRenderedPageBreak/>
        <w:t xml:space="preserve">Return To: </w:t>
      </w:r>
      <w:del w:id="1377"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378" w:author="Moses, Robbie" w:date="2023-02-23T05:09:00Z">
        <w:r w:rsidR="00352DDC">
          <w:fldChar w:fldCharType="begin"/>
        </w:r>
        <w:r w:rsidR="00352DDC">
          <w:instrText xml:space="preserve"> REF _Ref128021343 \h </w:instrText>
        </w:r>
      </w:ins>
      <w:r w:rsidR="00352DDC">
        <w:fldChar w:fldCharType="separate"/>
      </w:r>
      <w:ins w:id="1379"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380" w:author="Moses, Robbie" w:date="2023-02-23T04:13:00Z"/>
        </w:rPr>
      </w:pPr>
    </w:p>
    <w:p w14:paraId="4B5803E1" w14:textId="70589679" w:rsidR="007467C0" w:rsidDel="00D71319" w:rsidRDefault="007467C0" w:rsidP="007467C0">
      <w:pPr>
        <w:pStyle w:val="Heading3"/>
        <w:rPr>
          <w:del w:id="1381" w:author="Moses, Robbie" w:date="2023-02-23T02:31:00Z"/>
        </w:rPr>
      </w:pPr>
      <w:bookmarkStart w:id="1382" w:name="_System(Order_Settings"/>
      <w:bookmarkStart w:id="1383" w:name="_Toc74556416"/>
      <w:bookmarkStart w:id="1384" w:name="_Toc127491606"/>
      <w:bookmarkEnd w:id="1382"/>
      <w:commentRangeStart w:id="1385"/>
      <w:del w:id="1386" w:author="Moses, Robbie" w:date="2023-02-23T02:31:00Z">
        <w:r w:rsidDel="00D71319">
          <w:delText>System</w:delText>
        </w:r>
        <w:r w:rsidDel="00D71319">
          <w:rPr>
            <w:rFonts w:ascii="Wingdings" w:hAnsi="Wingdings"/>
          </w:rPr>
          <w:delText></w:delText>
        </w:r>
        <w:r w:rsidDel="00D71319">
          <w:delText>Order Settings</w:delText>
        </w:r>
      </w:del>
      <w:bookmarkEnd w:id="1383"/>
      <w:bookmarkEnd w:id="1384"/>
      <w:commentRangeEnd w:id="1385"/>
      <w:r w:rsidR="007722AA">
        <w:rPr>
          <w:rStyle w:val="CommentReference"/>
          <w:rFonts w:ascii="Calibri" w:hAnsi="Calibri" w:cs="Times New Roman"/>
          <w:b w:val="0"/>
          <w:lang w:val="en-US" w:bidi="en-US"/>
        </w:rPr>
        <w:commentReference w:id="1385"/>
      </w:r>
    </w:p>
    <w:p w14:paraId="0A99A8E1" w14:textId="17503DF6" w:rsidR="007467C0" w:rsidDel="00D71319" w:rsidRDefault="007467C0" w:rsidP="00F10B5B">
      <w:pPr>
        <w:pStyle w:val="BodyText"/>
        <w:rPr>
          <w:del w:id="1387" w:author="Moses, Robbie" w:date="2023-02-23T02:31:00Z"/>
        </w:rPr>
      </w:pPr>
      <w:del w:id="1388"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389" w:author="Moses, Robbie" w:date="2023-02-23T02:31:00Z"/>
        </w:rPr>
      </w:pPr>
      <w:del w:id="1390"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391" w:author="Moses, Robbie" w:date="2023-02-23T02:31:00Z"/>
        </w:rPr>
      </w:pPr>
      <w:del w:id="1392"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393" w:author="Moses, Robbie" w:date="2023-02-23T02:31:00Z"/>
        </w:rPr>
      </w:pPr>
      <w:del w:id="1394"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395" w:author="Moses, Robbie" w:date="2023-02-23T02:31:00Z"/>
        </w:rPr>
      </w:pPr>
    </w:p>
    <w:p w14:paraId="4F9AC1A5" w14:textId="085FA1C9" w:rsidR="007467C0" w:rsidDel="00D71319" w:rsidRDefault="007467C0" w:rsidP="007467C0">
      <w:pPr>
        <w:rPr>
          <w:del w:id="1396" w:author="Moses, Robbie" w:date="2023-02-23T02:31:00Z"/>
        </w:rPr>
      </w:pPr>
    </w:p>
    <w:p w14:paraId="7F03BF76" w14:textId="2E899CED" w:rsidR="007467C0" w:rsidDel="00D71319" w:rsidRDefault="007467C0" w:rsidP="007467C0">
      <w:pPr>
        <w:pStyle w:val="Heading4"/>
        <w:rPr>
          <w:del w:id="1397" w:author="Moses, Robbie" w:date="2023-02-23T02:31:00Z"/>
        </w:rPr>
      </w:pPr>
      <w:del w:id="1398"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399" w:author="Moses, Robbie" w:date="2023-02-23T02:31:00Z"/>
        </w:rPr>
      </w:pPr>
      <w:del w:id="1400" w:author="Moses, Robbie" w:date="2023-02-23T02:31:00Z">
        <w:r w:rsidDel="00D71319">
          <w:delText>Order Workflow functionality tracks the status of orders from creation to fulfi</w:delText>
        </w:r>
      </w:del>
      <w:del w:id="1401" w:author="Moses, Robbie" w:date="2023-02-13T03:05:00Z">
        <w:r w:rsidDel="00E6108F">
          <w:delText>l</w:delText>
        </w:r>
      </w:del>
      <w:del w:id="1402"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403" w:author="Moses, Robbie" w:date="2023-02-23T02:31:00Z"/>
        </w:rPr>
      </w:pPr>
      <w:del w:id="1404"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405" w:author="Moses, Robbie" w:date="2023-02-23T02:31:00Z"/>
          <w:lang w:val="en-US"/>
        </w:rPr>
      </w:pPr>
      <w:bookmarkStart w:id="1406" w:name="_Toc288754309"/>
      <w:bookmarkStart w:id="1407" w:name="_Toc74556491"/>
      <w:del w:id="1408" w:author="Moses, Robbie" w:date="2023-02-23T02:31:00Z">
        <w:r w:rsidDel="00D71319">
          <w:rPr>
            <w:lang w:val="en-US"/>
          </w:rPr>
          <w:delText xml:space="preserve">Figure </w:delText>
        </w:r>
        <w:r w:rsidDel="00D71319">
          <w:rPr>
            <w:caps w:val="0"/>
          </w:rPr>
          <w:fldChar w:fldCharType="begin"/>
        </w:r>
        <w:r w:rsidDel="00D71319">
          <w:rPr>
            <w:lang w:val="en-US"/>
          </w:rPr>
          <w:delInstrText xml:space="preserve"> SEQ "Figure" \*Arabic </w:delInstrText>
        </w:r>
        <w:r w:rsidDel="00D71319">
          <w:rPr>
            <w:caps w:val="0"/>
          </w:rPr>
          <w:fldChar w:fldCharType="separate"/>
        </w:r>
        <w:r w:rsidDel="00D71319">
          <w:rPr>
            <w:noProof/>
            <w:lang w:val="en-US"/>
          </w:rPr>
          <w:delText>59</w:delText>
        </w:r>
        <w:r w:rsidDel="00D71319">
          <w:rPr>
            <w:caps w:val="0"/>
          </w:rPr>
          <w:fldChar w:fldCharType="end"/>
        </w:r>
        <w:r w:rsidDel="00D71319">
          <w:rPr>
            <w:lang w:val="en-US"/>
          </w:rPr>
          <w:delText>: Example of an Order Workflow</w:delText>
        </w:r>
        <w:bookmarkEnd w:id="1406"/>
        <w:bookmarkEnd w:id="1407"/>
      </w:del>
    </w:p>
    <w:p w14:paraId="0E6D583B" w14:textId="4B402D9D" w:rsidR="007467C0" w:rsidDel="00D71319" w:rsidRDefault="007467C0" w:rsidP="004B216B">
      <w:pPr>
        <w:spacing w:after="0" w:line="240" w:lineRule="auto"/>
        <w:jc w:val="center"/>
        <w:rPr>
          <w:del w:id="1409" w:author="Moses, Robbie" w:date="2023-02-23T02:31:00Z"/>
          <w:color w:val="76923C"/>
        </w:rPr>
      </w:pPr>
      <w:del w:id="1410"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411" w:author="Moses, Robbie" w:date="2023-02-23T02:31:00Z"/>
          <w:color w:val="9BBB59"/>
          <w:u w:val="single"/>
          <w:lang w:val="en-US"/>
        </w:rPr>
      </w:pPr>
      <w:del w:id="1412"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413" w:author="Moses, Robbie" w:date="2023-02-23T02:31:00Z"/>
        </w:rPr>
      </w:pPr>
    </w:p>
    <w:p w14:paraId="24E24D5C" w14:textId="3F398248" w:rsidR="007467C0" w:rsidRPr="00C237DE" w:rsidDel="00D71319" w:rsidRDefault="007467C0" w:rsidP="007467C0">
      <w:pPr>
        <w:pStyle w:val="Caption"/>
        <w:rPr>
          <w:del w:id="1414" w:author="Moses, Robbie" w:date="2023-02-23T02:31:00Z"/>
          <w:lang w:val="en-US"/>
        </w:rPr>
      </w:pPr>
      <w:bookmarkStart w:id="1415" w:name="_Toc288754310"/>
      <w:bookmarkStart w:id="1416" w:name="_Toc74556492"/>
      <w:del w:id="1417" w:author="Moses, Robbie" w:date="2023-02-23T02:31:00Z">
        <w:r w:rsidRPr="00C237DE" w:rsidDel="00D71319">
          <w:rPr>
            <w:lang w:val="en-US"/>
          </w:rPr>
          <w:delText xml:space="preserve">Figure </w:delText>
        </w:r>
        <w:r w:rsidDel="00D71319">
          <w:rPr>
            <w:caps w:val="0"/>
          </w:rPr>
          <w:fldChar w:fldCharType="begin"/>
        </w:r>
        <w:r w:rsidRPr="00C237DE" w:rsidDel="00D71319">
          <w:rPr>
            <w:lang w:val="en-US"/>
          </w:rPr>
          <w:delInstrText xml:space="preserve"> SEQ "Figure" \*Arabic </w:delInstrText>
        </w:r>
        <w:r w:rsidDel="00D71319">
          <w:rPr>
            <w:caps w:val="0"/>
          </w:rPr>
          <w:fldChar w:fldCharType="separate"/>
        </w:r>
        <w:r w:rsidDel="00D71319">
          <w:rPr>
            <w:noProof/>
            <w:lang w:val="en-US"/>
          </w:rPr>
          <w:delText>60</w:delText>
        </w:r>
        <w:r w:rsidDel="00D71319">
          <w:rPr>
            <w:caps w:val="0"/>
          </w:rPr>
          <w:fldChar w:fldCharType="end"/>
        </w:r>
        <w:r w:rsidRPr="00C237DE" w:rsidDel="00D71319">
          <w:rPr>
            <w:lang w:val="en-US"/>
          </w:rPr>
          <w:delText>: Order Workflow Page</w:delText>
        </w:r>
        <w:bookmarkEnd w:id="1415"/>
        <w:bookmarkEnd w:id="1416"/>
      </w:del>
    </w:p>
    <w:p w14:paraId="62809364" w14:textId="1216BE51" w:rsidR="007467C0" w:rsidDel="00D71319" w:rsidRDefault="007467C0" w:rsidP="007F4727">
      <w:pPr>
        <w:pStyle w:val="TopofSection"/>
        <w:jc w:val="center"/>
        <w:rPr>
          <w:del w:id="1418" w:author="Moses, Robbie" w:date="2023-02-23T02:31:00Z"/>
        </w:rPr>
      </w:pPr>
      <w:del w:id="1419"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420" w:author="Moses, Robbie" w:date="2023-02-23T02:31:00Z"/>
        </w:rPr>
      </w:pPr>
      <w:bookmarkStart w:id="1421" w:name="_Toc288754447"/>
      <w:bookmarkStart w:id="1422" w:name="_Toc74556719"/>
      <w:del w:id="1423"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80</w:delText>
        </w:r>
        <w:r w:rsidDel="00D71319">
          <w:rPr>
            <w:caps w:val="0"/>
          </w:rPr>
          <w:fldChar w:fldCharType="end"/>
        </w:r>
        <w:r w:rsidDel="00D71319">
          <w:delText>: Order Workflow Description</w:delText>
        </w:r>
        <w:bookmarkEnd w:id="1421"/>
        <w:bookmarkEnd w:id="1422"/>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424"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425" w:author="Moses, Robbie" w:date="2023-02-23T02:31:00Z"/>
              </w:rPr>
              <w:pPrChange w:id="1426" w:author="Pinnu, Sainath" w:date="2023-03-21T18:12:00Z">
                <w:pPr>
                  <w:pStyle w:val="TableHeader"/>
                  <w:snapToGrid w:val="0"/>
                </w:pPr>
              </w:pPrChange>
            </w:pPr>
            <w:del w:id="1427"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428" w:author="Moses, Robbie" w:date="2023-02-23T02:31:00Z"/>
              </w:rPr>
              <w:pPrChange w:id="1429" w:author="Pinnu, Sainath" w:date="2023-03-21T18:12:00Z">
                <w:pPr>
                  <w:pStyle w:val="TableHeader"/>
                  <w:snapToGrid w:val="0"/>
                </w:pPr>
              </w:pPrChange>
            </w:pPr>
            <w:del w:id="1430" w:author="Moses, Robbie" w:date="2023-02-23T02:31:00Z">
              <w:r w:rsidDel="00D71319">
                <w:delText>Description</w:delText>
              </w:r>
            </w:del>
          </w:p>
        </w:tc>
      </w:tr>
      <w:tr w:rsidR="007467C0" w:rsidDel="00D71319" w14:paraId="3B483E31" w14:textId="69966D17" w:rsidTr="006271D1">
        <w:trPr>
          <w:cantSplit/>
          <w:del w:id="1431"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432" w:author="Moses, Robbie" w:date="2023-02-23T02:31:00Z"/>
                <w:b/>
                <w:bCs/>
              </w:rPr>
            </w:pPr>
            <w:del w:id="1433"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434" w:author="Moses, Robbie" w:date="2023-02-23T02:31:00Z"/>
              </w:rPr>
            </w:pPr>
            <w:del w:id="1435"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436" w:author="Moses, Robbie" w:date="2023-02-23T02:31:00Z"/>
              </w:rPr>
            </w:pPr>
            <w:del w:id="1437"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438" w:author="Moses, Robbie" w:date="2023-02-23T02:31:00Z"/>
              </w:rPr>
            </w:pPr>
            <w:del w:id="1439"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440" w:author="Moses, Robbie" w:date="2023-02-23T02:31:00Z"/>
              </w:rPr>
            </w:pPr>
            <w:del w:id="1441"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442"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443" w:author="Moses, Robbie" w:date="2023-02-23T02:31:00Z"/>
                <w:b/>
                <w:bCs/>
              </w:rPr>
            </w:pPr>
            <w:del w:id="1444"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445" w:author="Moses, Robbie" w:date="2023-02-23T02:31:00Z"/>
              </w:rPr>
            </w:pPr>
            <w:del w:id="1446"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447" w:author="Moses, Robbie" w:date="2023-02-23T02:31:00Z"/>
          <w:color w:val="9BBB59"/>
          <w:lang w:val="en-US"/>
        </w:rPr>
      </w:pPr>
      <w:del w:id="1448"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449" w:author="Moses, Robbie" w:date="2023-02-23T02:31:00Z"/>
        </w:rPr>
      </w:pPr>
    </w:p>
    <w:p w14:paraId="1E52B971" w14:textId="121D3E25" w:rsidR="007467C0" w:rsidDel="00D71319" w:rsidRDefault="007467C0" w:rsidP="007467C0">
      <w:pPr>
        <w:pStyle w:val="Heading5"/>
        <w:tabs>
          <w:tab w:val="left" w:pos="0"/>
        </w:tabs>
        <w:rPr>
          <w:del w:id="1450" w:author="Moses, Robbie" w:date="2023-02-23T02:31:00Z"/>
        </w:rPr>
      </w:pPr>
      <w:bookmarkStart w:id="1451" w:name="_Toc288767310"/>
      <w:del w:id="1452" w:author="Moses, Robbie" w:date="2023-02-23T02:31:00Z">
        <w:r w:rsidDel="00D71319">
          <w:delText>Order Workflow Editing</w:delText>
        </w:r>
        <w:bookmarkEnd w:id="1451"/>
      </w:del>
    </w:p>
    <w:p w14:paraId="66A0F040" w14:textId="16A25F45" w:rsidR="007467C0" w:rsidDel="00D71319" w:rsidRDefault="007467C0" w:rsidP="00500CEF">
      <w:pPr>
        <w:pStyle w:val="BodyText"/>
        <w:rPr>
          <w:del w:id="1453" w:author="Moses, Robbie" w:date="2023-02-23T02:31:00Z"/>
        </w:rPr>
      </w:pPr>
      <w:del w:id="1454"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455" w:author="Moses, Robbie" w:date="2023-02-23T02:31:00Z"/>
        </w:rPr>
      </w:pPr>
      <w:bookmarkStart w:id="1456" w:name="_Toc288754311"/>
      <w:bookmarkStart w:id="1457" w:name="_Toc74556493"/>
      <w:del w:id="1458" w:author="Moses, Robbie" w:date="2023-02-23T02:31:00Z">
        <w:r w:rsidDel="00D71319">
          <w:delText xml:space="preserve">Figure </w:delText>
        </w:r>
        <w:r w:rsidDel="00D71319">
          <w:rPr>
            <w:caps w:val="0"/>
          </w:rPr>
          <w:fldChar w:fldCharType="begin"/>
        </w:r>
        <w:r w:rsidDel="00D71319">
          <w:delInstrText xml:space="preserve"> SEQ "Figure" \*Arabic </w:delInstrText>
        </w:r>
        <w:r w:rsidDel="00D71319">
          <w:rPr>
            <w:caps w:val="0"/>
          </w:rPr>
          <w:fldChar w:fldCharType="separate"/>
        </w:r>
        <w:r w:rsidDel="00D71319">
          <w:rPr>
            <w:noProof/>
          </w:rPr>
          <w:delText>61</w:delText>
        </w:r>
        <w:r w:rsidDel="00D71319">
          <w:rPr>
            <w:caps w:val="0"/>
          </w:rPr>
          <w:fldChar w:fldCharType="end"/>
        </w:r>
        <w:r w:rsidDel="00D71319">
          <w:delText>: Order Workflow Editing Page</w:delText>
        </w:r>
        <w:bookmarkEnd w:id="1456"/>
        <w:bookmarkEnd w:id="1457"/>
      </w:del>
    </w:p>
    <w:p w14:paraId="38574C27" w14:textId="4233F0F3" w:rsidR="007467C0" w:rsidDel="00D71319" w:rsidRDefault="007467C0" w:rsidP="00500CEF">
      <w:pPr>
        <w:pStyle w:val="TopofSection"/>
        <w:jc w:val="center"/>
        <w:rPr>
          <w:del w:id="1459" w:author="Moses, Robbie" w:date="2023-02-23T02:31:00Z"/>
        </w:rPr>
      </w:pPr>
      <w:del w:id="1460"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461" w:author="Moses, Robbie" w:date="2023-02-23T02:31:00Z"/>
        </w:rPr>
      </w:pPr>
      <w:bookmarkStart w:id="1462" w:name="_Toc288754448"/>
      <w:bookmarkStart w:id="1463" w:name="_Toc74556720"/>
      <w:bookmarkStart w:id="1464" w:name="_Ref246140019"/>
      <w:bookmarkStart w:id="1465" w:name="_Ref246843502"/>
      <w:del w:id="1466"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81</w:delText>
        </w:r>
        <w:r w:rsidDel="00D71319">
          <w:rPr>
            <w:caps w:val="0"/>
          </w:rPr>
          <w:fldChar w:fldCharType="end"/>
        </w:r>
        <w:r w:rsidDel="00D71319">
          <w:delText>: Order Workflow Editing Description</w:delText>
        </w:r>
        <w:bookmarkEnd w:id="1462"/>
        <w:bookmarkEnd w:id="1463"/>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467"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468" w:author="Moses, Robbie" w:date="2023-02-23T02:31:00Z"/>
              </w:rPr>
              <w:pPrChange w:id="1469" w:author="Pinnu, Sainath" w:date="2023-03-21T18:12:00Z">
                <w:pPr>
                  <w:pStyle w:val="TableHeader"/>
                  <w:snapToGrid w:val="0"/>
                </w:pPr>
              </w:pPrChange>
            </w:pPr>
            <w:del w:id="1470"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471" w:author="Moses, Robbie" w:date="2023-02-23T02:31:00Z"/>
              </w:rPr>
              <w:pPrChange w:id="1472" w:author="Pinnu, Sainath" w:date="2023-03-21T18:12:00Z">
                <w:pPr>
                  <w:pStyle w:val="TableHeader"/>
                  <w:snapToGrid w:val="0"/>
                </w:pPr>
              </w:pPrChange>
            </w:pPr>
            <w:del w:id="1473" w:author="Moses, Robbie" w:date="2023-02-23T02:31:00Z">
              <w:r w:rsidDel="00D71319">
                <w:delText>Description</w:delText>
              </w:r>
            </w:del>
          </w:p>
        </w:tc>
      </w:tr>
      <w:tr w:rsidR="007467C0" w:rsidDel="00D71319" w14:paraId="12BBE1A4" w14:textId="37B7C812" w:rsidTr="00401C5E">
        <w:trPr>
          <w:del w:id="1474"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475" w:author="Moses, Robbie" w:date="2023-02-23T02:31:00Z"/>
                <w:b/>
                <w:bCs/>
              </w:rPr>
            </w:pPr>
            <w:del w:id="1476"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477" w:author="Moses, Robbie" w:date="2023-02-23T02:31:00Z"/>
              </w:rPr>
            </w:pPr>
            <w:del w:id="1478"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479"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480" w:author="Moses, Robbie" w:date="2023-02-23T02:31:00Z"/>
                <w:b/>
                <w:bCs/>
              </w:rPr>
            </w:pPr>
            <w:del w:id="1481"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482" w:author="Moses, Robbie" w:date="2023-02-23T02:31:00Z"/>
              </w:rPr>
            </w:pPr>
            <w:del w:id="1483" w:author="Moses, Robbie" w:date="2023-02-23T02:31:00Z">
              <w:r w:rsidRPr="00FB292A" w:rsidDel="00D71319">
                <w:delText>Saves any changes made to the selected item(s) in the list.</w:delText>
              </w:r>
            </w:del>
          </w:p>
        </w:tc>
      </w:tr>
      <w:tr w:rsidR="007467C0" w:rsidDel="00D71319" w14:paraId="4A7AFCDA" w14:textId="2C766FB8" w:rsidTr="00401C5E">
        <w:trPr>
          <w:del w:id="1484"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485" w:author="Moses, Robbie" w:date="2023-02-23T02:31:00Z"/>
                <w:b/>
                <w:bCs/>
              </w:rPr>
            </w:pPr>
            <w:del w:id="1486"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487" w:author="Moses, Robbie" w:date="2023-02-23T02:31:00Z"/>
              </w:rPr>
            </w:pPr>
            <w:del w:id="1488"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489" w:author="Moses, Robbie" w:date="2023-02-23T02:31:00Z"/>
              </w:rPr>
            </w:pPr>
            <w:del w:id="1490"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491"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492" w:author="Moses, Robbie" w:date="2023-02-23T02:31:00Z"/>
                <w:b/>
                <w:bCs/>
              </w:rPr>
            </w:pPr>
            <w:del w:id="1493"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494" w:author="Moses, Robbie" w:date="2023-02-23T02:31:00Z"/>
              </w:rPr>
            </w:pPr>
            <w:del w:id="1495"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496"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497" w:author="Moses, Robbie" w:date="2023-02-23T02:31:00Z"/>
                <w:b/>
                <w:bCs/>
              </w:rPr>
            </w:pPr>
            <w:del w:id="1498"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499" w:author="Moses, Robbie" w:date="2023-02-23T02:31:00Z"/>
              </w:rPr>
            </w:pPr>
            <w:del w:id="1500"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501"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502" w:author="Moses, Robbie" w:date="2023-02-23T02:31:00Z"/>
                <w:b/>
                <w:bCs/>
              </w:rPr>
            </w:pPr>
            <w:del w:id="1503"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504" w:author="Moses, Robbie" w:date="2023-02-23T02:31:00Z"/>
              </w:rPr>
            </w:pPr>
            <w:del w:id="1505"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506" w:author="Moses, Robbie" w:date="2023-02-23T02:31:00Z"/>
              </w:rPr>
            </w:pPr>
            <w:del w:id="1507" w:author="Moses, Robbie" w:date="2023-02-23T02:31:00Z">
              <w:r w:rsidRPr="003642C7" w:rsidDel="00D71319">
                <w:rPr>
                  <w:b/>
                  <w:bCs/>
                </w:rPr>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508" w:author="Moses, Robbie" w:date="2023-02-23T02:31:00Z"/>
              </w:rPr>
            </w:pPr>
            <w:del w:id="1509"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510" w:author="Moses, Robbie" w:date="2023-02-23T02:31:00Z"/>
              </w:rPr>
            </w:pPr>
            <w:del w:id="1511"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512" w:author="Moses, Robbie" w:date="2023-02-23T02:31:00Z"/>
              </w:rPr>
            </w:pPr>
            <w:del w:id="1513"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514" w:author="Moses, Robbie" w:date="2023-02-23T02:31:00Z"/>
              </w:rPr>
            </w:pPr>
            <w:del w:id="1515"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516" w:author="Moses, Robbie" w:date="2023-02-23T02:31:00Z"/>
              </w:rPr>
            </w:pPr>
            <w:del w:id="1517"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518" w:author="Moses, Robbie" w:date="2023-02-23T02:31:00Z"/>
              </w:rPr>
            </w:pPr>
            <w:del w:id="1519" w:author="Moses, Robbie" w:date="2023-02-23T02:31:00Z">
              <w:r w:rsidRPr="003642C7" w:rsidDel="00D71319">
                <w:rPr>
                  <w:b/>
                  <w:bCs/>
                </w:rPr>
                <w:delText>Order –</w:delText>
              </w:r>
              <w:r w:rsidRPr="00FB292A" w:rsidDel="00D71319">
                <w:delText xml:space="preserve"> Analysts place</w:delText>
              </w:r>
            </w:del>
            <w:del w:id="1520" w:author="Moses, Robbie" w:date="2023-02-13T03:06:00Z">
              <w:r w:rsidRPr="00FB292A" w:rsidDel="00E6108F">
                <w:delText>s</w:delText>
              </w:r>
            </w:del>
            <w:del w:id="1521"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522" w:author="Moses, Robbie" w:date="2023-02-23T02:31:00Z"/>
              </w:rPr>
            </w:pPr>
            <w:del w:id="1523"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524" w:author="Moses, Robbie" w:date="2023-02-23T02:31:00Z"/>
              </w:rPr>
            </w:pPr>
            <w:del w:id="1525"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526" w:author="Moses, Robbie" w:date="2023-02-23T02:31:00Z"/>
                <w:rFonts w:cs="Arial"/>
                <w:lang w:val="en-US" w:eastAsia="en-US" w:bidi="en-US"/>
              </w:rPr>
            </w:pPr>
          </w:p>
          <w:p w14:paraId="2617AFD5" w14:textId="648CC87B" w:rsidR="007467C0" w:rsidRPr="00FB292A" w:rsidDel="00D71319" w:rsidRDefault="007467C0" w:rsidP="00647CFD">
            <w:pPr>
              <w:pStyle w:val="TableBody"/>
              <w:rPr>
                <w:del w:id="1527" w:author="Moses, Robbie" w:date="2023-02-23T02:31:00Z"/>
              </w:rPr>
            </w:pPr>
            <w:del w:id="1528"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529" w:author="Moses, Robbie" w:date="2023-02-13T03:06:00Z">
              <w:r w:rsidRPr="00FB292A" w:rsidDel="00E6108F">
                <w:delText xml:space="preserve">cut </w:delText>
              </w:r>
            </w:del>
            <w:del w:id="1530"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531" w:author="Moses, Robbie" w:date="2023-02-23T02:31:00Z"/>
              </w:rPr>
            </w:pPr>
          </w:p>
          <w:p w14:paraId="11ECD5DA" w14:textId="0B5FD018" w:rsidR="007467C0" w:rsidRPr="001754EA" w:rsidDel="00D71319" w:rsidRDefault="007467C0" w:rsidP="00647CFD">
            <w:pPr>
              <w:pStyle w:val="TableBody"/>
              <w:rPr>
                <w:del w:id="1532" w:author="Moses, Robbie" w:date="2023-02-23T02:31:00Z"/>
                <w:b/>
                <w:bCs/>
              </w:rPr>
            </w:pPr>
            <w:del w:id="1533"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534" w:author="Moses, Robbie" w:date="2023-02-23T02:31:00Z"/>
                <w:rFonts w:cs="Arial"/>
                <w:lang w:val="en-US" w:eastAsia="en-US" w:bidi="en-US"/>
              </w:rPr>
            </w:pPr>
          </w:p>
          <w:p w14:paraId="0E3CF5FD" w14:textId="4DA4745F" w:rsidR="007467C0" w:rsidRPr="00FB292A" w:rsidDel="00D71319" w:rsidRDefault="007467C0" w:rsidP="00647CFD">
            <w:pPr>
              <w:pStyle w:val="TableNote"/>
              <w:rPr>
                <w:del w:id="1535" w:author="Moses, Robbie" w:date="2023-02-23T02:31:00Z"/>
              </w:rPr>
            </w:pPr>
            <w:del w:id="1536"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537" w:author="Moses, Robbie" w:date="2023-02-23T02:31:00Z"/>
              </w:rPr>
            </w:pPr>
            <w:del w:id="1538"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539" w:author="Moses, Robbie" w:date="2023-02-23T02:31:00Z"/>
              </w:rPr>
            </w:pPr>
            <w:del w:id="1540"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541" w:author="Moses, Robbie" w:date="2023-02-23T02:31:00Z"/>
              </w:rPr>
            </w:pPr>
            <w:del w:id="1542"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543" w:author="Moses, Robbie" w:date="2023-02-23T02:31:00Z"/>
              </w:rPr>
            </w:pPr>
            <w:del w:id="1544"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545" w:author="Moses, Robbie" w:date="2023-02-23T02:31:00Z"/>
              </w:rPr>
            </w:pPr>
            <w:del w:id="1546"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547"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548" w:author="Moses, Robbie" w:date="2023-02-23T02:31:00Z"/>
                <w:b/>
                <w:bCs/>
              </w:rPr>
            </w:pPr>
            <w:del w:id="1549" w:author="Moses, Robbie" w:date="2023-02-23T02:31:00Z">
              <w:r w:rsidRPr="00F208BC" w:rsidDel="00D71319">
                <w:rPr>
                  <w:b/>
                  <w:bCs/>
                </w:rPr>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550" w:author="Moses, Robbie" w:date="2023-02-23T02:31:00Z"/>
              </w:rPr>
            </w:pPr>
            <w:del w:id="1551" w:author="Moses, Robbie" w:date="2023-02-23T02:31:00Z">
              <w:r w:rsidRPr="00FB292A" w:rsidDel="00D71319">
                <w:delText>This is the State the Order will be in after the user</w:delText>
              </w:r>
            </w:del>
            <w:del w:id="1552" w:author="Moses, Robbie" w:date="2023-02-13T03:06:00Z">
              <w:r w:rsidRPr="00FB292A" w:rsidDel="00E6108F">
                <w:delText>s</w:delText>
              </w:r>
            </w:del>
            <w:del w:id="1553"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554" w:author="Moses, Robbie" w:date="2023-02-23T02:31:00Z"/>
              </w:rPr>
            </w:pPr>
            <w:del w:id="1555"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556" w:author="Moses, Robbie" w:date="2023-02-23T02:31:00Z"/>
              </w:rPr>
            </w:pPr>
            <w:del w:id="1557"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558" w:author="Moses, Robbie" w:date="2023-02-23T02:31:00Z"/>
              </w:rPr>
            </w:pPr>
            <w:del w:id="1559"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560" w:author="Moses, Robbie" w:date="2023-02-23T02:31:00Z"/>
              </w:rPr>
            </w:pPr>
            <w:del w:id="1561"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562" w:author="Moses, Robbie" w:date="2023-02-23T02:31:00Z"/>
              </w:rPr>
            </w:pPr>
            <w:del w:id="1563"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564" w:author="Moses, Robbie" w:date="2023-02-23T02:31:00Z"/>
              </w:rPr>
            </w:pPr>
            <w:del w:id="1565"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566" w:author="Moses, Robbie" w:date="2023-02-23T02:31:00Z"/>
              </w:rPr>
            </w:pPr>
            <w:del w:id="1567"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568" w:author="Moses, Robbie" w:date="2023-02-23T02:31:00Z"/>
              </w:rPr>
            </w:pPr>
            <w:del w:id="1569"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570" w:author="Moses, Robbie" w:date="2023-02-23T02:31:00Z"/>
              </w:rPr>
            </w:pPr>
            <w:del w:id="1571"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572" w:author="Moses, Robbie" w:date="2023-02-23T02:31:00Z"/>
                <w:rFonts w:cs="Arial"/>
                <w:lang w:val="en-US" w:bidi="en-US"/>
              </w:rPr>
            </w:pPr>
            <w:del w:id="1573" w:author="Moses, Robbie" w:date="2023-02-23T02:31:00Z">
              <w:r w:rsidRPr="00FB292A" w:rsidDel="00D71319">
                <w:delText>Revert, Revert2, Revert3 = Canceled</w:delText>
              </w:r>
            </w:del>
          </w:p>
        </w:tc>
      </w:tr>
      <w:tr w:rsidR="007467C0" w:rsidDel="00D71319" w14:paraId="06677F8E" w14:textId="2E20F788" w:rsidTr="00401C5E">
        <w:trPr>
          <w:del w:id="1574"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575" w:author="Moses, Robbie" w:date="2023-02-23T02:31:00Z"/>
                <w:b/>
                <w:bCs/>
              </w:rPr>
            </w:pPr>
            <w:del w:id="1576"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577" w:author="Moses, Robbie" w:date="2023-02-23T02:31:00Z"/>
                <w:rFonts w:cs="Arial"/>
                <w:lang w:val="en-US" w:bidi="en-US"/>
              </w:rPr>
            </w:pPr>
            <w:del w:id="1578" w:author="Moses, Robbie" w:date="2023-02-23T02:31:00Z">
              <w:r w:rsidDel="00D71319">
                <w:delText>Workflow Administration Users select</w:delText>
              </w:r>
            </w:del>
            <w:del w:id="1579" w:author="Moses, Robbie" w:date="2023-02-13T03:06:00Z">
              <w:r w:rsidDel="00E6108F">
                <w:delText>s</w:delText>
              </w:r>
            </w:del>
            <w:del w:id="1580"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581"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582" w:author="Moses, Robbie" w:date="2023-02-23T02:31:00Z"/>
                <w:b/>
                <w:bCs/>
              </w:rPr>
            </w:pPr>
            <w:del w:id="1583"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584" w:author="Moses, Robbie" w:date="2023-02-23T02:31:00Z"/>
              </w:rPr>
            </w:pPr>
            <w:del w:id="1585"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586" w:author="Moses, Robbie" w:date="2023-02-23T02:31:00Z"/>
              </w:rPr>
            </w:pPr>
            <w:del w:id="1587"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588" w:author="Moses, Robbie" w:date="2023-02-23T02:31:00Z"/>
              </w:rPr>
            </w:pPr>
            <w:del w:id="1589"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590" w:author="Moses, Robbie" w:date="2023-02-23T02:31:00Z"/>
                <w:rFonts w:cs="Arial"/>
                <w:lang w:val="en-US" w:bidi="en-US"/>
              </w:rPr>
            </w:pPr>
            <w:del w:id="1591"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592"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593" w:author="Moses, Robbie" w:date="2023-02-23T02:31:00Z"/>
                <w:b/>
                <w:bCs/>
              </w:rPr>
            </w:pPr>
            <w:del w:id="1594"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595" w:author="Moses, Robbie" w:date="2023-02-23T02:31:00Z"/>
              </w:rPr>
            </w:pPr>
            <w:del w:id="1596" w:author="Moses, Robbie" w:date="2023-02-23T02:31:00Z">
              <w:r w:rsidRPr="00FB292A" w:rsidDel="00D71319">
                <w:delText>The time in ‘HHMM’ format that the user has to accomplish the Task. After this time has elapsed, the branch user will no longer have the ability to perform the task.</w:delText>
              </w:r>
            </w:del>
          </w:p>
        </w:tc>
      </w:tr>
      <w:tr w:rsidR="007467C0" w:rsidDel="00D71319" w14:paraId="4873F96F" w14:textId="6E3AE650" w:rsidTr="00401C5E">
        <w:trPr>
          <w:del w:id="1597"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598" w:author="Moses, Robbie" w:date="2023-02-23T02:31:00Z"/>
                <w:b/>
                <w:bCs/>
              </w:rPr>
            </w:pPr>
            <w:del w:id="1599" w:author="Moses, Robbie" w:date="2023-02-23T02:31:00Z">
              <w:r w:rsidRPr="00F208BC" w:rsidDel="00D71319">
                <w:rPr>
                  <w:b/>
                  <w:bCs/>
                </w:rPr>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600" w:author="Moses, Robbie" w:date="2023-02-23T02:31:00Z"/>
              </w:rPr>
            </w:pPr>
            <w:del w:id="1601"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602" w:author="Moses, Robbie" w:date="2023-02-23T02:31:00Z"/>
              </w:rPr>
            </w:pPr>
            <w:del w:id="1603"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604"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605" w:author="Moses, Robbie" w:date="2023-02-23T02:31:00Z"/>
                <w:b/>
                <w:bCs/>
              </w:rPr>
            </w:pPr>
            <w:del w:id="1606"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607" w:author="Moses, Robbie" w:date="2023-02-23T02:31:00Z"/>
              </w:rPr>
            </w:pPr>
            <w:del w:id="1608" w:author="Moses, Robbie" w:date="2023-02-23T02:31:00Z">
              <w:r w:rsidDel="00D71319">
                <w:delText xml:space="preserve">Indicates whether the timestamp recorded when this particular Task is executed </w:delText>
              </w:r>
            </w:del>
            <w:del w:id="1609" w:author="Moses, Robbie" w:date="2023-02-13T03:06:00Z">
              <w:r w:rsidDel="00E6108F">
                <w:delText>is able to</w:delText>
              </w:r>
            </w:del>
            <w:del w:id="1610"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611"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612" w:author="Moses, Robbie" w:date="2023-02-23T02:31:00Z"/>
                <w:b/>
                <w:bCs/>
              </w:rPr>
            </w:pPr>
            <w:del w:id="1613"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614" w:author="Moses, Robbie" w:date="2023-02-23T02:31:00Z"/>
              </w:rPr>
            </w:pPr>
            <w:del w:id="1615"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616"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617" w:author="Moses, Robbie" w:date="2023-02-23T02:31:00Z"/>
                <w:b/>
                <w:bCs/>
              </w:rPr>
            </w:pPr>
            <w:del w:id="1618"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619" w:author="Moses, Robbie" w:date="2023-02-23T02:31:00Z"/>
              </w:rPr>
            </w:pPr>
            <w:del w:id="1620"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621" w:author="Moses, Robbie" w:date="2023-02-23T02:31:00Z"/>
          <w:color w:val="9BBB59"/>
          <w:lang w:val="en-US"/>
        </w:rPr>
      </w:pPr>
      <w:del w:id="1622"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623" w:author="Moses, Robbie" w:date="2023-02-23T02:31:00Z"/>
          <w:lang w:val="en-US"/>
        </w:rPr>
      </w:pPr>
    </w:p>
    <w:p w14:paraId="7CD56716" w14:textId="5FFECF63" w:rsidR="007467C0" w:rsidDel="00D71319" w:rsidRDefault="007467C0" w:rsidP="007467C0">
      <w:pPr>
        <w:pStyle w:val="Heading4"/>
        <w:rPr>
          <w:del w:id="1624" w:author="Moses, Robbie" w:date="2023-02-23T02:31:00Z"/>
          <w:lang w:val="en-US"/>
        </w:rPr>
      </w:pPr>
      <w:del w:id="1625"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626" w:author="Moses, Robbie" w:date="2023-02-23T02:31:00Z"/>
        </w:rPr>
      </w:pPr>
      <w:del w:id="1627" w:author="Moses, Robbie" w:date="2023-02-23T02:31:00Z">
        <w:r w:rsidDel="00D71319">
          <w:delText xml:space="preserve">Order Custom Fields can be used in many different ways to allow analysts to collect data for the orders that </w:delText>
        </w:r>
      </w:del>
      <w:del w:id="1628" w:author="Moses, Robbie" w:date="2023-02-13T03:07:00Z">
        <w:r w:rsidDel="00E6108F">
          <w:delText xml:space="preserve">is </w:delText>
        </w:r>
      </w:del>
      <w:del w:id="1629" w:author="Moses, Robbie" w:date="2023-02-23T02:31:00Z">
        <w:r w:rsidDel="00D71319">
          <w:delText xml:space="preserve">not available </w:delText>
        </w:r>
      </w:del>
      <w:del w:id="1630" w:author="Moses, Robbie" w:date="2023-02-13T03:13:00Z">
        <w:r w:rsidDel="000B3D23">
          <w:delText xml:space="preserve">in </w:delText>
        </w:r>
      </w:del>
      <w:del w:id="1631"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632" w:author="Moses, Robbie" w:date="2023-02-23T02:31:00Z"/>
        </w:rPr>
      </w:pPr>
      <w:del w:id="1633"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634" w:author="Moses, Robbie" w:date="2023-02-23T02:31:00Z"/>
        </w:rPr>
      </w:pPr>
      <w:del w:id="1635"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636" w:author="Moses, Robbie" w:date="2023-02-23T02:31:00Z"/>
          <w:lang w:eastAsia="x-none" w:bidi="ar-SA"/>
        </w:rPr>
      </w:pPr>
    </w:p>
    <w:p w14:paraId="134D3B4A" w14:textId="73878D8B" w:rsidR="007467C0" w:rsidDel="00D71319" w:rsidRDefault="007467C0" w:rsidP="007467C0">
      <w:pPr>
        <w:pStyle w:val="Caption"/>
        <w:rPr>
          <w:del w:id="1637" w:author="Moses, Robbie" w:date="2023-02-23T02:31:00Z"/>
          <w:lang w:val="en-US"/>
        </w:rPr>
      </w:pPr>
      <w:bookmarkStart w:id="1638" w:name="_Toc300309732"/>
      <w:bookmarkStart w:id="1639" w:name="_Toc74556721"/>
      <w:del w:id="1640" w:author="Moses, Robbie" w:date="2023-02-23T02:31:00Z">
        <w:r w:rsidDel="00D71319">
          <w:rPr>
            <w:lang w:val="en-US"/>
          </w:rPr>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82</w:delText>
        </w:r>
        <w:r w:rsidDel="00D71319">
          <w:rPr>
            <w:caps w:val="0"/>
          </w:rPr>
          <w:fldChar w:fldCharType="end"/>
        </w:r>
        <w:r w:rsidDel="00D71319">
          <w:rPr>
            <w:lang w:val="en-US"/>
          </w:rPr>
          <w:delText>: Order Custom Field Definitions Description</w:delText>
        </w:r>
        <w:bookmarkEnd w:id="1638"/>
        <w:bookmarkEnd w:id="1639"/>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641"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642" w:author="Moses, Robbie" w:date="2023-02-23T02:31:00Z"/>
              </w:rPr>
              <w:pPrChange w:id="1643" w:author="Pinnu, Sainath" w:date="2023-03-21T18:12:00Z">
                <w:pPr>
                  <w:pStyle w:val="TableHeader"/>
                  <w:snapToGrid w:val="0"/>
                </w:pPr>
              </w:pPrChange>
            </w:pPr>
            <w:del w:id="1644"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645" w:author="Moses, Robbie" w:date="2023-02-23T02:31:00Z"/>
              </w:rPr>
              <w:pPrChange w:id="1646" w:author="Pinnu, Sainath" w:date="2023-03-21T18:12:00Z">
                <w:pPr>
                  <w:pStyle w:val="TableHeader"/>
                  <w:snapToGrid w:val="0"/>
                </w:pPr>
              </w:pPrChange>
            </w:pPr>
            <w:del w:id="1647" w:author="Moses, Robbie" w:date="2023-02-23T02:31:00Z">
              <w:r w:rsidDel="00D71319">
                <w:delText>Description</w:delText>
              </w:r>
            </w:del>
          </w:p>
        </w:tc>
      </w:tr>
      <w:tr w:rsidR="007467C0" w:rsidDel="00D71319" w14:paraId="097836C8" w14:textId="16D9BBB6" w:rsidTr="006271D1">
        <w:trPr>
          <w:cantSplit/>
          <w:del w:id="1648"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649" w:author="Moses, Robbie" w:date="2023-02-23T02:31:00Z"/>
                <w:b/>
                <w:bCs/>
              </w:rPr>
            </w:pPr>
            <w:del w:id="1650"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651" w:author="Moses, Robbie" w:date="2023-02-23T02:31:00Z"/>
              </w:rPr>
            </w:pPr>
            <w:del w:id="1652" w:author="Moses, Robbie" w:date="2023-02-23T02:31:00Z">
              <w:r w:rsidDel="00D71319">
                <w:delText>Indicates the Order Custom Field ID</w:delText>
              </w:r>
            </w:del>
          </w:p>
        </w:tc>
      </w:tr>
      <w:tr w:rsidR="007467C0" w:rsidDel="00D71319" w14:paraId="4C79285A" w14:textId="3C0EA397" w:rsidTr="006271D1">
        <w:trPr>
          <w:cantSplit/>
          <w:del w:id="1653"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654" w:author="Moses, Robbie" w:date="2023-02-23T02:31:00Z"/>
                <w:b/>
                <w:bCs/>
              </w:rPr>
            </w:pPr>
            <w:del w:id="1655"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656" w:author="Moses, Robbie" w:date="2023-02-23T02:31:00Z"/>
              </w:rPr>
            </w:pPr>
            <w:del w:id="1657" w:author="Moses, Robbie" w:date="2023-02-23T02:31:00Z">
              <w:r w:rsidDel="00D71319">
                <w:delText xml:space="preserve">Indicates the Name of the Order Custom Field. This will be displayed to the user </w:delText>
              </w:r>
            </w:del>
            <w:del w:id="1658" w:author="Moses, Robbie" w:date="2023-02-13T03:07:00Z">
              <w:r w:rsidDel="00E6108F">
                <w:delText xml:space="preserve">in </w:delText>
              </w:r>
            </w:del>
            <w:del w:id="1659" w:author="Moses, Robbie" w:date="2023-02-23T02:31:00Z">
              <w:r w:rsidDel="00D71319">
                <w:delText xml:space="preserve">the order pages. </w:delText>
              </w:r>
            </w:del>
          </w:p>
        </w:tc>
      </w:tr>
      <w:tr w:rsidR="007467C0" w:rsidDel="00D71319" w14:paraId="4C5CCE4E" w14:textId="1992EA07" w:rsidTr="006271D1">
        <w:trPr>
          <w:cantSplit/>
          <w:del w:id="1660"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661" w:author="Moses, Robbie" w:date="2023-02-23T02:31:00Z"/>
                <w:b/>
                <w:bCs/>
              </w:rPr>
            </w:pPr>
            <w:del w:id="1662"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663" w:author="Moses, Robbie" w:date="2023-02-23T02:31:00Z"/>
              </w:rPr>
            </w:pPr>
            <w:del w:id="1664" w:author="Moses, Robbie" w:date="2023-02-23T02:31:00Z">
              <w:r w:rsidDel="00D71319">
                <w:delText>Describes the Order Custom Field is for. This field</w:delText>
              </w:r>
            </w:del>
            <w:del w:id="1665" w:author="Moses, Robbie" w:date="2023-02-13T03:08:00Z">
              <w:r w:rsidDel="00E6108F">
                <w:delText>s</w:delText>
              </w:r>
            </w:del>
            <w:del w:id="1666" w:author="Moses, Robbie" w:date="2023-02-23T02:31:00Z">
              <w:r w:rsidDel="00D71319">
                <w:delText xml:space="preserve"> will not be displayed on the order pages.</w:delText>
              </w:r>
            </w:del>
          </w:p>
        </w:tc>
      </w:tr>
      <w:tr w:rsidR="007467C0" w:rsidDel="00D71319" w14:paraId="05A96735" w14:textId="00804E04" w:rsidTr="006271D1">
        <w:trPr>
          <w:cantSplit/>
          <w:del w:id="1667"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668" w:author="Moses, Robbie" w:date="2023-02-23T02:31:00Z"/>
                <w:b/>
                <w:bCs/>
              </w:rPr>
            </w:pPr>
            <w:del w:id="1669"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670" w:author="Moses, Robbie" w:date="2023-02-23T02:31:00Z"/>
              </w:rPr>
            </w:pPr>
            <w:del w:id="1671"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672" w:author="Moses, Robbie" w:date="2023-02-23T02:31:00Z"/>
              </w:rPr>
            </w:pPr>
            <w:del w:id="1673"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674" w:author="Moses, Robbie" w:date="2023-02-23T02:31:00Z"/>
              </w:rPr>
            </w:pPr>
            <w:del w:id="1675" w:author="Moses, Robbie" w:date="2023-02-23T02:31:00Z">
              <w:r w:rsidRPr="00CE1129" w:rsidDel="00D71319">
                <w:rPr>
                  <w:b/>
                  <w:bCs/>
                </w:rPr>
                <w:delText>Optional –</w:delText>
              </w:r>
              <w:r w:rsidDel="00D71319">
                <w:delText xml:space="preserve"> </w:delText>
              </w:r>
            </w:del>
            <w:del w:id="1676" w:author="Moses, Robbie" w:date="2023-02-13T03:08:00Z">
              <w:r w:rsidDel="00E6108F">
                <w:delText xml:space="preserve">Is </w:delText>
              </w:r>
            </w:del>
            <w:del w:id="1677"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678" w:author="Moses, Robbie" w:date="2023-02-23T02:31:00Z"/>
              </w:rPr>
            </w:pPr>
            <w:del w:id="1679" w:author="Moses, Robbie" w:date="2023-02-23T02:31:00Z">
              <w:r w:rsidRPr="00CE1129" w:rsidDel="00D71319">
                <w:rPr>
                  <w:b/>
                  <w:bCs/>
                </w:rPr>
                <w:delText>Required –</w:delText>
              </w:r>
              <w:r w:rsidDel="00D71319">
                <w:delText xml:space="preserve"> Requires that the value be specified </w:delText>
              </w:r>
            </w:del>
            <w:del w:id="1680" w:author="Moses, Robbie" w:date="2023-02-13T03:08:00Z">
              <w:r w:rsidDel="00E6108F">
                <w:delText xml:space="preserve">in order </w:delText>
              </w:r>
            </w:del>
            <w:del w:id="1681" w:author="Moses, Robbie" w:date="2023-02-23T02:31:00Z">
              <w:r w:rsidDel="00D71319">
                <w:delText>to complete the order</w:delText>
              </w:r>
            </w:del>
          </w:p>
        </w:tc>
      </w:tr>
      <w:tr w:rsidR="007467C0" w:rsidDel="00D71319" w14:paraId="0514D8BD" w14:textId="1C218E73" w:rsidTr="006271D1">
        <w:trPr>
          <w:cantSplit/>
          <w:del w:id="1682"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683" w:author="Moses, Robbie" w:date="2023-02-23T02:31:00Z"/>
                <w:b/>
                <w:bCs/>
              </w:rPr>
            </w:pPr>
            <w:del w:id="1684"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685" w:author="Moses, Robbie" w:date="2023-02-23T02:31:00Z"/>
              </w:rPr>
            </w:pPr>
            <w:del w:id="1686"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687" w:author="Moses, Robbie" w:date="2023-02-23T02:31:00Z"/>
              </w:rPr>
            </w:pPr>
            <w:del w:id="1688"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689" w:author="Moses, Robbie" w:date="2023-02-23T02:31:00Z"/>
              </w:rPr>
            </w:pPr>
            <w:del w:id="1690"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691" w:author="Moses, Robbie" w:date="2023-02-13T03:08:00Z">
              <w:r w:rsidDel="00E6108F">
                <w:delText xml:space="preserve">comma </w:delText>
              </w:r>
            </w:del>
            <w:del w:id="1692" w:author="Moses, Robbie" w:date="2023-02-23T02:31:00Z">
              <w:r w:rsidDel="00D71319">
                <w:delText xml:space="preserve">separated list. </w:delText>
              </w:r>
            </w:del>
          </w:p>
          <w:p w14:paraId="3D62744F" w14:textId="563A782F" w:rsidR="007467C0" w:rsidDel="00D71319" w:rsidRDefault="007467C0" w:rsidP="00F208BC">
            <w:pPr>
              <w:pStyle w:val="TableListBullet"/>
              <w:rPr>
                <w:del w:id="1693" w:author="Moses, Robbie" w:date="2023-02-23T02:31:00Z"/>
              </w:rPr>
            </w:pPr>
            <w:del w:id="1694"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695"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696" w:author="Moses, Robbie" w:date="2023-02-23T02:31:00Z"/>
                <w:b/>
                <w:bCs/>
              </w:rPr>
            </w:pPr>
            <w:del w:id="1697"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698" w:author="Moses, Robbie" w:date="2023-02-23T02:31:00Z"/>
              </w:rPr>
            </w:pPr>
            <w:del w:id="1699" w:author="Moses, Robbie" w:date="2023-02-23T02:31:00Z">
              <w:r w:rsidDel="00D71319">
                <w:delText>Indicates the maximum size of the field for Free Text fields</w:delText>
              </w:r>
            </w:del>
          </w:p>
        </w:tc>
      </w:tr>
      <w:tr w:rsidR="007467C0" w:rsidDel="00D71319" w14:paraId="67C7F25F" w14:textId="2C808CFF" w:rsidTr="006271D1">
        <w:trPr>
          <w:cantSplit/>
          <w:del w:id="1700"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701" w:author="Moses, Robbie" w:date="2023-02-23T02:31:00Z"/>
                <w:b/>
                <w:bCs/>
              </w:rPr>
            </w:pPr>
            <w:del w:id="1702"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703" w:author="Moses, Robbie" w:date="2023-02-23T02:31:00Z"/>
              </w:rPr>
            </w:pPr>
            <w:del w:id="1704"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705"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706" w:author="Moses, Robbie" w:date="2023-02-23T02:31:00Z"/>
                <w:b/>
                <w:bCs/>
              </w:rPr>
            </w:pPr>
            <w:del w:id="1707"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708" w:author="Moses, Robbie" w:date="2023-02-23T02:31:00Z"/>
              </w:rPr>
            </w:pPr>
            <w:del w:id="1709" w:author="Moses, Robbie" w:date="2023-02-23T02:31:00Z">
              <w:r w:rsidDel="00D71319">
                <w:delText>Indicates the content (</w:delText>
              </w:r>
            </w:del>
            <w:del w:id="1710" w:author="Moses, Robbie" w:date="2023-02-13T03:09:00Z">
              <w:r w:rsidDel="00E6108F">
                <w:delText xml:space="preserve">comma </w:delText>
              </w:r>
            </w:del>
            <w:del w:id="1711"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712"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713" w:author="Moses, Robbie" w:date="2023-02-23T02:31:00Z"/>
                <w:b/>
                <w:bCs/>
              </w:rPr>
            </w:pPr>
            <w:del w:id="1714"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715" w:author="Moses, Robbie" w:date="2023-02-23T02:31:00Z"/>
              </w:rPr>
            </w:pPr>
            <w:del w:id="1716"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717"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718" w:author="Moses, Robbie" w:date="2023-02-23T02:31:00Z"/>
                <w:b/>
                <w:bCs/>
              </w:rPr>
            </w:pPr>
            <w:del w:id="1719"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720" w:author="Moses, Robbie" w:date="2023-02-23T02:31:00Z"/>
              </w:rPr>
            </w:pPr>
            <w:del w:id="1721" w:author="Moses, Robbie" w:date="2023-02-23T02:31:00Z">
              <w:r w:rsidDel="00D71319">
                <w:delText>Saves changes made during editing.</w:delText>
              </w:r>
            </w:del>
          </w:p>
        </w:tc>
      </w:tr>
      <w:tr w:rsidR="007467C0" w:rsidDel="00D71319" w14:paraId="2298B59C" w14:textId="4E9937E5" w:rsidTr="006271D1">
        <w:trPr>
          <w:cantSplit/>
          <w:del w:id="1722"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723" w:author="Moses, Robbie" w:date="2023-02-23T02:31:00Z"/>
                <w:b/>
                <w:bCs/>
              </w:rPr>
            </w:pPr>
            <w:del w:id="1724"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725" w:author="Moses, Robbie" w:date="2023-02-23T02:31:00Z"/>
              </w:rPr>
            </w:pPr>
            <w:del w:id="1726"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727" w:author="Moses, Robbie" w:date="2023-02-23T02:31:00Z"/>
          <w:color w:val="9BBB59"/>
          <w:lang w:val="en-US"/>
        </w:rPr>
      </w:pPr>
      <w:del w:id="1728"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729" w:author="Moses, Robbie" w:date="2023-02-23T02:31:00Z"/>
          <w:lang w:eastAsia="x-none" w:bidi="ar-SA"/>
        </w:rPr>
      </w:pPr>
    </w:p>
    <w:p w14:paraId="2D69B5A5" w14:textId="2D98D91F" w:rsidR="007467C0" w:rsidDel="00D71319" w:rsidRDefault="007467C0" w:rsidP="007467C0">
      <w:pPr>
        <w:pStyle w:val="Heading4"/>
        <w:rPr>
          <w:del w:id="1730" w:author="Moses, Robbie" w:date="2023-02-23T02:31:00Z"/>
          <w:lang w:val="en-US"/>
        </w:rPr>
      </w:pPr>
      <w:del w:id="1731"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732" w:author="Moses, Robbie" w:date="2023-02-23T02:31:00Z"/>
        </w:rPr>
      </w:pPr>
      <w:del w:id="1733" w:author="Moses, Robbie" w:date="2023-02-23T02:31:00Z">
        <w:r w:rsidDel="00D71319">
          <w:delText xml:space="preserve">In order to allow Order Custom Fields to apply to a particular type of order and/or cashpoint type, the Order Custom Fields can be associated </w:delText>
        </w:r>
      </w:del>
      <w:del w:id="1734" w:author="Moses, Robbie" w:date="2023-02-13T03:13:00Z">
        <w:r w:rsidDel="0040636D">
          <w:delText xml:space="preserve">to </w:delText>
        </w:r>
      </w:del>
      <w:del w:id="1735"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736" w:author="Moses, Robbie" w:date="2023-02-23T02:31:00Z"/>
        </w:rPr>
      </w:pPr>
      <w:del w:id="1737"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738" w:author="Moses, Robbie" w:date="2023-02-23T02:31:00Z"/>
          <w:lang w:val="en-US"/>
        </w:rPr>
      </w:pPr>
      <w:bookmarkStart w:id="1739" w:name="_Toc300309733"/>
      <w:bookmarkStart w:id="1740" w:name="_Toc74556722"/>
      <w:del w:id="1741" w:author="Moses, Robbie" w:date="2023-02-23T02:31:00Z">
        <w:r w:rsidDel="00D71319">
          <w:rPr>
            <w:lang w:val="en-US"/>
          </w:rPr>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83</w:delText>
        </w:r>
        <w:r w:rsidDel="00D71319">
          <w:rPr>
            <w:caps w:val="0"/>
          </w:rPr>
          <w:fldChar w:fldCharType="end"/>
        </w:r>
        <w:r w:rsidDel="00D71319">
          <w:rPr>
            <w:lang w:val="en-US"/>
          </w:rPr>
          <w:delText>: Custom Field To Order Description</w:delText>
        </w:r>
        <w:bookmarkEnd w:id="1739"/>
        <w:bookmarkEnd w:id="1740"/>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742"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743" w:author="Moses, Robbie" w:date="2023-02-23T02:31:00Z"/>
              </w:rPr>
              <w:pPrChange w:id="1744" w:author="Pinnu, Sainath" w:date="2023-03-21T18:12:00Z">
                <w:pPr>
                  <w:pStyle w:val="TableHeader"/>
                  <w:snapToGrid w:val="0"/>
                </w:pPr>
              </w:pPrChange>
            </w:pPr>
            <w:del w:id="1745"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746" w:author="Moses, Robbie" w:date="2023-02-23T02:31:00Z"/>
              </w:rPr>
              <w:pPrChange w:id="1747" w:author="Pinnu, Sainath" w:date="2023-03-21T18:12:00Z">
                <w:pPr>
                  <w:pStyle w:val="TableHeader"/>
                  <w:snapToGrid w:val="0"/>
                </w:pPr>
              </w:pPrChange>
            </w:pPr>
            <w:del w:id="1748" w:author="Moses, Robbie" w:date="2023-02-23T02:31:00Z">
              <w:r w:rsidDel="00D71319">
                <w:delText>Description</w:delText>
              </w:r>
            </w:del>
          </w:p>
        </w:tc>
      </w:tr>
      <w:tr w:rsidR="007467C0" w:rsidDel="00D71319" w14:paraId="22A8141B" w14:textId="5A0F46DB" w:rsidTr="006271D1">
        <w:trPr>
          <w:cantSplit/>
          <w:del w:id="1749"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750" w:author="Moses, Robbie" w:date="2023-02-23T02:31:00Z"/>
                <w:b/>
                <w:bCs/>
              </w:rPr>
            </w:pPr>
            <w:del w:id="1751"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752" w:author="Moses, Robbie" w:date="2023-02-23T02:31:00Z"/>
              </w:rPr>
            </w:pPr>
            <w:del w:id="1753"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754"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755" w:author="Moses, Robbie" w:date="2023-02-23T02:31:00Z"/>
                <w:b/>
                <w:bCs/>
              </w:rPr>
            </w:pPr>
            <w:del w:id="1756"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757" w:author="Moses, Robbie" w:date="2023-02-23T02:31:00Z"/>
              </w:rPr>
            </w:pPr>
            <w:del w:id="1758" w:author="Moses, Robbie" w:date="2023-02-23T02:31:00Z">
              <w:r w:rsidDel="00D71319">
                <w:delText>Saves changes made during the editing process</w:delText>
              </w:r>
            </w:del>
          </w:p>
        </w:tc>
      </w:tr>
      <w:tr w:rsidR="007467C0" w:rsidDel="00D71319" w14:paraId="745D4F81" w14:textId="46F826D0" w:rsidTr="006271D1">
        <w:trPr>
          <w:cantSplit/>
          <w:del w:id="1759"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760" w:author="Moses, Robbie" w:date="2023-02-23T02:31:00Z"/>
                <w:b/>
                <w:bCs/>
              </w:rPr>
            </w:pPr>
            <w:del w:id="1761"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762" w:author="Moses, Robbie" w:date="2023-02-23T02:31:00Z"/>
              </w:rPr>
            </w:pPr>
            <w:del w:id="1763" w:author="Moses, Robbie" w:date="2023-02-23T02:31:00Z">
              <w:r w:rsidDel="00D71319">
                <w:delText>Cancels any changes made during the editing process</w:delText>
              </w:r>
            </w:del>
          </w:p>
        </w:tc>
      </w:tr>
      <w:tr w:rsidR="007467C0" w:rsidDel="00D71319" w14:paraId="2DEAEBBD" w14:textId="586D69B1" w:rsidTr="006271D1">
        <w:trPr>
          <w:cantSplit/>
          <w:del w:id="1764"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765" w:author="Moses, Robbie" w:date="2023-02-23T02:31:00Z"/>
                <w:b/>
                <w:bCs/>
              </w:rPr>
            </w:pPr>
            <w:del w:id="1766"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767" w:author="Moses, Robbie" w:date="2023-02-23T02:31:00Z"/>
              </w:rPr>
            </w:pPr>
            <w:del w:id="1768" w:author="Moses, Robbie" w:date="2023-02-13T03:13:00Z">
              <w:r w:rsidDel="0040636D">
                <w:delText>In order t</w:delText>
              </w:r>
            </w:del>
            <w:del w:id="1769"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770" w:name="_System(Cashpoint_Synchronization"/>
      <w:bookmarkStart w:id="1771" w:name="_Toc74556417"/>
      <w:bookmarkStart w:id="1772" w:name="_Toc127491607"/>
      <w:bookmarkEnd w:id="1770"/>
      <w:del w:id="1773" w:author="Moses, Robbie" w:date="2023-02-23T04:13:00Z">
        <w:r w:rsidDel="00E12A0B">
          <w:delText>System</w:delText>
        </w:r>
      </w:del>
      <w:bookmarkStart w:id="1774" w:name="_Toc128021141"/>
      <w:ins w:id="1775" w:author="Moses, Robbie" w:date="2023-02-23T04:13:00Z">
        <w:r w:rsidR="00E12A0B">
          <w:t>Maintenance</w:t>
        </w:r>
      </w:ins>
      <w:r>
        <w:rPr>
          <w:rFonts w:ascii="Wingdings" w:hAnsi="Wingdings"/>
        </w:rPr>
        <w:t></w:t>
      </w:r>
      <w:r>
        <w:t>Cashpoint Synchronization</w:t>
      </w:r>
      <w:bookmarkEnd w:id="1464"/>
      <w:bookmarkEnd w:id="1465"/>
      <w:bookmarkEnd w:id="1771"/>
      <w:bookmarkEnd w:id="1772"/>
      <w:bookmarkEnd w:id="1774"/>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1776" w:author="Moses, Robbie" w:date="2023-02-13T03:13:00Z">
        <w:r w:rsidDel="0040636D">
          <w:delText xml:space="preserve">one </w:delText>
        </w:r>
      </w:del>
      <w:ins w:id="1777"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1778"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17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B33298">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1779" w:author="Moses, Robbie" w:date="2023-02-13T03:13:00Z">
              <w:r w:rsidRPr="00FB292A" w:rsidDel="0040636D">
                <w:delText xml:space="preserve">in order </w:delText>
              </w:r>
            </w:del>
            <w:r w:rsidRPr="00FB292A">
              <w:t xml:space="preserve">to proceed with </w:t>
            </w:r>
            <w:del w:id="1780"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1781"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782"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1783"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784"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lastRenderedPageBreak/>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1785"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1786"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1787" w:author="Moses, Robbie" w:date="2023-02-23T05:10:00Z"/>
        </w:rPr>
      </w:pPr>
      <w:r w:rsidRPr="00326CDA">
        <w:t xml:space="preserve">Return To:  </w:t>
      </w:r>
      <w:del w:id="1788"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789" w:author="Moses, Robbie" w:date="2023-02-23T05:10:00Z">
        <w:r w:rsidR="00904467">
          <w:fldChar w:fldCharType="begin"/>
        </w:r>
        <w:r w:rsidR="00904467">
          <w:instrText xml:space="preserve"> REF _Ref128021343 \h </w:instrText>
        </w:r>
      </w:ins>
      <w:r w:rsidR="00904467">
        <w:fldChar w:fldCharType="separate"/>
      </w:r>
      <w:ins w:id="1790"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1791" w:author="Moses, Robbie" w:date="2023-02-23T05:10:00Z"/>
        </w:rPr>
      </w:pPr>
    </w:p>
    <w:p w14:paraId="49DE3B03" w14:textId="42183E06" w:rsidR="007467C0" w:rsidDel="000C7B63" w:rsidRDefault="007467C0">
      <w:pPr>
        <w:pStyle w:val="TopofSection"/>
        <w:rPr>
          <w:del w:id="1792" w:author="Moses, Robbie" w:date="2023-02-23T04:07:00Z"/>
        </w:rPr>
        <w:pPrChange w:id="1793" w:author="Moses, Robbie" w:date="2023-02-23T05:10:00Z">
          <w:pPr>
            <w:pStyle w:val="Heading3"/>
          </w:pPr>
        </w:pPrChange>
      </w:pPr>
      <w:bookmarkStart w:id="1794" w:name="_Ref246140026"/>
      <w:bookmarkStart w:id="1795" w:name="_Toc74556418"/>
      <w:bookmarkStart w:id="1796" w:name="_Toc127491608"/>
      <w:commentRangeStart w:id="1797"/>
      <w:del w:id="1798" w:author="Moses, Robbie" w:date="2023-02-23T04:07:00Z">
        <w:r w:rsidDel="000C7B63">
          <w:delText>System</w:delText>
        </w:r>
        <w:r w:rsidDel="000C7B63">
          <w:rPr>
            <w:rFonts w:ascii="Wingdings" w:hAnsi="Wingdings"/>
          </w:rPr>
          <w:delText></w:delText>
        </w:r>
        <w:r w:rsidDel="000C7B63">
          <w:delText>Calendar Refresh</w:delText>
        </w:r>
      </w:del>
      <w:bookmarkEnd w:id="1794"/>
      <w:bookmarkEnd w:id="1795"/>
      <w:bookmarkEnd w:id="1796"/>
      <w:commentRangeEnd w:id="1797"/>
      <w:r w:rsidR="001927BA">
        <w:rPr>
          <w:rStyle w:val="CommentReference"/>
          <w:color w:val="auto"/>
          <w:lang w:val="en-US" w:eastAsia="en-US" w:bidi="en-US"/>
        </w:rPr>
        <w:commentReference w:id="1797"/>
      </w:r>
    </w:p>
    <w:p w14:paraId="6D8ACA50" w14:textId="4EC62C33" w:rsidR="007467C0" w:rsidDel="000C7B63" w:rsidRDefault="007467C0">
      <w:pPr>
        <w:pStyle w:val="TopofSection"/>
        <w:rPr>
          <w:del w:id="1799" w:author="Moses, Robbie" w:date="2023-02-23T04:07:00Z"/>
        </w:rPr>
        <w:pPrChange w:id="1800" w:author="Moses, Robbie" w:date="2023-02-23T05:10:00Z">
          <w:pPr>
            <w:pStyle w:val="BodyText"/>
          </w:pPr>
        </w:pPrChange>
      </w:pPr>
      <w:del w:id="1801"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1802" w:author="Moses, Robbie" w:date="2023-02-23T04:07:00Z"/>
        </w:rPr>
        <w:pPrChange w:id="1803" w:author="Moses, Robbie" w:date="2023-02-23T05:10:00Z">
          <w:pPr>
            <w:pStyle w:val="BodyText"/>
          </w:pPr>
        </w:pPrChange>
      </w:pPr>
      <w:del w:id="1804" w:author="Moses, Robbie" w:date="2023-02-23T04:07:00Z">
        <w:r w:rsidDel="000C7B63">
          <w:delText xml:space="preserve">The Cashpoint synchronization is a </w:delText>
        </w:r>
      </w:del>
      <w:del w:id="1805" w:author="Moses, Robbie" w:date="2023-02-13T03:14:00Z">
        <w:r w:rsidDel="00913ED2">
          <w:delText xml:space="preserve">one </w:delText>
        </w:r>
      </w:del>
      <w:del w:id="1806"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1807" w:author="Moses, Robbie" w:date="2023-02-23T04:07:00Z"/>
        </w:rPr>
        <w:pPrChange w:id="1808" w:author="Moses, Robbie" w:date="2023-02-23T05:10:00Z">
          <w:pPr>
            <w:pStyle w:val="Caption"/>
          </w:pPr>
        </w:pPrChange>
      </w:pPr>
      <w:bookmarkStart w:id="1809" w:name="_Toc74556494"/>
      <w:del w:id="1810"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1809"/>
      </w:del>
    </w:p>
    <w:p w14:paraId="6320BDEC" w14:textId="6E76F662" w:rsidR="007467C0" w:rsidDel="000C7B63" w:rsidRDefault="007467C0">
      <w:pPr>
        <w:pStyle w:val="TopofSection"/>
        <w:rPr>
          <w:del w:id="1811" w:author="Moses, Robbie" w:date="2023-02-23T04:06:00Z"/>
        </w:rPr>
        <w:pPrChange w:id="1812" w:author="Moses, Robbie" w:date="2023-02-23T05:10:00Z">
          <w:pPr>
            <w:jc w:val="center"/>
          </w:pPr>
        </w:pPrChange>
      </w:pPr>
      <w:del w:id="1813" w:author="Moses, Robbie" w:date="2023-02-22T06:39:00Z">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1814" w:author="Moses, Robbie" w:date="2023-02-23T04:07:00Z"/>
        </w:rPr>
        <w:pPrChange w:id="1815" w:author="Moses, Robbie" w:date="2023-02-23T05:10:00Z">
          <w:pPr>
            <w:pStyle w:val="Caption"/>
          </w:pPr>
        </w:pPrChange>
      </w:pPr>
      <w:bookmarkStart w:id="1816" w:name="_Toc74556724"/>
      <w:del w:id="1817"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1816"/>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1818"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1819" w:author="Moses, Robbie" w:date="2023-02-23T04:07:00Z"/>
              </w:rPr>
              <w:pPrChange w:id="1820" w:author="Moses, Robbie" w:date="2023-02-23T05:10:00Z">
                <w:pPr>
                  <w:pStyle w:val="TableHeader"/>
                </w:pPr>
              </w:pPrChange>
            </w:pPr>
            <w:del w:id="1821"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1822" w:author="Moses, Robbie" w:date="2023-02-23T04:07:00Z"/>
              </w:rPr>
              <w:pPrChange w:id="1823" w:author="Moses, Robbie" w:date="2023-02-23T05:10:00Z">
                <w:pPr>
                  <w:pStyle w:val="TableHeader"/>
                </w:pPr>
              </w:pPrChange>
            </w:pPr>
            <w:del w:id="1824" w:author="Moses, Robbie" w:date="2023-02-23T04:07:00Z">
              <w:r w:rsidDel="000C7B63">
                <w:delText>Description</w:delText>
              </w:r>
            </w:del>
          </w:p>
        </w:tc>
      </w:tr>
      <w:tr w:rsidR="007467C0" w:rsidDel="000C7B63" w14:paraId="06E0F8C3" w14:textId="7C404C70" w:rsidTr="006271D1">
        <w:trPr>
          <w:cantSplit/>
          <w:del w:id="1825"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1826" w:author="Moses, Robbie" w:date="2023-02-23T04:07:00Z"/>
                <w:b/>
                <w:bCs/>
              </w:rPr>
              <w:pPrChange w:id="1827" w:author="Moses, Robbie" w:date="2023-02-23T05:10:00Z">
                <w:pPr>
                  <w:pStyle w:val="TableBody"/>
                </w:pPr>
              </w:pPrChange>
            </w:pPr>
            <w:del w:id="1828"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1829" w:author="Moses, Robbie" w:date="2023-02-23T04:07:00Z"/>
              </w:rPr>
              <w:pPrChange w:id="1830" w:author="Moses, Robbie" w:date="2023-02-23T05:10:00Z">
                <w:pPr>
                  <w:pStyle w:val="TableBody"/>
                </w:pPr>
              </w:pPrChange>
            </w:pPr>
            <w:del w:id="1831"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1832"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1833" w:author="Moses, Robbie" w:date="2023-02-23T04:07:00Z"/>
                <w:b/>
                <w:bCs/>
              </w:rPr>
              <w:pPrChange w:id="1834" w:author="Moses, Robbie" w:date="2023-02-23T05:10:00Z">
                <w:pPr>
                  <w:pStyle w:val="TableBody"/>
                </w:pPr>
              </w:pPrChange>
            </w:pPr>
            <w:del w:id="1835"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1836" w:author="Moses, Robbie" w:date="2023-02-23T04:07:00Z"/>
              </w:rPr>
              <w:pPrChange w:id="1837" w:author="Moses, Robbie" w:date="2023-02-23T05:10:00Z">
                <w:pPr>
                  <w:pStyle w:val="TableBody"/>
                </w:pPr>
              </w:pPrChange>
            </w:pPr>
            <w:del w:id="1838" w:author="Moses, Robbie" w:date="2023-02-23T04:07:00Z">
              <w:r w:rsidRPr="00FB292A" w:rsidDel="000C7B63">
                <w:delText xml:space="preserve">The Vault </w:delText>
              </w:r>
            </w:del>
            <w:del w:id="1839" w:author="Moses, Robbie" w:date="2023-02-13T03:47:00Z">
              <w:r w:rsidRPr="00FB292A" w:rsidDel="00FF6652">
                <w:delText xml:space="preserve">that </w:delText>
              </w:r>
            </w:del>
            <w:del w:id="1840" w:author="Moses, Robbie" w:date="2023-02-23T04:07:00Z">
              <w:r w:rsidRPr="00FB292A" w:rsidDel="000C7B63">
                <w:delText>is associated with a calendar that has changed</w:delText>
              </w:r>
            </w:del>
          </w:p>
        </w:tc>
      </w:tr>
      <w:tr w:rsidR="007467C0" w:rsidDel="000C7B63" w14:paraId="17506DF3" w14:textId="1F19A1EA" w:rsidTr="006271D1">
        <w:trPr>
          <w:cantSplit/>
          <w:del w:id="1841"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1842" w:author="Moses, Robbie" w:date="2023-02-23T04:07:00Z"/>
                <w:b/>
                <w:bCs/>
              </w:rPr>
              <w:pPrChange w:id="1843" w:author="Moses, Robbie" w:date="2023-02-23T05:10:00Z">
                <w:pPr>
                  <w:pStyle w:val="TableBody"/>
                </w:pPr>
              </w:pPrChange>
            </w:pPr>
            <w:del w:id="1844"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1845" w:author="Moses, Robbie" w:date="2023-02-23T04:07:00Z"/>
              </w:rPr>
              <w:pPrChange w:id="1846" w:author="Moses, Robbie" w:date="2023-02-23T05:10:00Z">
                <w:pPr>
                  <w:pStyle w:val="TableBody"/>
                </w:pPr>
              </w:pPrChange>
            </w:pPr>
            <w:del w:id="1847"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1848"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1849" w:author="Moses, Robbie" w:date="2023-02-23T04:07:00Z"/>
                <w:b/>
                <w:bCs/>
              </w:rPr>
              <w:pPrChange w:id="1850" w:author="Moses, Robbie" w:date="2023-02-23T05:10:00Z">
                <w:pPr>
                  <w:pStyle w:val="TableBody"/>
                </w:pPr>
              </w:pPrChange>
            </w:pPr>
            <w:del w:id="1851"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1852" w:author="Moses, Robbie" w:date="2023-02-23T04:07:00Z"/>
              </w:rPr>
              <w:pPrChange w:id="1853" w:author="Moses, Robbie" w:date="2023-02-23T05:10:00Z">
                <w:pPr>
                  <w:pStyle w:val="TableBody"/>
                </w:pPr>
              </w:pPrChange>
            </w:pPr>
            <w:del w:id="1854"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1855" w:author="Moses, Robbie" w:date="2023-02-23T04:07:00Z"/>
        </w:rPr>
      </w:pPr>
      <w:del w:id="1856"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1857" w:author="Moses, Robbie" w:date="2023-02-23T05:10:00Z">
          <w:pPr>
            <w:pStyle w:val="BodyText"/>
          </w:pPr>
        </w:pPrChange>
      </w:pPr>
    </w:p>
    <w:p w14:paraId="04E9C8C9" w14:textId="52C996FB" w:rsidR="007467C0" w:rsidRDefault="007467C0" w:rsidP="00F95357">
      <w:pPr>
        <w:pStyle w:val="Heading3"/>
      </w:pPr>
      <w:bookmarkStart w:id="1858" w:name="_Ref231730863"/>
      <w:bookmarkStart w:id="1859" w:name="_Toc256529021"/>
      <w:bookmarkStart w:id="1860" w:name="_Toc74556419"/>
      <w:bookmarkStart w:id="1861" w:name="_Toc127491609"/>
      <w:del w:id="1862" w:author="Moses, Robbie" w:date="2023-02-23T04:15:00Z">
        <w:r w:rsidDel="0048301C">
          <w:delText>System</w:delText>
        </w:r>
      </w:del>
      <w:bookmarkStart w:id="1863" w:name="_Toc128021142"/>
      <w:ins w:id="1864" w:author="Moses, Robbie" w:date="2023-02-23T04:15:00Z">
        <w:r w:rsidR="0048301C">
          <w:t>Maintenance</w:t>
        </w:r>
      </w:ins>
      <w:r>
        <w:rPr>
          <w:rFonts w:ascii="Wingdings" w:hAnsi="Wingdings"/>
        </w:rPr>
        <w:t></w:t>
      </w:r>
      <w:r>
        <w:t xml:space="preserve">Audit </w:t>
      </w:r>
      <w:ins w:id="1865" w:author="Moses, Robbie" w:date="2023-02-23T04:15:00Z">
        <w:r w:rsidR="00C9007B">
          <w:t xml:space="preserve">Log </w:t>
        </w:r>
      </w:ins>
      <w:del w:id="1866" w:author="Moses, Robbie" w:date="2023-02-23T04:15:00Z">
        <w:r w:rsidDel="0048301C">
          <w:delText xml:space="preserve">Log </w:delText>
        </w:r>
      </w:del>
      <w:r>
        <w:t>Browser</w:t>
      </w:r>
      <w:bookmarkEnd w:id="1858"/>
      <w:bookmarkEnd w:id="1859"/>
      <w:bookmarkEnd w:id="1860"/>
      <w:bookmarkEnd w:id="1861"/>
      <w:bookmarkEnd w:id="1863"/>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1867" w:name="_Toc256528919"/>
      <w:bookmarkStart w:id="1868" w:name="_Toc74556495"/>
      <w:bookmarkStart w:id="1869" w:name="_Toc128022172"/>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1867"/>
      <w:bookmarkEnd w:id="1868"/>
      <w:bookmarkEnd w:id="1869"/>
    </w:p>
    <w:p w14:paraId="255EED22" w14:textId="01B39921" w:rsidR="007467C0" w:rsidRDefault="007467C0" w:rsidP="00585A31">
      <w:pPr>
        <w:jc w:val="center"/>
      </w:pPr>
      <w:del w:id="1870"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71"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1872" w:name="_Toc256528743"/>
      <w:bookmarkStart w:id="1873"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1872"/>
      <w:bookmarkEnd w:id="18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B33298">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1874" w:author="Moses, Robbie" w:date="2023-02-13T03:48:00Z">
              <w:r w:rsidRPr="00FB292A" w:rsidDel="003672DE">
                <w:delText xml:space="preserve">case </w:delText>
              </w:r>
            </w:del>
            <w:ins w:id="1875"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lastRenderedPageBreak/>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1876" w:author="Moses, Robbie" w:date="2023-02-13T03:48:00Z">
              <w:r w:rsidRPr="00FB292A" w:rsidDel="00C77438">
                <w:delText xml:space="preserve">is </w:delText>
              </w:r>
            </w:del>
            <w:ins w:id="1877" w:author="Moses, Robbie" w:date="2023-02-13T03:49:00Z">
              <w:r w:rsidR="00C77438">
                <w:t>is</w:t>
              </w:r>
            </w:ins>
            <w:ins w:id="1878" w:author="Moses, Robbie" w:date="2023-02-13T03:48:00Z">
              <w:r w:rsidR="00C77438" w:rsidRPr="00FB292A">
                <w:t xml:space="preserve"> </w:t>
              </w:r>
            </w:ins>
            <w:r w:rsidRPr="00FB292A">
              <w:t xml:space="preserve">able to enter </w:t>
            </w:r>
            <w:del w:id="1879" w:author="Moses, Robbie" w:date="2023-02-13T03:48:00Z">
              <w:r w:rsidRPr="00FB292A" w:rsidDel="00C77438">
                <w:delText xml:space="preserve">a </w:delText>
              </w:r>
            </w:del>
            <w:r w:rsidRPr="00FB292A">
              <w:t>the date, the date/time, or leave the field blank. Leaving the field blank will return all rows. For instance</w:t>
            </w:r>
            <w:ins w:id="1880" w:author="Moses, Robbie" w:date="2023-02-13T03:49:00Z">
              <w:r w:rsidR="00A42477">
                <w:t>,</w:t>
              </w:r>
            </w:ins>
            <w:r w:rsidRPr="00FB292A">
              <w:t xml:space="preserve"> if the user wanted all records after June 1, 2009</w:t>
            </w:r>
            <w:ins w:id="1881"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1882" w:author="Moses, Robbie" w:date="2023-02-13T03:49:00Z">
              <w:r w:rsidRPr="00FB292A" w:rsidDel="00A42477">
                <w:delText xml:space="preserve"> </w:delText>
              </w:r>
            </w:del>
            <w:r w:rsidRPr="00FB292A">
              <w:t>: June 1, 2009</w:t>
            </w:r>
            <w:ins w:id="1883" w:author="Moses, Robbie" w:date="2023-02-13T03:49:00Z">
              <w:r w:rsidR="00A42477">
                <w:t>,</w:t>
              </w:r>
            </w:ins>
            <w:r w:rsidRPr="00FB292A">
              <w:t xml:space="preserve"> at 3:15</w:t>
            </w:r>
            <w:ins w:id="1884"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1885" w:name="_Toc256528920"/>
      <w:bookmarkStart w:id="1886" w:name="_Toc74556496"/>
      <w:bookmarkStart w:id="1887"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1885"/>
      <w:bookmarkEnd w:id="1886"/>
      <w:bookmarkEnd w:id="1887"/>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1888" w:name="_Toc256528744"/>
      <w:bookmarkStart w:id="1889"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1888"/>
      <w:bookmarkEnd w:id="18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B33298">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1890"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lastRenderedPageBreak/>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1891"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1892"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1893" w:author="Moses, Robbie" w:date="2023-02-13T03:50:00Z">
              <w:r w:rsidRPr="00FB292A" w:rsidDel="008210AD">
                <w:delText xml:space="preserve">brink </w:delText>
              </w:r>
            </w:del>
            <w:ins w:id="1894"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1895"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1896"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1897"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1898"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1899"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1900" w:name="_Toc256528921"/>
      <w:bookmarkStart w:id="1901" w:name="_Toc74556497"/>
      <w:bookmarkStart w:id="1902" w:name="_Toc128022174"/>
      <w:r>
        <w:lastRenderedPageBreak/>
        <w:t xml:space="preserve">Figure </w:t>
      </w:r>
      <w:r>
        <w:fldChar w:fldCharType="begin"/>
      </w:r>
      <w:r>
        <w:instrText xml:space="preserve"> SEQ Figure \* ARABIC </w:instrText>
      </w:r>
      <w:r>
        <w:fldChar w:fldCharType="separate"/>
      </w:r>
      <w:r>
        <w:rPr>
          <w:noProof/>
        </w:rPr>
        <w:t>65</w:t>
      </w:r>
      <w:r>
        <w:fldChar w:fldCharType="end"/>
      </w:r>
      <w:r>
        <w:t xml:space="preserve">: </w:t>
      </w:r>
      <w:bookmarkEnd w:id="1900"/>
      <w:r>
        <w:t>Audit Log Browser Transaction Detail Page</w:t>
      </w:r>
      <w:bookmarkEnd w:id="1901"/>
      <w:bookmarkEnd w:id="1902"/>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1903" w:name="_Toc256528745"/>
      <w:bookmarkStart w:id="1904"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1903"/>
      <w:bookmarkEnd w:id="19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B33298">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1905" w:author="Moses, Robbie" w:date="2023-02-13T03:51:00Z"/>
                <w:b/>
                <w:bCs/>
              </w:rPr>
            </w:pPr>
            <w:r w:rsidRPr="00FB292A">
              <w:t xml:space="preserve">Parameters executed at </w:t>
            </w:r>
            <w:ins w:id="1906"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1907"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1908" w:author="Moses, Robbie" w:date="2023-02-13T03:51:00Z">
              <w:r w:rsidR="00216A23">
                <w:t xml:space="preserve">the </w:t>
              </w:r>
            </w:ins>
            <w:r w:rsidRPr="00FB292A">
              <w:t xml:space="preserve">system administrator configures </w:t>
            </w:r>
            <w:del w:id="1909"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1910"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911" w:author="Moses, Robbie" w:date="2023-02-23T05:10:00Z">
        <w:r w:rsidR="00904467">
          <w:fldChar w:fldCharType="begin"/>
        </w:r>
        <w:r w:rsidR="00904467">
          <w:instrText xml:space="preserve"> REF _Ref128021343 \h </w:instrText>
        </w:r>
      </w:ins>
      <w:r w:rsidR="00904467">
        <w:fldChar w:fldCharType="separate"/>
      </w:r>
      <w:ins w:id="1912"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1913" w:name="_Ref246140029"/>
      <w:bookmarkStart w:id="1914" w:name="_Toc74556420"/>
      <w:bookmarkStart w:id="1915" w:name="_Toc127491610"/>
      <w:bookmarkStart w:id="1916" w:name="_Toc128021143"/>
      <w:del w:id="1917" w:author="Moses, Robbie" w:date="2023-02-23T05:12:00Z">
        <w:r w:rsidDel="00975E45">
          <w:delText>System</w:delText>
        </w:r>
      </w:del>
      <w:ins w:id="1918" w:author="Moses, Robbie" w:date="2023-02-23T05:12:00Z">
        <w:r w:rsidR="00975E45">
          <w:t>Main</w:t>
        </w:r>
        <w:r w:rsidR="00C15C79">
          <w:t>tenance</w:t>
        </w:r>
      </w:ins>
      <w:r>
        <w:rPr>
          <w:rFonts w:ascii="Wingdings" w:hAnsi="Wingdings"/>
        </w:rPr>
        <w:t></w:t>
      </w:r>
      <w:r>
        <w:t>View Logs</w:t>
      </w:r>
      <w:bookmarkEnd w:id="1913"/>
      <w:bookmarkEnd w:id="1914"/>
      <w:bookmarkEnd w:id="1915"/>
      <w:bookmarkEnd w:id="1916"/>
    </w:p>
    <w:p w14:paraId="1DF97219" w14:textId="594DD3AF" w:rsidR="007467C0" w:rsidRDefault="007467C0" w:rsidP="00A217CD">
      <w:pPr>
        <w:pStyle w:val="BodyText"/>
      </w:pPr>
      <w:r>
        <w:t xml:space="preserve">The View Logs function allows users to access system logs </w:t>
      </w:r>
      <w:del w:id="1919" w:author="Moses, Robbie" w:date="2023-02-13T03:52:00Z">
        <w:r w:rsidDel="00D469FD">
          <w:delText xml:space="preserve">in order </w:delText>
        </w:r>
      </w:del>
      <w:r>
        <w:t>to help NCR troubleshoot problems. The users should only access this page when directed to do so by a system administrator or a</w:t>
      </w:r>
      <w:ins w:id="1920" w:author="Moses, Robbie" w:date="2023-02-13T03:53:00Z">
        <w:r w:rsidR="00DE6E4B">
          <w:t>n</w:t>
        </w:r>
      </w:ins>
      <w:r>
        <w:t xml:space="preserve"> NCR Support Representative.</w:t>
      </w:r>
    </w:p>
    <w:p w14:paraId="059AEB79" w14:textId="77777777" w:rsidR="007467C0" w:rsidRDefault="007467C0" w:rsidP="007467C0">
      <w:pPr>
        <w:pStyle w:val="Caption"/>
      </w:pPr>
      <w:bookmarkStart w:id="1921" w:name="_Toc74556498"/>
      <w:bookmarkStart w:id="1922" w:name="_Toc128022175"/>
      <w:r>
        <w:lastRenderedPageBreak/>
        <w:t xml:space="preserve">Figure </w:t>
      </w:r>
      <w:r>
        <w:fldChar w:fldCharType="begin"/>
      </w:r>
      <w:r>
        <w:instrText xml:space="preserve"> SEQ Figure \* ARABIC </w:instrText>
      </w:r>
      <w:r>
        <w:fldChar w:fldCharType="separate"/>
      </w:r>
      <w:r>
        <w:rPr>
          <w:noProof/>
        </w:rPr>
        <w:t>66</w:t>
      </w:r>
      <w:r>
        <w:fldChar w:fldCharType="end"/>
      </w:r>
      <w:r>
        <w:t>: Logs Page</w:t>
      </w:r>
      <w:bookmarkEnd w:id="1921"/>
      <w:bookmarkEnd w:id="1922"/>
    </w:p>
    <w:p w14:paraId="234831E3" w14:textId="3A98B8EF" w:rsidR="007467C0" w:rsidRDefault="007467C0" w:rsidP="00686739">
      <w:pPr>
        <w:jc w:val="center"/>
      </w:pPr>
      <w:del w:id="1923"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24"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1925"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19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B33298">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0">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1">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1926" w:author="Moses, Robbie" w:date="2023-02-13T03:53:00Z">
              <w:r w:rsidRPr="00FB292A" w:rsidDel="00DE6E4B">
                <w:delText xml:space="preserve">on </w:delText>
              </w:r>
            </w:del>
            <w:ins w:id="1927"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1928"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1929" w:author="Moses, Robbie" w:date="2023-02-23T05:13:00Z">
        <w:r w:rsidR="00C15C79">
          <w:fldChar w:fldCharType="begin"/>
        </w:r>
        <w:r w:rsidR="00C15C79">
          <w:instrText xml:space="preserve"> REF _Ref128021343 \h </w:instrText>
        </w:r>
      </w:ins>
      <w:r w:rsidR="00C15C79">
        <w:fldChar w:fldCharType="separate"/>
      </w:r>
      <w:ins w:id="1930"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1931" w:name="_Ref246140033"/>
      <w:bookmarkStart w:id="1932" w:name="_Toc74556421"/>
      <w:bookmarkStart w:id="1933" w:name="_Toc127491611"/>
      <w:bookmarkStart w:id="1934" w:name="_Toc128021144"/>
      <w:del w:id="1935" w:author="Moses, Robbie" w:date="2023-02-23T05:13:00Z">
        <w:r w:rsidDel="00C15C79">
          <w:delText>System</w:delText>
        </w:r>
      </w:del>
      <w:ins w:id="1936" w:author="Moses, Robbie" w:date="2023-02-23T05:13:00Z">
        <w:r w:rsidR="00C15C79">
          <w:t>Maintenance</w:t>
        </w:r>
      </w:ins>
      <w:r>
        <w:rPr>
          <w:rFonts w:ascii="Wingdings" w:hAnsi="Wingdings"/>
        </w:rPr>
        <w:t></w:t>
      </w:r>
      <w:r>
        <w:t>About</w:t>
      </w:r>
      <w:bookmarkEnd w:id="1931"/>
      <w:bookmarkEnd w:id="1932"/>
      <w:bookmarkEnd w:id="1933"/>
      <w:bookmarkEnd w:id="1934"/>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1937" w:author="Moses, Robbie" w:date="2023-02-13T03:53:00Z">
        <w:r w:rsidDel="00EA6F28">
          <w:delText>is able to</w:delText>
        </w:r>
      </w:del>
      <w:ins w:id="1938"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lastRenderedPageBreak/>
        <w:t>This page is for informational purposes only.</w:t>
      </w:r>
    </w:p>
    <w:p w14:paraId="63DDF103" w14:textId="77777777" w:rsidR="007467C0" w:rsidRDefault="007467C0" w:rsidP="007467C0">
      <w:pPr>
        <w:pStyle w:val="Caption"/>
        <w:rPr>
          <w:noProof/>
          <w:lang w:val="en-US"/>
        </w:rPr>
      </w:pPr>
      <w:bookmarkStart w:id="1939" w:name="_Toc74556499"/>
      <w:bookmarkStart w:id="1940"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1939"/>
      <w:bookmarkEnd w:id="1940"/>
    </w:p>
    <w:p w14:paraId="5473E159" w14:textId="1EBCB9CF" w:rsidR="007467C0" w:rsidRDefault="007467C0" w:rsidP="00F162A9">
      <w:pPr>
        <w:spacing w:after="0" w:line="240" w:lineRule="auto"/>
        <w:jc w:val="center"/>
      </w:pPr>
      <w:del w:id="1941"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42"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1943"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1944" w:author="Moses, Robbie" w:date="2023-02-23T05:13:00Z">
        <w:r w:rsidR="008E3C76">
          <w:fldChar w:fldCharType="begin"/>
        </w:r>
        <w:r w:rsidR="008E3C76">
          <w:instrText xml:space="preserve"> REF _Ref128021343 \h </w:instrText>
        </w:r>
      </w:ins>
      <w:r w:rsidR="008E3C76">
        <w:fldChar w:fldCharType="separate"/>
      </w:r>
      <w:ins w:id="1945"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1946" w:name="_Ref245707339"/>
      <w:bookmarkStart w:id="1947" w:name="_Toc74556422"/>
      <w:bookmarkStart w:id="1948" w:name="_Toc127491612"/>
      <w:bookmarkStart w:id="1949" w:name="_Toc128021145"/>
      <w:r>
        <w:lastRenderedPageBreak/>
        <w:t>Reports Tab</w:t>
      </w:r>
      <w:bookmarkEnd w:id="1946"/>
      <w:bookmarkEnd w:id="1947"/>
      <w:bookmarkEnd w:id="1948"/>
      <w:bookmarkEnd w:id="1949"/>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1950" w:name="_Ref245721684"/>
      <w:bookmarkStart w:id="1951" w:name="_Toc74556423"/>
      <w:bookmarkStart w:id="1952" w:name="_Toc127491613"/>
      <w:bookmarkStart w:id="1953" w:name="_Toc128021146"/>
      <w:r>
        <w:t>Reports Overview</w:t>
      </w:r>
      <w:bookmarkEnd w:id="1950"/>
      <w:bookmarkEnd w:id="1951"/>
      <w:bookmarkEnd w:id="1952"/>
      <w:bookmarkEnd w:id="1953"/>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1954"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19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B33298">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B33298">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B33298">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B33298">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B33298">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B33298">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B33298">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1955" w:name="_Ref245721690"/>
      <w:bookmarkStart w:id="1956" w:name="_Toc74556424"/>
      <w:bookmarkStart w:id="1957" w:name="_Toc127491614"/>
      <w:bookmarkStart w:id="1958" w:name="_Toc128021147"/>
      <w:r>
        <w:t>Report Basics</w:t>
      </w:r>
      <w:bookmarkEnd w:id="1955"/>
      <w:bookmarkEnd w:id="1956"/>
      <w:bookmarkEnd w:id="1957"/>
      <w:bookmarkEnd w:id="1958"/>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1959" w:name="_Toc74556500"/>
      <w:bookmarkStart w:id="1960"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1959"/>
      <w:bookmarkEnd w:id="1960"/>
    </w:p>
    <w:p w14:paraId="4AFC2836" w14:textId="189DE40F" w:rsidR="007467C0" w:rsidRPr="00282FD2" w:rsidRDefault="007467C0" w:rsidP="00465A27">
      <w:pPr>
        <w:jc w:val="center"/>
      </w:pPr>
      <w:del w:id="1961"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62"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1963"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19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B33298">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B33298">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lastRenderedPageBreak/>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8F755CC"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9BECB5D"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1964" w:name="_Ref245721693"/>
      <w:bookmarkStart w:id="1965" w:name="_Toc74556425"/>
      <w:bookmarkStart w:id="1966" w:name="_Toc127491615"/>
      <w:bookmarkStart w:id="1967" w:name="_Toc128021148"/>
      <w:r>
        <w:t>Processing Reports</w:t>
      </w:r>
      <w:bookmarkEnd w:id="1964"/>
      <w:bookmarkEnd w:id="1965"/>
      <w:bookmarkEnd w:id="1966"/>
      <w:bookmarkEnd w:id="1967"/>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lastRenderedPageBreak/>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1968" w:name="_Ref245722620"/>
      <w:r>
        <w:t>Aggregation Results</w:t>
      </w:r>
      <w:bookmarkEnd w:id="1968"/>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1969"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19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B33298">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1970" w:name="_Ref249755501"/>
      <w:r>
        <w:lastRenderedPageBreak/>
        <w:t>Aggregation Summary Results</w:t>
      </w:r>
      <w:bookmarkEnd w:id="1970"/>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1971"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19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B33298">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1972" w:name="_Ref245722627"/>
      <w:r>
        <w:t>Recommendation Results</w:t>
      </w:r>
      <w:bookmarkEnd w:id="1972"/>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1973"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197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B33298">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B33298">
            <w:pPr>
              <w:pStyle w:val="TableHeader"/>
            </w:pPr>
            <w:r>
              <w:t>Field</w:t>
            </w:r>
          </w:p>
        </w:tc>
        <w:tc>
          <w:tcPr>
            <w:tcW w:w="5480" w:type="dxa"/>
            <w:shd w:val="clear" w:color="auto" w:fill="60C03A"/>
          </w:tcPr>
          <w:p w14:paraId="1943DF37" w14:textId="77777777" w:rsidR="007467C0" w:rsidRPr="00A875AE" w:rsidRDefault="007467C0" w:rsidP="00B33298">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1974" w:name="_Ref249755553"/>
      <w:r>
        <w:lastRenderedPageBreak/>
        <w:t>Recommendation Validation Results</w:t>
      </w:r>
      <w:bookmarkEnd w:id="1974"/>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1975"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197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B33298">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B33298">
            <w:pPr>
              <w:pStyle w:val="TableHeader"/>
            </w:pPr>
            <w:r w:rsidRPr="00465A27">
              <w:t>Field</w:t>
            </w:r>
          </w:p>
        </w:tc>
        <w:tc>
          <w:tcPr>
            <w:tcW w:w="5480" w:type="dxa"/>
            <w:shd w:val="clear" w:color="auto" w:fill="60C03A"/>
          </w:tcPr>
          <w:p w14:paraId="1BCD88D7" w14:textId="77777777" w:rsidR="007467C0" w:rsidRPr="00465A27" w:rsidRDefault="007467C0" w:rsidP="00B33298">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1976" w:name="_Ref245722630"/>
      <w:r>
        <w:t>Commercial Consolidation Results</w:t>
      </w:r>
      <w:bookmarkEnd w:id="1976"/>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1977"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19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B33298">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lastRenderedPageBreak/>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1978" w:name="_Ref270486330"/>
      <w:r>
        <w:t>Vault Parameters</w:t>
      </w:r>
      <w:bookmarkEnd w:id="1978"/>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1979"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19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B33298">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1980" w:name="_Ref270486331"/>
      <w:r>
        <w:t>Vault Service Days</w:t>
      </w:r>
      <w:bookmarkEnd w:id="1980"/>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1981"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19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B33298">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lastRenderedPageBreak/>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1982" w:name="_Ref270486333"/>
      <w:r>
        <w:t>Vault Service Schedule</w:t>
      </w:r>
      <w:bookmarkEnd w:id="1982"/>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1983"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19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B33298">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lastRenderedPageBreak/>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1984" w:name="_Ref270486334"/>
      <w:r>
        <w:t>Vault Denominations</w:t>
      </w:r>
      <w:bookmarkEnd w:id="1984"/>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1985"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19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B33298">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lastRenderedPageBreak/>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1986" w:name="_Ref270486336"/>
      <w:r>
        <w:t>Vault Service Cost</w:t>
      </w:r>
      <w:bookmarkEnd w:id="1986"/>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1987"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19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B33298">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lastRenderedPageBreak/>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1988" w:name="_Ref270486337"/>
      <w:r>
        <w:t>Vault Requirements</w:t>
      </w:r>
      <w:bookmarkEnd w:id="1988"/>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1989"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19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B33298">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lastRenderedPageBreak/>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1990" w:name="_Ref245721699"/>
      <w:bookmarkStart w:id="1991" w:name="_Toc74556426"/>
      <w:bookmarkStart w:id="1992" w:name="_Toc127491616"/>
      <w:bookmarkStart w:id="1993" w:name="_Toc128021149"/>
      <w:r>
        <w:t>History Reports</w:t>
      </w:r>
      <w:bookmarkEnd w:id="1990"/>
      <w:bookmarkEnd w:id="1991"/>
      <w:bookmarkEnd w:id="1992"/>
      <w:bookmarkEnd w:id="1993"/>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1994" w:name="_Ref270485869"/>
      <w:r>
        <w:t>Vault History</w:t>
      </w:r>
      <w:bookmarkEnd w:id="1994"/>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1995" w:name="_Toc74556742"/>
      <w:r>
        <w:lastRenderedPageBreak/>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19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B33298">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1996" w:name="_Ref249755748"/>
      <w:bookmarkStart w:id="1997" w:name="_Ref245722647"/>
      <w:r>
        <w:t>Commercial History</w:t>
      </w:r>
      <w:bookmarkEnd w:id="1996"/>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1998"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19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B33298">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lastRenderedPageBreak/>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1999" w:name="_Ref249809936"/>
    </w:p>
    <w:p w14:paraId="0AADA852" w14:textId="2DF0E551" w:rsidR="007467C0" w:rsidRDefault="007467C0" w:rsidP="007467C0">
      <w:pPr>
        <w:pStyle w:val="Heading4"/>
      </w:pPr>
      <w:r>
        <w:t>Custodial Inventory History</w:t>
      </w:r>
      <w:bookmarkEnd w:id="1997"/>
      <w:bookmarkEnd w:id="1999"/>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2000"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0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B33298">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001" w:name="_Ref245722651"/>
      <w:r>
        <w:lastRenderedPageBreak/>
        <w:t>Vault Orders</w:t>
      </w:r>
      <w:bookmarkEnd w:id="2001"/>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002"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0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B33298">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003" w:name="_Ref245722654"/>
      <w:r>
        <w:t>Vault Recommendations</w:t>
      </w:r>
      <w:bookmarkEnd w:id="2003"/>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004" w:name="_Toc74556746"/>
      <w:r>
        <w:lastRenderedPageBreak/>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0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B33298">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005" w:name="_Ref245722658"/>
      <w:r>
        <w:t>Vault Variance</w:t>
      </w:r>
      <w:bookmarkEnd w:id="2005"/>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006"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0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B33298">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lastRenderedPageBreak/>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007" w:name="_Ref245722668"/>
      <w:r>
        <w:lastRenderedPageBreak/>
        <w:t>Custodial Inventory (CI) Position (History)</w:t>
      </w:r>
      <w:bookmarkEnd w:id="2007"/>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008"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0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B33298">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009" w:name="_Ref245722734"/>
      <w:r>
        <w:t>Provisional Credit Report</w:t>
      </w:r>
      <w:bookmarkEnd w:id="2009"/>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010"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0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B33298">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011" w:name="_Ref270485885"/>
      <w:r>
        <w:t>Vault Transaction History</w:t>
      </w:r>
      <w:bookmarkEnd w:id="2011"/>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012"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0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B33298">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lastRenderedPageBreak/>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013" w:name="_Ref270485896"/>
      <w:r>
        <w:t>Vault Transaction Summary - Averages</w:t>
      </w:r>
      <w:bookmarkEnd w:id="2013"/>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014"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0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B33298">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015" w:name="_Ref270485901"/>
      <w:r>
        <w:t>Vault Recommendations, Orders, and Shipments</w:t>
      </w:r>
      <w:bookmarkEnd w:id="2015"/>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016" w:name="_Toc74556752"/>
      <w:r w:rsidRPr="00264FCB">
        <w:rPr>
          <w:lang w:val="en-US"/>
        </w:rPr>
        <w:lastRenderedPageBreak/>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0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B33298">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017" w:name="_Ref245721702"/>
      <w:bookmarkStart w:id="2018" w:name="_Toc74556427"/>
      <w:bookmarkStart w:id="2019" w:name="_Toc127491617"/>
      <w:bookmarkStart w:id="2020" w:name="_Toc128021150"/>
      <w:r>
        <w:t>Planning Reports</w:t>
      </w:r>
      <w:bookmarkEnd w:id="2017"/>
      <w:bookmarkEnd w:id="2018"/>
      <w:bookmarkEnd w:id="2019"/>
      <w:bookmarkEnd w:id="2020"/>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021" w:name="_Ref245722692"/>
      <w:r>
        <w:lastRenderedPageBreak/>
        <w:t>Forecast Results</w:t>
      </w:r>
      <w:bookmarkEnd w:id="2021"/>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022"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0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B33298">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023" w:name="_Ref249810020"/>
      <w:bookmarkStart w:id="2024" w:name="_Ref249755990"/>
      <w:bookmarkStart w:id="2025" w:name="_Ref245722700"/>
      <w:r>
        <w:t>Forecast Health</w:t>
      </w:r>
      <w:bookmarkEnd w:id="2023"/>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026"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0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B33298">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lastRenderedPageBreak/>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027" w:name="_Ref270486816"/>
      <w:r>
        <w:t>Vault Forecast Details</w:t>
      </w:r>
      <w:bookmarkEnd w:id="2024"/>
      <w:bookmarkEnd w:id="2027"/>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028"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0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B33298">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029" w:name="_Ref270486824"/>
      <w:r>
        <w:lastRenderedPageBreak/>
        <w:t>Vault Forecast Summary</w:t>
      </w:r>
      <w:bookmarkEnd w:id="2029"/>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030"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0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B33298">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031" w:name="_Ref249755996"/>
      <w:r>
        <w:t>Commercial Forecast Details</w:t>
      </w:r>
      <w:bookmarkEnd w:id="2031"/>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032"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0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B33298">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lastRenderedPageBreak/>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033" w:name="_Ref270486611"/>
      <w:r>
        <w:t>Commercial Forecast Summary</w:t>
      </w:r>
      <w:bookmarkEnd w:id="2033"/>
    </w:p>
    <w:p w14:paraId="5199056E" w14:textId="77777777" w:rsidR="007467C0" w:rsidRPr="001E2FA2" w:rsidRDefault="007467C0" w:rsidP="007467C0">
      <w:pPr>
        <w:pStyle w:val="Caption"/>
        <w:rPr>
          <w:lang w:val="en-US"/>
        </w:rPr>
      </w:pPr>
      <w:bookmarkStart w:id="2034"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0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B33298">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035" w:name="_Ref249756004"/>
      <w:r>
        <w:t>Horizons</w:t>
      </w:r>
      <w:bookmarkEnd w:id="2035"/>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036"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0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B33298">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037" w:name="_Ref249756008"/>
      <w:r>
        <w:t>Horizons With CI</w:t>
      </w:r>
      <w:bookmarkEnd w:id="2037"/>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038"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0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B33298">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lastRenderedPageBreak/>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039" w:name="_Ref245722704"/>
      <w:bookmarkEnd w:id="2025"/>
      <w:r>
        <w:t>OptiCash Aggregation Details</w:t>
      </w:r>
      <w:bookmarkEnd w:id="2039"/>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040"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0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B33298">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lastRenderedPageBreak/>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041" w:name="_Ref245722707"/>
      <w:r>
        <w:t>Custodial Inventory Cap/On Book Minimum (CI CAP/OBMH) Report</w:t>
      </w:r>
      <w:bookmarkEnd w:id="2041"/>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042"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0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B33298">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lastRenderedPageBreak/>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043" w:name="_Ref245722710"/>
      <w:r>
        <w:t>Custodial Inventory (CI) Position (Forecasted)</w:t>
      </w:r>
      <w:bookmarkEnd w:id="2043"/>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044"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0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B33298">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lastRenderedPageBreak/>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045"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0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B33298">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046" w:name="_Ref245721707"/>
      <w:bookmarkStart w:id="2047" w:name="_Toc74556428"/>
      <w:bookmarkStart w:id="2048" w:name="_Toc127491618"/>
      <w:bookmarkStart w:id="2049" w:name="_Toc128021151"/>
      <w:r>
        <w:t>Management Information Reports</w:t>
      </w:r>
      <w:bookmarkEnd w:id="2046"/>
      <w:bookmarkEnd w:id="2047"/>
      <w:bookmarkEnd w:id="2048"/>
      <w:bookmarkEnd w:id="2049"/>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lastRenderedPageBreak/>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050" w:name="_Ref245722756"/>
      <w:r>
        <w:t>Costs (Actual Vs. Projected)</w:t>
      </w:r>
      <w:bookmarkEnd w:id="2050"/>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051"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051"/>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B33298">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B33298">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lastRenderedPageBreak/>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lastRenderedPageBreak/>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052" w:name="_Ref245722759"/>
      <w:r>
        <w:t>Costs (Actual)</w:t>
      </w:r>
      <w:bookmarkEnd w:id="2052"/>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053" w:name="_Toc74556766"/>
      <w:r>
        <w:lastRenderedPageBreak/>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0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B33298">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lastRenderedPageBreak/>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lastRenderedPageBreak/>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054" w:name="_Ref245722763"/>
      <w:r>
        <w:t>Total Carrier</w:t>
      </w:r>
      <w:bookmarkEnd w:id="2054"/>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055"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0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B33298">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lastRenderedPageBreak/>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056" w:name="_Ref245722766"/>
      <w:r>
        <w:t>History Vault Stock Holding</w:t>
      </w:r>
      <w:bookmarkEnd w:id="2056"/>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057"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0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B33298">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058" w:name="_Ref245722769"/>
      <w:r>
        <w:t>Forecast Vault Stock Holding</w:t>
      </w:r>
      <w:bookmarkEnd w:id="2058"/>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059"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0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B33298">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060" w:name="_Ref245722773"/>
      <w:r>
        <w:t>Commercial and Branch Historical</w:t>
      </w:r>
      <w:bookmarkEnd w:id="2060"/>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061"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0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B33298">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062" w:name="_Ref245722776"/>
      <w:r>
        <w:t>ATM &amp; Branch Demand</w:t>
      </w:r>
      <w:bookmarkEnd w:id="2062"/>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063"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0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B33298">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064" w:name="_Ref245722779"/>
      <w:r>
        <w:t>Cross-Shipping Alerts</w:t>
      </w:r>
      <w:bookmarkEnd w:id="2064"/>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065"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0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B33298">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066" w:name="_Ref249231884"/>
      <w:bookmarkStart w:id="2067" w:name="_Toc74556429"/>
      <w:bookmarkStart w:id="2068" w:name="_Toc127491619"/>
      <w:bookmarkStart w:id="2069" w:name="_Toc128021152"/>
      <w:r>
        <w:t>Cashpoint Reports</w:t>
      </w:r>
      <w:bookmarkEnd w:id="2066"/>
      <w:bookmarkEnd w:id="2067"/>
      <w:bookmarkEnd w:id="2068"/>
      <w:bookmarkEnd w:id="2069"/>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lastRenderedPageBreak/>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070" w:name="_Ref249231956"/>
      <w:r>
        <w:t>Vault Horizon Report</w:t>
      </w:r>
      <w:bookmarkEnd w:id="2070"/>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071"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0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B33298">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lastRenderedPageBreak/>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072" w:name="_Ref249231963"/>
      <w:r>
        <w:t>Vault History Report</w:t>
      </w:r>
      <w:bookmarkEnd w:id="2072"/>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073"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0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B33298">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lastRenderedPageBreak/>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074" w:name="_Ref249231966"/>
      <w:r>
        <w:t>Vault Forecast Report</w:t>
      </w:r>
      <w:bookmarkEnd w:id="2074"/>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075" w:name="_Toc74556775"/>
      <w:r>
        <w:lastRenderedPageBreak/>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0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B33298">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076" w:name="_Ref249231969"/>
      <w:r>
        <w:t>Commercial History Report</w:t>
      </w:r>
      <w:bookmarkEnd w:id="2076"/>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077" w:name="_Toc74556776"/>
      <w:r>
        <w:lastRenderedPageBreak/>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0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B33298">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078" w:name="_Ref249231972"/>
      <w:r>
        <w:t>Commercial Forecast Report</w:t>
      </w:r>
      <w:bookmarkEnd w:id="2078"/>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079"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0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B33298">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lastRenderedPageBreak/>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6"/>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080" w:name="_Glossary"/>
      <w:bookmarkStart w:id="2081" w:name="_Toc25160859"/>
      <w:bookmarkEnd w:id="2080"/>
      <w:r>
        <w:br w:type="page"/>
      </w:r>
    </w:p>
    <w:p w14:paraId="70CFF66A" w14:textId="7E5B4C74" w:rsidR="00CD3E88" w:rsidRDefault="00CD3E88" w:rsidP="00CD3E88">
      <w:pPr>
        <w:pStyle w:val="Heading1"/>
      </w:pPr>
      <w:bookmarkStart w:id="2082" w:name="_Toc127491620"/>
      <w:bookmarkStart w:id="2083" w:name="_Toc128021153"/>
      <w:r>
        <w:lastRenderedPageBreak/>
        <w:t>Table of Figures</w:t>
      </w:r>
      <w:bookmarkEnd w:id="2082"/>
      <w:bookmarkEnd w:id="2083"/>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000000">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000000">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000000">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000000">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000000">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000000">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000000">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000000">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000000">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000000">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000000">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000000">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000000">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000000">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000000">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000000">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000000">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000000">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000000">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000000">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000000">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000000">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000000">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000000">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000000">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000000">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000000">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000000">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000000">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000000">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000000">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000000">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000000">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000000">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000000">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000000">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000000">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000000">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000000">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000000">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000000">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000000">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000000">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000000">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000000">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000000">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000000">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000000">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000000">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000000">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000000">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000000">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000000">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000000">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000000">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000000">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000000">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000000">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000000">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000000">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000000">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000000">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000000">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000000">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000000">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000000">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000000">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7"/>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081"/>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8" w:history="1">
        <w:r w:rsidRPr="00460C58">
          <w:rPr>
            <w:rStyle w:val="Hyperlink"/>
          </w:rPr>
          <w:t>https://xxx.xxx.xxx</w:t>
        </w:r>
      </w:hyperlink>
      <w:r>
        <w:t>]</w:t>
      </w:r>
    </w:p>
    <w:sectPr w:rsidR="00D625A8" w:rsidSect="00602BAD">
      <w:headerReference w:type="default" r:id="rId189"/>
      <w:footerReference w:type="default" r:id="rId190"/>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3"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85"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86"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124"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138"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329"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352" w:author="Moses, Robinson" w:date="2023-03-23T06:15:00Z" w:initials="MR">
    <w:p w14:paraId="4CFB3C95" w14:textId="69DB8796" w:rsidR="009F1E1A" w:rsidRDefault="009F1E1A">
      <w:pPr>
        <w:pStyle w:val="CommentText"/>
      </w:pPr>
      <w:r>
        <w:rPr>
          <w:rStyle w:val="CommentReference"/>
        </w:rPr>
        <w:annotationRef/>
      </w:r>
      <w:r>
        <w:t>Broken link</w:t>
      </w:r>
    </w:p>
  </w:comment>
  <w:comment w:id="426"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462"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845"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853"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863"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1385"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1797"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174A4A8B" w15:done="0"/>
  <w15:commentEx w15:paraId="0793A340" w15:done="0"/>
  <w15:commentEx w15:paraId="6980313A" w15:done="0"/>
  <w15:commentEx w15:paraId="675F93AB" w15:done="0"/>
  <w15:commentEx w15:paraId="441FF8E9"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A15037" w16cex:dateUtc="2023-02-23T07:38:00Z"/>
  <w16cex:commentExtensible w16cex:durableId="27C41DA4" w16cex:dateUtc="2023-03-21T06:42:00Z"/>
  <w16cex:commentExtensible w16cex:durableId="27A160C6" w16cex:dateUtc="2023-02-23T08:4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174A4A8B" w16cid:durableId="27C472A4"/>
  <w16cid:commentId w16cid:paraId="0793A340" w16cid:durableId="27A02371"/>
  <w16cid:commentId w16cid:paraId="6980313A" w16cid:durableId="27A15037"/>
  <w16cid:commentId w16cid:paraId="675F93AB" w16cid:durableId="27C41DA4"/>
  <w16cid:commentId w16cid:paraId="441FF8E9" w16cid:durableId="27A160C6"/>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42E42" w14:textId="77777777" w:rsidR="002B5A9B" w:rsidRDefault="002B5A9B" w:rsidP="00661F0B">
      <w:r>
        <w:separator/>
      </w:r>
    </w:p>
    <w:p w14:paraId="61DF9E39" w14:textId="77777777" w:rsidR="002B5A9B" w:rsidRDefault="002B5A9B"/>
  </w:endnote>
  <w:endnote w:type="continuationSeparator" w:id="0">
    <w:p w14:paraId="7467C6F4" w14:textId="77777777" w:rsidR="002B5A9B" w:rsidRDefault="002B5A9B" w:rsidP="00661F0B">
      <w:r>
        <w:continuationSeparator/>
      </w:r>
    </w:p>
    <w:p w14:paraId="4C488357" w14:textId="77777777" w:rsidR="002B5A9B" w:rsidRDefault="002B5A9B"/>
  </w:endnote>
  <w:endnote w:type="continuationNotice" w:id="1">
    <w:p w14:paraId="74114DC6" w14:textId="77777777" w:rsidR="002B5A9B" w:rsidRDefault="002B5A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140AE" w14:textId="77777777" w:rsidR="002B5A9B" w:rsidRDefault="002B5A9B" w:rsidP="00661F0B">
      <w:r>
        <w:separator/>
      </w:r>
    </w:p>
  </w:footnote>
  <w:footnote w:type="continuationSeparator" w:id="0">
    <w:p w14:paraId="7B8E7054" w14:textId="77777777" w:rsidR="002B5A9B" w:rsidRDefault="002B5A9B" w:rsidP="00661F0B">
      <w:r>
        <w:continuationSeparator/>
      </w:r>
    </w:p>
    <w:p w14:paraId="22784C0A" w14:textId="77777777" w:rsidR="002B5A9B" w:rsidRDefault="002B5A9B"/>
  </w:footnote>
  <w:footnote w:type="continuationNotice" w:id="1">
    <w:p w14:paraId="234F0953" w14:textId="77777777" w:rsidR="002B5A9B" w:rsidRDefault="002B5A9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24572C53"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8171F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171F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171F6">
      <w:rPr>
        <w:noProof/>
      </w:rPr>
      <w:t>User Reference Guide</w:t>
    </w:r>
    <w:r w:rsidRPr="00DE5501">
      <w:rPr>
        <w:noProof/>
      </w:rPr>
      <w:fldChar w:fldCharType="end"/>
    </w:r>
  </w:p>
  <w:p w14:paraId="57C32097" w14:textId="6B5F9BDE" w:rsidR="00541F51" w:rsidRPr="00A71BC0" w:rsidRDefault="00BC3811">
    <w:pPr>
      <w:pStyle w:val="Header"/>
      <w:pPrChange w:id="10"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8171F6">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71A3499D"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8171F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171F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171F6">
      <w:rPr>
        <w:noProof/>
      </w:rPr>
      <w:t>User Reference Guide</w:t>
    </w:r>
    <w:r w:rsidRPr="00DE5501">
      <w:rPr>
        <w:noProof/>
      </w:rPr>
      <w:fldChar w:fldCharType="end"/>
    </w:r>
  </w:p>
  <w:p w14:paraId="49004D09" w14:textId="1F4ABFAC" w:rsidR="00541F51" w:rsidRPr="00EF4761" w:rsidRDefault="00B07346" w:rsidP="003D020F">
    <w:pPr>
      <w:pStyle w:val="Header"/>
      <w:pBdr>
        <w:bottom w:val="single" w:sz="24" w:space="5" w:color="54B948"/>
      </w:pBdr>
    </w:pPr>
    <w:fldSimple w:instr="STYLEREF  &quot;Heading 1,Section Title&quot;  \* MERGEFORMAT">
      <w:r w:rsidR="008171F6">
        <w:rPr>
          <w:noProof/>
        </w:rPr>
        <w:t>Introduction to the Interface</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3F1DDEC5"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8171F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171F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171F6">
      <w:rPr>
        <w:noProof/>
      </w:rPr>
      <w:t>User Reference Guide</w:t>
    </w:r>
    <w:r w:rsidRPr="00DE5501">
      <w:rPr>
        <w:noProof/>
      </w:rPr>
      <w:fldChar w:fldCharType="end"/>
    </w:r>
  </w:p>
  <w:p w14:paraId="41AE04AE" w14:textId="0019C249"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8171F6">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mwqAUAr5kiri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E01"/>
    <w:rsid w:val="004A4A9C"/>
    <w:rsid w:val="004A5562"/>
    <w:rsid w:val="004A5A77"/>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52CE"/>
    <w:rsid w:val="006557D7"/>
    <w:rsid w:val="00656FCA"/>
    <w:rsid w:val="0065732F"/>
    <w:rsid w:val="00661F0B"/>
    <w:rsid w:val="00662D77"/>
    <w:rsid w:val="00662FB2"/>
    <w:rsid w:val="006641F0"/>
    <w:rsid w:val="00664CE5"/>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80335"/>
    <w:rsid w:val="00C81419"/>
    <w:rsid w:val="00C82E62"/>
    <w:rsid w:val="00C84743"/>
    <w:rsid w:val="00C8540A"/>
    <w:rsid w:val="00C861B6"/>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C3CBFBA-0D43-4395-989D-5B5188F9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714086"/>
    <w:pPr>
      <w:tabs>
        <w:tab w:val="right" w:leader="dot" w:pos="10081"/>
      </w:tabs>
      <w:spacing w:after="0"/>
    </w:pPr>
    <w:rPr>
      <w:b/>
      <w:szCs w:val="28"/>
    </w:rPr>
  </w:style>
  <w:style w:type="paragraph" w:styleId="TOC2">
    <w:name w:val="toc 2"/>
    <w:basedOn w:val="TOC1"/>
    <w:next w:val="BodyText"/>
    <w:autoRedefine/>
    <w:uiPriority w:val="39"/>
    <w:unhideWhenUsed/>
    <w:rsid w:val="00B8452C"/>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46BD3"/>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B33298"/>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comments" Target="comment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microsoft.com/office/2011/relationships/people" Target="people.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1/relationships/commentsExtended" Target="commentsExtended.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yperlink" Target="https://xxx.xxx.xxx" TargetMode="Externa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16/09/relationships/commentsIds" Target="commentsIds.xml"/><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eader" Target="header6.xm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footer" Target="footer4.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header" Target="header4.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3.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4.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New Template for 3.3</Template>
  <TotalTime>3</TotalTime>
  <Pages>203</Pages>
  <Words>46788</Words>
  <Characters>266693</Characters>
  <Application>Microsoft Office Word</Application>
  <DocSecurity>0</DocSecurity>
  <Lines>2222</Lines>
  <Paragraphs>625</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312856</CharactersWithSpaces>
  <SharedDoc>false</SharedDoc>
  <HLinks>
    <vt:vector size="1308" baseType="variant">
      <vt:variant>
        <vt:i4>4587584</vt:i4>
      </vt:variant>
      <vt:variant>
        <vt:i4>3102</vt:i4>
      </vt:variant>
      <vt:variant>
        <vt:i4>0</vt:i4>
      </vt:variant>
      <vt:variant>
        <vt:i4>5</vt:i4>
      </vt:variant>
      <vt:variant>
        <vt:lpwstr>https://xxx.xxx.xxx/</vt:lpwstr>
      </vt:variant>
      <vt:variant>
        <vt:lpwstr/>
      </vt:variant>
      <vt:variant>
        <vt:i4>1048634</vt:i4>
      </vt:variant>
      <vt:variant>
        <vt:i4>3095</vt:i4>
      </vt:variant>
      <vt:variant>
        <vt:i4>0</vt:i4>
      </vt:variant>
      <vt:variant>
        <vt:i4>5</vt:i4>
      </vt:variant>
      <vt:variant>
        <vt:lpwstr/>
      </vt:variant>
      <vt:variant>
        <vt:lpwstr>_Toc128022177</vt:lpwstr>
      </vt:variant>
      <vt:variant>
        <vt:i4>1048634</vt:i4>
      </vt:variant>
      <vt:variant>
        <vt:i4>3089</vt:i4>
      </vt:variant>
      <vt:variant>
        <vt:i4>0</vt:i4>
      </vt:variant>
      <vt:variant>
        <vt:i4>5</vt:i4>
      </vt:variant>
      <vt:variant>
        <vt:lpwstr/>
      </vt:variant>
      <vt:variant>
        <vt:lpwstr>_Toc128022176</vt:lpwstr>
      </vt:variant>
      <vt:variant>
        <vt:i4>1048634</vt:i4>
      </vt:variant>
      <vt:variant>
        <vt:i4>3083</vt:i4>
      </vt:variant>
      <vt:variant>
        <vt:i4>0</vt:i4>
      </vt:variant>
      <vt:variant>
        <vt:i4>5</vt:i4>
      </vt:variant>
      <vt:variant>
        <vt:lpwstr/>
      </vt:variant>
      <vt:variant>
        <vt:lpwstr>_Toc128022175</vt:lpwstr>
      </vt:variant>
      <vt:variant>
        <vt:i4>1048634</vt:i4>
      </vt:variant>
      <vt:variant>
        <vt:i4>3077</vt:i4>
      </vt:variant>
      <vt:variant>
        <vt:i4>0</vt:i4>
      </vt:variant>
      <vt:variant>
        <vt:i4>5</vt:i4>
      </vt:variant>
      <vt:variant>
        <vt:lpwstr/>
      </vt:variant>
      <vt:variant>
        <vt:lpwstr>_Toc128022174</vt:lpwstr>
      </vt:variant>
      <vt:variant>
        <vt:i4>1048634</vt:i4>
      </vt:variant>
      <vt:variant>
        <vt:i4>3071</vt:i4>
      </vt:variant>
      <vt:variant>
        <vt:i4>0</vt:i4>
      </vt:variant>
      <vt:variant>
        <vt:i4>5</vt:i4>
      </vt:variant>
      <vt:variant>
        <vt:lpwstr/>
      </vt:variant>
      <vt:variant>
        <vt:lpwstr>_Toc128022173</vt:lpwstr>
      </vt:variant>
      <vt:variant>
        <vt:i4>1048634</vt:i4>
      </vt:variant>
      <vt:variant>
        <vt:i4>3065</vt:i4>
      </vt:variant>
      <vt:variant>
        <vt:i4>0</vt:i4>
      </vt:variant>
      <vt:variant>
        <vt:i4>5</vt:i4>
      </vt:variant>
      <vt:variant>
        <vt:lpwstr/>
      </vt:variant>
      <vt:variant>
        <vt:lpwstr>_Toc128022172</vt:lpwstr>
      </vt:variant>
      <vt:variant>
        <vt:i4>1048634</vt:i4>
      </vt:variant>
      <vt:variant>
        <vt:i4>3059</vt:i4>
      </vt:variant>
      <vt:variant>
        <vt:i4>0</vt:i4>
      </vt:variant>
      <vt:variant>
        <vt:i4>5</vt:i4>
      </vt:variant>
      <vt:variant>
        <vt:lpwstr/>
      </vt:variant>
      <vt:variant>
        <vt:lpwstr>_Toc128022171</vt:lpwstr>
      </vt:variant>
      <vt:variant>
        <vt:i4>1048634</vt:i4>
      </vt:variant>
      <vt:variant>
        <vt:i4>3053</vt:i4>
      </vt:variant>
      <vt:variant>
        <vt:i4>0</vt:i4>
      </vt:variant>
      <vt:variant>
        <vt:i4>5</vt:i4>
      </vt:variant>
      <vt:variant>
        <vt:lpwstr/>
      </vt:variant>
      <vt:variant>
        <vt:lpwstr>_Toc128022170</vt:lpwstr>
      </vt:variant>
      <vt:variant>
        <vt:i4>1114170</vt:i4>
      </vt:variant>
      <vt:variant>
        <vt:i4>3047</vt:i4>
      </vt:variant>
      <vt:variant>
        <vt:i4>0</vt:i4>
      </vt:variant>
      <vt:variant>
        <vt:i4>5</vt:i4>
      </vt:variant>
      <vt:variant>
        <vt:lpwstr/>
      </vt:variant>
      <vt:variant>
        <vt:lpwstr>_Toc128022169</vt:lpwstr>
      </vt:variant>
      <vt:variant>
        <vt:i4>1114170</vt:i4>
      </vt:variant>
      <vt:variant>
        <vt:i4>3041</vt:i4>
      </vt:variant>
      <vt:variant>
        <vt:i4>0</vt:i4>
      </vt:variant>
      <vt:variant>
        <vt:i4>5</vt:i4>
      </vt:variant>
      <vt:variant>
        <vt:lpwstr/>
      </vt:variant>
      <vt:variant>
        <vt:lpwstr>_Toc128022168</vt:lpwstr>
      </vt:variant>
      <vt:variant>
        <vt:i4>1114170</vt:i4>
      </vt:variant>
      <vt:variant>
        <vt:i4>3035</vt:i4>
      </vt:variant>
      <vt:variant>
        <vt:i4>0</vt:i4>
      </vt:variant>
      <vt:variant>
        <vt:i4>5</vt:i4>
      </vt:variant>
      <vt:variant>
        <vt:lpwstr/>
      </vt:variant>
      <vt:variant>
        <vt:lpwstr>_Toc128022167</vt:lpwstr>
      </vt:variant>
      <vt:variant>
        <vt:i4>1114170</vt:i4>
      </vt:variant>
      <vt:variant>
        <vt:i4>3029</vt:i4>
      </vt:variant>
      <vt:variant>
        <vt:i4>0</vt:i4>
      </vt:variant>
      <vt:variant>
        <vt:i4>5</vt:i4>
      </vt:variant>
      <vt:variant>
        <vt:lpwstr/>
      </vt:variant>
      <vt:variant>
        <vt:lpwstr>_Toc128022166</vt:lpwstr>
      </vt:variant>
      <vt:variant>
        <vt:i4>1114170</vt:i4>
      </vt:variant>
      <vt:variant>
        <vt:i4>3023</vt:i4>
      </vt:variant>
      <vt:variant>
        <vt:i4>0</vt:i4>
      </vt:variant>
      <vt:variant>
        <vt:i4>5</vt:i4>
      </vt:variant>
      <vt:variant>
        <vt:lpwstr/>
      </vt:variant>
      <vt:variant>
        <vt:lpwstr>_Toc128022165</vt:lpwstr>
      </vt:variant>
      <vt:variant>
        <vt:i4>1114170</vt:i4>
      </vt:variant>
      <vt:variant>
        <vt:i4>3017</vt:i4>
      </vt:variant>
      <vt:variant>
        <vt:i4>0</vt:i4>
      </vt:variant>
      <vt:variant>
        <vt:i4>5</vt:i4>
      </vt:variant>
      <vt:variant>
        <vt:lpwstr/>
      </vt:variant>
      <vt:variant>
        <vt:lpwstr>_Toc128022164</vt:lpwstr>
      </vt:variant>
      <vt:variant>
        <vt:i4>1114170</vt:i4>
      </vt:variant>
      <vt:variant>
        <vt:i4>3011</vt:i4>
      </vt:variant>
      <vt:variant>
        <vt:i4>0</vt:i4>
      </vt:variant>
      <vt:variant>
        <vt:i4>5</vt:i4>
      </vt:variant>
      <vt:variant>
        <vt:lpwstr/>
      </vt:variant>
      <vt:variant>
        <vt:lpwstr>_Toc128022163</vt:lpwstr>
      </vt:variant>
      <vt:variant>
        <vt:i4>1114170</vt:i4>
      </vt:variant>
      <vt:variant>
        <vt:i4>3005</vt:i4>
      </vt:variant>
      <vt:variant>
        <vt:i4>0</vt:i4>
      </vt:variant>
      <vt:variant>
        <vt:i4>5</vt:i4>
      </vt:variant>
      <vt:variant>
        <vt:lpwstr/>
      </vt:variant>
      <vt:variant>
        <vt:lpwstr>_Toc128022162</vt:lpwstr>
      </vt:variant>
      <vt:variant>
        <vt:i4>1114170</vt:i4>
      </vt:variant>
      <vt:variant>
        <vt:i4>2999</vt:i4>
      </vt:variant>
      <vt:variant>
        <vt:i4>0</vt:i4>
      </vt:variant>
      <vt:variant>
        <vt:i4>5</vt:i4>
      </vt:variant>
      <vt:variant>
        <vt:lpwstr/>
      </vt:variant>
      <vt:variant>
        <vt:lpwstr>_Toc128022161</vt:lpwstr>
      </vt:variant>
      <vt:variant>
        <vt:i4>1114170</vt:i4>
      </vt:variant>
      <vt:variant>
        <vt:i4>2993</vt:i4>
      </vt:variant>
      <vt:variant>
        <vt:i4>0</vt:i4>
      </vt:variant>
      <vt:variant>
        <vt:i4>5</vt:i4>
      </vt:variant>
      <vt:variant>
        <vt:lpwstr/>
      </vt:variant>
      <vt:variant>
        <vt:lpwstr>_Toc128022160</vt:lpwstr>
      </vt:variant>
      <vt:variant>
        <vt:i4>1179706</vt:i4>
      </vt:variant>
      <vt:variant>
        <vt:i4>2987</vt:i4>
      </vt:variant>
      <vt:variant>
        <vt:i4>0</vt:i4>
      </vt:variant>
      <vt:variant>
        <vt:i4>5</vt:i4>
      </vt:variant>
      <vt:variant>
        <vt:lpwstr/>
      </vt:variant>
      <vt:variant>
        <vt:lpwstr>_Toc128022159</vt:lpwstr>
      </vt:variant>
      <vt:variant>
        <vt:i4>1179706</vt:i4>
      </vt:variant>
      <vt:variant>
        <vt:i4>2981</vt:i4>
      </vt:variant>
      <vt:variant>
        <vt:i4>0</vt:i4>
      </vt:variant>
      <vt:variant>
        <vt:i4>5</vt:i4>
      </vt:variant>
      <vt:variant>
        <vt:lpwstr/>
      </vt:variant>
      <vt:variant>
        <vt:lpwstr>_Toc128022158</vt:lpwstr>
      </vt:variant>
      <vt:variant>
        <vt:i4>1179706</vt:i4>
      </vt:variant>
      <vt:variant>
        <vt:i4>2975</vt:i4>
      </vt:variant>
      <vt:variant>
        <vt:i4>0</vt:i4>
      </vt:variant>
      <vt:variant>
        <vt:i4>5</vt:i4>
      </vt:variant>
      <vt:variant>
        <vt:lpwstr/>
      </vt:variant>
      <vt:variant>
        <vt:lpwstr>_Toc128022157</vt:lpwstr>
      </vt:variant>
      <vt:variant>
        <vt:i4>1179706</vt:i4>
      </vt:variant>
      <vt:variant>
        <vt:i4>2969</vt:i4>
      </vt:variant>
      <vt:variant>
        <vt:i4>0</vt:i4>
      </vt:variant>
      <vt:variant>
        <vt:i4>5</vt:i4>
      </vt:variant>
      <vt:variant>
        <vt:lpwstr/>
      </vt:variant>
      <vt:variant>
        <vt:lpwstr>_Toc128022156</vt:lpwstr>
      </vt:variant>
      <vt:variant>
        <vt:i4>1179706</vt:i4>
      </vt:variant>
      <vt:variant>
        <vt:i4>2963</vt:i4>
      </vt:variant>
      <vt:variant>
        <vt:i4>0</vt:i4>
      </vt:variant>
      <vt:variant>
        <vt:i4>5</vt:i4>
      </vt:variant>
      <vt:variant>
        <vt:lpwstr/>
      </vt:variant>
      <vt:variant>
        <vt:lpwstr>_Toc128022155</vt:lpwstr>
      </vt:variant>
      <vt:variant>
        <vt:i4>1179706</vt:i4>
      </vt:variant>
      <vt:variant>
        <vt:i4>2957</vt:i4>
      </vt:variant>
      <vt:variant>
        <vt:i4>0</vt:i4>
      </vt:variant>
      <vt:variant>
        <vt:i4>5</vt:i4>
      </vt:variant>
      <vt:variant>
        <vt:lpwstr/>
      </vt:variant>
      <vt:variant>
        <vt:lpwstr>_Toc128022154</vt:lpwstr>
      </vt:variant>
      <vt:variant>
        <vt:i4>1179706</vt:i4>
      </vt:variant>
      <vt:variant>
        <vt:i4>2951</vt:i4>
      </vt:variant>
      <vt:variant>
        <vt:i4>0</vt:i4>
      </vt:variant>
      <vt:variant>
        <vt:i4>5</vt:i4>
      </vt:variant>
      <vt:variant>
        <vt:lpwstr/>
      </vt:variant>
      <vt:variant>
        <vt:lpwstr>_Toc128022153</vt:lpwstr>
      </vt:variant>
      <vt:variant>
        <vt:i4>1179706</vt:i4>
      </vt:variant>
      <vt:variant>
        <vt:i4>2945</vt:i4>
      </vt:variant>
      <vt:variant>
        <vt:i4>0</vt:i4>
      </vt:variant>
      <vt:variant>
        <vt:i4>5</vt:i4>
      </vt:variant>
      <vt:variant>
        <vt:lpwstr/>
      </vt:variant>
      <vt:variant>
        <vt:lpwstr>_Toc128022152</vt:lpwstr>
      </vt:variant>
      <vt:variant>
        <vt:i4>1179706</vt:i4>
      </vt:variant>
      <vt:variant>
        <vt:i4>2939</vt:i4>
      </vt:variant>
      <vt:variant>
        <vt:i4>0</vt:i4>
      </vt:variant>
      <vt:variant>
        <vt:i4>5</vt:i4>
      </vt:variant>
      <vt:variant>
        <vt:lpwstr/>
      </vt:variant>
      <vt:variant>
        <vt:lpwstr>_Toc128022151</vt:lpwstr>
      </vt:variant>
      <vt:variant>
        <vt:i4>1179706</vt:i4>
      </vt:variant>
      <vt:variant>
        <vt:i4>2933</vt:i4>
      </vt:variant>
      <vt:variant>
        <vt:i4>0</vt:i4>
      </vt:variant>
      <vt:variant>
        <vt:i4>5</vt:i4>
      </vt:variant>
      <vt:variant>
        <vt:lpwstr/>
      </vt:variant>
      <vt:variant>
        <vt:lpwstr>_Toc128022150</vt:lpwstr>
      </vt:variant>
      <vt:variant>
        <vt:i4>1245242</vt:i4>
      </vt:variant>
      <vt:variant>
        <vt:i4>2927</vt:i4>
      </vt:variant>
      <vt:variant>
        <vt:i4>0</vt:i4>
      </vt:variant>
      <vt:variant>
        <vt:i4>5</vt:i4>
      </vt:variant>
      <vt:variant>
        <vt:lpwstr/>
      </vt:variant>
      <vt:variant>
        <vt:lpwstr>_Toc128022149</vt:lpwstr>
      </vt:variant>
      <vt:variant>
        <vt:i4>1245242</vt:i4>
      </vt:variant>
      <vt:variant>
        <vt:i4>2921</vt:i4>
      </vt:variant>
      <vt:variant>
        <vt:i4>0</vt:i4>
      </vt:variant>
      <vt:variant>
        <vt:i4>5</vt:i4>
      </vt:variant>
      <vt:variant>
        <vt:lpwstr/>
      </vt:variant>
      <vt:variant>
        <vt:lpwstr>_Toc128022148</vt:lpwstr>
      </vt:variant>
      <vt:variant>
        <vt:i4>1245242</vt:i4>
      </vt:variant>
      <vt:variant>
        <vt:i4>2915</vt:i4>
      </vt:variant>
      <vt:variant>
        <vt:i4>0</vt:i4>
      </vt:variant>
      <vt:variant>
        <vt:i4>5</vt:i4>
      </vt:variant>
      <vt:variant>
        <vt:lpwstr/>
      </vt:variant>
      <vt:variant>
        <vt:lpwstr>_Toc128022147</vt:lpwstr>
      </vt:variant>
      <vt:variant>
        <vt:i4>1245242</vt:i4>
      </vt:variant>
      <vt:variant>
        <vt:i4>2909</vt:i4>
      </vt:variant>
      <vt:variant>
        <vt:i4>0</vt:i4>
      </vt:variant>
      <vt:variant>
        <vt:i4>5</vt:i4>
      </vt:variant>
      <vt:variant>
        <vt:lpwstr/>
      </vt:variant>
      <vt:variant>
        <vt:lpwstr>_Toc128022146</vt:lpwstr>
      </vt:variant>
      <vt:variant>
        <vt:i4>1245242</vt:i4>
      </vt:variant>
      <vt:variant>
        <vt:i4>2903</vt:i4>
      </vt:variant>
      <vt:variant>
        <vt:i4>0</vt:i4>
      </vt:variant>
      <vt:variant>
        <vt:i4>5</vt:i4>
      </vt:variant>
      <vt:variant>
        <vt:lpwstr/>
      </vt:variant>
      <vt:variant>
        <vt:lpwstr>_Toc128022145</vt:lpwstr>
      </vt:variant>
      <vt:variant>
        <vt:i4>1245242</vt:i4>
      </vt:variant>
      <vt:variant>
        <vt:i4>2897</vt:i4>
      </vt:variant>
      <vt:variant>
        <vt:i4>0</vt:i4>
      </vt:variant>
      <vt:variant>
        <vt:i4>5</vt:i4>
      </vt:variant>
      <vt:variant>
        <vt:lpwstr/>
      </vt:variant>
      <vt:variant>
        <vt:lpwstr>_Toc128022144</vt:lpwstr>
      </vt:variant>
      <vt:variant>
        <vt:i4>1245242</vt:i4>
      </vt:variant>
      <vt:variant>
        <vt:i4>2891</vt:i4>
      </vt:variant>
      <vt:variant>
        <vt:i4>0</vt:i4>
      </vt:variant>
      <vt:variant>
        <vt:i4>5</vt:i4>
      </vt:variant>
      <vt:variant>
        <vt:lpwstr/>
      </vt:variant>
      <vt:variant>
        <vt:lpwstr>_Toc128022143</vt:lpwstr>
      </vt:variant>
      <vt:variant>
        <vt:i4>1245242</vt:i4>
      </vt:variant>
      <vt:variant>
        <vt:i4>2885</vt:i4>
      </vt:variant>
      <vt:variant>
        <vt:i4>0</vt:i4>
      </vt:variant>
      <vt:variant>
        <vt:i4>5</vt:i4>
      </vt:variant>
      <vt:variant>
        <vt:lpwstr/>
      </vt:variant>
      <vt:variant>
        <vt:lpwstr>_Toc128022142</vt:lpwstr>
      </vt:variant>
      <vt:variant>
        <vt:i4>1245242</vt:i4>
      </vt:variant>
      <vt:variant>
        <vt:i4>2879</vt:i4>
      </vt:variant>
      <vt:variant>
        <vt:i4>0</vt:i4>
      </vt:variant>
      <vt:variant>
        <vt:i4>5</vt:i4>
      </vt:variant>
      <vt:variant>
        <vt:lpwstr/>
      </vt:variant>
      <vt:variant>
        <vt:lpwstr>_Toc128022141</vt:lpwstr>
      </vt:variant>
      <vt:variant>
        <vt:i4>1245242</vt:i4>
      </vt:variant>
      <vt:variant>
        <vt:i4>2873</vt:i4>
      </vt:variant>
      <vt:variant>
        <vt:i4>0</vt:i4>
      </vt:variant>
      <vt:variant>
        <vt:i4>5</vt:i4>
      </vt:variant>
      <vt:variant>
        <vt:lpwstr/>
      </vt:variant>
      <vt:variant>
        <vt:lpwstr>_Toc128022140</vt:lpwstr>
      </vt:variant>
      <vt:variant>
        <vt:i4>1310778</vt:i4>
      </vt:variant>
      <vt:variant>
        <vt:i4>2867</vt:i4>
      </vt:variant>
      <vt:variant>
        <vt:i4>0</vt:i4>
      </vt:variant>
      <vt:variant>
        <vt:i4>5</vt:i4>
      </vt:variant>
      <vt:variant>
        <vt:lpwstr/>
      </vt:variant>
      <vt:variant>
        <vt:lpwstr>_Toc128022139</vt:lpwstr>
      </vt:variant>
      <vt:variant>
        <vt:i4>1310778</vt:i4>
      </vt:variant>
      <vt:variant>
        <vt:i4>2861</vt:i4>
      </vt:variant>
      <vt:variant>
        <vt:i4>0</vt:i4>
      </vt:variant>
      <vt:variant>
        <vt:i4>5</vt:i4>
      </vt:variant>
      <vt:variant>
        <vt:lpwstr/>
      </vt:variant>
      <vt:variant>
        <vt:lpwstr>_Toc128022138</vt:lpwstr>
      </vt:variant>
      <vt:variant>
        <vt:i4>1310778</vt:i4>
      </vt:variant>
      <vt:variant>
        <vt:i4>2855</vt:i4>
      </vt:variant>
      <vt:variant>
        <vt:i4>0</vt:i4>
      </vt:variant>
      <vt:variant>
        <vt:i4>5</vt:i4>
      </vt:variant>
      <vt:variant>
        <vt:lpwstr/>
      </vt:variant>
      <vt:variant>
        <vt:lpwstr>_Toc128022137</vt:lpwstr>
      </vt:variant>
      <vt:variant>
        <vt:i4>1310778</vt:i4>
      </vt:variant>
      <vt:variant>
        <vt:i4>2849</vt:i4>
      </vt:variant>
      <vt:variant>
        <vt:i4>0</vt:i4>
      </vt:variant>
      <vt:variant>
        <vt:i4>5</vt:i4>
      </vt:variant>
      <vt:variant>
        <vt:lpwstr/>
      </vt:variant>
      <vt:variant>
        <vt:lpwstr>_Toc128022136</vt:lpwstr>
      </vt:variant>
      <vt:variant>
        <vt:i4>1310778</vt:i4>
      </vt:variant>
      <vt:variant>
        <vt:i4>2843</vt:i4>
      </vt:variant>
      <vt:variant>
        <vt:i4>0</vt:i4>
      </vt:variant>
      <vt:variant>
        <vt:i4>5</vt:i4>
      </vt:variant>
      <vt:variant>
        <vt:lpwstr/>
      </vt:variant>
      <vt:variant>
        <vt:lpwstr>_Toc128022135</vt:lpwstr>
      </vt:variant>
      <vt:variant>
        <vt:i4>1310778</vt:i4>
      </vt:variant>
      <vt:variant>
        <vt:i4>2837</vt:i4>
      </vt:variant>
      <vt:variant>
        <vt:i4>0</vt:i4>
      </vt:variant>
      <vt:variant>
        <vt:i4>5</vt:i4>
      </vt:variant>
      <vt:variant>
        <vt:lpwstr/>
      </vt:variant>
      <vt:variant>
        <vt:lpwstr>_Toc128022134</vt:lpwstr>
      </vt:variant>
      <vt:variant>
        <vt:i4>1310778</vt:i4>
      </vt:variant>
      <vt:variant>
        <vt:i4>2831</vt:i4>
      </vt:variant>
      <vt:variant>
        <vt:i4>0</vt:i4>
      </vt:variant>
      <vt:variant>
        <vt:i4>5</vt:i4>
      </vt:variant>
      <vt:variant>
        <vt:lpwstr/>
      </vt:variant>
      <vt:variant>
        <vt:lpwstr>_Toc128022133</vt:lpwstr>
      </vt:variant>
      <vt:variant>
        <vt:i4>1310778</vt:i4>
      </vt:variant>
      <vt:variant>
        <vt:i4>2825</vt:i4>
      </vt:variant>
      <vt:variant>
        <vt:i4>0</vt:i4>
      </vt:variant>
      <vt:variant>
        <vt:i4>5</vt:i4>
      </vt:variant>
      <vt:variant>
        <vt:lpwstr/>
      </vt:variant>
      <vt:variant>
        <vt:lpwstr>_Toc128022132</vt:lpwstr>
      </vt:variant>
      <vt:variant>
        <vt:i4>1310778</vt:i4>
      </vt:variant>
      <vt:variant>
        <vt:i4>2819</vt:i4>
      </vt:variant>
      <vt:variant>
        <vt:i4>0</vt:i4>
      </vt:variant>
      <vt:variant>
        <vt:i4>5</vt:i4>
      </vt:variant>
      <vt:variant>
        <vt:lpwstr/>
      </vt:variant>
      <vt:variant>
        <vt:lpwstr>_Toc128022131</vt:lpwstr>
      </vt:variant>
      <vt:variant>
        <vt:i4>1310778</vt:i4>
      </vt:variant>
      <vt:variant>
        <vt:i4>2813</vt:i4>
      </vt:variant>
      <vt:variant>
        <vt:i4>0</vt:i4>
      </vt:variant>
      <vt:variant>
        <vt:i4>5</vt:i4>
      </vt:variant>
      <vt:variant>
        <vt:lpwstr/>
      </vt:variant>
      <vt:variant>
        <vt:lpwstr>_Toc128022130</vt:lpwstr>
      </vt:variant>
      <vt:variant>
        <vt:i4>1376314</vt:i4>
      </vt:variant>
      <vt:variant>
        <vt:i4>2807</vt:i4>
      </vt:variant>
      <vt:variant>
        <vt:i4>0</vt:i4>
      </vt:variant>
      <vt:variant>
        <vt:i4>5</vt:i4>
      </vt:variant>
      <vt:variant>
        <vt:lpwstr/>
      </vt:variant>
      <vt:variant>
        <vt:lpwstr>_Toc128022129</vt:lpwstr>
      </vt:variant>
      <vt:variant>
        <vt:i4>1376314</vt:i4>
      </vt:variant>
      <vt:variant>
        <vt:i4>2801</vt:i4>
      </vt:variant>
      <vt:variant>
        <vt:i4>0</vt:i4>
      </vt:variant>
      <vt:variant>
        <vt:i4>5</vt:i4>
      </vt:variant>
      <vt:variant>
        <vt:lpwstr/>
      </vt:variant>
      <vt:variant>
        <vt:lpwstr>_Toc128022128</vt:lpwstr>
      </vt:variant>
      <vt:variant>
        <vt:i4>1376314</vt:i4>
      </vt:variant>
      <vt:variant>
        <vt:i4>2795</vt:i4>
      </vt:variant>
      <vt:variant>
        <vt:i4>0</vt:i4>
      </vt:variant>
      <vt:variant>
        <vt:i4>5</vt:i4>
      </vt:variant>
      <vt:variant>
        <vt:lpwstr/>
      </vt:variant>
      <vt:variant>
        <vt:lpwstr>_Toc128022127</vt:lpwstr>
      </vt:variant>
      <vt:variant>
        <vt:i4>1376314</vt:i4>
      </vt:variant>
      <vt:variant>
        <vt:i4>2789</vt:i4>
      </vt:variant>
      <vt:variant>
        <vt:i4>0</vt:i4>
      </vt:variant>
      <vt:variant>
        <vt:i4>5</vt:i4>
      </vt:variant>
      <vt:variant>
        <vt:lpwstr/>
      </vt:variant>
      <vt:variant>
        <vt:lpwstr>_Toc128022126</vt:lpwstr>
      </vt:variant>
      <vt:variant>
        <vt:i4>1376314</vt:i4>
      </vt:variant>
      <vt:variant>
        <vt:i4>2783</vt:i4>
      </vt:variant>
      <vt:variant>
        <vt:i4>0</vt:i4>
      </vt:variant>
      <vt:variant>
        <vt:i4>5</vt:i4>
      </vt:variant>
      <vt:variant>
        <vt:lpwstr/>
      </vt:variant>
      <vt:variant>
        <vt:lpwstr>_Toc128022125</vt:lpwstr>
      </vt:variant>
      <vt:variant>
        <vt:i4>1376314</vt:i4>
      </vt:variant>
      <vt:variant>
        <vt:i4>2777</vt:i4>
      </vt:variant>
      <vt:variant>
        <vt:i4>0</vt:i4>
      </vt:variant>
      <vt:variant>
        <vt:i4>5</vt:i4>
      </vt:variant>
      <vt:variant>
        <vt:lpwstr/>
      </vt:variant>
      <vt:variant>
        <vt:lpwstr>_Toc128022124</vt:lpwstr>
      </vt:variant>
      <vt:variant>
        <vt:i4>1376314</vt:i4>
      </vt:variant>
      <vt:variant>
        <vt:i4>2771</vt:i4>
      </vt:variant>
      <vt:variant>
        <vt:i4>0</vt:i4>
      </vt:variant>
      <vt:variant>
        <vt:i4>5</vt:i4>
      </vt:variant>
      <vt:variant>
        <vt:lpwstr/>
      </vt:variant>
      <vt:variant>
        <vt:lpwstr>_Toc128022123</vt:lpwstr>
      </vt:variant>
      <vt:variant>
        <vt:i4>1376314</vt:i4>
      </vt:variant>
      <vt:variant>
        <vt:i4>2765</vt:i4>
      </vt:variant>
      <vt:variant>
        <vt:i4>0</vt:i4>
      </vt:variant>
      <vt:variant>
        <vt:i4>5</vt:i4>
      </vt:variant>
      <vt:variant>
        <vt:lpwstr/>
      </vt:variant>
      <vt:variant>
        <vt:lpwstr>_Toc128022122</vt:lpwstr>
      </vt:variant>
      <vt:variant>
        <vt:i4>1376314</vt:i4>
      </vt:variant>
      <vt:variant>
        <vt:i4>2759</vt:i4>
      </vt:variant>
      <vt:variant>
        <vt:i4>0</vt:i4>
      </vt:variant>
      <vt:variant>
        <vt:i4>5</vt:i4>
      </vt:variant>
      <vt:variant>
        <vt:lpwstr/>
      </vt:variant>
      <vt:variant>
        <vt:lpwstr>_Toc128022121</vt:lpwstr>
      </vt:variant>
      <vt:variant>
        <vt:i4>1376314</vt:i4>
      </vt:variant>
      <vt:variant>
        <vt:i4>2753</vt:i4>
      </vt:variant>
      <vt:variant>
        <vt:i4>0</vt:i4>
      </vt:variant>
      <vt:variant>
        <vt:i4>5</vt:i4>
      </vt:variant>
      <vt:variant>
        <vt:lpwstr/>
      </vt:variant>
      <vt:variant>
        <vt:lpwstr>_Toc128022120</vt:lpwstr>
      </vt:variant>
      <vt:variant>
        <vt:i4>1441850</vt:i4>
      </vt:variant>
      <vt:variant>
        <vt:i4>2747</vt:i4>
      </vt:variant>
      <vt:variant>
        <vt:i4>0</vt:i4>
      </vt:variant>
      <vt:variant>
        <vt:i4>5</vt:i4>
      </vt:variant>
      <vt:variant>
        <vt:lpwstr/>
      </vt:variant>
      <vt:variant>
        <vt:lpwstr>_Toc128022119</vt:lpwstr>
      </vt:variant>
      <vt:variant>
        <vt:i4>1441850</vt:i4>
      </vt:variant>
      <vt:variant>
        <vt:i4>2741</vt:i4>
      </vt:variant>
      <vt:variant>
        <vt:i4>0</vt:i4>
      </vt:variant>
      <vt:variant>
        <vt:i4>5</vt:i4>
      </vt:variant>
      <vt:variant>
        <vt:lpwstr/>
      </vt:variant>
      <vt:variant>
        <vt:lpwstr>_Toc128022118</vt:lpwstr>
      </vt:variant>
      <vt:variant>
        <vt:i4>1441850</vt:i4>
      </vt:variant>
      <vt:variant>
        <vt:i4>2735</vt:i4>
      </vt:variant>
      <vt:variant>
        <vt:i4>0</vt:i4>
      </vt:variant>
      <vt:variant>
        <vt:i4>5</vt:i4>
      </vt:variant>
      <vt:variant>
        <vt:lpwstr/>
      </vt:variant>
      <vt:variant>
        <vt:lpwstr>_Toc128022117</vt:lpwstr>
      </vt:variant>
      <vt:variant>
        <vt:i4>1441850</vt:i4>
      </vt:variant>
      <vt:variant>
        <vt:i4>2729</vt:i4>
      </vt:variant>
      <vt:variant>
        <vt:i4>0</vt:i4>
      </vt:variant>
      <vt:variant>
        <vt:i4>5</vt:i4>
      </vt:variant>
      <vt:variant>
        <vt:lpwstr/>
      </vt:variant>
      <vt:variant>
        <vt:lpwstr>_Toc128022116</vt:lpwstr>
      </vt:variant>
      <vt:variant>
        <vt:i4>1441850</vt:i4>
      </vt:variant>
      <vt:variant>
        <vt:i4>2723</vt:i4>
      </vt:variant>
      <vt:variant>
        <vt:i4>0</vt:i4>
      </vt:variant>
      <vt:variant>
        <vt:i4>5</vt:i4>
      </vt:variant>
      <vt:variant>
        <vt:lpwstr/>
      </vt:variant>
      <vt:variant>
        <vt:lpwstr>_Toc128022115</vt:lpwstr>
      </vt:variant>
      <vt:variant>
        <vt:i4>1441850</vt:i4>
      </vt:variant>
      <vt:variant>
        <vt:i4>2717</vt:i4>
      </vt:variant>
      <vt:variant>
        <vt:i4>0</vt:i4>
      </vt:variant>
      <vt:variant>
        <vt:i4>5</vt:i4>
      </vt:variant>
      <vt:variant>
        <vt:lpwstr/>
      </vt:variant>
      <vt:variant>
        <vt:lpwstr>_Toc128022114</vt:lpwstr>
      </vt:variant>
      <vt:variant>
        <vt:i4>1441850</vt:i4>
      </vt:variant>
      <vt:variant>
        <vt:i4>2711</vt:i4>
      </vt:variant>
      <vt:variant>
        <vt:i4>0</vt:i4>
      </vt:variant>
      <vt:variant>
        <vt:i4>5</vt:i4>
      </vt:variant>
      <vt:variant>
        <vt:lpwstr/>
      </vt:variant>
      <vt:variant>
        <vt:lpwstr>_Toc128022113</vt:lpwstr>
      </vt:variant>
      <vt:variant>
        <vt:i4>1441850</vt:i4>
      </vt:variant>
      <vt:variant>
        <vt:i4>2705</vt:i4>
      </vt:variant>
      <vt:variant>
        <vt:i4>0</vt:i4>
      </vt:variant>
      <vt:variant>
        <vt:i4>5</vt:i4>
      </vt:variant>
      <vt:variant>
        <vt:lpwstr/>
      </vt:variant>
      <vt:variant>
        <vt:lpwstr>_Toc128022112</vt:lpwstr>
      </vt:variant>
      <vt:variant>
        <vt:i4>1441850</vt:i4>
      </vt:variant>
      <vt:variant>
        <vt:i4>2699</vt:i4>
      </vt:variant>
      <vt:variant>
        <vt:i4>0</vt:i4>
      </vt:variant>
      <vt:variant>
        <vt:i4>5</vt:i4>
      </vt:variant>
      <vt:variant>
        <vt:lpwstr/>
      </vt:variant>
      <vt:variant>
        <vt:lpwstr>_Toc128022111</vt:lpwstr>
      </vt:variant>
      <vt:variant>
        <vt:i4>1441850</vt:i4>
      </vt:variant>
      <vt:variant>
        <vt:i4>2693</vt:i4>
      </vt:variant>
      <vt:variant>
        <vt:i4>0</vt:i4>
      </vt:variant>
      <vt:variant>
        <vt:i4>5</vt:i4>
      </vt:variant>
      <vt:variant>
        <vt:lpwstr/>
      </vt:variant>
      <vt:variant>
        <vt:lpwstr>_Toc128022110</vt:lpwstr>
      </vt:variant>
      <vt:variant>
        <vt:i4>589903</vt:i4>
      </vt:variant>
      <vt:variant>
        <vt:i4>2031</vt:i4>
      </vt:variant>
      <vt:variant>
        <vt:i4>0</vt:i4>
      </vt:variant>
      <vt:variant>
        <vt:i4>5</vt:i4>
      </vt:variant>
      <vt:variant>
        <vt:lpwstr/>
      </vt:variant>
      <vt:variant>
        <vt:lpwstr>_System(Order_Settings</vt:lpwstr>
      </vt:variant>
      <vt:variant>
        <vt:i4>589903</vt:i4>
      </vt:variant>
      <vt:variant>
        <vt:i4>2022</vt:i4>
      </vt:variant>
      <vt:variant>
        <vt:i4>0</vt:i4>
      </vt:variant>
      <vt:variant>
        <vt:i4>5</vt:i4>
      </vt:variant>
      <vt:variant>
        <vt:lpwstr/>
      </vt:variant>
      <vt:variant>
        <vt:lpwstr>_System(Order_Settings</vt:lpwstr>
      </vt:variant>
      <vt:variant>
        <vt:i4>589903</vt:i4>
      </vt:variant>
      <vt:variant>
        <vt:i4>2010</vt:i4>
      </vt:variant>
      <vt:variant>
        <vt:i4>0</vt:i4>
      </vt:variant>
      <vt:variant>
        <vt:i4>5</vt:i4>
      </vt:variant>
      <vt:variant>
        <vt:lpwstr/>
      </vt:variant>
      <vt:variant>
        <vt:lpwstr>_System(Order_Settings</vt:lpwstr>
      </vt:variant>
      <vt:variant>
        <vt:i4>589903</vt:i4>
      </vt:variant>
      <vt:variant>
        <vt:i4>1998</vt:i4>
      </vt:variant>
      <vt:variant>
        <vt:i4>0</vt:i4>
      </vt:variant>
      <vt:variant>
        <vt:i4>5</vt:i4>
      </vt:variant>
      <vt:variant>
        <vt:lpwstr/>
      </vt:variant>
      <vt:variant>
        <vt:lpwstr>_System(Order_Settings</vt:lpwstr>
      </vt:variant>
      <vt:variant>
        <vt:i4>3997802</vt:i4>
      </vt:variant>
      <vt:variant>
        <vt:i4>1938</vt:i4>
      </vt:variant>
      <vt:variant>
        <vt:i4>0</vt:i4>
      </vt:variant>
      <vt:variant>
        <vt:i4>5</vt:i4>
      </vt:variant>
      <vt:variant>
        <vt:lpwstr/>
      </vt:variant>
      <vt:variant>
        <vt:lpwstr>_Privileges(Business_Units</vt:lpwstr>
      </vt:variant>
      <vt:variant>
        <vt:i4>6226023</vt:i4>
      </vt:variant>
      <vt:variant>
        <vt:i4>1680</vt:i4>
      </vt:variant>
      <vt:variant>
        <vt:i4>0</vt:i4>
      </vt:variant>
      <vt:variant>
        <vt:i4>5</vt:i4>
      </vt:variant>
      <vt:variant>
        <vt:lpwstr/>
      </vt:variant>
      <vt:variant>
        <vt:lpwstr>_System(Currencies/Denominations</vt:lpwstr>
      </vt:variant>
      <vt:variant>
        <vt:i4>7929899</vt:i4>
      </vt:variant>
      <vt:variant>
        <vt:i4>1419</vt:i4>
      </vt:variant>
      <vt:variant>
        <vt:i4>0</vt:i4>
      </vt:variant>
      <vt:variant>
        <vt:i4>5</vt:i4>
      </vt:variant>
      <vt:variant>
        <vt:lpwstr/>
      </vt:variant>
      <vt:variant>
        <vt:lpwstr>_Today(Vault_Status</vt:lpwstr>
      </vt:variant>
      <vt:variant>
        <vt:i4>3993764</vt:i4>
      </vt:variant>
      <vt:variant>
        <vt:i4>1416</vt:i4>
      </vt:variant>
      <vt:variant>
        <vt:i4>0</vt:i4>
      </vt:variant>
      <vt:variant>
        <vt:i4>5</vt:i4>
      </vt:variant>
      <vt:variant>
        <vt:lpwstr/>
      </vt:variant>
      <vt:variant>
        <vt:lpwstr>_TodaySnapshot_Page</vt:lpwstr>
      </vt:variant>
      <vt:variant>
        <vt:i4>2031662</vt:i4>
      </vt:variant>
      <vt:variant>
        <vt:i4>1395</vt:i4>
      </vt:variant>
      <vt:variant>
        <vt:i4>0</vt:i4>
      </vt:variant>
      <vt:variant>
        <vt:i4>5</vt:i4>
      </vt:variant>
      <vt:variant>
        <vt:lpwstr/>
      </vt:variant>
      <vt:variant>
        <vt:lpwstr>_General_OptiVault_Pages</vt:lpwstr>
      </vt:variant>
      <vt:variant>
        <vt:i4>2031662</vt:i4>
      </vt:variant>
      <vt:variant>
        <vt:i4>1386</vt:i4>
      </vt:variant>
      <vt:variant>
        <vt:i4>0</vt:i4>
      </vt:variant>
      <vt:variant>
        <vt:i4>5</vt:i4>
      </vt:variant>
      <vt:variant>
        <vt:lpwstr/>
      </vt:variant>
      <vt:variant>
        <vt:lpwstr>_General_OptiVault_Pages</vt:lpwstr>
      </vt:variant>
      <vt:variant>
        <vt:i4>2031662</vt:i4>
      </vt:variant>
      <vt:variant>
        <vt:i4>1362</vt:i4>
      </vt:variant>
      <vt:variant>
        <vt:i4>0</vt:i4>
      </vt:variant>
      <vt:variant>
        <vt:i4>5</vt:i4>
      </vt:variant>
      <vt:variant>
        <vt:lpwstr/>
      </vt:variant>
      <vt:variant>
        <vt:lpwstr>_General_OptiVault_Pages</vt:lpwstr>
      </vt:variant>
      <vt:variant>
        <vt:i4>2031662</vt:i4>
      </vt:variant>
      <vt:variant>
        <vt:i4>1350</vt:i4>
      </vt:variant>
      <vt:variant>
        <vt:i4>0</vt:i4>
      </vt:variant>
      <vt:variant>
        <vt:i4>5</vt:i4>
      </vt:variant>
      <vt:variant>
        <vt:lpwstr/>
      </vt:variant>
      <vt:variant>
        <vt:lpwstr>_General_OptiVault_Pages</vt:lpwstr>
      </vt:variant>
      <vt:variant>
        <vt:i4>-256446285</vt:i4>
      </vt:variant>
      <vt:variant>
        <vt:i4>1338</vt:i4>
      </vt:variant>
      <vt:variant>
        <vt:i4>0</vt:i4>
      </vt:variant>
      <vt:variant>
        <vt:i4>5</vt:i4>
      </vt:variant>
      <vt:variant>
        <vt:lpwstr/>
      </vt:variant>
      <vt:variant>
        <vt:lpwstr>_CashpointOrdersOrder_Overview</vt:lpwstr>
      </vt:variant>
      <vt:variant>
        <vt:i4>-256446285</vt:i4>
      </vt:variant>
      <vt:variant>
        <vt:i4>1329</vt:i4>
      </vt:variant>
      <vt:variant>
        <vt:i4>0</vt:i4>
      </vt:variant>
      <vt:variant>
        <vt:i4>5</vt:i4>
      </vt:variant>
      <vt:variant>
        <vt:lpwstr/>
      </vt:variant>
      <vt:variant>
        <vt:lpwstr>_CashpointOrdersOrder_Overview</vt:lpwstr>
      </vt:variant>
      <vt:variant>
        <vt:i4>-256446285</vt:i4>
      </vt:variant>
      <vt:variant>
        <vt:i4>1323</vt:i4>
      </vt:variant>
      <vt:variant>
        <vt:i4>0</vt:i4>
      </vt:variant>
      <vt:variant>
        <vt:i4>5</vt:i4>
      </vt:variant>
      <vt:variant>
        <vt:lpwstr/>
      </vt:variant>
      <vt:variant>
        <vt:lpwstr>_CashpointOrdersOrder_Overview</vt:lpwstr>
      </vt:variant>
      <vt:variant>
        <vt:i4>-256446285</vt:i4>
      </vt:variant>
      <vt:variant>
        <vt:i4>1317</vt:i4>
      </vt:variant>
      <vt:variant>
        <vt:i4>0</vt:i4>
      </vt:variant>
      <vt:variant>
        <vt:i4>5</vt:i4>
      </vt:variant>
      <vt:variant>
        <vt:lpwstr/>
      </vt:variant>
      <vt:variant>
        <vt:lpwstr>_CashpointOrdersOrder_Overview</vt:lpwstr>
      </vt:variant>
      <vt:variant>
        <vt:i4>-256446285</vt:i4>
      </vt:variant>
      <vt:variant>
        <vt:i4>1311</vt:i4>
      </vt:variant>
      <vt:variant>
        <vt:i4>0</vt:i4>
      </vt:variant>
      <vt:variant>
        <vt:i4>5</vt:i4>
      </vt:variant>
      <vt:variant>
        <vt:lpwstr/>
      </vt:variant>
      <vt:variant>
        <vt:lpwstr>_CashpointOrdersOrder_Overview</vt:lpwstr>
      </vt:variant>
      <vt:variant>
        <vt:i4>-256446285</vt:i4>
      </vt:variant>
      <vt:variant>
        <vt:i4>1305</vt:i4>
      </vt:variant>
      <vt:variant>
        <vt:i4>0</vt:i4>
      </vt:variant>
      <vt:variant>
        <vt:i4>5</vt:i4>
      </vt:variant>
      <vt:variant>
        <vt:lpwstr/>
      </vt:variant>
      <vt:variant>
        <vt:lpwstr>_CashpointOrdersOrder_Overview</vt:lpwstr>
      </vt:variant>
      <vt:variant>
        <vt:i4>-256446285</vt:i4>
      </vt:variant>
      <vt:variant>
        <vt:i4>1299</vt:i4>
      </vt:variant>
      <vt:variant>
        <vt:i4>0</vt:i4>
      </vt:variant>
      <vt:variant>
        <vt:i4>5</vt:i4>
      </vt:variant>
      <vt:variant>
        <vt:lpwstr/>
      </vt:variant>
      <vt:variant>
        <vt:lpwstr>_CashpointOrdersOrder_Overview</vt:lpwstr>
      </vt:variant>
      <vt:variant>
        <vt:i4>-256446285</vt:i4>
      </vt:variant>
      <vt:variant>
        <vt:i4>1293</vt:i4>
      </vt:variant>
      <vt:variant>
        <vt:i4>0</vt:i4>
      </vt:variant>
      <vt:variant>
        <vt:i4>5</vt:i4>
      </vt:variant>
      <vt:variant>
        <vt:lpwstr/>
      </vt:variant>
      <vt:variant>
        <vt:lpwstr>_CashpointOrdersOrder_Overview</vt:lpwstr>
      </vt:variant>
      <vt:variant>
        <vt:i4>-256446285</vt:i4>
      </vt:variant>
      <vt:variant>
        <vt:i4>1287</vt:i4>
      </vt:variant>
      <vt:variant>
        <vt:i4>0</vt:i4>
      </vt:variant>
      <vt:variant>
        <vt:i4>5</vt:i4>
      </vt:variant>
      <vt:variant>
        <vt:lpwstr/>
      </vt:variant>
      <vt:variant>
        <vt:lpwstr>_CashpointOrdersOrder_Overview</vt:lpwstr>
      </vt:variant>
      <vt:variant>
        <vt:i4>2031662</vt:i4>
      </vt:variant>
      <vt:variant>
        <vt:i4>1272</vt:i4>
      </vt:variant>
      <vt:variant>
        <vt:i4>0</vt:i4>
      </vt:variant>
      <vt:variant>
        <vt:i4>5</vt:i4>
      </vt:variant>
      <vt:variant>
        <vt:lpwstr/>
      </vt:variant>
      <vt:variant>
        <vt:lpwstr>_General_OptiVault_Pages</vt:lpwstr>
      </vt:variant>
      <vt:variant>
        <vt:i4>2031662</vt:i4>
      </vt:variant>
      <vt:variant>
        <vt:i4>1257</vt:i4>
      </vt:variant>
      <vt:variant>
        <vt:i4>0</vt:i4>
      </vt:variant>
      <vt:variant>
        <vt:i4>5</vt:i4>
      </vt:variant>
      <vt:variant>
        <vt:lpwstr/>
      </vt:variant>
      <vt:variant>
        <vt:lpwstr>_General_OptiVault_Pages</vt:lpwstr>
      </vt:variant>
      <vt:variant>
        <vt:i4>2031662</vt:i4>
      </vt:variant>
      <vt:variant>
        <vt:i4>1245</vt:i4>
      </vt:variant>
      <vt:variant>
        <vt:i4>0</vt:i4>
      </vt:variant>
      <vt:variant>
        <vt:i4>5</vt:i4>
      </vt:variant>
      <vt:variant>
        <vt:lpwstr/>
      </vt:variant>
      <vt:variant>
        <vt:lpwstr>_General_OptiVault_Pages</vt:lpwstr>
      </vt:variant>
      <vt:variant>
        <vt:i4>2031662</vt:i4>
      </vt:variant>
      <vt:variant>
        <vt:i4>1233</vt:i4>
      </vt:variant>
      <vt:variant>
        <vt:i4>0</vt:i4>
      </vt:variant>
      <vt:variant>
        <vt:i4>5</vt:i4>
      </vt:variant>
      <vt:variant>
        <vt:lpwstr/>
      </vt:variant>
      <vt:variant>
        <vt:lpwstr>_General_OptiVault_Pages</vt:lpwstr>
      </vt:variant>
      <vt:variant>
        <vt:i4>2031662</vt:i4>
      </vt:variant>
      <vt:variant>
        <vt:i4>1221</vt:i4>
      </vt:variant>
      <vt:variant>
        <vt:i4>0</vt:i4>
      </vt:variant>
      <vt:variant>
        <vt:i4>5</vt:i4>
      </vt:variant>
      <vt:variant>
        <vt:lpwstr/>
      </vt:variant>
      <vt:variant>
        <vt:lpwstr>_General_OptiVault_Pages</vt:lpwstr>
      </vt:variant>
      <vt:variant>
        <vt:i4>2031662</vt:i4>
      </vt:variant>
      <vt:variant>
        <vt:i4>1212</vt:i4>
      </vt:variant>
      <vt:variant>
        <vt:i4>0</vt:i4>
      </vt:variant>
      <vt:variant>
        <vt:i4>5</vt:i4>
      </vt:variant>
      <vt:variant>
        <vt:lpwstr/>
      </vt:variant>
      <vt:variant>
        <vt:lpwstr>_General_OptiVault_Pages</vt:lpwstr>
      </vt:variant>
      <vt:variant>
        <vt:i4>2031662</vt:i4>
      </vt:variant>
      <vt:variant>
        <vt:i4>1191</vt:i4>
      </vt:variant>
      <vt:variant>
        <vt:i4>0</vt:i4>
      </vt:variant>
      <vt:variant>
        <vt:i4>5</vt:i4>
      </vt:variant>
      <vt:variant>
        <vt:lpwstr/>
      </vt:variant>
      <vt:variant>
        <vt:lpwstr>_General_OptiVault_Pages</vt:lpwstr>
      </vt:variant>
      <vt:variant>
        <vt:i4>2031662</vt:i4>
      </vt:variant>
      <vt:variant>
        <vt:i4>1185</vt:i4>
      </vt:variant>
      <vt:variant>
        <vt:i4>0</vt:i4>
      </vt:variant>
      <vt:variant>
        <vt:i4>5</vt:i4>
      </vt:variant>
      <vt:variant>
        <vt:lpwstr/>
      </vt:variant>
      <vt:variant>
        <vt:lpwstr>_General_OptiVault_Pages</vt:lpwstr>
      </vt:variant>
      <vt:variant>
        <vt:i4>2031662</vt:i4>
      </vt:variant>
      <vt:variant>
        <vt:i4>1164</vt:i4>
      </vt:variant>
      <vt:variant>
        <vt:i4>0</vt:i4>
      </vt:variant>
      <vt:variant>
        <vt:i4>5</vt:i4>
      </vt:variant>
      <vt:variant>
        <vt:lpwstr/>
      </vt:variant>
      <vt:variant>
        <vt:lpwstr>_General_OptiVault_Pages</vt:lpwstr>
      </vt:variant>
      <vt:variant>
        <vt:i4>2031662</vt:i4>
      </vt:variant>
      <vt:variant>
        <vt:i4>1104</vt:i4>
      </vt:variant>
      <vt:variant>
        <vt:i4>0</vt:i4>
      </vt:variant>
      <vt:variant>
        <vt:i4>5</vt:i4>
      </vt:variant>
      <vt:variant>
        <vt:lpwstr/>
      </vt:variant>
      <vt:variant>
        <vt:lpwstr>_General_OptiVault_Pages</vt:lpwstr>
      </vt:variant>
      <vt:variant>
        <vt:i4>2031662</vt:i4>
      </vt:variant>
      <vt:variant>
        <vt:i4>1095</vt:i4>
      </vt:variant>
      <vt:variant>
        <vt:i4>0</vt:i4>
      </vt:variant>
      <vt:variant>
        <vt:i4>5</vt:i4>
      </vt:variant>
      <vt:variant>
        <vt:lpwstr/>
      </vt:variant>
      <vt:variant>
        <vt:lpwstr>_General_OptiVault_Pages</vt:lpwstr>
      </vt:variant>
      <vt:variant>
        <vt:i4>2031662</vt:i4>
      </vt:variant>
      <vt:variant>
        <vt:i4>1077</vt:i4>
      </vt:variant>
      <vt:variant>
        <vt:i4>0</vt:i4>
      </vt:variant>
      <vt:variant>
        <vt:i4>5</vt:i4>
      </vt:variant>
      <vt:variant>
        <vt:lpwstr/>
      </vt:variant>
      <vt:variant>
        <vt:lpwstr>_General_OptiVault_Pages</vt:lpwstr>
      </vt:variant>
      <vt:variant>
        <vt:i4>4456533</vt:i4>
      </vt:variant>
      <vt:variant>
        <vt:i4>867</vt:i4>
      </vt:variant>
      <vt:variant>
        <vt:i4>0</vt:i4>
      </vt:variant>
      <vt:variant>
        <vt:i4>5</vt:i4>
      </vt:variant>
      <vt:variant>
        <vt:lpwstr/>
      </vt:variant>
      <vt:variant>
        <vt:lpwstr>_Cashpoint(Orders(Orders_workflow</vt:lpwstr>
      </vt:variant>
      <vt:variant>
        <vt:i4>4784206</vt:i4>
      </vt:variant>
      <vt:variant>
        <vt:i4>762</vt:i4>
      </vt:variant>
      <vt:variant>
        <vt:i4>0</vt:i4>
      </vt:variant>
      <vt:variant>
        <vt:i4>5</vt:i4>
      </vt:variant>
      <vt:variant>
        <vt:lpwstr/>
      </vt:variant>
      <vt:variant>
        <vt:lpwstr>_Language_Selector</vt:lpwstr>
      </vt:variant>
      <vt:variant>
        <vt:i4>7209084</vt:i4>
      </vt:variant>
      <vt:variant>
        <vt:i4>759</vt:i4>
      </vt:variant>
      <vt:variant>
        <vt:i4>0</vt:i4>
      </vt:variant>
      <vt:variant>
        <vt:i4>5</vt:i4>
      </vt:variant>
      <vt:variant>
        <vt:lpwstr/>
      </vt:variant>
      <vt:variant>
        <vt:lpwstr>_Cashpoint_Selector</vt:lpwstr>
      </vt:variant>
      <vt:variant>
        <vt:i4>2162702</vt:i4>
      </vt:variant>
      <vt:variant>
        <vt:i4>678</vt:i4>
      </vt:variant>
      <vt:variant>
        <vt:i4>0</vt:i4>
      </vt:variant>
      <vt:variant>
        <vt:i4>5</vt:i4>
      </vt:variant>
      <vt:variant>
        <vt:lpwstr/>
      </vt:variant>
      <vt:variant>
        <vt:lpwstr>_Conventions_Used_in</vt:lpwstr>
      </vt:variant>
      <vt:variant>
        <vt:i4>1114170</vt:i4>
      </vt:variant>
      <vt:variant>
        <vt:i4>668</vt:i4>
      </vt:variant>
      <vt:variant>
        <vt:i4>0</vt:i4>
      </vt:variant>
      <vt:variant>
        <vt:i4>5</vt:i4>
      </vt:variant>
      <vt:variant>
        <vt:lpwstr/>
      </vt:variant>
      <vt:variant>
        <vt:lpwstr>_Toc128021153</vt:lpwstr>
      </vt:variant>
      <vt:variant>
        <vt:i4>1114170</vt:i4>
      </vt:variant>
      <vt:variant>
        <vt:i4>662</vt:i4>
      </vt:variant>
      <vt:variant>
        <vt:i4>0</vt:i4>
      </vt:variant>
      <vt:variant>
        <vt:i4>5</vt:i4>
      </vt:variant>
      <vt:variant>
        <vt:lpwstr/>
      </vt:variant>
      <vt:variant>
        <vt:lpwstr>_Toc128021152</vt:lpwstr>
      </vt:variant>
      <vt:variant>
        <vt:i4>1114170</vt:i4>
      </vt:variant>
      <vt:variant>
        <vt:i4>656</vt:i4>
      </vt:variant>
      <vt:variant>
        <vt:i4>0</vt:i4>
      </vt:variant>
      <vt:variant>
        <vt:i4>5</vt:i4>
      </vt:variant>
      <vt:variant>
        <vt:lpwstr/>
      </vt:variant>
      <vt:variant>
        <vt:lpwstr>_Toc128021151</vt:lpwstr>
      </vt:variant>
      <vt:variant>
        <vt:i4>1114170</vt:i4>
      </vt:variant>
      <vt:variant>
        <vt:i4>650</vt:i4>
      </vt:variant>
      <vt:variant>
        <vt:i4>0</vt:i4>
      </vt:variant>
      <vt:variant>
        <vt:i4>5</vt:i4>
      </vt:variant>
      <vt:variant>
        <vt:lpwstr/>
      </vt:variant>
      <vt:variant>
        <vt:lpwstr>_Toc128021150</vt:lpwstr>
      </vt:variant>
      <vt:variant>
        <vt:i4>1048634</vt:i4>
      </vt:variant>
      <vt:variant>
        <vt:i4>644</vt:i4>
      </vt:variant>
      <vt:variant>
        <vt:i4>0</vt:i4>
      </vt:variant>
      <vt:variant>
        <vt:i4>5</vt:i4>
      </vt:variant>
      <vt:variant>
        <vt:lpwstr/>
      </vt:variant>
      <vt:variant>
        <vt:lpwstr>_Toc128021149</vt:lpwstr>
      </vt:variant>
      <vt:variant>
        <vt:i4>1048634</vt:i4>
      </vt:variant>
      <vt:variant>
        <vt:i4>638</vt:i4>
      </vt:variant>
      <vt:variant>
        <vt:i4>0</vt:i4>
      </vt:variant>
      <vt:variant>
        <vt:i4>5</vt:i4>
      </vt:variant>
      <vt:variant>
        <vt:lpwstr/>
      </vt:variant>
      <vt:variant>
        <vt:lpwstr>_Toc128021148</vt:lpwstr>
      </vt:variant>
      <vt:variant>
        <vt:i4>1048634</vt:i4>
      </vt:variant>
      <vt:variant>
        <vt:i4>632</vt:i4>
      </vt:variant>
      <vt:variant>
        <vt:i4>0</vt:i4>
      </vt:variant>
      <vt:variant>
        <vt:i4>5</vt:i4>
      </vt:variant>
      <vt:variant>
        <vt:lpwstr/>
      </vt:variant>
      <vt:variant>
        <vt:lpwstr>_Toc128021147</vt:lpwstr>
      </vt:variant>
      <vt:variant>
        <vt:i4>1048634</vt:i4>
      </vt:variant>
      <vt:variant>
        <vt:i4>626</vt:i4>
      </vt:variant>
      <vt:variant>
        <vt:i4>0</vt:i4>
      </vt:variant>
      <vt:variant>
        <vt:i4>5</vt:i4>
      </vt:variant>
      <vt:variant>
        <vt:lpwstr/>
      </vt:variant>
      <vt:variant>
        <vt:lpwstr>_Toc128021146</vt:lpwstr>
      </vt:variant>
      <vt:variant>
        <vt:i4>1048634</vt:i4>
      </vt:variant>
      <vt:variant>
        <vt:i4>620</vt:i4>
      </vt:variant>
      <vt:variant>
        <vt:i4>0</vt:i4>
      </vt:variant>
      <vt:variant>
        <vt:i4>5</vt:i4>
      </vt:variant>
      <vt:variant>
        <vt:lpwstr/>
      </vt:variant>
      <vt:variant>
        <vt:lpwstr>_Toc128021145</vt:lpwstr>
      </vt:variant>
      <vt:variant>
        <vt:i4>1048634</vt:i4>
      </vt:variant>
      <vt:variant>
        <vt:i4>614</vt:i4>
      </vt:variant>
      <vt:variant>
        <vt:i4>0</vt:i4>
      </vt:variant>
      <vt:variant>
        <vt:i4>5</vt:i4>
      </vt:variant>
      <vt:variant>
        <vt:lpwstr/>
      </vt:variant>
      <vt:variant>
        <vt:lpwstr>_Toc128021144</vt:lpwstr>
      </vt:variant>
      <vt:variant>
        <vt:i4>1048634</vt:i4>
      </vt:variant>
      <vt:variant>
        <vt:i4>608</vt:i4>
      </vt:variant>
      <vt:variant>
        <vt:i4>0</vt:i4>
      </vt:variant>
      <vt:variant>
        <vt:i4>5</vt:i4>
      </vt:variant>
      <vt:variant>
        <vt:lpwstr/>
      </vt:variant>
      <vt:variant>
        <vt:lpwstr>_Toc128021143</vt:lpwstr>
      </vt:variant>
      <vt:variant>
        <vt:i4>1048634</vt:i4>
      </vt:variant>
      <vt:variant>
        <vt:i4>602</vt:i4>
      </vt:variant>
      <vt:variant>
        <vt:i4>0</vt:i4>
      </vt:variant>
      <vt:variant>
        <vt:i4>5</vt:i4>
      </vt:variant>
      <vt:variant>
        <vt:lpwstr/>
      </vt:variant>
      <vt:variant>
        <vt:lpwstr>_Toc128021142</vt:lpwstr>
      </vt:variant>
      <vt:variant>
        <vt:i4>1048634</vt:i4>
      </vt:variant>
      <vt:variant>
        <vt:i4>596</vt:i4>
      </vt:variant>
      <vt:variant>
        <vt:i4>0</vt:i4>
      </vt:variant>
      <vt:variant>
        <vt:i4>5</vt:i4>
      </vt:variant>
      <vt:variant>
        <vt:lpwstr/>
      </vt:variant>
      <vt:variant>
        <vt:lpwstr>_Toc128021141</vt:lpwstr>
      </vt:variant>
      <vt:variant>
        <vt:i4>1048634</vt:i4>
      </vt:variant>
      <vt:variant>
        <vt:i4>590</vt:i4>
      </vt:variant>
      <vt:variant>
        <vt:i4>0</vt:i4>
      </vt:variant>
      <vt:variant>
        <vt:i4>5</vt:i4>
      </vt:variant>
      <vt:variant>
        <vt:lpwstr/>
      </vt:variant>
      <vt:variant>
        <vt:lpwstr>_Toc128021140</vt:lpwstr>
      </vt:variant>
      <vt:variant>
        <vt:i4>1507386</vt:i4>
      </vt:variant>
      <vt:variant>
        <vt:i4>584</vt:i4>
      </vt:variant>
      <vt:variant>
        <vt:i4>0</vt:i4>
      </vt:variant>
      <vt:variant>
        <vt:i4>5</vt:i4>
      </vt:variant>
      <vt:variant>
        <vt:lpwstr/>
      </vt:variant>
      <vt:variant>
        <vt:lpwstr>_Toc128021139</vt:lpwstr>
      </vt:variant>
      <vt:variant>
        <vt:i4>1507386</vt:i4>
      </vt:variant>
      <vt:variant>
        <vt:i4>578</vt:i4>
      </vt:variant>
      <vt:variant>
        <vt:i4>0</vt:i4>
      </vt:variant>
      <vt:variant>
        <vt:i4>5</vt:i4>
      </vt:variant>
      <vt:variant>
        <vt:lpwstr/>
      </vt:variant>
      <vt:variant>
        <vt:lpwstr>_Toc128021138</vt:lpwstr>
      </vt:variant>
      <vt:variant>
        <vt:i4>1507386</vt:i4>
      </vt:variant>
      <vt:variant>
        <vt:i4>572</vt:i4>
      </vt:variant>
      <vt:variant>
        <vt:i4>0</vt:i4>
      </vt:variant>
      <vt:variant>
        <vt:i4>5</vt:i4>
      </vt:variant>
      <vt:variant>
        <vt:lpwstr/>
      </vt:variant>
      <vt:variant>
        <vt:lpwstr>_Toc128021137</vt:lpwstr>
      </vt:variant>
      <vt:variant>
        <vt:i4>1507386</vt:i4>
      </vt:variant>
      <vt:variant>
        <vt:i4>566</vt:i4>
      </vt:variant>
      <vt:variant>
        <vt:i4>0</vt:i4>
      </vt:variant>
      <vt:variant>
        <vt:i4>5</vt:i4>
      </vt:variant>
      <vt:variant>
        <vt:lpwstr/>
      </vt:variant>
      <vt:variant>
        <vt:lpwstr>_Toc128021136</vt:lpwstr>
      </vt:variant>
      <vt:variant>
        <vt:i4>1507386</vt:i4>
      </vt:variant>
      <vt:variant>
        <vt:i4>560</vt:i4>
      </vt:variant>
      <vt:variant>
        <vt:i4>0</vt:i4>
      </vt:variant>
      <vt:variant>
        <vt:i4>5</vt:i4>
      </vt:variant>
      <vt:variant>
        <vt:lpwstr/>
      </vt:variant>
      <vt:variant>
        <vt:lpwstr>_Toc128021135</vt:lpwstr>
      </vt:variant>
      <vt:variant>
        <vt:i4>1507386</vt:i4>
      </vt:variant>
      <vt:variant>
        <vt:i4>554</vt:i4>
      </vt:variant>
      <vt:variant>
        <vt:i4>0</vt:i4>
      </vt:variant>
      <vt:variant>
        <vt:i4>5</vt:i4>
      </vt:variant>
      <vt:variant>
        <vt:lpwstr/>
      </vt:variant>
      <vt:variant>
        <vt:lpwstr>_Toc128021134</vt:lpwstr>
      </vt:variant>
      <vt:variant>
        <vt:i4>1507386</vt:i4>
      </vt:variant>
      <vt:variant>
        <vt:i4>548</vt:i4>
      </vt:variant>
      <vt:variant>
        <vt:i4>0</vt:i4>
      </vt:variant>
      <vt:variant>
        <vt:i4>5</vt:i4>
      </vt:variant>
      <vt:variant>
        <vt:lpwstr/>
      </vt:variant>
      <vt:variant>
        <vt:lpwstr>_Toc128021133</vt:lpwstr>
      </vt:variant>
      <vt:variant>
        <vt:i4>1507386</vt:i4>
      </vt:variant>
      <vt:variant>
        <vt:i4>542</vt:i4>
      </vt:variant>
      <vt:variant>
        <vt:i4>0</vt:i4>
      </vt:variant>
      <vt:variant>
        <vt:i4>5</vt:i4>
      </vt:variant>
      <vt:variant>
        <vt:lpwstr/>
      </vt:variant>
      <vt:variant>
        <vt:lpwstr>_Toc128021132</vt:lpwstr>
      </vt:variant>
      <vt:variant>
        <vt:i4>1507386</vt:i4>
      </vt:variant>
      <vt:variant>
        <vt:i4>536</vt:i4>
      </vt:variant>
      <vt:variant>
        <vt:i4>0</vt:i4>
      </vt:variant>
      <vt:variant>
        <vt:i4>5</vt:i4>
      </vt:variant>
      <vt:variant>
        <vt:lpwstr/>
      </vt:variant>
      <vt:variant>
        <vt:lpwstr>_Toc128021131</vt:lpwstr>
      </vt:variant>
      <vt:variant>
        <vt:i4>1507386</vt:i4>
      </vt:variant>
      <vt:variant>
        <vt:i4>530</vt:i4>
      </vt:variant>
      <vt:variant>
        <vt:i4>0</vt:i4>
      </vt:variant>
      <vt:variant>
        <vt:i4>5</vt:i4>
      </vt:variant>
      <vt:variant>
        <vt:lpwstr/>
      </vt:variant>
      <vt:variant>
        <vt:lpwstr>_Toc128021130</vt:lpwstr>
      </vt:variant>
      <vt:variant>
        <vt:i4>1441850</vt:i4>
      </vt:variant>
      <vt:variant>
        <vt:i4>524</vt:i4>
      </vt:variant>
      <vt:variant>
        <vt:i4>0</vt:i4>
      </vt:variant>
      <vt:variant>
        <vt:i4>5</vt:i4>
      </vt:variant>
      <vt:variant>
        <vt:lpwstr/>
      </vt:variant>
      <vt:variant>
        <vt:lpwstr>_Toc128021129</vt:lpwstr>
      </vt:variant>
      <vt:variant>
        <vt:i4>1441850</vt:i4>
      </vt:variant>
      <vt:variant>
        <vt:i4>518</vt:i4>
      </vt:variant>
      <vt:variant>
        <vt:i4>0</vt:i4>
      </vt:variant>
      <vt:variant>
        <vt:i4>5</vt:i4>
      </vt:variant>
      <vt:variant>
        <vt:lpwstr/>
      </vt:variant>
      <vt:variant>
        <vt:lpwstr>_Toc128021128</vt:lpwstr>
      </vt:variant>
      <vt:variant>
        <vt:i4>1441850</vt:i4>
      </vt:variant>
      <vt:variant>
        <vt:i4>512</vt:i4>
      </vt:variant>
      <vt:variant>
        <vt:i4>0</vt:i4>
      </vt:variant>
      <vt:variant>
        <vt:i4>5</vt:i4>
      </vt:variant>
      <vt:variant>
        <vt:lpwstr/>
      </vt:variant>
      <vt:variant>
        <vt:lpwstr>_Toc128021127</vt:lpwstr>
      </vt:variant>
      <vt:variant>
        <vt:i4>1441850</vt:i4>
      </vt:variant>
      <vt:variant>
        <vt:i4>506</vt:i4>
      </vt:variant>
      <vt:variant>
        <vt:i4>0</vt:i4>
      </vt:variant>
      <vt:variant>
        <vt:i4>5</vt:i4>
      </vt:variant>
      <vt:variant>
        <vt:lpwstr/>
      </vt:variant>
      <vt:variant>
        <vt:lpwstr>_Toc128021126</vt:lpwstr>
      </vt:variant>
      <vt:variant>
        <vt:i4>1441850</vt:i4>
      </vt:variant>
      <vt:variant>
        <vt:i4>500</vt:i4>
      </vt:variant>
      <vt:variant>
        <vt:i4>0</vt:i4>
      </vt:variant>
      <vt:variant>
        <vt:i4>5</vt:i4>
      </vt:variant>
      <vt:variant>
        <vt:lpwstr/>
      </vt:variant>
      <vt:variant>
        <vt:lpwstr>_Toc128021125</vt:lpwstr>
      </vt:variant>
      <vt:variant>
        <vt:i4>1441850</vt:i4>
      </vt:variant>
      <vt:variant>
        <vt:i4>494</vt:i4>
      </vt:variant>
      <vt:variant>
        <vt:i4>0</vt:i4>
      </vt:variant>
      <vt:variant>
        <vt:i4>5</vt:i4>
      </vt:variant>
      <vt:variant>
        <vt:lpwstr/>
      </vt:variant>
      <vt:variant>
        <vt:lpwstr>_Toc128021124</vt:lpwstr>
      </vt:variant>
      <vt:variant>
        <vt:i4>1441850</vt:i4>
      </vt:variant>
      <vt:variant>
        <vt:i4>488</vt:i4>
      </vt:variant>
      <vt:variant>
        <vt:i4>0</vt:i4>
      </vt:variant>
      <vt:variant>
        <vt:i4>5</vt:i4>
      </vt:variant>
      <vt:variant>
        <vt:lpwstr/>
      </vt:variant>
      <vt:variant>
        <vt:lpwstr>_Toc128021123</vt:lpwstr>
      </vt:variant>
      <vt:variant>
        <vt:i4>1441850</vt:i4>
      </vt:variant>
      <vt:variant>
        <vt:i4>482</vt:i4>
      </vt:variant>
      <vt:variant>
        <vt:i4>0</vt:i4>
      </vt:variant>
      <vt:variant>
        <vt:i4>5</vt:i4>
      </vt:variant>
      <vt:variant>
        <vt:lpwstr/>
      </vt:variant>
      <vt:variant>
        <vt:lpwstr>_Toc128021122</vt:lpwstr>
      </vt:variant>
      <vt:variant>
        <vt:i4>1441850</vt:i4>
      </vt:variant>
      <vt:variant>
        <vt:i4>476</vt:i4>
      </vt:variant>
      <vt:variant>
        <vt:i4>0</vt:i4>
      </vt:variant>
      <vt:variant>
        <vt:i4>5</vt:i4>
      </vt:variant>
      <vt:variant>
        <vt:lpwstr/>
      </vt:variant>
      <vt:variant>
        <vt:lpwstr>_Toc128021121</vt:lpwstr>
      </vt:variant>
      <vt:variant>
        <vt:i4>1441850</vt:i4>
      </vt:variant>
      <vt:variant>
        <vt:i4>470</vt:i4>
      </vt:variant>
      <vt:variant>
        <vt:i4>0</vt:i4>
      </vt:variant>
      <vt:variant>
        <vt:i4>5</vt:i4>
      </vt:variant>
      <vt:variant>
        <vt:lpwstr/>
      </vt:variant>
      <vt:variant>
        <vt:lpwstr>_Toc128021120</vt:lpwstr>
      </vt:variant>
      <vt:variant>
        <vt:i4>1376314</vt:i4>
      </vt:variant>
      <vt:variant>
        <vt:i4>464</vt:i4>
      </vt:variant>
      <vt:variant>
        <vt:i4>0</vt:i4>
      </vt:variant>
      <vt:variant>
        <vt:i4>5</vt:i4>
      </vt:variant>
      <vt:variant>
        <vt:lpwstr/>
      </vt:variant>
      <vt:variant>
        <vt:lpwstr>_Toc128021119</vt:lpwstr>
      </vt:variant>
      <vt:variant>
        <vt:i4>1376314</vt:i4>
      </vt:variant>
      <vt:variant>
        <vt:i4>458</vt:i4>
      </vt:variant>
      <vt:variant>
        <vt:i4>0</vt:i4>
      </vt:variant>
      <vt:variant>
        <vt:i4>5</vt:i4>
      </vt:variant>
      <vt:variant>
        <vt:lpwstr/>
      </vt:variant>
      <vt:variant>
        <vt:lpwstr>_Toc128021118</vt:lpwstr>
      </vt:variant>
      <vt:variant>
        <vt:i4>1376314</vt:i4>
      </vt:variant>
      <vt:variant>
        <vt:i4>452</vt:i4>
      </vt:variant>
      <vt:variant>
        <vt:i4>0</vt:i4>
      </vt:variant>
      <vt:variant>
        <vt:i4>5</vt:i4>
      </vt:variant>
      <vt:variant>
        <vt:lpwstr/>
      </vt:variant>
      <vt:variant>
        <vt:lpwstr>_Toc128021117</vt:lpwstr>
      </vt:variant>
      <vt:variant>
        <vt:i4>1376314</vt:i4>
      </vt:variant>
      <vt:variant>
        <vt:i4>446</vt:i4>
      </vt:variant>
      <vt:variant>
        <vt:i4>0</vt:i4>
      </vt:variant>
      <vt:variant>
        <vt:i4>5</vt:i4>
      </vt:variant>
      <vt:variant>
        <vt:lpwstr/>
      </vt:variant>
      <vt:variant>
        <vt:lpwstr>_Toc128021116</vt:lpwstr>
      </vt:variant>
      <vt:variant>
        <vt:i4>1376314</vt:i4>
      </vt:variant>
      <vt:variant>
        <vt:i4>440</vt:i4>
      </vt:variant>
      <vt:variant>
        <vt:i4>0</vt:i4>
      </vt:variant>
      <vt:variant>
        <vt:i4>5</vt:i4>
      </vt:variant>
      <vt:variant>
        <vt:lpwstr/>
      </vt:variant>
      <vt:variant>
        <vt:lpwstr>_Toc128021115</vt:lpwstr>
      </vt:variant>
      <vt:variant>
        <vt:i4>1376314</vt:i4>
      </vt:variant>
      <vt:variant>
        <vt:i4>434</vt:i4>
      </vt:variant>
      <vt:variant>
        <vt:i4>0</vt:i4>
      </vt:variant>
      <vt:variant>
        <vt:i4>5</vt:i4>
      </vt:variant>
      <vt:variant>
        <vt:lpwstr/>
      </vt:variant>
      <vt:variant>
        <vt:lpwstr>_Toc128021114</vt:lpwstr>
      </vt:variant>
      <vt:variant>
        <vt:i4>1376314</vt:i4>
      </vt:variant>
      <vt:variant>
        <vt:i4>428</vt:i4>
      </vt:variant>
      <vt:variant>
        <vt:i4>0</vt:i4>
      </vt:variant>
      <vt:variant>
        <vt:i4>5</vt:i4>
      </vt:variant>
      <vt:variant>
        <vt:lpwstr/>
      </vt:variant>
      <vt:variant>
        <vt:lpwstr>_Toc128021113</vt:lpwstr>
      </vt:variant>
      <vt:variant>
        <vt:i4>1376314</vt:i4>
      </vt:variant>
      <vt:variant>
        <vt:i4>422</vt:i4>
      </vt:variant>
      <vt:variant>
        <vt:i4>0</vt:i4>
      </vt:variant>
      <vt:variant>
        <vt:i4>5</vt:i4>
      </vt:variant>
      <vt:variant>
        <vt:lpwstr/>
      </vt:variant>
      <vt:variant>
        <vt:lpwstr>_Toc128021112</vt:lpwstr>
      </vt:variant>
      <vt:variant>
        <vt:i4>1376314</vt:i4>
      </vt:variant>
      <vt:variant>
        <vt:i4>416</vt:i4>
      </vt:variant>
      <vt:variant>
        <vt:i4>0</vt:i4>
      </vt:variant>
      <vt:variant>
        <vt:i4>5</vt:i4>
      </vt:variant>
      <vt:variant>
        <vt:lpwstr/>
      </vt:variant>
      <vt:variant>
        <vt:lpwstr>_Toc128021111</vt:lpwstr>
      </vt:variant>
      <vt:variant>
        <vt:i4>1376314</vt:i4>
      </vt:variant>
      <vt:variant>
        <vt:i4>410</vt:i4>
      </vt:variant>
      <vt:variant>
        <vt:i4>0</vt:i4>
      </vt:variant>
      <vt:variant>
        <vt:i4>5</vt:i4>
      </vt:variant>
      <vt:variant>
        <vt:lpwstr/>
      </vt:variant>
      <vt:variant>
        <vt:lpwstr>_Toc128021110</vt:lpwstr>
      </vt:variant>
      <vt:variant>
        <vt:i4>1310778</vt:i4>
      </vt:variant>
      <vt:variant>
        <vt:i4>404</vt:i4>
      </vt:variant>
      <vt:variant>
        <vt:i4>0</vt:i4>
      </vt:variant>
      <vt:variant>
        <vt:i4>5</vt:i4>
      </vt:variant>
      <vt:variant>
        <vt:lpwstr/>
      </vt:variant>
      <vt:variant>
        <vt:lpwstr>_Toc128021109</vt:lpwstr>
      </vt:variant>
      <vt:variant>
        <vt:i4>1310778</vt:i4>
      </vt:variant>
      <vt:variant>
        <vt:i4>398</vt:i4>
      </vt:variant>
      <vt:variant>
        <vt:i4>0</vt:i4>
      </vt:variant>
      <vt:variant>
        <vt:i4>5</vt:i4>
      </vt:variant>
      <vt:variant>
        <vt:lpwstr/>
      </vt:variant>
      <vt:variant>
        <vt:lpwstr>_Toc128021108</vt:lpwstr>
      </vt:variant>
      <vt:variant>
        <vt:i4>1310778</vt:i4>
      </vt:variant>
      <vt:variant>
        <vt:i4>392</vt:i4>
      </vt:variant>
      <vt:variant>
        <vt:i4>0</vt:i4>
      </vt:variant>
      <vt:variant>
        <vt:i4>5</vt:i4>
      </vt:variant>
      <vt:variant>
        <vt:lpwstr/>
      </vt:variant>
      <vt:variant>
        <vt:lpwstr>_Toc128021107</vt:lpwstr>
      </vt:variant>
      <vt:variant>
        <vt:i4>1310778</vt:i4>
      </vt:variant>
      <vt:variant>
        <vt:i4>386</vt:i4>
      </vt:variant>
      <vt:variant>
        <vt:i4>0</vt:i4>
      </vt:variant>
      <vt:variant>
        <vt:i4>5</vt:i4>
      </vt:variant>
      <vt:variant>
        <vt:lpwstr/>
      </vt:variant>
      <vt:variant>
        <vt:lpwstr>_Toc128021106</vt:lpwstr>
      </vt:variant>
      <vt:variant>
        <vt:i4>1310778</vt:i4>
      </vt:variant>
      <vt:variant>
        <vt:i4>380</vt:i4>
      </vt:variant>
      <vt:variant>
        <vt:i4>0</vt:i4>
      </vt:variant>
      <vt:variant>
        <vt:i4>5</vt:i4>
      </vt:variant>
      <vt:variant>
        <vt:lpwstr/>
      </vt:variant>
      <vt:variant>
        <vt:lpwstr>_Toc128021105</vt:lpwstr>
      </vt:variant>
      <vt:variant>
        <vt:i4>1310778</vt:i4>
      </vt:variant>
      <vt:variant>
        <vt:i4>374</vt:i4>
      </vt:variant>
      <vt:variant>
        <vt:i4>0</vt:i4>
      </vt:variant>
      <vt:variant>
        <vt:i4>5</vt:i4>
      </vt:variant>
      <vt:variant>
        <vt:lpwstr/>
      </vt:variant>
      <vt:variant>
        <vt:lpwstr>_Toc128021104</vt:lpwstr>
      </vt:variant>
      <vt:variant>
        <vt:i4>1310778</vt:i4>
      </vt:variant>
      <vt:variant>
        <vt:i4>368</vt:i4>
      </vt:variant>
      <vt:variant>
        <vt:i4>0</vt:i4>
      </vt:variant>
      <vt:variant>
        <vt:i4>5</vt:i4>
      </vt:variant>
      <vt:variant>
        <vt:lpwstr/>
      </vt:variant>
      <vt:variant>
        <vt:lpwstr>_Toc128021103</vt:lpwstr>
      </vt:variant>
      <vt:variant>
        <vt:i4>1310778</vt:i4>
      </vt:variant>
      <vt:variant>
        <vt:i4>362</vt:i4>
      </vt:variant>
      <vt:variant>
        <vt:i4>0</vt:i4>
      </vt:variant>
      <vt:variant>
        <vt:i4>5</vt:i4>
      </vt:variant>
      <vt:variant>
        <vt:lpwstr/>
      </vt:variant>
      <vt:variant>
        <vt:lpwstr>_Toc128021102</vt:lpwstr>
      </vt:variant>
      <vt:variant>
        <vt:i4>1310778</vt:i4>
      </vt:variant>
      <vt:variant>
        <vt:i4>356</vt:i4>
      </vt:variant>
      <vt:variant>
        <vt:i4>0</vt:i4>
      </vt:variant>
      <vt:variant>
        <vt:i4>5</vt:i4>
      </vt:variant>
      <vt:variant>
        <vt:lpwstr/>
      </vt:variant>
      <vt:variant>
        <vt:lpwstr>_Toc128021101</vt:lpwstr>
      </vt:variant>
      <vt:variant>
        <vt:i4>1310778</vt:i4>
      </vt:variant>
      <vt:variant>
        <vt:i4>350</vt:i4>
      </vt:variant>
      <vt:variant>
        <vt:i4>0</vt:i4>
      </vt:variant>
      <vt:variant>
        <vt:i4>5</vt:i4>
      </vt:variant>
      <vt:variant>
        <vt:lpwstr/>
      </vt:variant>
      <vt:variant>
        <vt:lpwstr>_Toc128021100</vt:lpwstr>
      </vt:variant>
      <vt:variant>
        <vt:i4>1900603</vt:i4>
      </vt:variant>
      <vt:variant>
        <vt:i4>344</vt:i4>
      </vt:variant>
      <vt:variant>
        <vt:i4>0</vt:i4>
      </vt:variant>
      <vt:variant>
        <vt:i4>5</vt:i4>
      </vt:variant>
      <vt:variant>
        <vt:lpwstr/>
      </vt:variant>
      <vt:variant>
        <vt:lpwstr>_Toc128021099</vt:lpwstr>
      </vt:variant>
      <vt:variant>
        <vt:i4>1900603</vt:i4>
      </vt:variant>
      <vt:variant>
        <vt:i4>338</vt:i4>
      </vt:variant>
      <vt:variant>
        <vt:i4>0</vt:i4>
      </vt:variant>
      <vt:variant>
        <vt:i4>5</vt:i4>
      </vt:variant>
      <vt:variant>
        <vt:lpwstr/>
      </vt:variant>
      <vt:variant>
        <vt:lpwstr>_Toc128021098</vt:lpwstr>
      </vt:variant>
      <vt:variant>
        <vt:i4>1900603</vt:i4>
      </vt:variant>
      <vt:variant>
        <vt:i4>332</vt:i4>
      </vt:variant>
      <vt:variant>
        <vt:i4>0</vt:i4>
      </vt:variant>
      <vt:variant>
        <vt:i4>5</vt:i4>
      </vt:variant>
      <vt:variant>
        <vt:lpwstr/>
      </vt:variant>
      <vt:variant>
        <vt:lpwstr>_Toc128021097</vt:lpwstr>
      </vt:variant>
      <vt:variant>
        <vt:i4>1900603</vt:i4>
      </vt:variant>
      <vt:variant>
        <vt:i4>326</vt:i4>
      </vt:variant>
      <vt:variant>
        <vt:i4>0</vt:i4>
      </vt:variant>
      <vt:variant>
        <vt:i4>5</vt:i4>
      </vt:variant>
      <vt:variant>
        <vt:lpwstr/>
      </vt:variant>
      <vt:variant>
        <vt:lpwstr>_Toc128021096</vt:lpwstr>
      </vt:variant>
      <vt:variant>
        <vt:i4>1900603</vt:i4>
      </vt:variant>
      <vt:variant>
        <vt:i4>320</vt:i4>
      </vt:variant>
      <vt:variant>
        <vt:i4>0</vt:i4>
      </vt:variant>
      <vt:variant>
        <vt:i4>5</vt:i4>
      </vt:variant>
      <vt:variant>
        <vt:lpwstr/>
      </vt:variant>
      <vt:variant>
        <vt:lpwstr>_Toc128021095</vt:lpwstr>
      </vt:variant>
      <vt:variant>
        <vt:i4>1900603</vt:i4>
      </vt:variant>
      <vt:variant>
        <vt:i4>314</vt:i4>
      </vt:variant>
      <vt:variant>
        <vt:i4>0</vt:i4>
      </vt:variant>
      <vt:variant>
        <vt:i4>5</vt:i4>
      </vt:variant>
      <vt:variant>
        <vt:lpwstr/>
      </vt:variant>
      <vt:variant>
        <vt:lpwstr>_Toc128021094</vt:lpwstr>
      </vt:variant>
      <vt:variant>
        <vt:i4>1900603</vt:i4>
      </vt:variant>
      <vt:variant>
        <vt:i4>308</vt:i4>
      </vt:variant>
      <vt:variant>
        <vt:i4>0</vt:i4>
      </vt:variant>
      <vt:variant>
        <vt:i4>5</vt:i4>
      </vt:variant>
      <vt:variant>
        <vt:lpwstr/>
      </vt:variant>
      <vt:variant>
        <vt:lpwstr>_Toc128021093</vt:lpwstr>
      </vt:variant>
      <vt:variant>
        <vt:i4>1900603</vt:i4>
      </vt:variant>
      <vt:variant>
        <vt:i4>302</vt:i4>
      </vt:variant>
      <vt:variant>
        <vt:i4>0</vt:i4>
      </vt:variant>
      <vt:variant>
        <vt:i4>5</vt:i4>
      </vt:variant>
      <vt:variant>
        <vt:lpwstr/>
      </vt:variant>
      <vt:variant>
        <vt:lpwstr>_Toc128021092</vt:lpwstr>
      </vt:variant>
      <vt:variant>
        <vt:i4>1900603</vt:i4>
      </vt:variant>
      <vt:variant>
        <vt:i4>296</vt:i4>
      </vt:variant>
      <vt:variant>
        <vt:i4>0</vt:i4>
      </vt:variant>
      <vt:variant>
        <vt:i4>5</vt:i4>
      </vt:variant>
      <vt:variant>
        <vt:lpwstr/>
      </vt:variant>
      <vt:variant>
        <vt:lpwstr>_Toc128021091</vt:lpwstr>
      </vt:variant>
      <vt:variant>
        <vt:i4>1900603</vt:i4>
      </vt:variant>
      <vt:variant>
        <vt:i4>290</vt:i4>
      </vt:variant>
      <vt:variant>
        <vt:i4>0</vt:i4>
      </vt:variant>
      <vt:variant>
        <vt:i4>5</vt:i4>
      </vt:variant>
      <vt:variant>
        <vt:lpwstr/>
      </vt:variant>
      <vt:variant>
        <vt:lpwstr>_Toc128021090</vt:lpwstr>
      </vt:variant>
      <vt:variant>
        <vt:i4>1835067</vt:i4>
      </vt:variant>
      <vt:variant>
        <vt:i4>284</vt:i4>
      </vt:variant>
      <vt:variant>
        <vt:i4>0</vt:i4>
      </vt:variant>
      <vt:variant>
        <vt:i4>5</vt:i4>
      </vt:variant>
      <vt:variant>
        <vt:lpwstr/>
      </vt:variant>
      <vt:variant>
        <vt:lpwstr>_Toc128021089</vt:lpwstr>
      </vt:variant>
      <vt:variant>
        <vt:i4>1835067</vt:i4>
      </vt:variant>
      <vt:variant>
        <vt:i4>278</vt:i4>
      </vt:variant>
      <vt:variant>
        <vt:i4>0</vt:i4>
      </vt:variant>
      <vt:variant>
        <vt:i4>5</vt:i4>
      </vt:variant>
      <vt:variant>
        <vt:lpwstr/>
      </vt:variant>
      <vt:variant>
        <vt:lpwstr>_Toc128021088</vt:lpwstr>
      </vt:variant>
      <vt:variant>
        <vt:i4>1835067</vt:i4>
      </vt:variant>
      <vt:variant>
        <vt:i4>272</vt:i4>
      </vt:variant>
      <vt:variant>
        <vt:i4>0</vt:i4>
      </vt:variant>
      <vt:variant>
        <vt:i4>5</vt:i4>
      </vt:variant>
      <vt:variant>
        <vt:lpwstr/>
      </vt:variant>
      <vt:variant>
        <vt:lpwstr>_Toc128021087</vt:lpwstr>
      </vt:variant>
      <vt:variant>
        <vt:i4>1835067</vt:i4>
      </vt:variant>
      <vt:variant>
        <vt:i4>266</vt:i4>
      </vt:variant>
      <vt:variant>
        <vt:i4>0</vt:i4>
      </vt:variant>
      <vt:variant>
        <vt:i4>5</vt:i4>
      </vt:variant>
      <vt:variant>
        <vt:lpwstr/>
      </vt:variant>
      <vt:variant>
        <vt:lpwstr>_Toc128021086</vt:lpwstr>
      </vt:variant>
      <vt:variant>
        <vt:i4>1835067</vt:i4>
      </vt:variant>
      <vt:variant>
        <vt:i4>260</vt:i4>
      </vt:variant>
      <vt:variant>
        <vt:i4>0</vt:i4>
      </vt:variant>
      <vt:variant>
        <vt:i4>5</vt:i4>
      </vt:variant>
      <vt:variant>
        <vt:lpwstr/>
      </vt:variant>
      <vt:variant>
        <vt:lpwstr>_Toc128021085</vt:lpwstr>
      </vt:variant>
      <vt:variant>
        <vt:i4>1835067</vt:i4>
      </vt:variant>
      <vt:variant>
        <vt:i4>254</vt:i4>
      </vt:variant>
      <vt:variant>
        <vt:i4>0</vt:i4>
      </vt:variant>
      <vt:variant>
        <vt:i4>5</vt:i4>
      </vt:variant>
      <vt:variant>
        <vt:lpwstr/>
      </vt:variant>
      <vt:variant>
        <vt:lpwstr>_Toc128021084</vt:lpwstr>
      </vt:variant>
      <vt:variant>
        <vt:i4>1835067</vt:i4>
      </vt:variant>
      <vt:variant>
        <vt:i4>248</vt:i4>
      </vt:variant>
      <vt:variant>
        <vt:i4>0</vt:i4>
      </vt:variant>
      <vt:variant>
        <vt:i4>5</vt:i4>
      </vt:variant>
      <vt:variant>
        <vt:lpwstr/>
      </vt:variant>
      <vt:variant>
        <vt:lpwstr>_Toc128021083</vt:lpwstr>
      </vt:variant>
      <vt:variant>
        <vt:i4>1835067</vt:i4>
      </vt:variant>
      <vt:variant>
        <vt:i4>242</vt:i4>
      </vt:variant>
      <vt:variant>
        <vt:i4>0</vt:i4>
      </vt:variant>
      <vt:variant>
        <vt:i4>5</vt:i4>
      </vt:variant>
      <vt:variant>
        <vt:lpwstr/>
      </vt:variant>
      <vt:variant>
        <vt:lpwstr>_Toc128021082</vt:lpwstr>
      </vt:variant>
      <vt:variant>
        <vt:i4>1835067</vt:i4>
      </vt:variant>
      <vt:variant>
        <vt:i4>236</vt:i4>
      </vt:variant>
      <vt:variant>
        <vt:i4>0</vt:i4>
      </vt:variant>
      <vt:variant>
        <vt:i4>5</vt:i4>
      </vt:variant>
      <vt:variant>
        <vt:lpwstr/>
      </vt:variant>
      <vt:variant>
        <vt:lpwstr>_Toc128021081</vt:lpwstr>
      </vt:variant>
      <vt:variant>
        <vt:i4>1835067</vt:i4>
      </vt:variant>
      <vt:variant>
        <vt:i4>230</vt:i4>
      </vt:variant>
      <vt:variant>
        <vt:i4>0</vt:i4>
      </vt:variant>
      <vt:variant>
        <vt:i4>5</vt:i4>
      </vt:variant>
      <vt:variant>
        <vt:lpwstr/>
      </vt:variant>
      <vt:variant>
        <vt:lpwstr>_Toc128021080</vt:lpwstr>
      </vt:variant>
      <vt:variant>
        <vt:i4>1245243</vt:i4>
      </vt:variant>
      <vt:variant>
        <vt:i4>224</vt:i4>
      </vt:variant>
      <vt:variant>
        <vt:i4>0</vt:i4>
      </vt:variant>
      <vt:variant>
        <vt:i4>5</vt:i4>
      </vt:variant>
      <vt:variant>
        <vt:lpwstr/>
      </vt:variant>
      <vt:variant>
        <vt:lpwstr>_Toc128021079</vt:lpwstr>
      </vt:variant>
      <vt:variant>
        <vt:i4>1245243</vt:i4>
      </vt:variant>
      <vt:variant>
        <vt:i4>218</vt:i4>
      </vt:variant>
      <vt:variant>
        <vt:i4>0</vt:i4>
      </vt:variant>
      <vt:variant>
        <vt:i4>5</vt:i4>
      </vt:variant>
      <vt:variant>
        <vt:lpwstr/>
      </vt:variant>
      <vt:variant>
        <vt:lpwstr>_Toc128021078</vt:lpwstr>
      </vt:variant>
      <vt:variant>
        <vt:i4>1245243</vt:i4>
      </vt:variant>
      <vt:variant>
        <vt:i4>212</vt:i4>
      </vt:variant>
      <vt:variant>
        <vt:i4>0</vt:i4>
      </vt:variant>
      <vt:variant>
        <vt:i4>5</vt:i4>
      </vt:variant>
      <vt:variant>
        <vt:lpwstr/>
      </vt:variant>
      <vt:variant>
        <vt:lpwstr>_Toc128021077</vt:lpwstr>
      </vt:variant>
      <vt:variant>
        <vt:i4>1245243</vt:i4>
      </vt:variant>
      <vt:variant>
        <vt:i4>206</vt:i4>
      </vt:variant>
      <vt:variant>
        <vt:i4>0</vt:i4>
      </vt:variant>
      <vt:variant>
        <vt:i4>5</vt:i4>
      </vt:variant>
      <vt:variant>
        <vt:lpwstr/>
      </vt:variant>
      <vt:variant>
        <vt:lpwstr>_Toc128021075</vt:lpwstr>
      </vt:variant>
      <vt:variant>
        <vt:i4>1245243</vt:i4>
      </vt:variant>
      <vt:variant>
        <vt:i4>200</vt:i4>
      </vt:variant>
      <vt:variant>
        <vt:i4>0</vt:i4>
      </vt:variant>
      <vt:variant>
        <vt:i4>5</vt:i4>
      </vt:variant>
      <vt:variant>
        <vt:lpwstr/>
      </vt:variant>
      <vt:variant>
        <vt:lpwstr>_Toc128021074</vt:lpwstr>
      </vt:variant>
      <vt:variant>
        <vt:i4>1245243</vt:i4>
      </vt:variant>
      <vt:variant>
        <vt:i4>194</vt:i4>
      </vt:variant>
      <vt:variant>
        <vt:i4>0</vt:i4>
      </vt:variant>
      <vt:variant>
        <vt:i4>5</vt:i4>
      </vt:variant>
      <vt:variant>
        <vt:lpwstr/>
      </vt:variant>
      <vt:variant>
        <vt:lpwstr>_Toc128021073</vt:lpwstr>
      </vt:variant>
      <vt:variant>
        <vt:i4>1245243</vt:i4>
      </vt:variant>
      <vt:variant>
        <vt:i4>188</vt:i4>
      </vt:variant>
      <vt:variant>
        <vt:i4>0</vt:i4>
      </vt:variant>
      <vt:variant>
        <vt:i4>5</vt:i4>
      </vt:variant>
      <vt:variant>
        <vt:lpwstr/>
      </vt:variant>
      <vt:variant>
        <vt:lpwstr>_Toc128021072</vt:lpwstr>
      </vt:variant>
      <vt:variant>
        <vt:i4>1245243</vt:i4>
      </vt:variant>
      <vt:variant>
        <vt:i4>182</vt:i4>
      </vt:variant>
      <vt:variant>
        <vt:i4>0</vt:i4>
      </vt:variant>
      <vt:variant>
        <vt:i4>5</vt:i4>
      </vt:variant>
      <vt:variant>
        <vt:lpwstr/>
      </vt:variant>
      <vt:variant>
        <vt:lpwstr>_Toc128021071</vt:lpwstr>
      </vt:variant>
      <vt:variant>
        <vt:i4>1245243</vt:i4>
      </vt:variant>
      <vt:variant>
        <vt:i4>176</vt:i4>
      </vt:variant>
      <vt:variant>
        <vt:i4>0</vt:i4>
      </vt:variant>
      <vt:variant>
        <vt:i4>5</vt:i4>
      </vt:variant>
      <vt:variant>
        <vt:lpwstr/>
      </vt:variant>
      <vt:variant>
        <vt:lpwstr>_Toc128021070</vt:lpwstr>
      </vt:variant>
      <vt:variant>
        <vt:i4>1179707</vt:i4>
      </vt:variant>
      <vt:variant>
        <vt:i4>170</vt:i4>
      </vt:variant>
      <vt:variant>
        <vt:i4>0</vt:i4>
      </vt:variant>
      <vt:variant>
        <vt:i4>5</vt:i4>
      </vt:variant>
      <vt:variant>
        <vt:lpwstr/>
      </vt:variant>
      <vt:variant>
        <vt:lpwstr>_Toc128021069</vt:lpwstr>
      </vt:variant>
      <vt:variant>
        <vt:i4>1179707</vt:i4>
      </vt:variant>
      <vt:variant>
        <vt:i4>164</vt:i4>
      </vt:variant>
      <vt:variant>
        <vt:i4>0</vt:i4>
      </vt:variant>
      <vt:variant>
        <vt:i4>5</vt:i4>
      </vt:variant>
      <vt:variant>
        <vt:lpwstr/>
      </vt:variant>
      <vt:variant>
        <vt:lpwstr>_Toc128021068</vt:lpwstr>
      </vt:variant>
      <vt:variant>
        <vt:i4>1179707</vt:i4>
      </vt:variant>
      <vt:variant>
        <vt:i4>158</vt:i4>
      </vt:variant>
      <vt:variant>
        <vt:i4>0</vt:i4>
      </vt:variant>
      <vt:variant>
        <vt:i4>5</vt:i4>
      </vt:variant>
      <vt:variant>
        <vt:lpwstr/>
      </vt:variant>
      <vt:variant>
        <vt:lpwstr>_Toc128021067</vt:lpwstr>
      </vt:variant>
      <vt:variant>
        <vt:i4>1179707</vt:i4>
      </vt:variant>
      <vt:variant>
        <vt:i4>152</vt:i4>
      </vt:variant>
      <vt:variant>
        <vt:i4>0</vt:i4>
      </vt:variant>
      <vt:variant>
        <vt:i4>5</vt:i4>
      </vt:variant>
      <vt:variant>
        <vt:lpwstr/>
      </vt:variant>
      <vt:variant>
        <vt:lpwstr>_Toc128021066</vt:lpwstr>
      </vt:variant>
      <vt:variant>
        <vt:i4>1179707</vt:i4>
      </vt:variant>
      <vt:variant>
        <vt:i4>146</vt:i4>
      </vt:variant>
      <vt:variant>
        <vt:i4>0</vt:i4>
      </vt:variant>
      <vt:variant>
        <vt:i4>5</vt:i4>
      </vt:variant>
      <vt:variant>
        <vt:lpwstr/>
      </vt:variant>
      <vt:variant>
        <vt:lpwstr>_Toc128021065</vt:lpwstr>
      </vt:variant>
      <vt:variant>
        <vt:i4>1179707</vt:i4>
      </vt:variant>
      <vt:variant>
        <vt:i4>140</vt:i4>
      </vt:variant>
      <vt:variant>
        <vt:i4>0</vt:i4>
      </vt:variant>
      <vt:variant>
        <vt:i4>5</vt:i4>
      </vt:variant>
      <vt:variant>
        <vt:lpwstr/>
      </vt:variant>
      <vt:variant>
        <vt:lpwstr>_Toc128021064</vt:lpwstr>
      </vt:variant>
      <vt:variant>
        <vt:i4>1179707</vt:i4>
      </vt:variant>
      <vt:variant>
        <vt:i4>134</vt:i4>
      </vt:variant>
      <vt:variant>
        <vt:i4>0</vt:i4>
      </vt:variant>
      <vt:variant>
        <vt:i4>5</vt:i4>
      </vt:variant>
      <vt:variant>
        <vt:lpwstr/>
      </vt:variant>
      <vt:variant>
        <vt:lpwstr>_Toc128021063</vt:lpwstr>
      </vt:variant>
      <vt:variant>
        <vt:i4>1179707</vt:i4>
      </vt:variant>
      <vt:variant>
        <vt:i4>128</vt:i4>
      </vt:variant>
      <vt:variant>
        <vt:i4>0</vt:i4>
      </vt:variant>
      <vt:variant>
        <vt:i4>5</vt:i4>
      </vt:variant>
      <vt:variant>
        <vt:lpwstr/>
      </vt:variant>
      <vt:variant>
        <vt:lpwstr>_Toc128021062</vt:lpwstr>
      </vt:variant>
      <vt:variant>
        <vt:i4>1179707</vt:i4>
      </vt:variant>
      <vt:variant>
        <vt:i4>122</vt:i4>
      </vt:variant>
      <vt:variant>
        <vt:i4>0</vt:i4>
      </vt:variant>
      <vt:variant>
        <vt:i4>5</vt:i4>
      </vt:variant>
      <vt:variant>
        <vt:lpwstr/>
      </vt:variant>
      <vt:variant>
        <vt:lpwstr>_Toc128021061</vt:lpwstr>
      </vt:variant>
      <vt:variant>
        <vt:i4>1179707</vt:i4>
      </vt:variant>
      <vt:variant>
        <vt:i4>116</vt:i4>
      </vt:variant>
      <vt:variant>
        <vt:i4>0</vt:i4>
      </vt:variant>
      <vt:variant>
        <vt:i4>5</vt:i4>
      </vt:variant>
      <vt:variant>
        <vt:lpwstr/>
      </vt:variant>
      <vt:variant>
        <vt:lpwstr>_Toc128021060</vt:lpwstr>
      </vt:variant>
      <vt:variant>
        <vt:i4>1114171</vt:i4>
      </vt:variant>
      <vt:variant>
        <vt:i4>110</vt:i4>
      </vt:variant>
      <vt:variant>
        <vt:i4>0</vt:i4>
      </vt:variant>
      <vt:variant>
        <vt:i4>5</vt:i4>
      </vt:variant>
      <vt:variant>
        <vt:lpwstr/>
      </vt:variant>
      <vt:variant>
        <vt:lpwstr>_Toc128021059</vt:lpwstr>
      </vt:variant>
      <vt:variant>
        <vt:i4>1114171</vt:i4>
      </vt:variant>
      <vt:variant>
        <vt:i4>104</vt:i4>
      </vt:variant>
      <vt:variant>
        <vt:i4>0</vt:i4>
      </vt:variant>
      <vt:variant>
        <vt:i4>5</vt:i4>
      </vt:variant>
      <vt:variant>
        <vt:lpwstr/>
      </vt:variant>
      <vt:variant>
        <vt:lpwstr>_Toc128021058</vt:lpwstr>
      </vt:variant>
      <vt:variant>
        <vt:i4>1114171</vt:i4>
      </vt:variant>
      <vt:variant>
        <vt:i4>98</vt:i4>
      </vt:variant>
      <vt:variant>
        <vt:i4>0</vt:i4>
      </vt:variant>
      <vt:variant>
        <vt:i4>5</vt:i4>
      </vt:variant>
      <vt:variant>
        <vt:lpwstr/>
      </vt:variant>
      <vt:variant>
        <vt:lpwstr>_Toc128021057</vt:lpwstr>
      </vt:variant>
      <vt:variant>
        <vt:i4>1114171</vt:i4>
      </vt:variant>
      <vt:variant>
        <vt:i4>92</vt:i4>
      </vt:variant>
      <vt:variant>
        <vt:i4>0</vt:i4>
      </vt:variant>
      <vt:variant>
        <vt:i4>5</vt:i4>
      </vt:variant>
      <vt:variant>
        <vt:lpwstr/>
      </vt:variant>
      <vt:variant>
        <vt:lpwstr>_Toc128021056</vt:lpwstr>
      </vt:variant>
      <vt:variant>
        <vt:i4>1114171</vt:i4>
      </vt:variant>
      <vt:variant>
        <vt:i4>86</vt:i4>
      </vt:variant>
      <vt:variant>
        <vt:i4>0</vt:i4>
      </vt:variant>
      <vt:variant>
        <vt:i4>5</vt:i4>
      </vt:variant>
      <vt:variant>
        <vt:lpwstr/>
      </vt:variant>
      <vt:variant>
        <vt:lpwstr>_Toc128021055</vt:lpwstr>
      </vt:variant>
      <vt:variant>
        <vt:i4>1114171</vt:i4>
      </vt:variant>
      <vt:variant>
        <vt:i4>80</vt:i4>
      </vt:variant>
      <vt:variant>
        <vt:i4>0</vt:i4>
      </vt:variant>
      <vt:variant>
        <vt:i4>5</vt:i4>
      </vt:variant>
      <vt:variant>
        <vt:lpwstr/>
      </vt:variant>
      <vt:variant>
        <vt:lpwstr>_Toc128021054</vt:lpwstr>
      </vt:variant>
      <vt:variant>
        <vt:i4>1114171</vt:i4>
      </vt:variant>
      <vt:variant>
        <vt:i4>74</vt:i4>
      </vt:variant>
      <vt:variant>
        <vt:i4>0</vt:i4>
      </vt:variant>
      <vt:variant>
        <vt:i4>5</vt:i4>
      </vt:variant>
      <vt:variant>
        <vt:lpwstr/>
      </vt:variant>
      <vt:variant>
        <vt:lpwstr>_Toc128021053</vt:lpwstr>
      </vt:variant>
      <vt:variant>
        <vt:i4>1114171</vt:i4>
      </vt:variant>
      <vt:variant>
        <vt:i4>68</vt:i4>
      </vt:variant>
      <vt:variant>
        <vt:i4>0</vt:i4>
      </vt:variant>
      <vt:variant>
        <vt:i4>5</vt:i4>
      </vt:variant>
      <vt:variant>
        <vt:lpwstr/>
      </vt:variant>
      <vt:variant>
        <vt:lpwstr>_Toc128021052</vt:lpwstr>
      </vt:variant>
      <vt:variant>
        <vt:i4>1114171</vt:i4>
      </vt:variant>
      <vt:variant>
        <vt:i4>62</vt:i4>
      </vt:variant>
      <vt:variant>
        <vt:i4>0</vt:i4>
      </vt:variant>
      <vt:variant>
        <vt:i4>5</vt:i4>
      </vt:variant>
      <vt:variant>
        <vt:lpwstr/>
      </vt:variant>
      <vt:variant>
        <vt:lpwstr>_Toc128021051</vt:lpwstr>
      </vt:variant>
      <vt:variant>
        <vt:i4>1114171</vt:i4>
      </vt:variant>
      <vt:variant>
        <vt:i4>56</vt:i4>
      </vt:variant>
      <vt:variant>
        <vt:i4>0</vt:i4>
      </vt:variant>
      <vt:variant>
        <vt:i4>5</vt:i4>
      </vt:variant>
      <vt:variant>
        <vt:lpwstr/>
      </vt:variant>
      <vt:variant>
        <vt:lpwstr>_Toc128021050</vt:lpwstr>
      </vt:variant>
      <vt:variant>
        <vt:i4>1048635</vt:i4>
      </vt:variant>
      <vt:variant>
        <vt:i4>50</vt:i4>
      </vt:variant>
      <vt:variant>
        <vt:i4>0</vt:i4>
      </vt:variant>
      <vt:variant>
        <vt:i4>5</vt:i4>
      </vt:variant>
      <vt:variant>
        <vt:lpwstr/>
      </vt:variant>
      <vt:variant>
        <vt:lpwstr>_Toc128021049</vt:lpwstr>
      </vt:variant>
      <vt:variant>
        <vt:i4>1048635</vt:i4>
      </vt:variant>
      <vt:variant>
        <vt:i4>44</vt:i4>
      </vt:variant>
      <vt:variant>
        <vt:i4>0</vt:i4>
      </vt:variant>
      <vt:variant>
        <vt:i4>5</vt:i4>
      </vt:variant>
      <vt:variant>
        <vt:lpwstr/>
      </vt:variant>
      <vt:variant>
        <vt:lpwstr>_Toc128021048</vt:lpwstr>
      </vt:variant>
      <vt:variant>
        <vt:i4>1048635</vt:i4>
      </vt:variant>
      <vt:variant>
        <vt:i4>38</vt:i4>
      </vt:variant>
      <vt:variant>
        <vt:i4>0</vt:i4>
      </vt:variant>
      <vt:variant>
        <vt:i4>5</vt:i4>
      </vt:variant>
      <vt:variant>
        <vt:lpwstr/>
      </vt:variant>
      <vt:variant>
        <vt:lpwstr>_Toc128021047</vt:lpwstr>
      </vt:variant>
      <vt:variant>
        <vt:i4>1048635</vt:i4>
      </vt:variant>
      <vt:variant>
        <vt:i4>32</vt:i4>
      </vt:variant>
      <vt:variant>
        <vt:i4>0</vt:i4>
      </vt:variant>
      <vt:variant>
        <vt:i4>5</vt:i4>
      </vt:variant>
      <vt:variant>
        <vt:lpwstr/>
      </vt:variant>
      <vt:variant>
        <vt:lpwstr>_Toc128021046</vt:lpwstr>
      </vt:variant>
      <vt:variant>
        <vt:i4>1048635</vt:i4>
      </vt:variant>
      <vt:variant>
        <vt:i4>26</vt:i4>
      </vt:variant>
      <vt:variant>
        <vt:i4>0</vt:i4>
      </vt:variant>
      <vt:variant>
        <vt:i4>5</vt:i4>
      </vt:variant>
      <vt:variant>
        <vt:lpwstr/>
      </vt:variant>
      <vt:variant>
        <vt:lpwstr>_Toc128021045</vt:lpwstr>
      </vt:variant>
      <vt:variant>
        <vt:i4>1048635</vt:i4>
      </vt:variant>
      <vt:variant>
        <vt:i4>20</vt:i4>
      </vt:variant>
      <vt:variant>
        <vt:i4>0</vt:i4>
      </vt:variant>
      <vt:variant>
        <vt:i4>5</vt:i4>
      </vt:variant>
      <vt:variant>
        <vt:lpwstr/>
      </vt:variant>
      <vt:variant>
        <vt:lpwstr>_Toc128021044</vt:lpwstr>
      </vt:variant>
      <vt:variant>
        <vt:i4>1048635</vt:i4>
      </vt:variant>
      <vt:variant>
        <vt:i4>14</vt:i4>
      </vt:variant>
      <vt:variant>
        <vt:i4>0</vt:i4>
      </vt:variant>
      <vt:variant>
        <vt:i4>5</vt:i4>
      </vt:variant>
      <vt:variant>
        <vt:lpwstr/>
      </vt:variant>
      <vt:variant>
        <vt:lpwstr>_Toc128021043</vt:lpwstr>
      </vt:variant>
      <vt:variant>
        <vt:i4>1048635</vt:i4>
      </vt:variant>
      <vt:variant>
        <vt:i4>8</vt:i4>
      </vt:variant>
      <vt:variant>
        <vt:i4>0</vt:i4>
      </vt:variant>
      <vt:variant>
        <vt:i4>5</vt:i4>
      </vt:variant>
      <vt:variant>
        <vt:lpwstr/>
      </vt:variant>
      <vt:variant>
        <vt:lpwstr>_Toc128021042</vt:lpwstr>
      </vt:variant>
      <vt:variant>
        <vt:i4>1048635</vt:i4>
      </vt:variant>
      <vt:variant>
        <vt:i4>2</vt:i4>
      </vt:variant>
      <vt:variant>
        <vt:i4>0</vt:i4>
      </vt:variant>
      <vt:variant>
        <vt:i4>5</vt:i4>
      </vt:variant>
      <vt:variant>
        <vt:lpwstr/>
      </vt:variant>
      <vt:variant>
        <vt:lpwstr>_Toc128021041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4</cp:revision>
  <cp:lastPrinted>2019-11-26T01:45:00Z</cp:lastPrinted>
  <dcterms:created xsi:type="dcterms:W3CDTF">2023-03-24T05:52:00Z</dcterms:created>
  <dcterms:modified xsi:type="dcterms:W3CDTF">2023-03-24T05:58:00Z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