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2" w:name="_Toc128021041"/>
      <w:r>
        <w:t>CXBanking</w:t>
      </w:r>
      <w:bookmarkEnd w:id="2"/>
    </w:p>
    <w:p w14:paraId="4F7C263C" w14:textId="191E104E" w:rsidR="00F56777" w:rsidRPr="00F56777" w:rsidRDefault="000571A5" w:rsidP="00F56777">
      <w:pPr>
        <w:pStyle w:val="Product"/>
      </w:pPr>
      <w:bookmarkStart w:id="3" w:name="_Toc128021042"/>
      <w:r>
        <w:t>OptiVault 10.</w:t>
      </w:r>
      <w:ins w:id="4" w:author="Moses, Robinson" w:date="2023-03-24T01:53:00Z">
        <w:r w:rsidR="00B07346">
          <w:t>1</w:t>
        </w:r>
      </w:ins>
      <w:del w:id="5" w:author="Moses, Robinson" w:date="2023-03-24T01:53:00Z">
        <w:r w:rsidDel="00B07346">
          <w:delText>0</w:delText>
        </w:r>
      </w:del>
      <w:bookmarkEnd w:id="3"/>
    </w:p>
    <w:p w14:paraId="68D3B525" w14:textId="74655D5A" w:rsidR="000B3F3C" w:rsidRDefault="000571A5" w:rsidP="00F56777">
      <w:pPr>
        <w:pStyle w:val="Title"/>
      </w:pPr>
      <w:bookmarkStart w:id="6" w:name="_Toc128021043"/>
      <w:r>
        <w:t>User Reference Guide</w:t>
      </w:r>
      <w:bookmarkEnd w:id="6"/>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7" w:name="_Toc127491511"/>
      <w:bookmarkStart w:id="8" w:name="_Toc128021044"/>
      <w:r w:rsidRPr="002C38D9">
        <w:lastRenderedPageBreak/>
        <w:t>Copyright and Trademark Information</w:t>
      </w:r>
      <w:bookmarkEnd w:id="7"/>
      <w:bookmarkEnd w:id="8"/>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9" w:name="_Toc127491512"/>
      <w:bookmarkStart w:id="10" w:name="_Toc128021045"/>
      <w:r>
        <w:lastRenderedPageBreak/>
        <w:t>Revision Record</w:t>
      </w:r>
      <w:bookmarkEnd w:id="9"/>
      <w:bookmarkEnd w:id="10"/>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11"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11"/>
        </w:p>
        <w:p w14:paraId="71E0BC68" w14:textId="61FDD7B9" w:rsidR="000116E0" w:rsidRDefault="00674B2E" w:rsidP="00170D7D">
          <w:pPr>
            <w:pStyle w:val="TOC1"/>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000000" w:rsidP="00EC4396">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000000" w:rsidP="00EC4396">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000000" w:rsidP="00170D7D">
          <w:pPr>
            <w:pStyle w:val="TOC1"/>
            <w:rPr>
              <w:rFonts w:asciiTheme="minorHAnsi" w:eastAsiaTheme="minorEastAsia" w:hAnsiTheme="minorHAnsi" w:cstheme="minorBidi"/>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000000" w:rsidP="00170D7D">
          <w:pPr>
            <w:pStyle w:val="TOC1"/>
            <w:rPr>
              <w:rFonts w:asciiTheme="minorHAnsi" w:eastAsiaTheme="minorEastAsia" w:hAnsiTheme="minorHAnsi" w:cstheme="minorBidi"/>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000000" w:rsidP="00170D7D">
          <w:pPr>
            <w:pStyle w:val="TOC1"/>
            <w:rPr>
              <w:rFonts w:asciiTheme="minorHAnsi" w:eastAsiaTheme="minorEastAsia" w:hAnsiTheme="minorHAnsi" w:cstheme="minorBidi"/>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000000" w:rsidP="00170D7D">
          <w:pPr>
            <w:pStyle w:val="TOC1"/>
            <w:rPr>
              <w:rFonts w:asciiTheme="minorHAnsi" w:eastAsiaTheme="minorEastAsia" w:hAnsiTheme="minorHAnsi" w:cstheme="minorBidi"/>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000000" w:rsidP="00EC4396">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000000" w:rsidP="003307B4">
          <w:pPr>
            <w:pStyle w:val="TOC1"/>
            <w:rPr>
              <w:rFonts w:asciiTheme="minorHAnsi" w:eastAsiaTheme="minorEastAsia" w:hAnsiTheme="minorHAnsi" w:cstheme="minorBidi"/>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EC4396">
          <w:pPr>
            <w:pStyle w:val="TOC2"/>
            <w:rPr>
              <w:rFonts w:asciiTheme="minorHAnsi" w:eastAsiaTheme="minorEastAsia" w:hAnsiTheme="minorHAnsi" w:cstheme="minorBidi"/>
              <w:noProof/>
              <w:sz w:val="22"/>
              <w:szCs w:val="22"/>
              <w:lang w:val="en-US"/>
            </w:rPr>
            <w:pPrChange w:id="12" w:author="Moses, Robinson" w:date="2023-04-05T03:31:00Z">
              <w:pPr>
                <w:pStyle w:val="TOC2"/>
                <w:tabs>
                  <w:tab w:val="left" w:pos="1621"/>
                </w:tabs>
              </w:pPr>
            </w:pPrChange>
          </w:pPr>
          <w:r>
            <w:fldChar w:fldCharType="begin"/>
          </w:r>
          <w:r>
            <w:instrText xml:space="preserve"> HYPERLINK \l "_Toc128021050" </w:instrText>
          </w:r>
          <w:r>
            <w:fldChar w:fldCharType="separate"/>
          </w:r>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6023E59D" w14:textId="7BAB3EA3" w:rsidR="000116E0" w:rsidRDefault="00000000" w:rsidP="00EC4396">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000000" w:rsidP="00EC4396">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000000" w:rsidP="00EC4396">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000000" w:rsidP="00EC4396">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000000" w:rsidP="00EC4396">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000000" w:rsidP="003307B4">
          <w:pPr>
            <w:pStyle w:val="TOC1"/>
            <w:rPr>
              <w:rFonts w:asciiTheme="minorHAnsi" w:eastAsiaTheme="minorEastAsia" w:hAnsiTheme="minorHAnsi" w:cstheme="minorBidi"/>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EC4396">
          <w:pPr>
            <w:pStyle w:val="TOC2"/>
            <w:rPr>
              <w:rFonts w:asciiTheme="minorHAnsi" w:eastAsiaTheme="minorEastAsia" w:hAnsiTheme="minorHAnsi" w:cstheme="minorBidi"/>
              <w:noProof/>
              <w:sz w:val="22"/>
              <w:szCs w:val="22"/>
              <w:lang w:val="en-US"/>
            </w:rPr>
            <w:pPrChange w:id="13" w:author="Moses, Robinson" w:date="2023-04-05T03:31:00Z">
              <w:pPr>
                <w:pStyle w:val="TOC2"/>
                <w:tabs>
                  <w:tab w:val="left" w:pos="1621"/>
                </w:tabs>
              </w:pPr>
            </w:pPrChange>
          </w:pPr>
          <w:r>
            <w:fldChar w:fldCharType="begin"/>
          </w:r>
          <w:r>
            <w:instrText xml:space="preserve"> HYPERLINK \l "_Toc128021057" </w:instrText>
          </w:r>
          <w:r>
            <w:fldChar w:fldCharType="separate"/>
          </w:r>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469EEF9F" w14:textId="0CFB8FA2" w:rsidR="000116E0" w:rsidRDefault="00000000" w:rsidP="00EC4396">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000000" w:rsidP="00EC4396">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000000" w:rsidP="00EC4396">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000000" w:rsidP="00EC4396">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000000" w:rsidP="00EC4396">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000000" w:rsidP="00EC4396">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000000" w:rsidP="00EC4396">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000000" w:rsidP="00EC4396">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000000" w:rsidP="00EC4396">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000000" w:rsidP="00EC4396">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000000" w:rsidP="00EC4396">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000000" w:rsidP="00EC4396">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000000" w:rsidP="00EC4396">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000000" w:rsidP="00EC4396">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EC4396">
          <w:pPr>
            <w:pStyle w:val="TOC2"/>
            <w:rPr>
              <w:rFonts w:asciiTheme="minorHAnsi" w:eastAsiaTheme="minorEastAsia" w:hAnsiTheme="minorHAnsi" w:cstheme="minorBidi"/>
              <w:noProof/>
              <w:sz w:val="22"/>
              <w:szCs w:val="22"/>
              <w:lang w:val="en-US"/>
            </w:rPr>
            <w:pPrChange w:id="14" w:author="Moses, Robinson" w:date="2023-04-05T03:31:00Z">
              <w:pPr>
                <w:pStyle w:val="TOC2"/>
                <w:tabs>
                  <w:tab w:val="left" w:pos="1621"/>
                </w:tabs>
              </w:pPr>
            </w:pPrChange>
          </w:pPr>
          <w:r>
            <w:fldChar w:fldCharType="begin"/>
          </w:r>
          <w:r>
            <w:instrText xml:space="preserve"> HYPERLINK \l "_Toc128021072" </w:instrText>
          </w:r>
          <w:r>
            <w:fldChar w:fldCharType="separate"/>
          </w:r>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34D30046" w14:textId="31577B6A" w:rsidR="000116E0" w:rsidRDefault="00000000" w:rsidP="00EC4396">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000000" w:rsidP="00EC4396">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000000" w:rsidP="00EC4396">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000000" w:rsidP="00EC4396">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000000" w:rsidP="00EC4396">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000000" w:rsidP="00EC4396">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000000" w:rsidP="00EC4396">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000000" w:rsidP="00EC4396">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000000" w:rsidP="00EC4396">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000000" w:rsidP="00EC4396">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000000" w:rsidP="00EC4396">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000000" w:rsidP="00EC4396">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000000" w:rsidP="00EC4396">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000000" w:rsidP="00EC4396">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000000" w:rsidP="00EC4396">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000000" w:rsidP="00EC4396">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000000" w:rsidP="00EC4396">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000000" w:rsidP="00EC4396">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000000" w:rsidP="00EC4396">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000000" w:rsidP="00EC4396">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000000" w:rsidP="00EC4396">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000000" w:rsidP="00EC4396">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000000" w:rsidP="00EC4396">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000000" w:rsidP="00EC4396">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000000" w:rsidP="00EC4396">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000000" w:rsidP="00EC4396">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000000" w:rsidP="00EC4396">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000000" w:rsidP="00EC4396">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000000" w:rsidP="00EC4396">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000000" w:rsidP="00EC4396">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000000" w:rsidP="003307B4">
          <w:pPr>
            <w:pStyle w:val="TOC1"/>
            <w:rPr>
              <w:rFonts w:asciiTheme="minorHAnsi" w:eastAsiaTheme="minorEastAsia" w:hAnsiTheme="minorHAnsi" w:cstheme="minorBidi"/>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000000" w:rsidP="00EC4396">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000000" w:rsidP="00EC4396">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000000" w:rsidP="00EC4396">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000000" w:rsidP="00EC4396">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000000" w:rsidP="00EC4396">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000000" w:rsidP="003307B4">
          <w:pPr>
            <w:pStyle w:val="TOC1"/>
            <w:rPr>
              <w:rFonts w:asciiTheme="minorHAnsi" w:eastAsiaTheme="minorEastAsia" w:hAnsiTheme="minorHAnsi" w:cstheme="minorBidi"/>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000000" w:rsidP="00EC4396">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000000" w:rsidP="00EC4396">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000000" w:rsidP="00EC4396">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000000" w:rsidP="00EC4396">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000000" w:rsidP="00EC4396">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000000" w:rsidP="00EC4396">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000000" w:rsidP="00EC4396">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000000" w:rsidP="00EC4396">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000000" w:rsidP="00EC4396">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000000" w:rsidP="003307B4">
          <w:pPr>
            <w:pStyle w:val="TOC1"/>
            <w:rPr>
              <w:rFonts w:asciiTheme="minorHAnsi" w:eastAsiaTheme="minorEastAsia" w:hAnsiTheme="minorHAnsi" w:cstheme="minorBidi"/>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000000" w:rsidP="00EC4396">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000000" w:rsidP="00EC4396">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000000" w:rsidP="00EC4396">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000000" w:rsidP="00EC4396">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000000" w:rsidP="00EC4396">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000000" w:rsidP="00EC4396">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000000" w:rsidP="00EC4396">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000000" w:rsidP="00EC4396">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000000" w:rsidP="003307B4">
          <w:pPr>
            <w:pStyle w:val="TOC1"/>
            <w:rPr>
              <w:rFonts w:asciiTheme="minorHAnsi" w:eastAsiaTheme="minorEastAsia" w:hAnsiTheme="minorHAnsi" w:cstheme="minorBidi"/>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000000" w:rsidP="00EC4396">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000000" w:rsidP="00EC4396">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000000" w:rsidP="00EC4396">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000000" w:rsidP="003307B4">
          <w:pPr>
            <w:pStyle w:val="TOC1"/>
            <w:rPr>
              <w:rFonts w:asciiTheme="minorHAnsi" w:eastAsiaTheme="minorEastAsia" w:hAnsiTheme="minorHAnsi" w:cstheme="minorBidi"/>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000000" w:rsidP="00EC4396">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000000" w:rsidP="00EC4396">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000000" w:rsidP="00EC4396">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000000" w:rsidP="00EC4396">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000000" w:rsidP="00EC4396">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000000" w:rsidP="00EC4396">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000000" w:rsidP="003307B4">
          <w:pPr>
            <w:pStyle w:val="TOC1"/>
            <w:rPr>
              <w:rFonts w:asciiTheme="minorHAnsi" w:eastAsiaTheme="minorEastAsia" w:hAnsiTheme="minorHAnsi" w:cstheme="minorBidi"/>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000000" w:rsidP="00EC4396">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000000" w:rsidP="00EC4396">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000000" w:rsidP="00EC4396">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000000" w:rsidP="00EC4396">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000000" w:rsidP="003307B4">
          <w:pPr>
            <w:pStyle w:val="TOC1"/>
            <w:rPr>
              <w:rFonts w:asciiTheme="minorHAnsi" w:eastAsiaTheme="minorEastAsia" w:hAnsiTheme="minorHAnsi" w:cstheme="minorBidi"/>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000000" w:rsidP="00EC4396">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000000" w:rsidP="00EC4396">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000000" w:rsidP="00EC4396">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000000" w:rsidP="00EC4396">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000000" w:rsidP="00EC4396">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000000" w:rsidP="00EC4396">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000000" w:rsidP="00EC4396">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000000" w:rsidP="003307B4">
          <w:pPr>
            <w:pStyle w:val="TOC1"/>
            <w:rPr>
              <w:rFonts w:asciiTheme="minorHAnsi" w:eastAsiaTheme="minorEastAsia" w:hAnsiTheme="minorHAnsi" w:cstheme="minorBidi"/>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6" w:name="_Toc25160841"/>
      <w:bookmarkStart w:id="17" w:name="_Toc127491514"/>
      <w:bookmarkStart w:id="18" w:name="_Toc128021047"/>
      <w:r>
        <w:lastRenderedPageBreak/>
        <w:t>Preface</w:t>
      </w:r>
      <w:bookmarkEnd w:id="16"/>
      <w:bookmarkEnd w:id="17"/>
      <w:bookmarkEnd w:id="18"/>
    </w:p>
    <w:p w14:paraId="3AECC3C9" w14:textId="77777777" w:rsidR="00911A6B" w:rsidRPr="00A875AE" w:rsidRDefault="00911A6B" w:rsidP="00911A6B">
      <w:pPr>
        <w:pStyle w:val="BodyText"/>
      </w:pPr>
      <w:bookmarkStart w:id="19"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20" w:name="_Toc127491515"/>
      <w:bookmarkStart w:id="21" w:name="_Toc128021048"/>
      <w:r>
        <w:t xml:space="preserve">Document </w:t>
      </w:r>
      <w:r w:rsidR="00345FE3">
        <w:t>Conventions</w:t>
      </w:r>
      <w:bookmarkEnd w:id="19"/>
      <w:bookmarkEnd w:id="20"/>
      <w:bookmarkEnd w:id="21"/>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170D7D">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170D7D">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000000"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388003"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22" w:name="_Toc29089985"/>
      <w:bookmarkStart w:id="23" w:name="_Toc20016708"/>
      <w:bookmarkStart w:id="24" w:name="_Toc20017125"/>
      <w:bookmarkStart w:id="25" w:name="_Toc146954412"/>
      <w:bookmarkStart w:id="26" w:name="_Toc146954797"/>
      <w:bookmarkStart w:id="27" w:name="_Toc221530642"/>
      <w:bookmarkStart w:id="28" w:name="_Toc223436117"/>
      <w:bookmarkStart w:id="29" w:name="_Ref245707246"/>
      <w:bookmarkStart w:id="30" w:name="_Toc74556327"/>
      <w:bookmarkStart w:id="31" w:name="_Toc127491516"/>
      <w:bookmarkStart w:id="32" w:name="_Toc128021049"/>
      <w:r w:rsidRPr="00A875AE">
        <w:lastRenderedPageBreak/>
        <w:t>Introduction to Opti</w:t>
      </w:r>
      <w:bookmarkEnd w:id="22"/>
      <w:bookmarkEnd w:id="23"/>
      <w:bookmarkEnd w:id="24"/>
      <w:bookmarkEnd w:id="25"/>
      <w:bookmarkEnd w:id="26"/>
      <w:bookmarkEnd w:id="27"/>
      <w:bookmarkEnd w:id="28"/>
      <w:r>
        <w:t>Vault</w:t>
      </w:r>
      <w:bookmarkEnd w:id="29"/>
      <w:bookmarkEnd w:id="30"/>
      <w:bookmarkEnd w:id="31"/>
      <w:bookmarkEnd w:id="32"/>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EC4396">
      <w:pPr>
        <w:pStyle w:val="TOC3"/>
      </w:pPr>
    </w:p>
    <w:p w14:paraId="2B9402E7" w14:textId="77777777" w:rsidR="007467C0" w:rsidRPr="00A875AE" w:rsidRDefault="007467C0" w:rsidP="007467C0">
      <w:pPr>
        <w:pStyle w:val="Heading2"/>
      </w:pPr>
      <w:bookmarkStart w:id="33" w:name="_Toc20016709"/>
      <w:bookmarkStart w:id="34" w:name="_Toc20017126"/>
      <w:bookmarkStart w:id="35" w:name="_Toc29089986"/>
      <w:bookmarkStart w:id="36" w:name="_Toc146954413"/>
      <w:bookmarkStart w:id="37" w:name="_Toc146954798"/>
      <w:bookmarkStart w:id="38" w:name="_Toc221530644"/>
      <w:bookmarkStart w:id="39" w:name="_Toc223436119"/>
      <w:bookmarkStart w:id="40" w:name="_Ref245709418"/>
      <w:bookmarkStart w:id="41" w:name="_Toc74556329"/>
      <w:bookmarkStart w:id="42" w:name="_Toc127491517"/>
      <w:bookmarkStart w:id="43" w:name="_Toc128021050"/>
      <w:r w:rsidRPr="00A875AE">
        <w:t>Getting Started</w:t>
      </w:r>
      <w:bookmarkEnd w:id="33"/>
      <w:bookmarkEnd w:id="34"/>
      <w:bookmarkEnd w:id="35"/>
      <w:bookmarkEnd w:id="36"/>
      <w:bookmarkEnd w:id="37"/>
      <w:bookmarkEnd w:id="38"/>
      <w:bookmarkEnd w:id="39"/>
      <w:bookmarkEnd w:id="40"/>
      <w:bookmarkEnd w:id="41"/>
      <w:bookmarkEnd w:id="42"/>
      <w:bookmarkEnd w:id="43"/>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44" w:name="_Toc223436120"/>
      <w:bookmarkStart w:id="45" w:name="_Ref245709386"/>
      <w:bookmarkStart w:id="46" w:name="_Toc74556330"/>
      <w:bookmarkStart w:id="47" w:name="_Toc127491518"/>
      <w:bookmarkStart w:id="48" w:name="_Toc128021051"/>
      <w:r w:rsidRPr="00A875AE">
        <w:lastRenderedPageBreak/>
        <w:t>Screen Resolution</w:t>
      </w:r>
      <w:bookmarkEnd w:id="44"/>
      <w:bookmarkEnd w:id="45"/>
      <w:bookmarkEnd w:id="46"/>
      <w:bookmarkEnd w:id="47"/>
      <w:bookmarkEnd w:id="48"/>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9" w:name="_Ref28770822"/>
      <w:bookmarkStart w:id="50" w:name="_Toc29368578"/>
      <w:bookmarkStart w:id="51" w:name="_Toc54312620"/>
      <w:bookmarkStart w:id="52" w:name="_Toc223436121"/>
      <w:bookmarkStart w:id="53" w:name="_Toc74556331"/>
      <w:bookmarkStart w:id="54" w:name="_Toc127491519"/>
      <w:bookmarkStart w:id="55" w:name="_Toc128021052"/>
      <w:r w:rsidRPr="00A875AE">
        <w:t>Navigation Tips</w:t>
      </w:r>
      <w:bookmarkEnd w:id="49"/>
      <w:bookmarkEnd w:id="50"/>
      <w:bookmarkEnd w:id="51"/>
      <w:bookmarkEnd w:id="52"/>
      <w:bookmarkEnd w:id="53"/>
      <w:bookmarkEnd w:id="54"/>
      <w:bookmarkEnd w:id="55"/>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56" w:name="_Ref26084971"/>
      <w:bookmarkStart w:id="57" w:name="_Toc29089988"/>
      <w:bookmarkStart w:id="58" w:name="_Ref58912280"/>
      <w:bookmarkStart w:id="59" w:name="_Toc146954416"/>
      <w:bookmarkStart w:id="60" w:name="_Toc146954801"/>
      <w:bookmarkStart w:id="61" w:name="_Toc223436122"/>
      <w:bookmarkStart w:id="62" w:name="_Toc74556332"/>
      <w:bookmarkStart w:id="63" w:name="_Toc127491520"/>
      <w:bookmarkStart w:id="64" w:name="_Toc128021053"/>
      <w:r w:rsidRPr="00A875AE">
        <w:t xml:space="preserve">Accessing </w:t>
      </w:r>
      <w:r>
        <w:t>OptiVault</w:t>
      </w:r>
      <w:bookmarkEnd w:id="56"/>
      <w:bookmarkEnd w:id="57"/>
      <w:bookmarkEnd w:id="58"/>
      <w:bookmarkEnd w:id="59"/>
      <w:bookmarkEnd w:id="60"/>
      <w:bookmarkEnd w:id="61"/>
      <w:bookmarkEnd w:id="62"/>
      <w:bookmarkEnd w:id="63"/>
      <w:bookmarkEnd w:id="64"/>
      <w:r w:rsidRPr="00A875AE">
        <w:t xml:space="preserve"> </w:t>
      </w:r>
    </w:p>
    <w:p w14:paraId="2E284201" w14:textId="580536A7" w:rsidR="007467C0" w:rsidRPr="00A875AE" w:rsidRDefault="007467C0" w:rsidP="002E7B6A">
      <w:pPr>
        <w:pStyle w:val="BodyText"/>
      </w:pPr>
      <w:r>
        <w:t xml:space="preserve">To begin using the application, enter the required </w:t>
      </w:r>
      <w:ins w:id="65" w:author="Pinnu, Sainath" w:date="2023-04-05T09:23:00Z">
        <w:r w:rsidR="2DCABD1F">
          <w:t xml:space="preserve">EPSS </w:t>
        </w:r>
      </w:ins>
      <w:commentRangeStart w:id="66"/>
      <w:ins w:id="67" w:author="Pinnu, Sainath" w:date="2023-03-29T11:37:00Z">
        <w:r w:rsidR="00170D7D">
          <w:t>Application</w:t>
        </w:r>
      </w:ins>
      <w:commentRangeEnd w:id="66"/>
      <w:r>
        <w:rPr>
          <w:rStyle w:val="CommentReference"/>
        </w:rPr>
        <w:commentReference w:id="66"/>
      </w:r>
      <w:ins w:id="68" w:author="Pinnu, Sainath" w:date="2023-03-29T11:37:00Z">
        <w:r w:rsidR="00170D7D">
          <w:t xml:space="preserve"> </w:t>
        </w:r>
      </w:ins>
      <w:del w:id="69" w:author="Pinnu, Sainath" w:date="2023-03-29T11:37:00Z">
        <w:r w:rsidDel="007467C0">
          <w:delText xml:space="preserve">OptiVault </w:delText>
        </w:r>
      </w:del>
      <w:r>
        <w:t xml:space="preserve">URL in the browser.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58CB5956">
        <w:trPr>
          <w:cantSplit/>
          <w:trHeight w:val="840"/>
        </w:trPr>
        <w:tc>
          <w:tcPr>
            <w:tcW w:w="1080" w:type="dxa"/>
            <w:vAlign w:val="center"/>
          </w:tcPr>
          <w:p w14:paraId="5978DFD4" w14:textId="77777777" w:rsidR="007467C0" w:rsidRPr="00A875AE" w:rsidRDefault="007467C0" w:rsidP="00F513DF">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6F083B0"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519BDA86" w:rsidR="007467C0" w:rsidRPr="00A875AE" w:rsidRDefault="007467C0" w:rsidP="00662D77">
            <w:pPr>
              <w:pStyle w:val="TableBody"/>
            </w:pPr>
            <w:r w:rsidRPr="58CB5956">
              <w:rPr>
                <w:b/>
                <w:bCs/>
              </w:rPr>
              <w:t>Suggestion:</w:t>
            </w:r>
            <w:r>
              <w:t xml:space="preserve"> save the</w:t>
            </w:r>
            <w:ins w:id="70" w:author="Pinnu, Sainath" w:date="2023-04-05T09:23:00Z">
              <w:r w:rsidR="35B982C0">
                <w:t xml:space="preserve"> EPSS</w:t>
              </w:r>
            </w:ins>
            <w:r>
              <w:t xml:space="preserve"> </w:t>
            </w:r>
            <w:ins w:id="71" w:author="Pinnu, Sainath" w:date="2023-03-29T11:38:00Z">
              <w:r w:rsidR="00170D7D">
                <w:t xml:space="preserve">Application </w:t>
              </w:r>
            </w:ins>
            <w:del w:id="72" w:author="Pinnu, Sainath" w:date="2023-03-29T11:38:00Z">
              <w:r w:rsidDel="007467C0">
                <w:delText xml:space="preserve">OptiVault </w:delText>
              </w:r>
            </w:del>
            <w:r>
              <w:t>URL in the Favorites folder for easier future access.</w:t>
            </w:r>
          </w:p>
        </w:tc>
      </w:tr>
    </w:tbl>
    <w:p w14:paraId="7C1B5D43" w14:textId="77777777" w:rsidR="007467C0" w:rsidRPr="00326CDA" w:rsidRDefault="007467C0" w:rsidP="007467C0">
      <w:pPr>
        <w:pStyle w:val="TopofSection"/>
      </w:pPr>
      <w:bookmarkStart w:id="73" w:name="_Ref22622143"/>
      <w:bookmarkStart w:id="74" w:name="_Ref26084973"/>
      <w:bookmarkStart w:id="75" w:name="_Toc29089989"/>
      <w:bookmarkStart w:id="76"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1E1BD86C" w:rsidR="007467C0" w:rsidRPr="00A875AE" w:rsidRDefault="007467C0">
      <w:pPr>
        <w:pStyle w:val="Heading3"/>
        <w:numPr>
          <w:ilvl w:val="2"/>
          <w:numId w:val="0"/>
        </w:numPr>
        <w:ind w:left="720"/>
        <w:pPrChange w:id="77" w:author="Pinnu, Sainath" w:date="2023-03-29T15:15:00Z">
          <w:pPr>
            <w:pStyle w:val="Heading3"/>
          </w:pPr>
        </w:pPrChange>
      </w:pPr>
      <w:bookmarkStart w:id="78" w:name="_Ref245709447"/>
      <w:bookmarkStart w:id="79" w:name="_Toc74556333"/>
      <w:bookmarkStart w:id="80" w:name="_Toc127491521"/>
      <w:bookmarkStart w:id="81" w:name="_Toc128021054"/>
      <w:del w:id="82" w:author="Pinnu, Sainath" w:date="2023-04-05T09:24:00Z">
        <w:r w:rsidDel="007467C0">
          <w:delText xml:space="preserve">Logging </w:delText>
        </w:r>
        <w:bookmarkEnd w:id="73"/>
        <w:r w:rsidDel="007467C0">
          <w:delText>into</w:delText>
        </w:r>
      </w:del>
      <w:ins w:id="83" w:author="Pinnu, Sainath" w:date="2023-04-05T09:24:00Z">
        <w:r w:rsidR="1509025C">
          <w:t>Opening</w:t>
        </w:r>
      </w:ins>
      <w:r>
        <w:t xml:space="preserve"> </w:t>
      </w:r>
      <w:bookmarkEnd w:id="74"/>
      <w:bookmarkEnd w:id="75"/>
      <w:bookmarkEnd w:id="76"/>
      <w:r>
        <w:t>OptiVault</w:t>
      </w:r>
      <w:bookmarkEnd w:id="78"/>
      <w:bookmarkEnd w:id="79"/>
      <w:bookmarkEnd w:id="80"/>
      <w:bookmarkEnd w:id="81"/>
      <w:r>
        <w:t xml:space="preserve"> </w:t>
      </w:r>
    </w:p>
    <w:p w14:paraId="3E8ABA7B" w14:textId="55932F0B" w:rsidR="007467C0" w:rsidRPr="00A875AE" w:rsidRDefault="007467C0" w:rsidP="00412FF4">
      <w:pPr>
        <w:pStyle w:val="BodyText"/>
      </w:pPr>
      <w:r>
        <w:t xml:space="preserve">Once </w:t>
      </w:r>
      <w:ins w:id="84" w:author="Pinnu, Sainath" w:date="2023-04-05T09:24:00Z">
        <w:r w:rsidR="22A6CBFB">
          <w:t xml:space="preserve">EPSS </w:t>
        </w:r>
      </w:ins>
      <w:ins w:id="85" w:author="Pinnu, Sainath" w:date="2023-03-29T11:38:00Z">
        <w:r w:rsidR="00170D7D">
          <w:t xml:space="preserve">Application </w:t>
        </w:r>
      </w:ins>
      <w:del w:id="86" w:author="Pinnu, Sainath" w:date="2023-03-29T11:38:00Z">
        <w:r w:rsidDel="007467C0">
          <w:delText xml:space="preserve">OptiVault </w:delText>
        </w:r>
      </w:del>
      <w:r>
        <w:t xml:space="preserve">has been launched, the login screen will appear, as shown below.  To login, enter your Username and Password, and click the </w:t>
      </w:r>
      <w:r w:rsidRPr="58CB5956">
        <w:rPr>
          <w:b/>
          <w:bCs/>
        </w:rPr>
        <w:t>‘Login’</w:t>
      </w:r>
      <w:r>
        <w:t xml:space="preserve"> button.</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rsidDel="00F513DF" w14:paraId="464892BE" w14:textId="3E0F1DFC" w:rsidTr="007A1BC4">
        <w:trPr>
          <w:cantSplit/>
          <w:trHeight w:val="840"/>
          <w:del w:id="87" w:author="Moses, Robinson" w:date="2023-04-05T05:52:00Z"/>
        </w:trPr>
        <w:tc>
          <w:tcPr>
            <w:tcW w:w="1043" w:type="dxa"/>
            <w:vAlign w:val="center"/>
          </w:tcPr>
          <w:p w14:paraId="6B20DA12" w14:textId="3B13EEA6" w:rsidR="007467C0" w:rsidRPr="00A875AE" w:rsidDel="00F513DF" w:rsidRDefault="007467C0" w:rsidP="00F513DF">
            <w:pPr>
              <w:pStyle w:val="Index8"/>
              <w:rPr>
                <w:del w:id="88" w:author="Moses, Robinson" w:date="2023-04-05T05:52:00Z"/>
              </w:rPr>
            </w:pPr>
            <w:del w:id="89" w:author="Moses, Robinson" w:date="2023-04-05T05:51:00Z">
              <w:r w:rsidDel="00F513DF">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57CCAD64" id="Canvas 1720"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type="#_x0000_t75" style="position:absolute;width:497205;height:504825;visibility:visible;mso-wrap-style:square">
                          <v:fill o:detectmouseclick="t"/>
                          <v:path o:connecttype="none"/>
                        </v:shape>
                        <v:shape id="Freeform 1722"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8548" w:type="dxa"/>
            <w:tcBorders>
              <w:top w:val="single" w:sz="6" w:space="0" w:color="auto"/>
              <w:bottom w:val="single" w:sz="6" w:space="0" w:color="auto"/>
              <w:right w:val="single" w:sz="6" w:space="0" w:color="auto"/>
            </w:tcBorders>
            <w:vAlign w:val="center"/>
          </w:tcPr>
          <w:p w14:paraId="665AD920" w14:textId="06B738EA" w:rsidR="007467C0" w:rsidRPr="00FB292A" w:rsidDel="00F513DF" w:rsidRDefault="007467C0" w:rsidP="00412FF4">
            <w:pPr>
              <w:pStyle w:val="TableNote"/>
              <w:rPr>
                <w:del w:id="90" w:author="Moses, Robinson" w:date="2023-04-05T05:52:00Z"/>
              </w:rPr>
            </w:pPr>
            <w:del w:id="91" w:author="Moses, Robinson" w:date="2023-04-05T05:51:00Z">
              <w:r w:rsidRPr="00FB292A" w:rsidDel="00F513DF">
                <w:rPr>
                  <w:b/>
                  <w:bCs/>
                </w:rPr>
                <w:delText xml:space="preserve">Note: </w:delText>
              </w:r>
              <w:r w:rsidRPr="00FB292A" w:rsidDel="00F513DF">
                <w:delText xml:space="preserve"> </w:delText>
              </w:r>
            </w:del>
            <w:del w:id="92" w:author="Moses, Robinson" w:date="2023-04-05T03:34:00Z">
              <w:r w:rsidRPr="00FB292A" w:rsidDel="00EC4396">
                <w:delText xml:space="preserve">For external authentication, the Login prompt will not be displayed. Login will be automatic based on network authentication.  </w:delText>
              </w:r>
            </w:del>
          </w:p>
        </w:tc>
      </w:tr>
    </w:tbl>
    <w:p w14:paraId="4A0D93E2" w14:textId="77777777" w:rsidR="007467C0" w:rsidRDefault="007467C0" w:rsidP="007467C0">
      <w:pPr>
        <w:pStyle w:val="Caption"/>
      </w:pPr>
      <w:bookmarkStart w:id="93" w:name="_Toc74556433"/>
      <w:bookmarkStart w:id="94" w:name="_Toc128022110"/>
      <w:r>
        <w:lastRenderedPageBreak/>
        <w:t xml:space="preserve">Figure </w:t>
      </w:r>
      <w:r>
        <w:fldChar w:fldCharType="begin"/>
      </w:r>
      <w:r>
        <w:instrText xml:space="preserve"> SEQ Figure \* ARABIC </w:instrText>
      </w:r>
      <w:r>
        <w:fldChar w:fldCharType="separate"/>
      </w:r>
      <w:r>
        <w:rPr>
          <w:noProof/>
        </w:rPr>
        <w:t>1</w:t>
      </w:r>
      <w:r>
        <w:fldChar w:fldCharType="end"/>
      </w:r>
      <w:r>
        <w:t>: OptiVault Login Page</w:t>
      </w:r>
      <w:bookmarkEnd w:id="93"/>
      <w:bookmarkEnd w:id="94"/>
    </w:p>
    <w:p w14:paraId="146FDAA1" w14:textId="77777777" w:rsidR="00170D7D" w:rsidRDefault="007467C0">
      <w:pPr>
        <w:keepNext/>
        <w:spacing w:after="0" w:line="240" w:lineRule="auto"/>
        <w:jc w:val="center"/>
        <w:rPr>
          <w:ins w:id="95" w:author="Pinnu, Sainath" w:date="2023-03-29T11:43:00Z"/>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A8DD4" w14:textId="77777777" w:rsidR="00170D7D" w:rsidRDefault="00170D7D">
      <w:pPr>
        <w:keepNext/>
        <w:spacing w:after="0" w:line="240" w:lineRule="auto"/>
        <w:jc w:val="center"/>
        <w:rPr>
          <w:ins w:id="96" w:author="Pinnu, Sainath" w:date="2023-03-29T11:43:00Z"/>
          <w:rStyle w:val="BodyTextChar"/>
        </w:rPr>
      </w:pPr>
    </w:p>
    <w:p w14:paraId="4FFD26BE" w14:textId="26D2AC6F" w:rsidR="008322DF" w:rsidRDefault="00170D7D">
      <w:pPr>
        <w:keepNext/>
        <w:spacing w:after="0" w:line="240" w:lineRule="auto"/>
        <w:rPr>
          <w:ins w:id="97" w:author="Moses, Robinson" w:date="2023-04-05T05:53:00Z"/>
          <w:rStyle w:val="BodyTextChar"/>
        </w:rPr>
      </w:pPr>
      <w:ins w:id="98" w:author="Pinnu, Sainath" w:date="2023-03-29T11:39:00Z">
        <w:del w:id="99" w:author="Moses, Robinson" w:date="2023-04-05T05:54:00Z">
          <w:r w:rsidDel="009E22C0">
            <w:rPr>
              <w:rStyle w:val="BodyTextChar"/>
            </w:rPr>
            <w:delText xml:space="preserve">Once Login is </w:delText>
          </w:r>
        </w:del>
      </w:ins>
      <w:ins w:id="100" w:author="Pinnu, Sainath" w:date="2023-03-29T11:40:00Z">
        <w:del w:id="101" w:author="Moses, Robinson" w:date="2023-04-05T05:54:00Z">
          <w:r w:rsidDel="009E22C0">
            <w:rPr>
              <w:rStyle w:val="BodyTextChar"/>
            </w:rPr>
            <w:delText xml:space="preserve">Successful </w:delText>
          </w:r>
        </w:del>
      </w:ins>
      <w:ins w:id="102" w:author="Pinnu, Sainath" w:date="2023-03-29T11:44:00Z">
        <w:del w:id="103" w:author="Moses, Robinson" w:date="2023-04-05T05:54:00Z">
          <w:r w:rsidDel="009E22C0">
            <w:rPr>
              <w:rStyle w:val="BodyTextChar"/>
            </w:rPr>
            <w:delText>Cash Management</w:delText>
          </w:r>
        </w:del>
      </w:ins>
      <w:ins w:id="104" w:author="Pinnu, Sainath" w:date="2023-03-29T11:45:00Z">
        <w:del w:id="105" w:author="Moses, Robinson" w:date="2023-04-05T05:54:00Z">
          <w:r w:rsidDel="009E22C0">
            <w:rPr>
              <w:rStyle w:val="BodyTextChar"/>
            </w:rPr>
            <w:delText xml:space="preserve"> </w:delText>
          </w:r>
        </w:del>
      </w:ins>
      <w:ins w:id="106" w:author="Pinnu, Sainath" w:date="2023-03-29T15:00:00Z">
        <w:del w:id="107" w:author="Moses, Robinson" w:date="2023-04-05T05:54:00Z">
          <w:r w:rsidR="00665613" w:rsidDel="009E22C0">
            <w:rPr>
              <w:rStyle w:val="BodyTextChar"/>
            </w:rPr>
            <w:delText>Dashboard</w:delText>
          </w:r>
        </w:del>
      </w:ins>
      <w:ins w:id="108" w:author="Pinnu, Sainath" w:date="2023-03-29T11:40:00Z">
        <w:del w:id="109" w:author="Moses, Robinson" w:date="2023-04-05T05:54:00Z">
          <w:r w:rsidDel="009E22C0">
            <w:rPr>
              <w:rStyle w:val="BodyTextChar"/>
            </w:rPr>
            <w:delText xml:space="preserve"> Screen will appear as shown be</w:delText>
          </w:r>
        </w:del>
      </w:ins>
      <w:ins w:id="110" w:author="Pinnu, Sainath" w:date="2023-03-29T11:41:00Z">
        <w:del w:id="111" w:author="Moses, Robinson" w:date="2023-04-05T05:54:00Z">
          <w:r w:rsidDel="009E22C0">
            <w:rPr>
              <w:rStyle w:val="BodyTextChar"/>
            </w:rPr>
            <w:delText>low. To ac</w:delText>
          </w:r>
        </w:del>
      </w:ins>
      <w:ins w:id="112" w:author="Pinnu, Sainath" w:date="2023-03-29T11:42:00Z">
        <w:del w:id="113" w:author="Moses, Robinson" w:date="2023-04-05T05:54:00Z">
          <w:r w:rsidDel="009E22C0">
            <w:rPr>
              <w:rStyle w:val="BodyTextChar"/>
            </w:rPr>
            <w:delText xml:space="preserve">cess OptiVault </w:delText>
          </w:r>
        </w:del>
      </w:ins>
      <w:ins w:id="114" w:author="Pinnu, Sainath" w:date="2023-03-29T11:41:00Z">
        <w:del w:id="115" w:author="Moses, Robinson" w:date="2023-04-05T05:54:00Z">
          <w:r w:rsidDel="009E22C0">
            <w:rPr>
              <w:rStyle w:val="BodyTextChar"/>
            </w:rPr>
            <w:delText>Open App</w:delText>
          </w:r>
        </w:del>
      </w:ins>
      <w:ins w:id="116" w:author="Pinnu, Sainath" w:date="2023-03-29T11:43:00Z">
        <w:del w:id="117" w:author="Moses, Robinson" w:date="2023-04-05T05:54:00Z">
          <w:r w:rsidDel="009E22C0">
            <w:rPr>
              <w:rStyle w:val="BodyTextChar"/>
            </w:rPr>
            <w:delText xml:space="preserve"> </w:delText>
          </w:r>
        </w:del>
      </w:ins>
      <w:ins w:id="118" w:author="Pinnu, Sainath" w:date="2023-03-29T11:41:00Z">
        <w:del w:id="119" w:author="Moses, Robinson" w:date="2023-04-05T05:54:00Z">
          <w:r w:rsidDel="009E22C0">
            <w:rPr>
              <w:rStyle w:val="BodyTextChar"/>
            </w:rPr>
            <w:delText>Launcher</w:delText>
          </w:r>
        </w:del>
      </w:ins>
      <w:ins w:id="120" w:author="Pinnu, Sainath" w:date="2023-03-29T11:42:00Z">
        <w:del w:id="121" w:author="Moses, Robinson" w:date="2023-04-05T05:54:00Z">
          <w:r w:rsidDel="009E22C0">
            <w:rPr>
              <w:rStyle w:val="BodyTextChar"/>
            </w:rPr>
            <w:delText>,</w:delText>
          </w:r>
        </w:del>
      </w:ins>
      <w:ins w:id="122" w:author="Pinnu, Sainath" w:date="2023-03-29T11:43:00Z">
        <w:del w:id="123" w:author="Moses, Robinson" w:date="2023-04-05T05:54:00Z">
          <w:r w:rsidDel="009E22C0">
            <w:rPr>
              <w:rStyle w:val="BodyTextChar"/>
            </w:rPr>
            <w:delText xml:space="preserve"> </w:delText>
          </w:r>
        </w:del>
      </w:ins>
      <w:ins w:id="124" w:author="Pinnu, Sainath" w:date="2023-03-29T11:42:00Z">
        <w:del w:id="125" w:author="Moses, Robinson" w:date="2023-04-05T05:54:00Z">
          <w:r w:rsidDel="009E22C0">
            <w:rPr>
              <w:rStyle w:val="BodyTextChar"/>
            </w:rPr>
            <w:delText>and</w:delText>
          </w:r>
        </w:del>
      </w:ins>
      <w:ins w:id="126" w:author="Pinnu, Sainath" w:date="2023-03-29T11:43:00Z">
        <w:del w:id="127" w:author="Moses, Robinson" w:date="2023-04-05T05:54:00Z">
          <w:r w:rsidDel="009E22C0">
            <w:rPr>
              <w:rStyle w:val="BodyTextChar"/>
            </w:rPr>
            <w:delText xml:space="preserve"> click on ‘OV’ button</w:delText>
          </w:r>
        </w:del>
      </w:ins>
      <w:ins w:id="128" w:author="Pinnu, Sainath" w:date="2023-03-29T11:39:00Z">
        <w:del w:id="129" w:author="Moses, Robinson" w:date="2023-04-05T05:54:00Z">
          <w:r w:rsidDel="009E22C0">
            <w:rPr>
              <w:rStyle w:val="BodyTextChar"/>
            </w:rPr>
            <w:delText xml:space="preserve"> </w:delText>
          </w:r>
        </w:del>
      </w:ins>
    </w:p>
    <w:p w14:paraId="2E5C8375" w14:textId="3ECA0891" w:rsidR="00170D7D" w:rsidRPr="00447D3D" w:rsidRDefault="008322DF" w:rsidP="00447D3D">
      <w:pPr>
        <w:pStyle w:val="BodyText"/>
        <w:rPr>
          <w:ins w:id="130" w:author="Pinnu, Sainath" w:date="2023-03-29T11:39:00Z"/>
          <w:rStyle w:val="BodyTextChar"/>
        </w:rPr>
        <w:pPrChange w:id="131" w:author="Moses, Robinson" w:date="2023-04-05T06:56:00Z">
          <w:pPr>
            <w:keepNext/>
            <w:spacing w:after="0" w:line="240" w:lineRule="auto"/>
          </w:pPr>
        </w:pPrChange>
      </w:pPr>
      <w:ins w:id="132" w:author="Moses, Robinson" w:date="2023-04-05T05:53:00Z">
        <w:r w:rsidRPr="00447D3D">
          <w:rPr>
            <w:rPrChange w:id="133" w:author="Moses, Robinson" w:date="2023-04-05T06:56:00Z">
              <w:rPr>
                <w:shd w:val="clear" w:color="auto" w:fill="F7F7F8"/>
              </w:rPr>
            </w:rPrChange>
          </w:rPr>
          <w:t xml:space="preserve">After a successful login, </w:t>
        </w:r>
      </w:ins>
      <w:ins w:id="134" w:author="Moses, Robinson" w:date="2023-04-05T05:54:00Z">
        <w:r w:rsidRPr="00447D3D">
          <w:rPr>
            <w:rPrChange w:id="135" w:author="Moses, Robinson" w:date="2023-04-05T06:56:00Z">
              <w:rPr>
                <w:shd w:val="clear" w:color="auto" w:fill="F7F7F8"/>
              </w:rPr>
            </w:rPrChange>
          </w:rPr>
          <w:t>users</w:t>
        </w:r>
      </w:ins>
      <w:ins w:id="136" w:author="Moses, Robinson" w:date="2023-04-05T05:53:00Z">
        <w:r w:rsidRPr="00447D3D">
          <w:rPr>
            <w:rPrChange w:id="137" w:author="Moses, Robinson" w:date="2023-04-05T06:56:00Z">
              <w:rPr>
                <w:shd w:val="clear" w:color="auto" w:fill="F7F7F8"/>
              </w:rPr>
            </w:rPrChange>
          </w:rPr>
          <w:t xml:space="preserve"> will be directed to the Cash Management Dashboard Screen, as displayed below. To </w:t>
        </w:r>
      </w:ins>
      <w:ins w:id="138" w:author="Moses, Robinson" w:date="2023-04-05T05:54:00Z">
        <w:r w:rsidRPr="00447D3D">
          <w:rPr>
            <w:rPrChange w:id="139" w:author="Moses, Robinson" w:date="2023-04-05T06:56:00Z">
              <w:rPr>
                <w:shd w:val="clear" w:color="auto" w:fill="F7F7F8"/>
              </w:rPr>
            </w:rPrChange>
          </w:rPr>
          <w:t>access</w:t>
        </w:r>
      </w:ins>
      <w:ins w:id="140" w:author="Moses, Robinson" w:date="2023-04-05T05:53:00Z">
        <w:r w:rsidRPr="00447D3D">
          <w:rPr>
            <w:rPrChange w:id="141" w:author="Moses, Robinson" w:date="2023-04-05T06:56:00Z">
              <w:rPr>
                <w:shd w:val="clear" w:color="auto" w:fill="F7F7F8"/>
              </w:rPr>
            </w:rPrChange>
          </w:rPr>
          <w:t xml:space="preserve"> OptiVault, go to the App Launcher and </w:t>
        </w:r>
      </w:ins>
      <w:ins w:id="142" w:author="Moses, Robinson" w:date="2023-04-05T05:54:00Z">
        <w:r w:rsidRPr="00447D3D">
          <w:rPr>
            <w:rPrChange w:id="143" w:author="Moses, Robinson" w:date="2023-04-05T06:56:00Z">
              <w:rPr>
                <w:shd w:val="clear" w:color="auto" w:fill="F7F7F8"/>
              </w:rPr>
            </w:rPrChange>
          </w:rPr>
          <w:t>click on</w:t>
        </w:r>
      </w:ins>
      <w:ins w:id="144" w:author="Moses, Robinson" w:date="2023-04-05T05:53:00Z">
        <w:r w:rsidRPr="00447D3D">
          <w:rPr>
            <w:rPrChange w:id="145" w:author="Moses, Robinson" w:date="2023-04-05T06:56:00Z">
              <w:rPr>
                <w:shd w:val="clear" w:color="auto" w:fill="F7F7F8"/>
              </w:rPr>
            </w:rPrChange>
          </w:rPr>
          <w:t xml:space="preserve"> the ‘OV’ button.</w:t>
        </w:r>
      </w:ins>
      <w:ins w:id="146" w:author="Pinnu, Sainath" w:date="2023-03-29T11:39:00Z">
        <w:r w:rsidR="00170D7D" w:rsidRPr="00447D3D">
          <w:rPr>
            <w:rStyle w:val="BodyTextChar"/>
          </w:rPr>
          <w:t xml:space="preserve"> </w:t>
        </w:r>
      </w:ins>
    </w:p>
    <w:p w14:paraId="09A46E52" w14:textId="77777777" w:rsidR="00CF107E" w:rsidRPr="00A85425" w:rsidRDefault="00BD1C79">
      <w:pPr>
        <w:keepNext/>
        <w:spacing w:after="0" w:line="240" w:lineRule="auto"/>
        <w:jc w:val="center"/>
        <w:rPr>
          <w:rStyle w:val="BodyTextChar"/>
          <w:rPrChange w:id="147" w:author="Moses, Robbie" w:date="2023-02-13T06:54:00Z">
            <w:rPr/>
          </w:rPrChange>
        </w:rPr>
        <w:pPrChange w:id="148" w:author="Moses, Robbie" w:date="2023-02-13T06:55:00Z">
          <w:pPr>
            <w:keepNext/>
            <w:jc w:val="center"/>
          </w:pPr>
        </w:pPrChange>
      </w:pPr>
      <w:ins w:id="149" w:author="Pinnu, Sainath" w:date="2023-03-21T11:11:00Z">
        <w:r>
          <w:rPr>
            <w:rStyle w:val="BodyTextChar"/>
          </w:rPr>
          <w:lastRenderedPageBreak/>
          <w:br/>
        </w:r>
      </w:ins>
      <w:commentRangeStart w:id="150"/>
      <w:ins w:id="151"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4610" cy="4110355"/>
                      </a:xfrm>
                      <a:prstGeom prst="rect">
                        <a:avLst/>
                      </a:prstGeom>
                    </pic:spPr>
                  </pic:pic>
                </a:graphicData>
              </a:graphic>
            </wp:inline>
          </w:drawing>
        </w:r>
      </w:ins>
      <w:commentRangeEnd w:id="150"/>
      <w:ins w:id="152" w:author="Pinnu, Sainath" w:date="2023-03-21T17:12:00Z">
        <w:r w:rsidR="00C927E9">
          <w:rPr>
            <w:rStyle w:val="CommentReference"/>
          </w:rPr>
          <w:commentReference w:id="150"/>
        </w:r>
      </w:ins>
    </w:p>
    <w:p w14:paraId="40B6BE68" w14:textId="77777777" w:rsidR="007467C0" w:rsidRDefault="007467C0">
      <w:pPr>
        <w:pStyle w:val="TopofSection"/>
        <w:spacing w:after="0" w:line="240" w:lineRule="auto"/>
        <w:pPrChange w:id="153"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4F4565B0" w:rsidR="007467C0" w:rsidRPr="00A875AE" w:rsidRDefault="007467C0" w:rsidP="007467C0">
      <w:pPr>
        <w:pStyle w:val="Heading3"/>
      </w:pPr>
      <w:bookmarkStart w:id="154" w:name="_Ref26084974"/>
      <w:bookmarkStart w:id="155" w:name="_Toc29089990"/>
      <w:bookmarkStart w:id="156" w:name="_Toc223436124"/>
      <w:bookmarkStart w:id="157" w:name="_Ref245709455"/>
      <w:bookmarkStart w:id="158" w:name="_Toc74556334"/>
      <w:bookmarkStart w:id="159" w:name="_Toc127491522"/>
      <w:bookmarkStart w:id="160" w:name="_Toc128021055"/>
      <w:r w:rsidRPr="00A875AE">
        <w:t>Log</w:t>
      </w:r>
      <w:ins w:id="161" w:author="Moses, Robinson" w:date="2023-04-05T06:06:00Z">
        <w:r w:rsidR="00C26378">
          <w:t xml:space="preserve"> </w:t>
        </w:r>
      </w:ins>
      <w:r w:rsidR="003657A0">
        <w:t>o</w:t>
      </w:r>
      <w:r w:rsidRPr="00A875AE">
        <w:t xml:space="preserve">ut Of </w:t>
      </w:r>
      <w:bookmarkEnd w:id="154"/>
      <w:bookmarkEnd w:id="155"/>
      <w:bookmarkEnd w:id="156"/>
      <w:del w:id="162" w:author="Moses, Robinson" w:date="2023-04-05T03:36:00Z">
        <w:r w:rsidDel="00EC4396">
          <w:delText>OptiVault</w:delText>
        </w:r>
      </w:del>
      <w:bookmarkEnd w:id="157"/>
      <w:bookmarkEnd w:id="158"/>
      <w:bookmarkEnd w:id="159"/>
      <w:bookmarkEnd w:id="160"/>
      <w:ins w:id="163" w:author="Moses, Robinson" w:date="2023-04-05T03:36:00Z">
        <w:r w:rsidR="00EC4396">
          <w:t>EPSS</w:t>
        </w:r>
      </w:ins>
    </w:p>
    <w:p w14:paraId="73215970" w14:textId="2C4FCA66" w:rsidR="003D0EA7" w:rsidRDefault="007467C0" w:rsidP="0041353D">
      <w:pPr>
        <w:pStyle w:val="BodyText"/>
        <w:rPr>
          <w:ins w:id="164" w:author="Moses, Robinson" w:date="2023-04-05T06:04:00Z"/>
        </w:rPr>
      </w:pPr>
      <w:del w:id="165" w:author="Moses, Robinson" w:date="2023-04-05T06:06:00Z">
        <w:r w:rsidDel="0017721B">
          <w:delText xml:space="preserve">To logout, click the Logout button </w:delText>
        </w:r>
        <w:r w:rsidDel="0017721B">
          <w:rPr>
            <w:noProof/>
          </w:rPr>
          <w:drawing>
            <wp:inline distT="0" distB="0" distL="0" distR="0" wp14:anchorId="29B84AC8" wp14:editId="259F6594">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rsidDel="0017721B">
          <w:delText xml:space="preserve"> </w:delText>
        </w:r>
      </w:del>
      <w:ins w:id="166" w:author="Pinnu, Sainath" w:date="2023-03-29T11:50:00Z">
        <w:del w:id="167" w:author="Moses, Robinson" w:date="2023-04-05T06:06:00Z">
          <w:r w:rsidR="00D8760F" w:rsidDel="0017721B">
            <w:delText>fro</w:delText>
          </w:r>
        </w:del>
      </w:ins>
      <w:ins w:id="168" w:author="Pinnu, Sainath" w:date="2023-03-29T11:51:00Z">
        <w:del w:id="169" w:author="Moses, Robinson" w:date="2023-04-05T06:06:00Z">
          <w:r w:rsidR="00D8760F" w:rsidDel="0017721B">
            <w:delText xml:space="preserve">m User </w:delText>
          </w:r>
        </w:del>
      </w:ins>
      <w:ins w:id="170" w:author="Pinnu, Sainath" w:date="2023-03-29T12:00:00Z">
        <w:del w:id="171" w:author="Moses, Robinson" w:date="2023-04-05T06:06:00Z">
          <w:r w:rsidR="003307B4" w:rsidDel="0017721B">
            <w:delText xml:space="preserve">Menu Item </w:delText>
          </w:r>
        </w:del>
      </w:ins>
      <w:ins w:id="172" w:author="Pinnu, Sainath" w:date="2023-03-29T11:51:00Z">
        <w:del w:id="173" w:author="Moses, Robinson" w:date="2023-04-05T06:06:00Z">
          <w:r w:rsidR="00D8760F" w:rsidDel="0017721B">
            <w:delText xml:space="preserve">Icon which is </w:delText>
          </w:r>
        </w:del>
      </w:ins>
      <w:del w:id="174" w:author="Moses, Robinson" w:date="2023-04-05T06:06:00Z">
        <w:r w:rsidDel="0017721B">
          <w:delText>located in the</w:delText>
        </w:r>
      </w:del>
      <w:ins w:id="175" w:author="Pinnu, Sainath" w:date="2023-03-29T11:52:00Z">
        <w:del w:id="176" w:author="Moses, Robinson" w:date="2023-04-05T06:06:00Z">
          <w:r w:rsidR="00D8760F" w:rsidDel="0017721B">
            <w:delText xml:space="preserve"> bottom</w:delText>
          </w:r>
        </w:del>
      </w:ins>
      <w:ins w:id="177" w:author="Pinnu, Sainath" w:date="2023-03-29T11:50:00Z">
        <w:del w:id="178" w:author="Moses, Robinson" w:date="2023-04-05T06:06:00Z">
          <w:r w:rsidR="00D8760F" w:rsidDel="0017721B">
            <w:delText xml:space="preserve"> left</w:delText>
          </w:r>
        </w:del>
      </w:ins>
      <w:ins w:id="179" w:author="Pinnu, Sainath" w:date="2023-03-29T11:51:00Z">
        <w:del w:id="180" w:author="Moses, Robinson" w:date="2023-04-05T06:06:00Z">
          <w:r w:rsidR="00D8760F" w:rsidDel="0017721B">
            <w:delText xml:space="preserve">-side menu options </w:delText>
          </w:r>
        </w:del>
      </w:ins>
      <w:ins w:id="181" w:author="Pinnu, Sainath" w:date="2023-03-29T11:50:00Z">
        <w:del w:id="182" w:author="Moses, Robinson" w:date="2023-04-05T06:06:00Z">
          <w:r w:rsidR="00D8760F" w:rsidDel="0017721B">
            <w:delText xml:space="preserve"> </w:delText>
          </w:r>
        </w:del>
      </w:ins>
      <w:del w:id="183" w:author="Moses, Robinson" w:date="2023-04-05T06:06:00Z">
        <w:r w:rsidDel="0017721B">
          <w:delText xml:space="preserve"> top </w:delText>
        </w:r>
        <w:r w:rsidR="004C1F1A" w:rsidDel="0017721B">
          <w:delText>right-</w:delText>
        </w:r>
        <w:r w:rsidDel="0017721B">
          <w:delText xml:space="preserve">hand corner of the screen. </w:delText>
        </w:r>
      </w:del>
    </w:p>
    <w:p w14:paraId="6DB90CF6" w14:textId="0FCA053E" w:rsidR="003D0EA7" w:rsidRDefault="003D0EA7" w:rsidP="0041353D">
      <w:pPr>
        <w:pStyle w:val="BodyText"/>
      </w:pPr>
      <w:ins w:id="184" w:author="Moses, Robinson" w:date="2023-04-05T06:04:00Z">
        <w:r>
          <w:t>To log</w:t>
        </w:r>
      </w:ins>
      <w:ins w:id="185" w:author="Moses, Robinson" w:date="2023-04-05T06:06:00Z">
        <w:r w:rsidR="00C26378">
          <w:t xml:space="preserve"> </w:t>
        </w:r>
      </w:ins>
      <w:ins w:id="186" w:author="Moses, Robinson" w:date="2023-04-05T06:04:00Z">
        <w:r>
          <w:t>out, Simply click</w:t>
        </w:r>
        <w:r w:rsidR="000A26E6">
          <w:t xml:space="preserve"> on the </w:t>
        </w:r>
      </w:ins>
      <w:ins w:id="187" w:author="Moses, Robinson" w:date="2023-04-05T06:06:00Z">
        <w:r w:rsidR="0017721B">
          <w:t>U</w:t>
        </w:r>
      </w:ins>
      <w:ins w:id="188" w:author="Moses, Robinson" w:date="2023-04-05T06:04:00Z">
        <w:r w:rsidR="000A26E6">
          <w:t xml:space="preserve">ser </w:t>
        </w:r>
      </w:ins>
      <w:ins w:id="189" w:author="Moses, Robinson" w:date="2023-04-05T06:05:00Z">
        <w:r w:rsidR="000A26E6">
          <w:t>menu icon</w:t>
        </w:r>
      </w:ins>
      <w:ins w:id="190" w:author="Moses, Robinson" w:date="2023-04-05T06:07:00Z">
        <w:r w:rsidR="00E21AA6">
          <w:t xml:space="preserve"> </w:t>
        </w:r>
        <w:r w:rsidR="00E21AA6">
          <w:rPr>
            <w:noProof/>
          </w:rPr>
          <w:drawing>
            <wp:inline distT="0" distB="0" distL="0" distR="0" wp14:anchorId="5437D777" wp14:editId="270791ED">
              <wp:extent cx="527222" cy="161394"/>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807" cy="161879"/>
                      </a:xfrm>
                      <a:prstGeom prst="rect">
                        <a:avLst/>
                      </a:prstGeom>
                    </pic:spPr>
                  </pic:pic>
                </a:graphicData>
              </a:graphic>
            </wp:inline>
          </w:drawing>
        </w:r>
      </w:ins>
      <w:ins w:id="191" w:author="Moses, Robinson" w:date="2023-04-05T06:05:00Z">
        <w:r w:rsidR="000A26E6">
          <w:t xml:space="preserve"> located in the bottom left </w:t>
        </w:r>
        <w:r w:rsidR="00C26378">
          <w:t>menu option of</w:t>
        </w:r>
      </w:ins>
      <w:ins w:id="192" w:author="Moses, Robinson" w:date="2023-04-05T06:06:00Z">
        <w:r w:rsidR="00C26378">
          <w:t xml:space="preserve"> the screen</w:t>
        </w:r>
      </w:ins>
    </w:p>
    <w:p w14:paraId="4603CD41" w14:textId="2AACA259" w:rsidR="007467C0" w:rsidRPr="00A875AE" w:rsidRDefault="00746BD3" w:rsidP="0041353D">
      <w:pPr>
        <w:pStyle w:val="BodyText"/>
      </w:pPr>
      <w:r>
        <w:rPr>
          <w:noProof/>
        </w:rPr>
        <w:lastRenderedPageBreak/>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58CB5956">
        <w:trPr>
          <w:cantSplit/>
          <w:trHeight w:val="840"/>
        </w:trPr>
        <w:tc>
          <w:tcPr>
            <w:tcW w:w="1224" w:type="dxa"/>
            <w:vAlign w:val="center"/>
          </w:tcPr>
          <w:p w14:paraId="1AE607C3" w14:textId="77777777" w:rsidR="007467C0" w:rsidRPr="00A875AE" w:rsidRDefault="007467C0" w:rsidP="00F513DF">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28186D3" id="Canvas 1724"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type="#_x0000_t75" style="position:absolute;width:497205;height:504825;visibility:visible;mso-wrap-style:square">
                        <v:fill o:detectmouseclick="t"/>
                        <v:path o:connecttype="none"/>
                      </v:shape>
                      <v:shape id="Freeform 1726"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1D8637C5" w:rsidR="007467C0" w:rsidRPr="00FB292A" w:rsidDel="00064EFC" w:rsidRDefault="007467C0" w:rsidP="00721A93">
            <w:pPr>
              <w:pStyle w:val="TableNote"/>
              <w:rPr>
                <w:del w:id="193" w:author="Moses, Robbie" w:date="2023-02-13T06:56:00Z"/>
              </w:rPr>
            </w:pPr>
            <w:r w:rsidRPr="58CB5956">
              <w:rPr>
                <w:b/>
                <w:bCs/>
              </w:rPr>
              <w:t xml:space="preserve">Note: </w:t>
            </w:r>
            <w:r>
              <w:t xml:space="preserve"> To ensure </w:t>
            </w:r>
            <w:r w:rsidR="004C1F1A">
              <w:t xml:space="preserve">the </w:t>
            </w:r>
            <w:r>
              <w:t xml:space="preserve">successful processing of the OptiVault system, do not use the </w:t>
            </w:r>
            <w:r w:rsidRPr="58CB5956">
              <w:rPr>
                <w:b/>
                <w:bCs/>
              </w:rPr>
              <w:t>Close</w:t>
            </w:r>
            <w:r>
              <w:t xml:space="preserve"> button in the browser; always use the </w:t>
            </w:r>
            <w:ins w:id="194" w:author="Pinnu, Sainath" w:date="2023-04-05T09:24:00Z">
              <w:r w:rsidR="63A0129C">
                <w:t xml:space="preserve">EPSS </w:t>
              </w:r>
            </w:ins>
            <w:del w:id="195" w:author="Pinnu, Sainath" w:date="2023-03-29T11:56:00Z">
              <w:r w:rsidDel="007467C0">
                <w:delText xml:space="preserve">OptiVault </w:delText>
              </w:r>
            </w:del>
            <w:ins w:id="196" w:author="Pinnu, Sainath" w:date="2023-03-29T11:56:00Z">
              <w:r w:rsidR="003307B4">
                <w:t xml:space="preserve">Application </w:t>
              </w:r>
            </w:ins>
            <w:r>
              <w:t xml:space="preserve">Logout icon </w:t>
            </w:r>
            <w:commentRangeStart w:id="197"/>
            <w:commentRangeStart w:id="198"/>
            <w:r>
              <w:t>instead</w:t>
            </w:r>
            <w:commentRangeEnd w:id="197"/>
            <w:r>
              <w:rPr>
                <w:rStyle w:val="CommentReference"/>
              </w:rPr>
              <w:commentReference w:id="197"/>
            </w:r>
            <w:commentRangeEnd w:id="198"/>
            <w:r>
              <w:rPr>
                <w:rStyle w:val="CommentReference"/>
              </w:rPr>
              <w:commentReference w:id="198"/>
            </w:r>
            <w:r>
              <w:t xml:space="preserve">. </w:t>
            </w:r>
          </w:p>
          <w:p w14:paraId="614120A2" w14:textId="09613BD9" w:rsidR="007467C0" w:rsidRPr="00FB292A" w:rsidRDefault="007467C0" w:rsidP="00C5749D">
            <w:pPr>
              <w:pStyle w:val="TableNote"/>
            </w:pPr>
            <w:del w:id="199" w:author="Pinnu, Sainath" w:date="2023-03-29T11:56:00Z">
              <w:r w:rsidRPr="00FB292A" w:rsidDel="003307B4">
                <w:delText xml:space="preserve">For </w:delText>
              </w:r>
              <w:r w:rsidRPr="00C5749D" w:rsidDel="003307B4">
                <w:rPr>
                  <w:b/>
                  <w:bCs/>
                  <w:rPrChange w:id="200" w:author="Moses, Robbie" w:date="2023-02-13T06:56:00Z">
                    <w:rPr/>
                  </w:rPrChange>
                </w:rPr>
                <w:delText>external authentication</w:delText>
              </w:r>
              <w:r w:rsidRPr="00FB292A" w:rsidDel="003307B4">
                <w:delText xml:space="preserve">, the Logout button will not be displayed. Simply close your browser to close the application window. </w:delText>
              </w:r>
            </w:del>
          </w:p>
        </w:tc>
      </w:tr>
    </w:tbl>
    <w:p w14:paraId="0CF00F40" w14:textId="77777777" w:rsidR="007467C0" w:rsidRPr="00326CDA" w:rsidRDefault="007467C0" w:rsidP="007467C0">
      <w:pPr>
        <w:pStyle w:val="TopofSection"/>
      </w:pPr>
      <w:bookmarkStart w:id="201" w:name="_Conventions_Used_in"/>
      <w:bookmarkEnd w:id="201"/>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202" w:name="_Toc221530646"/>
      <w:bookmarkStart w:id="203" w:name="_Toc223436125"/>
      <w:bookmarkStart w:id="204" w:name="_Ref231747033"/>
      <w:bookmarkStart w:id="205" w:name="_Ref231747905"/>
      <w:bookmarkStart w:id="206" w:name="_Ref245707287"/>
      <w:bookmarkStart w:id="207" w:name="_Toc74556335"/>
      <w:bookmarkStart w:id="208" w:name="_Toc127491523"/>
      <w:bookmarkStart w:id="209" w:name="_Toc128021056"/>
      <w:bookmarkStart w:id="210" w:name="_Ref128021166"/>
      <w:r w:rsidRPr="00A875AE">
        <w:lastRenderedPageBreak/>
        <w:t>Introduction to the Interface</w:t>
      </w:r>
      <w:bookmarkEnd w:id="202"/>
      <w:bookmarkEnd w:id="203"/>
      <w:bookmarkEnd w:id="204"/>
      <w:bookmarkEnd w:id="205"/>
      <w:bookmarkEnd w:id="206"/>
      <w:bookmarkEnd w:id="207"/>
      <w:bookmarkEnd w:id="208"/>
      <w:bookmarkEnd w:id="209"/>
      <w:bookmarkEnd w:id="210"/>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428C2811" w14:textId="2D51BB8D" w:rsidR="003307B4" w:rsidRDefault="007467C0" w:rsidP="0041353D">
      <w:pPr>
        <w:pStyle w:val="ListBullet"/>
        <w:rPr>
          <w:ins w:id="211" w:author="Pinnu, Sainath" w:date="2023-03-29T12:01:00Z"/>
        </w:rPr>
      </w:pPr>
      <w:del w:id="212" w:author="Pinnu, Sainath" w:date="2023-03-29T12:01:00Z">
        <w:r w:rsidDel="003307B4">
          <w:fldChar w:fldCharType="begin"/>
        </w:r>
        <w:r w:rsidDel="003307B4">
          <w:delInstrText xml:space="preserve"> REF _Ref245707334 \h  \* MERGEFORMAT </w:delInstrText>
        </w:r>
        <w:r w:rsidDel="003307B4">
          <w:fldChar w:fldCharType="separate"/>
        </w:r>
        <w:r w:rsidRPr="00722E5E" w:rsidDel="003307B4">
          <w:delText>System Tab</w:delText>
        </w:r>
        <w:r w:rsidDel="003307B4">
          <w:fldChar w:fldCharType="end"/>
        </w:r>
      </w:del>
      <w:ins w:id="213" w:author="Pinnu, Sainath" w:date="2023-03-29T12:01:00Z">
        <w:r w:rsidR="003307B4">
          <w:t>Settings Tab</w:t>
        </w:r>
      </w:ins>
    </w:p>
    <w:p w14:paraId="2EB418EF" w14:textId="08657662" w:rsidR="003307B4" w:rsidRPr="00C43002" w:rsidRDefault="003307B4" w:rsidP="0041353D">
      <w:pPr>
        <w:pStyle w:val="ListBullet"/>
      </w:pPr>
      <w:ins w:id="214" w:author="Pinnu, Sainath" w:date="2023-03-29T12:01:00Z">
        <w:r>
          <w:t>Maintenance Tab</w:t>
        </w:r>
      </w:ins>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215" w:name="_General_OptiVault_Pages"/>
      <w:bookmarkStart w:id="216" w:name="_Toc221530649"/>
      <w:bookmarkStart w:id="217" w:name="_Ref221779281"/>
      <w:bookmarkStart w:id="218" w:name="_Toc223436126"/>
      <w:bookmarkStart w:id="219" w:name="_Ref236037783"/>
      <w:bookmarkStart w:id="220" w:name="_Toc243109694"/>
      <w:bookmarkStart w:id="221" w:name="_Ref245707892"/>
      <w:bookmarkStart w:id="222" w:name="_Ref245708162"/>
      <w:bookmarkStart w:id="223" w:name="_Ref245708174"/>
      <w:bookmarkStart w:id="224" w:name="_Toc74556336"/>
      <w:bookmarkStart w:id="225" w:name="_Toc127491524"/>
      <w:bookmarkStart w:id="226" w:name="_Toc128021057"/>
      <w:bookmarkEnd w:id="215"/>
      <w:r w:rsidRPr="00A875AE">
        <w:t xml:space="preserve">General </w:t>
      </w:r>
      <w:r>
        <w:t>OptiVault</w:t>
      </w:r>
      <w:r w:rsidRPr="00A875AE">
        <w:t xml:space="preserve"> Pages</w:t>
      </w:r>
      <w:bookmarkEnd w:id="216"/>
      <w:bookmarkEnd w:id="217"/>
      <w:bookmarkEnd w:id="218"/>
      <w:bookmarkEnd w:id="219"/>
      <w:bookmarkEnd w:id="220"/>
      <w:bookmarkEnd w:id="221"/>
      <w:bookmarkEnd w:id="222"/>
      <w:bookmarkEnd w:id="223"/>
      <w:bookmarkEnd w:id="224"/>
      <w:bookmarkEnd w:id="225"/>
      <w:bookmarkEnd w:id="226"/>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000000" w:rsidP="0041353D">
      <w:pPr>
        <w:pStyle w:val="ListBullet"/>
      </w:pPr>
      <w:hyperlink w:anchor="_Cashpoint_Selector" w:history="1">
        <w:r w:rsidR="007467C0" w:rsidRPr="00431E36">
          <w:t>Cashpoint Selector</w:t>
        </w:r>
      </w:hyperlink>
    </w:p>
    <w:p w14:paraId="43B7AC6C" w14:textId="451EBE1F" w:rsidR="007467C0" w:rsidRPr="00AC07DE" w:rsidRDefault="00000000"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227" w:name="_Toc221530647"/>
      <w:bookmarkStart w:id="228" w:name="_Ref221779719"/>
      <w:bookmarkStart w:id="229" w:name="_Toc223436127"/>
      <w:bookmarkStart w:id="230" w:name="_Toc243109695"/>
      <w:bookmarkStart w:id="231" w:name="_Ref249807964"/>
      <w:bookmarkStart w:id="232" w:name="_Toc74556337"/>
      <w:bookmarkStart w:id="233" w:name="_Toc127491525"/>
      <w:bookmarkStart w:id="234" w:name="_Toc128021058"/>
      <w:r w:rsidRPr="00A875AE">
        <w:lastRenderedPageBreak/>
        <w:t>Main Menu Tabs</w:t>
      </w:r>
      <w:bookmarkEnd w:id="227"/>
      <w:bookmarkEnd w:id="228"/>
      <w:bookmarkEnd w:id="229"/>
      <w:bookmarkEnd w:id="230"/>
      <w:bookmarkEnd w:id="231"/>
      <w:bookmarkEnd w:id="232"/>
      <w:bookmarkEnd w:id="233"/>
      <w:bookmarkEnd w:id="234"/>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235" w:name="_Toc74556434"/>
      <w:bookmarkStart w:id="236"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235"/>
      <w:bookmarkEnd w:id="236"/>
    </w:p>
    <w:p w14:paraId="6D86912B" w14:textId="7DF5D210" w:rsidR="007467C0" w:rsidRDefault="00CB6D6B" w:rsidP="007E44FB">
      <w:pPr>
        <w:jc w:val="center"/>
      </w:pPr>
      <w:ins w:id="237"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4610" cy="3155950"/>
                      </a:xfrm>
                      <a:prstGeom prst="rect">
                        <a:avLst/>
                      </a:prstGeom>
                    </pic:spPr>
                  </pic:pic>
                </a:graphicData>
              </a:graphic>
            </wp:inline>
          </w:drawing>
        </w:r>
      </w:ins>
      <w:del w:id="238"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239"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2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58CB5956">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170D7D">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170D7D">
            <w:pPr>
              <w:pStyle w:val="TableHeader"/>
            </w:pPr>
            <w:r w:rsidRPr="00A875AE">
              <w:t>Description</w:t>
            </w:r>
          </w:p>
        </w:tc>
      </w:tr>
      <w:tr w:rsidR="007467C0" w:rsidRPr="00A875AE" w14:paraId="7A21EAF1" w14:textId="77777777" w:rsidTr="58CB5956">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240"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58CB5956">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58CB5956">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58CB5956">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58CB5956">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241"/>
            <w:del w:id="242" w:author="Pinnu, Sainath" w:date="2023-04-05T09:25:00Z">
              <w:r w:rsidRPr="58CB5956" w:rsidDel="007467C0">
                <w:rPr>
                  <w:b/>
                  <w:bCs/>
                </w:rPr>
                <w:delText>System</w:delText>
              </w:r>
            </w:del>
            <w:commentRangeEnd w:id="241"/>
            <w:r>
              <w:rPr>
                <w:rStyle w:val="CommentReference"/>
              </w:rPr>
              <w:commentReference w:id="241"/>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del w:id="243" w:author="Pinnu, Sainath" w:date="2023-03-29T12:05:00Z">
              <w:r w:rsidRPr="00FB292A" w:rsidDel="003307B4">
                <w:delText>System maintenance and institutional setup</w:delText>
              </w:r>
            </w:del>
            <w:del w:id="244" w:author="Pinnu, Sainath" w:date="2023-03-29T12:04:00Z">
              <w:r w:rsidRPr="00FB292A" w:rsidDel="003307B4">
                <w:delText>.</w:delText>
              </w:r>
            </w:del>
          </w:p>
        </w:tc>
      </w:tr>
      <w:tr w:rsidR="007467C0" w:rsidRPr="00A875AE" w14:paraId="217BC237" w14:textId="77777777" w:rsidTr="58CB5956">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58CB5956">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ins w:id="245"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ins w:id="246" w:author="Pinnu, Sainath" w:date="2023-03-29T12:04:00Z">
              <w:r w:rsidRPr="00FB292A">
                <w:t xml:space="preserve">System </w:t>
              </w:r>
              <w:r>
                <w:t>Privileges</w:t>
              </w:r>
              <w:r w:rsidRPr="00FB292A">
                <w:t xml:space="preserve"> and institutional setup.</w:t>
              </w:r>
            </w:ins>
          </w:p>
        </w:tc>
      </w:tr>
      <w:tr w:rsidR="003307B4" w:rsidRPr="00A875AE" w14:paraId="6560C803" w14:textId="77777777" w:rsidTr="58CB5956">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ins w:id="247"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ins w:id="248" w:author="Pinnu, Sainath" w:date="2023-03-29T12:03:00Z">
              <w:r>
                <w:t>M</w:t>
              </w:r>
              <w:r w:rsidRPr="00FB292A">
                <w:t>aintenance</w:t>
              </w:r>
            </w:ins>
            <w:ins w:id="249" w:author="Pinnu, Sainath" w:date="2023-03-29T12:04:00Z">
              <w:r>
                <w:t xml:space="preserve"> and View Logs</w:t>
              </w:r>
            </w:ins>
          </w:p>
        </w:tc>
      </w:tr>
    </w:tbl>
    <w:p w14:paraId="76C51811" w14:textId="75C31A3C" w:rsidR="007467C0" w:rsidRDefault="007467C0" w:rsidP="007467C0">
      <w:pPr>
        <w:pStyle w:val="TopofSection"/>
      </w:pPr>
      <w:bookmarkStart w:id="250" w:name="_Ref221779721"/>
      <w:bookmarkStart w:id="251" w:name="_Toc223436128"/>
      <w:bookmarkStart w:id="252" w:name="_Toc243109696"/>
      <w:r>
        <w:lastRenderedPageBreak/>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253" w:name="_Ref249807969"/>
      <w:bookmarkStart w:id="254" w:name="_Toc74556338"/>
      <w:bookmarkStart w:id="255" w:name="_Toc127491526"/>
      <w:bookmarkStart w:id="256" w:name="_Toc128021059"/>
      <w:r w:rsidRPr="00A875AE">
        <w:t xml:space="preserve">Common </w:t>
      </w:r>
      <w:r>
        <w:t>OptiVault</w:t>
      </w:r>
      <w:r w:rsidRPr="00A875AE">
        <w:t xml:space="preserve"> Icons</w:t>
      </w:r>
      <w:bookmarkEnd w:id="250"/>
      <w:bookmarkEnd w:id="251"/>
      <w:bookmarkEnd w:id="252"/>
      <w:bookmarkEnd w:id="253"/>
      <w:bookmarkEnd w:id="254"/>
      <w:bookmarkEnd w:id="255"/>
      <w:bookmarkEnd w:id="256"/>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257" w:name="_Ref221690067"/>
      <w:bookmarkStart w:id="258"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257"/>
      <w:bookmarkEnd w:id="2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170D7D">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170D7D">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259"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260"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261"/>
              <w:r w:rsidRPr="00FB292A" w:rsidDel="00B5657B">
                <w:delText>Screen</w:delText>
              </w:r>
              <w:commentRangeEnd w:id="261"/>
              <w:r w:rsidR="005103A7" w:rsidDel="00B5657B">
                <w:rPr>
                  <w:rStyle w:val="CommentReference"/>
                  <w:rFonts w:ascii="Calibri" w:hAnsi="Calibri"/>
                  <w:lang w:val="en-US" w:bidi="en-US"/>
                </w:rPr>
                <w:commentReference w:id="261"/>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3">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4">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262" w:name="_Ref28770821"/>
            <w:r>
              <w:rPr>
                <w:noProof/>
              </w:rPr>
              <w:lastRenderedPageBreak/>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1">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263" w:name="_Toc221530648"/>
      <w:bookmarkStart w:id="264" w:name="_Ref29265276"/>
      <w:bookmarkStart w:id="265" w:name="_Toc29368577"/>
      <w:bookmarkStart w:id="266"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267" w:name="_Ref221779723"/>
      <w:bookmarkStart w:id="268" w:name="_Toc223436129"/>
      <w:r>
        <w:br w:type="page"/>
      </w:r>
    </w:p>
    <w:p w14:paraId="2AD98FAF" w14:textId="77777777" w:rsidR="007467C0" w:rsidRPr="00A875AE" w:rsidRDefault="007467C0" w:rsidP="007467C0">
      <w:pPr>
        <w:pStyle w:val="Heading3"/>
        <w:spacing w:before="60" w:after="60"/>
      </w:pPr>
      <w:bookmarkStart w:id="269" w:name="_Ref236037796"/>
      <w:bookmarkStart w:id="270" w:name="_Toc243109697"/>
      <w:bookmarkStart w:id="271" w:name="_Toc74556339"/>
      <w:bookmarkStart w:id="272" w:name="_Toc127491527"/>
      <w:bookmarkStart w:id="273" w:name="_Toc128021060"/>
      <w:r w:rsidRPr="00A875AE">
        <w:lastRenderedPageBreak/>
        <w:t xml:space="preserve">Common </w:t>
      </w:r>
      <w:r>
        <w:t>OptiVault</w:t>
      </w:r>
      <w:r w:rsidRPr="00A875AE">
        <w:t xml:space="preserve"> Buttons</w:t>
      </w:r>
      <w:bookmarkEnd w:id="263"/>
      <w:bookmarkEnd w:id="267"/>
      <w:bookmarkEnd w:id="268"/>
      <w:bookmarkEnd w:id="269"/>
      <w:bookmarkEnd w:id="270"/>
      <w:bookmarkEnd w:id="271"/>
      <w:bookmarkEnd w:id="272"/>
      <w:bookmarkEnd w:id="273"/>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274"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2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58CB5956">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170D7D">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170D7D">
            <w:pPr>
              <w:pStyle w:val="TableHeader"/>
            </w:pPr>
            <w:r w:rsidRPr="00A875AE">
              <w:t>Description</w:t>
            </w:r>
          </w:p>
        </w:tc>
      </w:tr>
      <w:tr w:rsidR="007467C0" w:rsidRPr="00A875AE" w14:paraId="398030D8" w14:textId="77777777" w:rsidTr="58CB5956">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4">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58CB5956">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5">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58CB5956">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6">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58CB5956">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7">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58CB5956">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8">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006B95BA">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9">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60">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1">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262"/>
    <w:bookmarkEnd w:id="264"/>
    <w:bookmarkEnd w:id="265"/>
    <w:bookmarkEnd w:id="266"/>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275" w:name="_Ref221779724"/>
      <w:bookmarkStart w:id="276" w:name="_Toc223436130"/>
      <w:bookmarkStart w:id="277" w:name="_Toc243109698"/>
      <w:bookmarkStart w:id="278" w:name="_Toc74556340"/>
      <w:bookmarkStart w:id="279" w:name="_Toc127491528"/>
      <w:bookmarkStart w:id="280" w:name="_Toc128021061"/>
      <w:r w:rsidRPr="00A875AE">
        <w:t>Date Selector</w:t>
      </w:r>
      <w:bookmarkEnd w:id="275"/>
      <w:bookmarkEnd w:id="276"/>
      <w:bookmarkEnd w:id="277"/>
      <w:bookmarkEnd w:id="278"/>
      <w:bookmarkEnd w:id="279"/>
      <w:bookmarkEnd w:id="280"/>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281" w:name="_Toc74556435"/>
      <w:bookmarkStart w:id="282"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281"/>
      <w:bookmarkEnd w:id="282"/>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283"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2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170D7D">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170D7D">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284" w:name="_Toc221530651"/>
      <w:bookmarkStart w:id="285" w:name="_Ref221779726"/>
      <w:bookmarkStart w:id="286"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287" w:name="_Ref236037806"/>
      <w:bookmarkStart w:id="288" w:name="_Toc243109699"/>
      <w:bookmarkStart w:id="289" w:name="_Toc74556341"/>
      <w:bookmarkStart w:id="290" w:name="_Toc127491529"/>
      <w:bookmarkStart w:id="291" w:name="_Toc128021062"/>
      <w:r>
        <w:t>Cashpoint</w:t>
      </w:r>
      <w:r w:rsidRPr="00A875AE">
        <w:t xml:space="preserve"> Search</w:t>
      </w:r>
      <w:bookmarkEnd w:id="284"/>
      <w:bookmarkEnd w:id="285"/>
      <w:bookmarkEnd w:id="286"/>
      <w:bookmarkEnd w:id="287"/>
      <w:bookmarkEnd w:id="288"/>
      <w:bookmarkEnd w:id="289"/>
      <w:bookmarkEnd w:id="290"/>
      <w:bookmarkEnd w:id="291"/>
    </w:p>
    <w:p w14:paraId="38C2B6C7" w14:textId="62EE4CCD" w:rsidR="007467C0" w:rsidRPr="00A875AE" w:rsidRDefault="007467C0" w:rsidP="00AA77D3">
      <w:pPr>
        <w:pStyle w:val="BodyText"/>
      </w:pPr>
      <w:r>
        <w:t xml:space="preserve">Many </w:t>
      </w:r>
      <w:del w:id="292" w:author="Pinnu, Sainath" w:date="2023-03-29T12:05:00Z">
        <w:r w:rsidDel="003307B4">
          <w:delText>times</w:delText>
        </w:r>
      </w:del>
      <w:ins w:id="293" w:author="Pinnu, Sainath" w:date="2023-03-29T12:05:00Z">
        <w:r w:rsidR="003307B4">
          <w:t>times,</w:t>
        </w:r>
      </w:ins>
      <w:r>
        <w:t xml:space="preserve">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4">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294" w:name="_Toc74556436"/>
      <w:bookmarkStart w:id="295"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294"/>
      <w:bookmarkEnd w:id="295"/>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296"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2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170D7D">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170D7D">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297" w:name="_Toc221530652"/>
      <w:bookmarkStart w:id="298" w:name="_Ref221587984"/>
      <w:bookmarkStart w:id="299" w:name="_Ref221779727"/>
      <w:bookmarkStart w:id="300" w:name="_Ref221895463"/>
      <w:bookmarkStart w:id="301" w:name="_Toc223436132"/>
      <w:bookmarkStart w:id="302" w:name="_Ref236037811"/>
      <w:bookmarkStart w:id="303" w:name="_Ref236109174"/>
      <w:bookmarkStart w:id="304"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305" w:name="_Cashpoint_Selector"/>
      <w:bookmarkStart w:id="306" w:name="_Ref249246601"/>
      <w:bookmarkStart w:id="307" w:name="_Ref249747087"/>
      <w:bookmarkStart w:id="308" w:name="_Toc74556342"/>
      <w:bookmarkStart w:id="309" w:name="_Toc127491530"/>
      <w:bookmarkStart w:id="310" w:name="_Toc128021063"/>
      <w:bookmarkEnd w:id="305"/>
      <w:r>
        <w:t>Cashpoint</w:t>
      </w:r>
      <w:r w:rsidRPr="00A875AE">
        <w:t xml:space="preserve"> Selector</w:t>
      </w:r>
      <w:bookmarkEnd w:id="297"/>
      <w:bookmarkEnd w:id="298"/>
      <w:bookmarkEnd w:id="299"/>
      <w:bookmarkEnd w:id="300"/>
      <w:bookmarkEnd w:id="301"/>
      <w:bookmarkEnd w:id="302"/>
      <w:bookmarkEnd w:id="303"/>
      <w:bookmarkEnd w:id="304"/>
      <w:bookmarkEnd w:id="306"/>
      <w:bookmarkEnd w:id="307"/>
      <w:bookmarkEnd w:id="308"/>
      <w:bookmarkEnd w:id="309"/>
      <w:bookmarkEnd w:id="310"/>
    </w:p>
    <w:p w14:paraId="7626D483" w14:textId="2647297C" w:rsidR="007467C0" w:rsidRPr="00A875AE" w:rsidRDefault="005A1EF9" w:rsidP="00B579E9">
      <w:pPr>
        <w:pStyle w:val="BodyText"/>
      </w:pPr>
      <w:r>
        <w:t>T</w:t>
      </w:r>
      <w:r w:rsidR="007467C0" w:rsidRPr="00A875AE">
        <w:t>he user</w:t>
      </w:r>
      <w:ins w:id="311" w:author="Pinnu, Sainath" w:date="2023-03-29T12:06:00Z">
        <w:r w:rsidR="003307B4">
          <w:t>s</w:t>
        </w:r>
      </w:ins>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312" w:name="_Ref246909730"/>
      <w:bookmarkStart w:id="313" w:name="_Toc74556437"/>
      <w:bookmarkStart w:id="314" w:name="_Toc128022114"/>
      <w:r>
        <w:t xml:space="preserve">Figure </w:t>
      </w:r>
      <w:r>
        <w:fldChar w:fldCharType="begin"/>
      </w:r>
      <w:r>
        <w:instrText xml:space="preserve"> SEQ Figure \* ARABIC </w:instrText>
      </w:r>
      <w:r>
        <w:fldChar w:fldCharType="separate"/>
      </w:r>
      <w:r>
        <w:rPr>
          <w:noProof/>
        </w:rPr>
        <w:t>5</w:t>
      </w:r>
      <w:r>
        <w:fldChar w:fldCharType="end"/>
      </w:r>
      <w:bookmarkEnd w:id="312"/>
      <w:r>
        <w:t>: Cashpoint Selector Window</w:t>
      </w:r>
      <w:bookmarkEnd w:id="313"/>
      <w:bookmarkEnd w:id="314"/>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315"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315"/>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170D7D">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170D7D">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316"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317" w:name="_Language_Selector"/>
      <w:bookmarkStart w:id="318" w:name="_Toc74556343"/>
      <w:bookmarkStart w:id="319" w:name="_Toc127491531"/>
      <w:bookmarkStart w:id="320" w:name="_Toc128021064"/>
      <w:bookmarkEnd w:id="317"/>
      <w:r>
        <w:rPr>
          <w:lang w:val="en-US"/>
        </w:rPr>
        <w:t>Language</w:t>
      </w:r>
      <w:r w:rsidRPr="00A875AE">
        <w:t xml:space="preserve"> Selector</w:t>
      </w:r>
      <w:bookmarkEnd w:id="318"/>
      <w:bookmarkEnd w:id="319"/>
      <w:bookmarkEnd w:id="320"/>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321" w:name="_Toc74556438"/>
      <w:bookmarkStart w:id="322"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321"/>
      <w:bookmarkEnd w:id="322"/>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3"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324" w:name="_Toc74556344"/>
      <w:bookmarkStart w:id="325" w:name="_Toc127491532"/>
      <w:bookmarkStart w:id="326" w:name="_Toc128021065"/>
      <w:r w:rsidRPr="002D21E2">
        <w:rPr>
          <w:lang w:val="en-US"/>
        </w:rPr>
        <w:t>Cashpoints</w:t>
      </w:r>
      <w:bookmarkEnd w:id="323"/>
      <w:bookmarkEnd w:id="324"/>
      <w:bookmarkEnd w:id="325"/>
      <w:bookmarkEnd w:id="326"/>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lastRenderedPageBreak/>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EC4396"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327" w:name="_Ref245719406"/>
      <w:bookmarkStart w:id="328" w:name="_Toc74556345"/>
      <w:bookmarkStart w:id="329" w:name="_Toc127491533"/>
      <w:bookmarkStart w:id="330" w:name="_Toc128021066"/>
      <w:r>
        <w:t>Cashpoint Types</w:t>
      </w:r>
      <w:bookmarkEnd w:id="327"/>
      <w:bookmarkEnd w:id="328"/>
      <w:bookmarkEnd w:id="329"/>
      <w:bookmarkEnd w:id="330"/>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331" w:name="_Ref246909742"/>
      <w:bookmarkStart w:id="332" w:name="_Toc74556439"/>
      <w:bookmarkStart w:id="333" w:name="_Toc128022116"/>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331"/>
      <w:r w:rsidRPr="00C63038">
        <w:rPr>
          <w:lang w:val="en-US"/>
        </w:rPr>
        <w:t>: Cashpoint Elements</w:t>
      </w:r>
      <w:bookmarkEnd w:id="332"/>
      <w:bookmarkEnd w:id="333"/>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334" w:name="_Ref245724195"/>
      <w:bookmarkStart w:id="335" w:name="_Toc74556346"/>
      <w:bookmarkStart w:id="336" w:name="_Toc127491534"/>
      <w:bookmarkStart w:id="337" w:name="_Toc128021067"/>
      <w:r>
        <w:t>Vault</w:t>
      </w:r>
      <w:bookmarkEnd w:id="334"/>
      <w:bookmarkEnd w:id="335"/>
      <w:bookmarkEnd w:id="336"/>
      <w:bookmarkEnd w:id="337"/>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lastRenderedPageBreak/>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338" w:name="_Ref246842586"/>
      <w:bookmarkStart w:id="339" w:name="_Toc74556347"/>
      <w:bookmarkStart w:id="340" w:name="_Toc127491535"/>
      <w:bookmarkStart w:id="341" w:name="_Toc128021068"/>
      <w:r>
        <w:t>ATMs and Branches</w:t>
      </w:r>
      <w:bookmarkEnd w:id="338"/>
      <w:bookmarkEnd w:id="339"/>
      <w:bookmarkEnd w:id="340"/>
      <w:bookmarkEnd w:id="341"/>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lastRenderedPageBreak/>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342" w:name="_Ref245724200"/>
      <w:bookmarkStart w:id="343" w:name="_Toc74556348"/>
      <w:bookmarkStart w:id="344" w:name="_Toc127491536"/>
      <w:bookmarkStart w:id="345" w:name="_Toc128021069"/>
      <w:r>
        <w:t>Commercial</w:t>
      </w:r>
      <w:bookmarkEnd w:id="342"/>
      <w:bookmarkEnd w:id="343"/>
      <w:bookmarkEnd w:id="344"/>
      <w:bookmarkEnd w:id="345"/>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346" w:name="_Ref245724203"/>
      <w:bookmarkStart w:id="347" w:name="_Toc74556349"/>
      <w:bookmarkStart w:id="348" w:name="_Toc127491537"/>
      <w:bookmarkStart w:id="349" w:name="_Toc128021070"/>
      <w:r>
        <w:t>Custodial Inventory</w:t>
      </w:r>
      <w:bookmarkEnd w:id="346"/>
      <w:bookmarkEnd w:id="347"/>
      <w:bookmarkEnd w:id="348"/>
      <w:bookmarkEnd w:id="349"/>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lastRenderedPageBreak/>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350" w:name="_Ref245724204"/>
      <w:bookmarkStart w:id="351" w:name="_Toc74556350"/>
      <w:bookmarkStart w:id="352" w:name="_Toc127491538"/>
      <w:bookmarkStart w:id="353" w:name="_Toc128021071"/>
      <w:r>
        <w:t>External Funding Source</w:t>
      </w:r>
      <w:bookmarkEnd w:id="350"/>
      <w:bookmarkEnd w:id="351"/>
      <w:bookmarkEnd w:id="352"/>
      <w:bookmarkEnd w:id="353"/>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354" w:name="_Toc74556351"/>
      <w:bookmarkStart w:id="355" w:name="_Toc127491539"/>
      <w:bookmarkStart w:id="356" w:name="_Toc128021072"/>
      <w:r>
        <w:rPr>
          <w:lang w:val="en-US"/>
        </w:rPr>
        <w:t>Cashpoint</w:t>
      </w:r>
      <w:r w:rsidRPr="00A875AE">
        <w:t xml:space="preserve"> Pages</w:t>
      </w:r>
      <w:bookmarkEnd w:id="354"/>
      <w:bookmarkEnd w:id="355"/>
      <w:bookmarkEnd w:id="356"/>
    </w:p>
    <w:p w14:paraId="36C6D2FA" w14:textId="77777777" w:rsidR="007467C0" w:rsidRDefault="007467C0" w:rsidP="007467C0">
      <w:pPr>
        <w:pStyle w:val="Heading3"/>
      </w:pPr>
      <w:bookmarkStart w:id="357" w:name="_Ref245719409"/>
      <w:bookmarkStart w:id="358" w:name="_Toc74556352"/>
      <w:bookmarkStart w:id="359" w:name="_Toc127491540"/>
      <w:bookmarkStart w:id="360" w:name="_Toc128021073"/>
      <w:r>
        <w:t>Cashpoint</w:t>
      </w:r>
      <w:r>
        <w:rPr>
          <w:rFonts w:ascii="Wingdings" w:hAnsi="Wingdings"/>
        </w:rPr>
        <w:t></w:t>
      </w:r>
      <w:r>
        <w:t>Basic</w:t>
      </w:r>
      <w:r>
        <w:rPr>
          <w:rFonts w:ascii="Wingdings" w:hAnsi="Wingdings"/>
        </w:rPr>
        <w:t></w:t>
      </w:r>
      <w:r>
        <w:t>Definition</w:t>
      </w:r>
      <w:bookmarkEnd w:id="357"/>
      <w:bookmarkEnd w:id="358"/>
      <w:bookmarkEnd w:id="359"/>
      <w:bookmarkEnd w:id="360"/>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6D4ED87F" w:rsidR="007467C0" w:rsidRDefault="007467C0" w:rsidP="00D8240B">
      <w:pPr>
        <w:pStyle w:val="ListBullet"/>
      </w:pPr>
      <w:r>
        <w:lastRenderedPageBreak/>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361" w:name="_Toc74556440"/>
      <w:bookmarkStart w:id="362"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361"/>
      <w:bookmarkEnd w:id="362"/>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363"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3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170D7D">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 xml:space="preserve">The name of the Cashpoint is used as a description of the Cashpoint. This description can be seen in many reports </w:t>
            </w:r>
            <w:r w:rsidRPr="00FB292A">
              <w:lastRenderedPageBreak/>
              <w:t>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lastRenderedPageBreak/>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lastRenderedPageBreak/>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w:t>
            </w:r>
            <w:r w:rsidRPr="00FB292A">
              <w:lastRenderedPageBreak/>
              <w:t xml:space="preserve">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364"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lastRenderedPageBreak/>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365" w:name="_Ref245719411"/>
      <w:bookmarkStart w:id="366" w:name="_Toc74556353"/>
      <w:bookmarkStart w:id="367" w:name="_Toc127491541"/>
      <w:bookmarkStart w:id="368" w:name="_Toc128021074"/>
      <w:r>
        <w:t>Cashpoint</w:t>
      </w:r>
      <w:r>
        <w:rPr>
          <w:rFonts w:ascii="Wingdings" w:hAnsi="Wingdings"/>
        </w:rPr>
        <w:t></w:t>
      </w:r>
      <w:r>
        <w:t>Basic</w:t>
      </w:r>
      <w:r>
        <w:rPr>
          <w:rFonts w:ascii="Wingdings" w:hAnsi="Wingdings"/>
        </w:rPr>
        <w:t></w:t>
      </w:r>
      <w:r>
        <w:t>Denominations</w:t>
      </w:r>
      <w:bookmarkEnd w:id="365"/>
      <w:bookmarkEnd w:id="366"/>
      <w:bookmarkEnd w:id="367"/>
      <w:bookmarkEnd w:id="368"/>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369"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3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170D7D">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170D7D">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lastRenderedPageBreak/>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000000"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370" w:name="_Ref65164778"/>
      <w:bookmarkStart w:id="371" w:name="_Toc74556354"/>
      <w:bookmarkStart w:id="372" w:name="_Toc127491542"/>
      <w:bookmarkStart w:id="373" w:name="_Toc128021075"/>
      <w:r>
        <w:t>Cashpoint</w:t>
      </w:r>
      <w:r>
        <w:rPr>
          <w:rFonts w:ascii="Wingdings" w:hAnsi="Wingdings"/>
        </w:rPr>
        <w:t></w:t>
      </w:r>
      <w:r>
        <w:t>Basic</w:t>
      </w:r>
      <w:r>
        <w:rPr>
          <w:rFonts w:ascii="Wingdings" w:hAnsi="Wingdings"/>
        </w:rPr>
        <w:t></w:t>
      </w:r>
      <w:r>
        <w:t>Requirements</w:t>
      </w:r>
      <w:bookmarkEnd w:id="370"/>
      <w:bookmarkEnd w:id="371"/>
      <w:bookmarkEnd w:id="372"/>
      <w:bookmarkEnd w:id="373"/>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374" w:name="_Toc74556649"/>
      <w:r>
        <w:lastRenderedPageBreak/>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3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170D7D">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375"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000000"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376" w:name="_Toc127244484"/>
      <w:bookmarkStart w:id="377" w:name="_Toc127244594"/>
      <w:bookmarkStart w:id="378" w:name="_Toc127491543"/>
      <w:bookmarkStart w:id="379" w:name="_Toc127491656"/>
      <w:bookmarkStart w:id="380" w:name="_Toc127491768"/>
      <w:bookmarkStart w:id="381" w:name="_Toc128019064"/>
      <w:bookmarkStart w:id="382" w:name="_Toc128020275"/>
      <w:bookmarkStart w:id="383" w:name="_Toc128020389"/>
      <w:bookmarkStart w:id="384" w:name="_Toc128020503"/>
      <w:bookmarkStart w:id="385" w:name="_Toc128020618"/>
      <w:bookmarkStart w:id="386" w:name="_Toc128020732"/>
      <w:bookmarkStart w:id="387" w:name="_Toc128020847"/>
      <w:bookmarkStart w:id="388" w:name="_Toc128020961"/>
      <w:bookmarkStart w:id="389" w:name="_Toc128021076"/>
      <w:bookmarkStart w:id="390" w:name="_Ref245719414"/>
      <w:bookmarkStart w:id="391" w:name="_Toc74556355"/>
      <w:bookmarkStart w:id="392" w:name="_Toc127491544"/>
      <w:bookmarkStart w:id="393" w:name="_Toc12802107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r>
        <w:lastRenderedPageBreak/>
        <w:t>Cashpoint</w:t>
      </w:r>
      <w:r>
        <w:rPr>
          <w:rFonts w:ascii="Wingdings" w:hAnsi="Wingdings"/>
        </w:rPr>
        <w:t></w:t>
      </w:r>
      <w:r>
        <w:t>Basic</w:t>
      </w:r>
      <w:r>
        <w:rPr>
          <w:rFonts w:ascii="Wingdings" w:hAnsi="Wingdings"/>
        </w:rPr>
        <w:t></w:t>
      </w:r>
      <w:r>
        <w:t>Service Days</w:t>
      </w:r>
      <w:bookmarkEnd w:id="390"/>
      <w:bookmarkEnd w:id="391"/>
      <w:bookmarkEnd w:id="392"/>
      <w:bookmarkEnd w:id="393"/>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394"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3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170D7D">
            <w:pPr>
              <w:pStyle w:val="TableHeader"/>
            </w:pPr>
            <w:r w:rsidRPr="00A875AE">
              <w:t>Description</w:t>
            </w:r>
          </w:p>
        </w:tc>
      </w:tr>
      <w:tr w:rsidR="007467C0" w:rsidRPr="00A875AE" w14:paraId="6AF2DB1A" w14:textId="77777777" w:rsidTr="58CB5956">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58CB5956">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58CB5956">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58CB5956">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58CB5956">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58CB5956">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58CB5956">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58CB5956">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58CB5956">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58CB5956">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58CB5956">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074C97B8" w14:textId="1DD24EA1" w:rsidR="58CB5956" w:rsidRDefault="58CB5956"/>
    <w:p w14:paraId="2BF879B5" w14:textId="77777777" w:rsidR="00D42E06" w:rsidRDefault="00D42E06" w:rsidP="00D42E06">
      <w:pPr>
        <w:pStyle w:val="Heading3"/>
        <w:numPr>
          <w:ilvl w:val="0"/>
          <w:numId w:val="0"/>
        </w:numPr>
      </w:pPr>
      <w:bookmarkStart w:id="395" w:name="_Ref245719415"/>
      <w:bookmarkStart w:id="396" w:name="_Toc74556356"/>
    </w:p>
    <w:p w14:paraId="732347E2" w14:textId="2BB07801" w:rsidR="007467C0" w:rsidRDefault="007467C0" w:rsidP="007467C0">
      <w:pPr>
        <w:pStyle w:val="Heading3"/>
      </w:pPr>
      <w:bookmarkStart w:id="397" w:name="_Toc127491545"/>
      <w:bookmarkStart w:id="398" w:name="_Toc128021078"/>
      <w:r>
        <w:t>Cashpoint</w:t>
      </w:r>
      <w:r>
        <w:rPr>
          <w:rFonts w:ascii="Wingdings" w:hAnsi="Wingdings"/>
        </w:rPr>
        <w:t></w:t>
      </w:r>
      <w:r>
        <w:t>Basic</w:t>
      </w:r>
      <w:r>
        <w:rPr>
          <w:rFonts w:ascii="Wingdings" w:hAnsi="Wingdings"/>
        </w:rPr>
        <w:t></w:t>
      </w:r>
      <w:r>
        <w:t>Cashpoints</w:t>
      </w:r>
      <w:bookmarkEnd w:id="395"/>
      <w:bookmarkEnd w:id="396"/>
      <w:bookmarkEnd w:id="397"/>
      <w:bookmarkEnd w:id="398"/>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399"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39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170D7D">
            <w:pPr>
              <w:pStyle w:val="TableHeader"/>
            </w:pPr>
            <w:r w:rsidRPr="002B7987">
              <w:t>Field Name</w:t>
            </w:r>
          </w:p>
        </w:tc>
        <w:tc>
          <w:tcPr>
            <w:tcW w:w="5750" w:type="dxa"/>
            <w:shd w:val="clear" w:color="auto" w:fill="60C03A"/>
          </w:tcPr>
          <w:p w14:paraId="5D6946D9" w14:textId="77777777" w:rsidR="007467C0" w:rsidRPr="002B7987" w:rsidRDefault="007467C0" w:rsidP="00170D7D">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lastRenderedPageBreak/>
              <w:t>Depot</w:t>
            </w:r>
          </w:p>
          <w:p w14:paraId="1A9B7E24" w14:textId="77777777" w:rsidR="007467C0" w:rsidRPr="00FB292A" w:rsidRDefault="007467C0" w:rsidP="002B7987">
            <w:pPr>
              <w:pStyle w:val="TableListBullet"/>
            </w:pPr>
            <w:r w:rsidRPr="00FB292A">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400" w:name="_Ref245719420"/>
      <w:bookmarkStart w:id="401" w:name="_Toc74556357"/>
      <w:bookmarkStart w:id="402" w:name="_Toc127491546"/>
      <w:bookmarkStart w:id="403" w:name="_Toc128021079"/>
      <w:r>
        <w:t>Cashpoint</w:t>
      </w:r>
      <w:r>
        <w:rPr>
          <w:rFonts w:ascii="Wingdings" w:hAnsi="Wingdings"/>
        </w:rPr>
        <w:t></w:t>
      </w:r>
      <w:r>
        <w:t>Basic</w:t>
      </w:r>
      <w:r>
        <w:rPr>
          <w:rFonts w:ascii="Wingdings" w:hAnsi="Wingdings"/>
        </w:rPr>
        <w:t></w:t>
      </w:r>
      <w:r>
        <w:t>Balance Entry</w:t>
      </w:r>
      <w:bookmarkEnd w:id="400"/>
      <w:bookmarkEnd w:id="401"/>
      <w:bookmarkEnd w:id="402"/>
      <w:bookmarkEnd w:id="403"/>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lastRenderedPageBreak/>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404" w:name="_Toc74556652"/>
      <w:r>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40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170D7D">
            <w:pPr>
              <w:pStyle w:val="TableHeader"/>
            </w:pPr>
            <w:r w:rsidRPr="00A875AE">
              <w:t>Field Name</w:t>
            </w:r>
          </w:p>
        </w:tc>
        <w:tc>
          <w:tcPr>
            <w:tcW w:w="5750" w:type="dxa"/>
            <w:shd w:val="clear" w:color="auto" w:fill="60C03A"/>
          </w:tcPr>
          <w:p w14:paraId="7B280225" w14:textId="77777777" w:rsidR="007467C0" w:rsidRPr="00A875AE" w:rsidRDefault="007467C0" w:rsidP="00170D7D">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lastRenderedPageBreak/>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405" w:name="_Ref245719421"/>
      <w:bookmarkStart w:id="406" w:name="_Toc74556358"/>
      <w:bookmarkStart w:id="407" w:name="_Toc127491547"/>
      <w:bookmarkStart w:id="408" w:name="_Toc128021080"/>
      <w:r>
        <w:t>Cashpoint</w:t>
      </w:r>
      <w:r>
        <w:rPr>
          <w:rFonts w:ascii="Wingdings" w:hAnsi="Wingdings"/>
        </w:rPr>
        <w:t></w:t>
      </w:r>
      <w:r>
        <w:t>Basic</w:t>
      </w:r>
      <w:r>
        <w:rPr>
          <w:rFonts w:ascii="Wingdings" w:hAnsi="Wingdings"/>
        </w:rPr>
        <w:t></w:t>
      </w:r>
      <w:r>
        <w:t>Provisional Credit</w:t>
      </w:r>
      <w:bookmarkEnd w:id="405"/>
      <w:bookmarkEnd w:id="406"/>
      <w:bookmarkEnd w:id="407"/>
      <w:bookmarkEnd w:id="408"/>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409" w:name="_Toc74556653"/>
      <w:r>
        <w:lastRenderedPageBreak/>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40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170D7D">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410" w:name="_Ref245719423"/>
      <w:bookmarkStart w:id="411" w:name="_Toc74556359"/>
      <w:bookmarkStart w:id="412" w:name="_Toc127491548"/>
      <w:bookmarkStart w:id="413" w:name="_Toc128021081"/>
      <w:r>
        <w:t>Cashpoint</w:t>
      </w:r>
      <w:r>
        <w:rPr>
          <w:rFonts w:ascii="Wingdings" w:hAnsi="Wingdings"/>
        </w:rPr>
        <w:t></w:t>
      </w:r>
      <w:r>
        <w:t>Advanced</w:t>
      </w:r>
      <w:r>
        <w:rPr>
          <w:rFonts w:ascii="Wingdings" w:hAnsi="Wingdings"/>
        </w:rPr>
        <w:t></w:t>
      </w:r>
      <w:r>
        <w:t>Costs</w:t>
      </w:r>
      <w:bookmarkEnd w:id="410"/>
      <w:bookmarkEnd w:id="411"/>
      <w:bookmarkEnd w:id="412"/>
      <w:bookmarkEnd w:id="413"/>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414"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41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170D7D">
            <w:pPr>
              <w:pStyle w:val="TableHeader"/>
            </w:pPr>
            <w:r w:rsidRPr="005D315C">
              <w:t>Field Name</w:t>
            </w:r>
          </w:p>
        </w:tc>
        <w:tc>
          <w:tcPr>
            <w:tcW w:w="5750" w:type="dxa"/>
            <w:shd w:val="clear" w:color="auto" w:fill="60C03A"/>
          </w:tcPr>
          <w:p w14:paraId="270D54D7" w14:textId="77777777" w:rsidR="007467C0" w:rsidRPr="00A875AE" w:rsidRDefault="007467C0" w:rsidP="00170D7D">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lastRenderedPageBreak/>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lastRenderedPageBreak/>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415"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41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170D7D">
            <w:pPr>
              <w:pStyle w:val="TableHeader"/>
            </w:pPr>
            <w:r w:rsidRPr="005D315C">
              <w:t>Field Name</w:t>
            </w:r>
          </w:p>
        </w:tc>
        <w:tc>
          <w:tcPr>
            <w:tcW w:w="5750" w:type="dxa"/>
            <w:shd w:val="clear" w:color="auto" w:fill="60C03A"/>
          </w:tcPr>
          <w:p w14:paraId="79FCAA6F" w14:textId="77777777" w:rsidR="007467C0" w:rsidRPr="00A875AE" w:rsidRDefault="007467C0" w:rsidP="00170D7D">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416"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417" w:name="_Ref65165206"/>
      <w:bookmarkStart w:id="418" w:name="_Toc74556360"/>
      <w:bookmarkStart w:id="419" w:name="_Toc127491549"/>
      <w:bookmarkStart w:id="420" w:name="_Toc128021082"/>
      <w:r>
        <w:t>Cashpoint</w:t>
      </w:r>
      <w:r>
        <w:rPr>
          <w:rFonts w:ascii="Wingdings" w:hAnsi="Wingdings"/>
        </w:rPr>
        <w:t></w:t>
      </w:r>
      <w:r>
        <w:t>Advanced</w:t>
      </w:r>
      <w:r>
        <w:rPr>
          <w:rFonts w:ascii="Wingdings" w:hAnsi="Wingdings"/>
        </w:rPr>
        <w:t></w:t>
      </w:r>
      <w:r>
        <w:t>Teller Verification</w:t>
      </w:r>
      <w:bookmarkEnd w:id="416"/>
      <w:bookmarkEnd w:id="417"/>
      <w:bookmarkEnd w:id="418"/>
      <w:bookmarkEnd w:id="419"/>
      <w:bookmarkEnd w:id="420"/>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421"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42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170D7D">
            <w:pPr>
              <w:pStyle w:val="TableHeader"/>
            </w:pPr>
            <w:r w:rsidRPr="00A875AE">
              <w:t>Field Name</w:t>
            </w:r>
          </w:p>
        </w:tc>
        <w:tc>
          <w:tcPr>
            <w:tcW w:w="5750" w:type="dxa"/>
            <w:shd w:val="clear" w:color="auto" w:fill="60C03A"/>
          </w:tcPr>
          <w:p w14:paraId="6BAA1FC4" w14:textId="77777777" w:rsidR="007467C0" w:rsidRPr="00A875AE" w:rsidRDefault="007467C0" w:rsidP="00170D7D">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422" w:name="_Ref245719426"/>
      <w:bookmarkStart w:id="423" w:name="_Toc74556361"/>
      <w:bookmarkStart w:id="424" w:name="_Toc127491550"/>
      <w:bookmarkStart w:id="425" w:name="_Toc128021083"/>
      <w:r>
        <w:t>Cashpoint</w:t>
      </w:r>
      <w:r>
        <w:rPr>
          <w:rFonts w:ascii="Wingdings" w:hAnsi="Wingdings"/>
        </w:rPr>
        <w:t></w:t>
      </w:r>
      <w:r>
        <w:t>Advanced</w:t>
      </w:r>
      <w:r>
        <w:rPr>
          <w:rFonts w:ascii="Wingdings" w:hAnsi="Wingdings"/>
        </w:rPr>
        <w:t></w:t>
      </w:r>
      <w:r>
        <w:t>Denomination Yield</w:t>
      </w:r>
      <w:bookmarkEnd w:id="422"/>
      <w:bookmarkEnd w:id="423"/>
      <w:bookmarkEnd w:id="424"/>
      <w:bookmarkEnd w:id="425"/>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426" w:name="_Toc74556441"/>
      <w:bookmarkStart w:id="427"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426"/>
      <w:bookmarkEnd w:id="427"/>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428"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4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170D7D">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000000"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429" w:name="_Toc74556362"/>
      <w:bookmarkStart w:id="430" w:name="_Toc127491551"/>
      <w:bookmarkStart w:id="431"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429"/>
      <w:bookmarkEnd w:id="430"/>
      <w:bookmarkEnd w:id="431"/>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432" w:name="_Toc74556442"/>
      <w:bookmarkStart w:id="433" w:name="_Toc128022119"/>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432"/>
      <w:bookmarkEnd w:id="433"/>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000000"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434" w:name="_Ref245719427"/>
      <w:bookmarkStart w:id="435" w:name="_Toc74556363"/>
      <w:bookmarkStart w:id="436" w:name="_Toc127491552"/>
      <w:bookmarkStart w:id="437" w:name="_Toc128021085"/>
      <w:r>
        <w:t>Cashpoint</w:t>
      </w:r>
      <w:r>
        <w:rPr>
          <w:rFonts w:ascii="Wingdings" w:hAnsi="Wingdings"/>
        </w:rPr>
        <w:t></w:t>
      </w:r>
      <w:r>
        <w:t>Advanced</w:t>
      </w:r>
      <w:r>
        <w:rPr>
          <w:rFonts w:ascii="Wingdings" w:hAnsi="Wingdings"/>
        </w:rPr>
        <w:t></w:t>
      </w:r>
      <w:r>
        <w:t>Sorting</w:t>
      </w:r>
      <w:bookmarkEnd w:id="434"/>
      <w:bookmarkEnd w:id="435"/>
      <w:bookmarkEnd w:id="436"/>
      <w:bookmarkEnd w:id="437"/>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438"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43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170D7D">
            <w:pPr>
              <w:pStyle w:val="TableHeader"/>
            </w:pPr>
            <w:r w:rsidRPr="00A875AE">
              <w:t>Field Name</w:t>
            </w:r>
          </w:p>
        </w:tc>
        <w:tc>
          <w:tcPr>
            <w:tcW w:w="5750" w:type="dxa"/>
            <w:shd w:val="clear" w:color="auto" w:fill="60C03A"/>
          </w:tcPr>
          <w:p w14:paraId="593AE31C" w14:textId="77777777" w:rsidR="007467C0" w:rsidRPr="00A875AE" w:rsidRDefault="007467C0" w:rsidP="00170D7D">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000000"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439" w:name="_Ref245719431"/>
      <w:bookmarkStart w:id="440" w:name="_Toc74556364"/>
      <w:bookmarkStart w:id="441" w:name="_Toc127491553"/>
      <w:bookmarkStart w:id="442" w:name="_Toc128021086"/>
      <w:r>
        <w:t>Cashpoint</w:t>
      </w:r>
      <w:r>
        <w:rPr>
          <w:rFonts w:ascii="Wingdings" w:hAnsi="Wingdings"/>
        </w:rPr>
        <w:t></w:t>
      </w:r>
      <w:r>
        <w:t>Advanced</w:t>
      </w:r>
      <w:r>
        <w:rPr>
          <w:rFonts w:ascii="Wingdings" w:hAnsi="Wingdings"/>
        </w:rPr>
        <w:t></w:t>
      </w:r>
      <w:r>
        <w:t>Sorter Utilization</w:t>
      </w:r>
      <w:bookmarkEnd w:id="439"/>
      <w:bookmarkEnd w:id="440"/>
      <w:bookmarkEnd w:id="441"/>
      <w:bookmarkEnd w:id="442"/>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443"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4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170D7D">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444" w:name="_Ref245719432"/>
      <w:bookmarkStart w:id="445" w:name="_Toc74556365"/>
      <w:bookmarkStart w:id="446" w:name="_Toc127491554"/>
      <w:bookmarkStart w:id="447" w:name="_Toc128021087"/>
      <w:r>
        <w:t>Cashpoint</w:t>
      </w:r>
      <w:r>
        <w:rPr>
          <w:rFonts w:ascii="Wingdings" w:hAnsi="Wingdings"/>
        </w:rPr>
        <w:t></w:t>
      </w:r>
      <w:r>
        <w:t>Advanced</w:t>
      </w:r>
      <w:r>
        <w:rPr>
          <w:rFonts w:ascii="Wingdings" w:hAnsi="Wingdings"/>
        </w:rPr>
        <w:t></w:t>
      </w:r>
      <w:r>
        <w:t>Quality Yield</w:t>
      </w:r>
      <w:bookmarkEnd w:id="444"/>
      <w:bookmarkEnd w:id="445"/>
      <w:bookmarkEnd w:id="446"/>
      <w:bookmarkEnd w:id="447"/>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448"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4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170D7D">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000000"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449" w:name="_Ref245719437"/>
      <w:bookmarkStart w:id="450" w:name="_Toc74556366"/>
      <w:bookmarkStart w:id="451" w:name="_Toc127491555"/>
      <w:bookmarkStart w:id="452" w:name="_Toc128021088"/>
      <w:r>
        <w:lastRenderedPageBreak/>
        <w:t>Cashpoint</w:t>
      </w:r>
      <w:r>
        <w:rPr>
          <w:rFonts w:ascii="Wingdings" w:hAnsi="Wingdings"/>
        </w:rPr>
        <w:t></w:t>
      </w:r>
      <w:r>
        <w:t>Advanced</w:t>
      </w:r>
      <w:r>
        <w:rPr>
          <w:rFonts w:ascii="Wingdings" w:hAnsi="Wingdings"/>
        </w:rPr>
        <w:t></w:t>
      </w:r>
      <w:r>
        <w:t>Cross-Ship Fit Split</w:t>
      </w:r>
      <w:bookmarkEnd w:id="449"/>
      <w:bookmarkEnd w:id="450"/>
      <w:bookmarkEnd w:id="451"/>
      <w:bookmarkEnd w:id="452"/>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453"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4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170D7D">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000000" w:rsidP="007467C0">
      <w:pPr>
        <w:pStyle w:val="TopofSection"/>
      </w:pPr>
      <w:hyperlink w:anchor="_General_OptiVault_Pages" w:history="1">
        <w:r w:rsidR="007467C0" w:rsidRPr="008142C6">
          <w:t>Return: OptiVault General Pages</w:t>
        </w:r>
      </w:hyperlink>
    </w:p>
    <w:p w14:paraId="7F44EB2D" w14:textId="36DE3EB3" w:rsidR="007467C0" w:rsidRDefault="007467C0">
      <w:pPr>
        <w:pStyle w:val="TopofSection"/>
        <w:spacing w:after="0" w:line="240" w:lineRule="auto"/>
        <w:jc w:val="center"/>
        <w:rPr>
          <w:noProof/>
        </w:rPr>
        <w:pPrChange w:id="454" w:author="Moses, Robbie" w:date="2023-02-14T03:00:00Z">
          <w:pPr>
            <w:pStyle w:val="TopofSection"/>
            <w:jc w:val="center"/>
          </w:pPr>
        </w:pPrChange>
      </w:pPr>
      <w:commentRangeStart w:id="455"/>
      <w:del w:id="456" w:author="Moses, Robinson" w:date="2023-04-05T03:38:00Z">
        <w:r w:rsidDel="00EC4396">
          <w:rPr>
            <w:noProof/>
          </w:rPr>
          <w:lastRenderedPageBreak/>
          <w:drawing>
            <wp:inline distT="0" distB="0" distL="0" distR="0" wp14:anchorId="43B0A109" wp14:editId="071823BC">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455"/>
      <w:r w:rsidR="00C5717F">
        <w:rPr>
          <w:rStyle w:val="CommentReference"/>
          <w:color w:val="auto"/>
          <w:lang w:val="en-US" w:eastAsia="en-US" w:bidi="en-US"/>
        </w:rPr>
        <w:commentReference w:id="455"/>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457"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458"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459" w:name="_Ref245719439"/>
      <w:bookmarkStart w:id="460" w:name="_Toc74556367"/>
      <w:bookmarkStart w:id="461" w:name="_Toc127491556"/>
      <w:bookmarkStart w:id="462" w:name="_Toc128021089"/>
      <w:r>
        <w:t>Cashpoint</w:t>
      </w:r>
      <w:r>
        <w:rPr>
          <w:rFonts w:ascii="Wingdings" w:hAnsi="Wingdings"/>
        </w:rPr>
        <w:t></w:t>
      </w:r>
      <w:r>
        <w:t>Orders</w:t>
      </w:r>
      <w:r>
        <w:rPr>
          <w:rFonts w:ascii="Wingdings" w:hAnsi="Wingdings"/>
        </w:rPr>
        <w:t></w:t>
      </w:r>
      <w:r>
        <w:t>Recommendations</w:t>
      </w:r>
      <w:bookmarkEnd w:id="459"/>
      <w:bookmarkEnd w:id="460"/>
      <w:bookmarkEnd w:id="461"/>
      <w:bookmarkEnd w:id="462"/>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463"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4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170D7D">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170D7D">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lastRenderedPageBreak/>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lastRenderedPageBreak/>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000000"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464" w:name="_Ref245719440"/>
      <w:bookmarkStart w:id="465" w:name="_Toc74556368"/>
      <w:bookmarkStart w:id="466" w:name="_Toc127491557"/>
      <w:bookmarkStart w:id="467" w:name="_Toc128021090"/>
      <w:r>
        <w:t>Cashpoint</w:t>
      </w:r>
      <w:r>
        <w:rPr>
          <w:rFonts w:ascii="Wingdings" w:hAnsi="Wingdings"/>
        </w:rPr>
        <w:t></w:t>
      </w:r>
      <w:r>
        <w:t>Orders</w:t>
      </w:r>
      <w:r>
        <w:rPr>
          <w:rFonts w:ascii="Wingdings" w:hAnsi="Wingdings"/>
        </w:rPr>
        <w:t></w:t>
      </w:r>
      <w:r>
        <w:t>Orders</w:t>
      </w:r>
      <w:bookmarkEnd w:id="464"/>
      <w:bookmarkEnd w:id="465"/>
      <w:bookmarkEnd w:id="466"/>
      <w:bookmarkEnd w:id="467"/>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468"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4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170D7D">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469" w:name="_Toc74556443"/>
      <w:bookmarkStart w:id="470" w:name="_Toc128022120"/>
      <w:r w:rsidRPr="60106B9D">
        <w:rPr>
          <w:color w:val="auto"/>
          <w:sz w:val="22"/>
          <w:szCs w:val="22"/>
        </w:rPr>
        <w:lastRenderedPageBreak/>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469"/>
      <w:bookmarkEnd w:id="470"/>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000000"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471" w:name="_Cashpoint(Orders(Orders_workflow"/>
      <w:bookmarkStart w:id="472" w:name="_Toc74556369"/>
      <w:bookmarkStart w:id="473" w:name="_Toc127491558"/>
      <w:bookmarkStart w:id="474" w:name="_Toc128021091"/>
      <w:bookmarkEnd w:id="471"/>
      <w:r>
        <w:t>Cashpoint</w:t>
      </w:r>
      <w:r>
        <w:rPr>
          <w:rFonts w:ascii="Wingdings" w:hAnsi="Wingdings"/>
        </w:rPr>
        <w:t></w:t>
      </w:r>
      <w:r>
        <w:t>Orders</w:t>
      </w:r>
      <w:r>
        <w:rPr>
          <w:rFonts w:ascii="Wingdings" w:hAnsi="Wingdings"/>
        </w:rPr>
        <w:t></w:t>
      </w:r>
      <w:r>
        <w:t>Orders workflow</w:t>
      </w:r>
      <w:bookmarkEnd w:id="472"/>
      <w:bookmarkEnd w:id="473"/>
      <w:bookmarkEnd w:id="474"/>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475" w:name="_Toc74556444"/>
      <w:bookmarkStart w:id="476"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475"/>
      <w:bookmarkEnd w:id="476"/>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477" w:name="_Toc288754374"/>
      <w:bookmarkStart w:id="478" w:name="_Toc74556664"/>
      <w:r>
        <w:lastRenderedPageBreak/>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477"/>
      <w:bookmarkEnd w:id="4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170D7D">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170D7D">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479"/>
            <w:r w:rsidRPr="00FB292A">
              <w:t>see</w:t>
            </w:r>
            <w:commentRangeEnd w:id="479"/>
            <w:r w:rsidR="009F1E1A">
              <w:rPr>
                <w:rStyle w:val="CommentReference"/>
                <w:rFonts w:ascii="Calibri" w:hAnsi="Calibri"/>
                <w:lang w:val="en-US" w:bidi="en-US"/>
              </w:rPr>
              <w:commentReference w:id="479"/>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480" w:author="Moses, Robbie" w:date="2023-02-22T06:14:00Z">
              <w:r w:rsidR="00A163D8">
                <w:fldChar w:fldCharType="begin"/>
              </w:r>
              <w:r w:rsidR="00A163D8">
                <w:instrText xml:space="preserve"> REF _Ref246140003 \h </w:instrText>
              </w:r>
            </w:ins>
            <w:r w:rsidR="00A163D8">
              <w:fldChar w:fldCharType="separate"/>
            </w:r>
            <w:ins w:id="481"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lastRenderedPageBreak/>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lastRenderedPageBreak/>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482" w:name="_Toc300651972"/>
      <w:bookmarkStart w:id="483" w:name="_Toc74556370"/>
    </w:p>
    <w:p w14:paraId="1FA19A82" w14:textId="5AE9567A" w:rsidR="007467C0" w:rsidRDefault="007467C0" w:rsidP="007467C0">
      <w:pPr>
        <w:pStyle w:val="Heading3"/>
        <w:tabs>
          <w:tab w:val="left" w:pos="0"/>
        </w:tabs>
      </w:pPr>
      <w:bookmarkStart w:id="484" w:name="_Toc127491559"/>
      <w:bookmarkStart w:id="485" w:name="_Toc128021092"/>
      <w:r>
        <w:t>Cashpoint</w:t>
      </w:r>
      <w:r>
        <w:rPr>
          <w:rFonts w:ascii="Wingdings" w:hAnsi="Wingdings"/>
        </w:rPr>
        <w:t></w:t>
      </w:r>
      <w:r>
        <w:t>Orders</w:t>
      </w:r>
      <w:r>
        <w:rPr>
          <w:rFonts w:ascii="Wingdings" w:hAnsi="Wingdings"/>
        </w:rPr>
        <w:t></w:t>
      </w:r>
      <w:r>
        <w:t>Order Overview</w:t>
      </w:r>
      <w:bookmarkEnd w:id="482"/>
      <w:bookmarkEnd w:id="483"/>
      <w:bookmarkEnd w:id="484"/>
      <w:bookmarkEnd w:id="485"/>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486" w:name="_CashpointOrdersOrder_Overview"/>
      <w:bookmarkStart w:id="487" w:name="_Toc74556371"/>
      <w:bookmarkStart w:id="488" w:name="_Toc127491560"/>
      <w:bookmarkStart w:id="489" w:name="_Toc128021093"/>
      <w:bookmarkEnd w:id="486"/>
      <w:r>
        <w:t>Vault Orders</w:t>
      </w:r>
      <w:bookmarkEnd w:id="487"/>
      <w:bookmarkEnd w:id="488"/>
      <w:bookmarkEnd w:id="489"/>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490" w:name="_Toc74556445"/>
      <w:bookmarkStart w:id="491" w:name="_Toc128022122"/>
      <w:r>
        <w:lastRenderedPageBreak/>
        <w:t xml:space="preserve">Figure </w:t>
      </w:r>
      <w:r>
        <w:fldChar w:fldCharType="begin"/>
      </w:r>
      <w:r>
        <w:instrText xml:space="preserve"> SEQ Figure \* ARABIC </w:instrText>
      </w:r>
      <w:r>
        <w:fldChar w:fldCharType="separate"/>
      </w:r>
      <w:r>
        <w:rPr>
          <w:noProof/>
        </w:rPr>
        <w:t>13</w:t>
      </w:r>
      <w:r>
        <w:fldChar w:fldCharType="end"/>
      </w:r>
      <w:r>
        <w:t>: Orders Overview Page</w:t>
      </w:r>
      <w:bookmarkEnd w:id="490"/>
      <w:bookmarkEnd w:id="491"/>
    </w:p>
    <w:p w14:paraId="0DCB41AD" w14:textId="77777777" w:rsidR="007467C0" w:rsidRDefault="007467C0">
      <w:pPr>
        <w:spacing w:after="0" w:line="240" w:lineRule="auto"/>
        <w:jc w:val="center"/>
        <w:pPrChange w:id="492"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493"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494"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4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170D7D">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lastRenderedPageBreak/>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495" w:name="_Toc74556372"/>
      <w:bookmarkStart w:id="496" w:name="_Toc127491561"/>
      <w:bookmarkStart w:id="497" w:name="_Toc128021094"/>
      <w:r>
        <w:t>Vault Recommendations</w:t>
      </w:r>
      <w:bookmarkEnd w:id="495"/>
      <w:bookmarkEnd w:id="496"/>
      <w:bookmarkEnd w:id="497"/>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498" w:name="_Toc74556446"/>
      <w:bookmarkStart w:id="499"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498"/>
      <w:bookmarkEnd w:id="499"/>
    </w:p>
    <w:p w14:paraId="57EBF6E1" w14:textId="77777777" w:rsidR="007467C0" w:rsidRDefault="007467C0">
      <w:pPr>
        <w:spacing w:after="0" w:line="240" w:lineRule="auto"/>
        <w:jc w:val="center"/>
        <w:pPrChange w:id="500"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501"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502"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502"/>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06664658" w14:textId="77777777" w:rsidR="007467C0" w:rsidRDefault="007467C0">
            <w:pPr>
              <w:pStyle w:val="TableHeader"/>
              <w:pPrChange w:id="503" w:author="Pinnu, Sainath" w:date="2023-03-29T11:36:00Z">
                <w:pPr>
                  <w:pStyle w:val="TableHeader"/>
                  <w:snapToGrid w:val="0"/>
                </w:pPr>
              </w:pPrChange>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1CA54B61" w14:textId="77777777" w:rsidR="007467C0" w:rsidRDefault="007467C0">
            <w:pPr>
              <w:pStyle w:val="TableHeader"/>
              <w:pPrChange w:id="504" w:author="Pinnu, Sainath" w:date="2023-03-29T11:36:00Z">
                <w:pPr>
                  <w:pStyle w:val="TableHeader"/>
                  <w:snapToGrid w:val="0"/>
                </w:pPr>
              </w:pPrChange>
            </w:pPr>
            <w:r>
              <w:t>Description</w:t>
            </w:r>
          </w:p>
        </w:tc>
      </w:tr>
      <w:tr w:rsidR="007467C0" w14:paraId="056C85F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4BBD5F2"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140D1" w14:textId="77777777" w:rsidR="007467C0" w:rsidRDefault="007467C0" w:rsidP="00BB4BAE">
            <w:pPr>
              <w:pStyle w:val="TableBody"/>
            </w:pPr>
            <w:r>
              <w:t>Cancels the transaction and no information is saved.</w:t>
            </w:r>
          </w:p>
        </w:tc>
      </w:tr>
    </w:tbl>
    <w:p w14:paraId="31539E02" w14:textId="4322B3CB" w:rsidR="58CB5956" w:rsidRDefault="58CB5956"/>
    <w:p w14:paraId="613DCC83" w14:textId="7777777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505" w:name="_Toc74556373"/>
      <w:bookmarkStart w:id="506" w:name="_Toc127491562"/>
      <w:bookmarkStart w:id="507" w:name="_Toc128021095"/>
      <w:r>
        <w:t>Override Vault Recommendations</w:t>
      </w:r>
      <w:bookmarkEnd w:id="505"/>
      <w:bookmarkEnd w:id="506"/>
      <w:bookmarkEnd w:id="507"/>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508" w:name="_Toc74556447"/>
      <w:bookmarkStart w:id="509" w:name="_Toc128022124"/>
      <w:r w:rsidRPr="005923D2">
        <w:rPr>
          <w:lang w:val="en-US"/>
        </w:rPr>
        <w:lastRenderedPageBreak/>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508"/>
      <w:bookmarkEnd w:id="509"/>
    </w:p>
    <w:p w14:paraId="731F3245" w14:textId="7DFE69FD" w:rsidR="007467C0" w:rsidRDefault="007467C0">
      <w:pPr>
        <w:spacing w:after="0" w:line="240" w:lineRule="auto"/>
        <w:jc w:val="right"/>
        <w:rPr>
          <w:ins w:id="510" w:author="Moses, Robinson" w:date="2023-03-23T07:23:00Z"/>
          <w:lang w:bidi="ar-SA"/>
        </w:rPr>
      </w:pPr>
      <w:del w:id="511"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DA5843F" w14:textId="30CAB4B8" w:rsidR="003D1603" w:rsidRPr="008D3C44" w:rsidRDefault="003D1603">
      <w:pPr>
        <w:spacing w:after="0" w:line="240" w:lineRule="auto"/>
        <w:jc w:val="right"/>
        <w:rPr>
          <w:lang w:bidi="ar-SA"/>
        </w:rPr>
        <w:pPrChange w:id="512" w:author="Moses, Robbie" w:date="2023-02-14T03:22:00Z">
          <w:pPr/>
        </w:pPrChange>
      </w:pPr>
      <w:ins w:id="513" w:author="Moses, Robinson" w:date="2023-03-23T07:23:00Z">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000000" w:rsidP="00CE3935">
      <w:pPr>
        <w:pStyle w:val="BulletSectionReference"/>
        <w:numPr>
          <w:ilvl w:val="0"/>
          <w:numId w:val="0"/>
        </w:numPr>
        <w:spacing w:line="240" w:lineRule="auto"/>
        <w:rPr>
          <w:ins w:id="514"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515"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516"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516"/>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4C1E412F" w14:textId="77777777" w:rsidR="007467C0" w:rsidRDefault="007467C0">
            <w:pPr>
              <w:pStyle w:val="TableHeader"/>
              <w:pPrChange w:id="517" w:author="Pinnu, Sainath" w:date="2023-03-29T11:36:00Z">
                <w:pPr>
                  <w:pStyle w:val="TableHeader"/>
                  <w:snapToGrid w:val="0"/>
                </w:pPr>
              </w:pPrChange>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FB7855C" w14:textId="77777777" w:rsidR="007467C0" w:rsidRDefault="007467C0">
            <w:pPr>
              <w:pStyle w:val="TableHeader"/>
              <w:pPrChange w:id="518" w:author="Pinnu, Sainath" w:date="2023-03-29T11:36:00Z">
                <w:pPr>
                  <w:pStyle w:val="TableHeader"/>
                  <w:snapToGrid w:val="0"/>
                </w:pPr>
              </w:pPrChange>
            </w:pPr>
            <w:r>
              <w:t>Description</w:t>
            </w:r>
          </w:p>
        </w:tc>
      </w:tr>
      <w:tr w:rsidR="007467C0" w14:paraId="4D94179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A50908F"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B49FF4" w14:textId="77777777" w:rsidR="007467C0" w:rsidRDefault="007467C0" w:rsidP="00BB4BAE">
            <w:pPr>
              <w:pStyle w:val="TableBody"/>
            </w:pPr>
            <w:r>
              <w:t>Cancels the transaction and no information is saved.</w:t>
            </w:r>
          </w:p>
        </w:tc>
      </w:tr>
    </w:tbl>
    <w:p w14:paraId="30976934" w14:textId="02DB2020" w:rsidR="58CB5956" w:rsidRDefault="58CB5956"/>
    <w:p w14:paraId="3AFFE4FF" w14:textId="1F376DDF"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519" w:name="_Toc74556374"/>
      <w:bookmarkStart w:id="520" w:name="_Toc127491563"/>
      <w:bookmarkStart w:id="521" w:name="_Toc128021096"/>
      <w:r>
        <w:lastRenderedPageBreak/>
        <w:t>Manual Orders</w:t>
      </w:r>
      <w:bookmarkEnd w:id="519"/>
      <w:bookmarkEnd w:id="520"/>
      <w:bookmarkEnd w:id="521"/>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522" w:name="_Toc74556448"/>
      <w:bookmarkStart w:id="523"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522"/>
      <w:bookmarkEnd w:id="523"/>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524"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000000" w:rsidP="00CA7A35">
      <w:pPr>
        <w:pStyle w:val="BulletSectionReference"/>
        <w:numPr>
          <w:ilvl w:val="0"/>
          <w:numId w:val="0"/>
        </w:numPr>
        <w:spacing w:line="240" w:lineRule="auto"/>
        <w:rPr>
          <w:ins w:id="525"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526"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527" w:name="_Toc300309651"/>
      <w:bookmarkStart w:id="528" w:name="_Toc74556668"/>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527"/>
      <w:bookmarkEnd w:id="528"/>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529"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530" w:author="Pinnu, Sainath" w:date="2023-03-29T11:36: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 xml:space="preserve">Tuesday or Thursday, the order for this Cashpoint could only be made on Mondays or Wednesdays due to the lead time defined </w:t>
            </w:r>
            <w:r>
              <w:lastRenderedPageBreak/>
              <w:t>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lastRenderedPageBreak/>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531" w:name="_Toc74556375"/>
      <w:bookmarkStart w:id="532" w:name="_Toc127491564"/>
      <w:bookmarkStart w:id="533" w:name="_Toc128021097"/>
      <w:r>
        <w:t>Order Details Page</w:t>
      </w:r>
      <w:bookmarkEnd w:id="531"/>
      <w:bookmarkEnd w:id="532"/>
      <w:bookmarkEnd w:id="533"/>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534" w:name="_Toc74556449"/>
      <w:bookmarkStart w:id="535" w:name="_Toc128022126"/>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534"/>
      <w:bookmarkEnd w:id="535"/>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536" w:name="_Toc74556669"/>
      <w:r>
        <w:t xml:space="preserve">Table </w:t>
      </w:r>
      <w:fldSimple w:instr=" SEQ &quot;Table&quot; \*Arabic ">
        <w:r>
          <w:rPr>
            <w:noProof/>
          </w:rPr>
          <w:t>30</w:t>
        </w:r>
      </w:fldSimple>
      <w:r>
        <w:t>: Order Confirmation Page</w:t>
      </w:r>
      <w:bookmarkEnd w:id="5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170D7D">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lastRenderedPageBreak/>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000000"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537" w:name="_Ref245719442"/>
      <w:bookmarkStart w:id="538" w:name="_Toc74556376"/>
      <w:bookmarkStart w:id="539" w:name="_Toc127491565"/>
      <w:bookmarkStart w:id="540" w:name="_Toc128021098"/>
      <w:r>
        <w:t>Cashpoint</w:t>
      </w:r>
      <w:r>
        <w:rPr>
          <w:rFonts w:ascii="Wingdings" w:hAnsi="Wingdings"/>
        </w:rPr>
        <w:t></w:t>
      </w:r>
      <w:r>
        <w:t>Forecast</w:t>
      </w:r>
      <w:r>
        <w:rPr>
          <w:rFonts w:ascii="Wingdings" w:hAnsi="Wingdings"/>
        </w:rPr>
        <w:t></w:t>
      </w:r>
      <w:r>
        <w:t>View Forecast</w:t>
      </w:r>
      <w:bookmarkEnd w:id="537"/>
      <w:bookmarkEnd w:id="538"/>
      <w:bookmarkEnd w:id="539"/>
      <w:bookmarkEnd w:id="540"/>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541"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5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170D7D">
            <w:pPr>
              <w:pStyle w:val="TableHeader"/>
            </w:pPr>
            <w:r w:rsidRPr="00A875AE">
              <w:t>Description</w:t>
            </w:r>
          </w:p>
        </w:tc>
      </w:tr>
      <w:tr w:rsidR="007467C0" w:rsidRPr="00A875AE" w14:paraId="300F04A1" w14:textId="77777777" w:rsidTr="58CB5956">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58CB5956">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58CB5956">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58CB5956">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58CB5956">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58CB5956">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58CB5956">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lastRenderedPageBreak/>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58CB5956">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lastRenderedPageBreak/>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58CB5956">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58CB5956">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58CB5956">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58CB5956">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58CB5956">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58CB5956">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58CB5956">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58CB5956">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58CB5956">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lastRenderedPageBreak/>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58CB5956">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58CB5956">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58CB5956">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58CB5956">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58CB5956">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58CB5956">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lastRenderedPageBreak/>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1D072F4" w14:textId="7D416B27" w:rsidR="58CB5956" w:rsidRDefault="58CB5956"/>
    <w:p w14:paraId="693F10ED" w14:textId="77777777" w:rsidR="007467C0" w:rsidRPr="00793BBA" w:rsidRDefault="00000000"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542" w:name="_Ref249809186"/>
      <w:bookmarkStart w:id="543" w:name="_Toc74556377"/>
      <w:bookmarkStart w:id="544" w:name="_Toc127491566"/>
      <w:bookmarkStart w:id="545" w:name="_Toc128021099"/>
      <w:bookmarkStart w:id="546" w:name="_Ref245719443"/>
      <w:r>
        <w:t>Cashpoint</w:t>
      </w:r>
      <w:r>
        <w:rPr>
          <w:rFonts w:ascii="Wingdings" w:hAnsi="Wingdings"/>
        </w:rPr>
        <w:t></w:t>
      </w:r>
      <w:r>
        <w:t>Forecast</w:t>
      </w:r>
      <w:r>
        <w:rPr>
          <w:rFonts w:ascii="Wingdings" w:hAnsi="Wingdings"/>
        </w:rPr>
        <w:t></w:t>
      </w:r>
      <w:r>
        <w:t>Exclude History</w:t>
      </w:r>
      <w:bookmarkEnd w:id="542"/>
      <w:bookmarkEnd w:id="543"/>
      <w:bookmarkEnd w:id="544"/>
      <w:bookmarkEnd w:id="545"/>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547"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5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58CB5956">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170D7D">
            <w:pPr>
              <w:pStyle w:val="TableHeader"/>
            </w:pPr>
            <w:r>
              <w:t>Description</w:t>
            </w:r>
          </w:p>
        </w:tc>
      </w:tr>
      <w:tr w:rsidR="007467C0" w:rsidRPr="00A875AE" w14:paraId="686F002B" w14:textId="77777777" w:rsidTr="58CB5956">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58CB5956">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58CB5956">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58CB5956">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58CB5956">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58CB5956">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58CB5956">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58CB5956">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58CB5956">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58CB5956">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58CB5956">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58CB5956">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58CB5956">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58CB5956">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lastRenderedPageBreak/>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58CB5956">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58CB5956">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58CB5956">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58CB5956">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58CB5956">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58CB5956">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770CC13B" w14:textId="2CEBDDDD" w:rsidR="58CB5956" w:rsidRDefault="58CB5956"/>
    <w:p w14:paraId="24C3882A" w14:textId="77777777" w:rsidR="007467C0" w:rsidRPr="0049290A" w:rsidRDefault="00000000"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548" w:name="_Ref249809351"/>
      <w:bookmarkStart w:id="549" w:name="_Toc74556378"/>
      <w:bookmarkStart w:id="550" w:name="_Toc127491567"/>
      <w:bookmarkStart w:id="551" w:name="_Toc128021100"/>
      <w:r>
        <w:t>Cashpoint</w:t>
      </w:r>
      <w:r>
        <w:rPr>
          <w:rFonts w:ascii="Wingdings" w:hAnsi="Wingdings"/>
        </w:rPr>
        <w:t></w:t>
      </w:r>
      <w:r>
        <w:t>Forecast</w:t>
      </w:r>
      <w:r>
        <w:rPr>
          <w:rFonts w:ascii="Wingdings" w:hAnsi="Wingdings"/>
        </w:rPr>
        <w:t></w:t>
      </w:r>
      <w:r>
        <w:t>Generate Forecasts</w:t>
      </w:r>
      <w:bookmarkEnd w:id="546"/>
      <w:bookmarkEnd w:id="548"/>
      <w:bookmarkEnd w:id="549"/>
      <w:bookmarkEnd w:id="550"/>
      <w:bookmarkEnd w:id="551"/>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4B49B716" w:rsidR="007467C0" w:rsidRDefault="007467C0">
      <w:pPr>
        <w:spacing w:after="0" w:line="240" w:lineRule="auto"/>
        <w:jc w:val="center"/>
        <w:rPr>
          <w:ins w:id="552" w:author="Pinnu, Sainath" w:date="2023-03-21T11:44:00Z"/>
        </w:rPr>
      </w:pPr>
      <w:commentRangeStart w:id="553"/>
      <w:del w:id="554" w:author="Moses, Robinson" w:date="2023-04-05T03:39:00Z">
        <w:r w:rsidDel="00EC4396">
          <w:rPr>
            <w:noProof/>
          </w:rPr>
          <w:lastRenderedPageBreak/>
          <w:drawing>
            <wp:inline distT="0" distB="0" distL="0" distR="0" wp14:anchorId="43B3C229" wp14:editId="6601B4C3">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553"/>
      <w:r w:rsidR="004848DD">
        <w:rPr>
          <w:rStyle w:val="CommentReference"/>
        </w:rPr>
        <w:commentReference w:id="553"/>
      </w:r>
    </w:p>
    <w:p w14:paraId="5EB13992" w14:textId="2C7104F4" w:rsidR="003C7793" w:rsidRDefault="003C7793">
      <w:pPr>
        <w:spacing w:after="0" w:line="240" w:lineRule="auto"/>
        <w:jc w:val="center"/>
        <w:pPrChange w:id="555" w:author="Moses, Robbie" w:date="2023-02-14T03:40:00Z">
          <w:pPr>
            <w:jc w:val="center"/>
          </w:pPr>
        </w:pPrChange>
      </w:pPr>
      <w:ins w:id="556" w:author="Pinnu, Sainath" w:date="2023-03-21T11:44:00Z">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557"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558" w:name="_Ref245719445"/>
      <w:bookmarkStart w:id="559" w:name="_Toc74556379"/>
      <w:bookmarkStart w:id="560" w:name="_Toc127491568"/>
      <w:bookmarkStart w:id="561" w:name="_Toc128021101"/>
      <w:r>
        <w:t>Cashpoint</w:t>
      </w:r>
      <w:r>
        <w:rPr>
          <w:rFonts w:ascii="Wingdings" w:hAnsi="Wingdings"/>
        </w:rPr>
        <w:t></w:t>
      </w:r>
      <w:r>
        <w:t>Forecast</w:t>
      </w:r>
      <w:r>
        <w:rPr>
          <w:rFonts w:ascii="Wingdings" w:hAnsi="Wingdings"/>
        </w:rPr>
        <w:t></w:t>
      </w:r>
      <w:r>
        <w:t>Analysis</w:t>
      </w:r>
      <w:bookmarkEnd w:id="558"/>
      <w:bookmarkEnd w:id="559"/>
      <w:bookmarkEnd w:id="560"/>
      <w:bookmarkEnd w:id="561"/>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lastRenderedPageBreak/>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562"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56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58CB5956">
        <w:trPr>
          <w:cantSplit/>
          <w:tblHeader/>
        </w:trPr>
        <w:tc>
          <w:tcPr>
            <w:tcW w:w="2300" w:type="dxa"/>
            <w:shd w:val="clear" w:color="auto" w:fill="60C03A"/>
          </w:tcPr>
          <w:p w14:paraId="769D5869" w14:textId="77777777" w:rsidR="007467C0" w:rsidRPr="00A875AE" w:rsidRDefault="007467C0" w:rsidP="00170D7D">
            <w:pPr>
              <w:pStyle w:val="TableHeader"/>
            </w:pPr>
            <w:r w:rsidRPr="00A875AE">
              <w:t>Field Name</w:t>
            </w:r>
          </w:p>
        </w:tc>
        <w:tc>
          <w:tcPr>
            <w:tcW w:w="5750" w:type="dxa"/>
            <w:shd w:val="clear" w:color="auto" w:fill="60C03A"/>
          </w:tcPr>
          <w:p w14:paraId="0D55AB95" w14:textId="77777777" w:rsidR="007467C0" w:rsidRPr="00A875AE" w:rsidRDefault="007467C0" w:rsidP="00170D7D">
            <w:pPr>
              <w:pStyle w:val="TableHeader"/>
            </w:pPr>
            <w:r w:rsidRPr="00A875AE">
              <w:t>Description</w:t>
            </w:r>
          </w:p>
        </w:tc>
      </w:tr>
      <w:tr w:rsidR="007467C0" w:rsidRPr="00A875AE" w14:paraId="0D928CAB" w14:textId="77777777" w:rsidTr="58CB5956">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58CB5956">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58CB5956">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58CB5956">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58CB5956">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17C8909F" w14:textId="21F73CDD" w:rsidR="58CB5956" w:rsidRDefault="58CB5956"/>
    <w:p w14:paraId="5540AB58" w14:textId="77777777" w:rsidR="007467C0" w:rsidRPr="00E01266" w:rsidRDefault="00000000"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563" w:name="_Ref245719446"/>
      <w:bookmarkStart w:id="564" w:name="_Toc74556380"/>
      <w:bookmarkStart w:id="565" w:name="_Toc127491569"/>
      <w:bookmarkStart w:id="566" w:name="_Toc128021102"/>
      <w:r>
        <w:t>Cashpoint</w:t>
      </w:r>
      <w:r>
        <w:rPr>
          <w:rFonts w:ascii="Wingdings" w:hAnsi="Wingdings"/>
        </w:rPr>
        <w:t></w:t>
      </w:r>
      <w:r>
        <w:t>Forecast</w:t>
      </w:r>
      <w:r>
        <w:rPr>
          <w:rFonts w:ascii="Wingdings" w:hAnsi="Wingdings"/>
        </w:rPr>
        <w:t></w:t>
      </w:r>
      <w:r>
        <w:t>ATM/BRANCH Forecast</w:t>
      </w:r>
      <w:bookmarkEnd w:id="563"/>
      <w:bookmarkEnd w:id="564"/>
      <w:bookmarkEnd w:id="565"/>
      <w:bookmarkEnd w:id="566"/>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567"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5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170D7D">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000000"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568" w:name="_Ref245719448"/>
      <w:bookmarkStart w:id="569" w:name="_Toc74556381"/>
      <w:bookmarkStart w:id="570" w:name="_Toc127491570"/>
      <w:bookmarkStart w:id="571" w:name="_Toc128021103"/>
      <w:r>
        <w:lastRenderedPageBreak/>
        <w:t>Cashpoint</w:t>
      </w:r>
      <w:r>
        <w:rPr>
          <w:rFonts w:ascii="Wingdings" w:hAnsi="Wingdings"/>
        </w:rPr>
        <w:t></w:t>
      </w:r>
      <w:r>
        <w:t>Report</w:t>
      </w:r>
      <w:bookmarkEnd w:id="568"/>
      <w:r>
        <w:t>s</w:t>
      </w:r>
      <w:bookmarkEnd w:id="569"/>
      <w:bookmarkEnd w:id="570"/>
      <w:bookmarkEnd w:id="571"/>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572" w:name="_Toc74556382"/>
    </w:p>
    <w:p w14:paraId="52654D83" w14:textId="53CC8465" w:rsidR="007467C0" w:rsidRPr="00813F4E" w:rsidRDefault="007467C0" w:rsidP="00DC2F41">
      <w:pPr>
        <w:pStyle w:val="Heading1"/>
      </w:pPr>
      <w:bookmarkStart w:id="573" w:name="_Toc127491571"/>
      <w:bookmarkStart w:id="574" w:name="_Toc128021104"/>
      <w:r>
        <w:lastRenderedPageBreak/>
        <w:t>Today Tab</w:t>
      </w:r>
      <w:bookmarkEnd w:id="572"/>
      <w:bookmarkEnd w:id="573"/>
      <w:bookmarkEnd w:id="574"/>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575" w:name="_TodaySnapshot_Page"/>
      <w:bookmarkStart w:id="576" w:name="_Ref236038419"/>
      <w:bookmarkStart w:id="577" w:name="_Ref236108341"/>
      <w:bookmarkStart w:id="578" w:name="_Toc401058498"/>
      <w:bookmarkStart w:id="579" w:name="_Toc74556383"/>
      <w:bookmarkStart w:id="580" w:name="_Toc127491572"/>
      <w:bookmarkStart w:id="581" w:name="_Toc128021105"/>
      <w:bookmarkEnd w:id="575"/>
      <w:r>
        <w:t>Today</w:t>
      </w:r>
      <w:r>
        <w:rPr>
          <w:rFonts w:ascii="Wingdings" w:hAnsi="Wingdings"/>
        </w:rPr>
        <w:t></w:t>
      </w:r>
      <w:r>
        <w:t>Snapshot Page</w:t>
      </w:r>
      <w:bookmarkEnd w:id="576"/>
      <w:bookmarkEnd w:id="577"/>
      <w:bookmarkEnd w:id="578"/>
      <w:bookmarkEnd w:id="579"/>
      <w:bookmarkEnd w:id="580"/>
      <w:bookmarkEnd w:id="581"/>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582" w:name="_Toc401058770"/>
      <w:bookmarkStart w:id="583" w:name="_Toc74556450"/>
      <w:bookmarkStart w:id="584" w:name="_Toc128022127"/>
      <w:r>
        <w:lastRenderedPageBreak/>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582"/>
      <w:bookmarkEnd w:id="583"/>
      <w:bookmarkEnd w:id="584"/>
    </w:p>
    <w:p w14:paraId="6C6B00DD" w14:textId="027A91C2" w:rsidR="007467C0" w:rsidRDefault="007467C0">
      <w:pPr>
        <w:pPrChange w:id="585" w:author="Moses, Robbie" w:date="2023-02-23T01:21:00Z">
          <w:pPr>
            <w:jc w:val="center"/>
          </w:pPr>
        </w:pPrChange>
      </w:pPr>
      <w:del w:id="586"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7"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588" w:name="_Toc401058920"/>
      <w:bookmarkStart w:id="589"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588"/>
      <w:bookmarkEnd w:id="58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58CB5956">
        <w:trPr>
          <w:cantSplit/>
          <w:tblHeader/>
        </w:trPr>
        <w:tc>
          <w:tcPr>
            <w:tcW w:w="3740" w:type="dxa"/>
            <w:tcBorders>
              <w:top w:val="single" w:sz="4" w:space="0" w:color="000000" w:themeColor="text1"/>
              <w:left w:val="single" w:sz="4" w:space="0" w:color="000000" w:themeColor="text1"/>
              <w:bottom w:val="single" w:sz="4" w:space="0" w:color="000000" w:themeColor="text1"/>
            </w:tcBorders>
            <w:shd w:val="clear" w:color="auto" w:fill="60C03A"/>
          </w:tcPr>
          <w:p w14:paraId="7CD6B0DC" w14:textId="77777777" w:rsidR="007467C0" w:rsidRDefault="007467C0" w:rsidP="00170D7D">
            <w:pPr>
              <w:pStyle w:val="TableHeader"/>
            </w:pPr>
            <w:r>
              <w:t>Today Snapshot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34BD8D7" w14:textId="77777777" w:rsidR="007467C0" w:rsidRDefault="007467C0" w:rsidP="00170D7D">
            <w:pPr>
              <w:pStyle w:val="TableHeader"/>
            </w:pPr>
            <w:r>
              <w:t>Description</w:t>
            </w:r>
          </w:p>
        </w:tc>
      </w:tr>
      <w:tr w:rsidR="007467C0" w14:paraId="73FCE11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5EBD1" w14:textId="03B06A30" w:rsidR="007467C0" w:rsidRDefault="00E6108F" w:rsidP="00E2713D">
            <w:pPr>
              <w:pStyle w:val="TableBody"/>
            </w:pPr>
            <w:commentRangeStart w:id="590"/>
            <w:r>
              <w:t xml:space="preserve">The </w:t>
            </w:r>
            <w:r w:rsidR="007467C0">
              <w:t xml:space="preserve">Ordering Status screen displays a graphical indicator of the status of the current day’s orders. </w:t>
            </w:r>
            <w:commentRangeStart w:id="591"/>
            <w:del w:id="592" w:author="Moses, Robinson" w:date="2023-04-05T06:14:00Z">
              <w:r w:rsidR="007467C0" w:rsidDel="002E4388">
                <w:delText>Clicking on any of the hyperlinks</w:delText>
              </w:r>
              <w:commentRangeEnd w:id="591"/>
              <w:r w:rsidR="00EB04FB" w:rsidDel="002E4388">
                <w:rPr>
                  <w:rStyle w:val="CommentReference"/>
                  <w:rFonts w:ascii="Calibri" w:hAnsi="Calibri"/>
                  <w:lang w:val="en-US" w:bidi="en-US"/>
                </w:rPr>
                <w:commentReference w:id="591"/>
              </w:r>
              <w:r w:rsidR="007467C0" w:rsidDel="002E4388">
                <w:delText xml:space="preserve"> will take the user to the Orders Page. </w:delText>
              </w:r>
            </w:del>
            <w:r w:rsidR="007467C0">
              <w:t xml:space="preserve">(See: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000000">
              <w:fldChar w:fldCharType="separate"/>
            </w:r>
            <w:r w:rsidR="007467C0">
              <w:fldChar w:fldCharType="end"/>
            </w:r>
            <w:r w:rsidR="007467C0">
              <w:t>). The right side of this section shows:</w:t>
            </w:r>
            <w:commentRangeEnd w:id="590"/>
            <w:r w:rsidR="00EC4396">
              <w:rPr>
                <w:rStyle w:val="CommentReference"/>
                <w:rFonts w:ascii="Calibri" w:hAnsi="Calibri"/>
                <w:lang w:val="en-US" w:bidi="en-US"/>
              </w:rPr>
              <w:commentReference w:id="590"/>
            </w:r>
          </w:p>
          <w:p w14:paraId="3F14987A" w14:textId="2A91C34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del w:id="593" w:author="Moses, Robinson" w:date="2023-04-05T06:14:00Z">
              <w:r w:rsidR="00844B4D" w:rsidRPr="00B257B6" w:rsidDel="005E2FA6">
                <w:rPr>
                  <w:b/>
                  <w:bCs/>
                  <w:u w:val="single"/>
                </w:rPr>
                <w:delText>E</w:delText>
              </w:r>
              <w:r w:rsidRPr="00B257B6" w:rsidDel="005E2FA6">
                <w:rPr>
                  <w:b/>
                  <w:bCs/>
                  <w:u w:val="single"/>
                </w:rPr>
                <w:delText>xample</w:delText>
              </w:r>
            </w:del>
            <w:ins w:id="594" w:author="Moses, Robinson" w:date="2023-04-05T06:14:00Z">
              <w:r w:rsidR="005E2FA6">
                <w:rPr>
                  <w:b/>
                  <w:bCs/>
                  <w:u w:val="single"/>
                </w:rPr>
                <w:t>For e</w:t>
              </w:r>
              <w:r w:rsidR="005E2FA6" w:rsidRPr="00B257B6">
                <w:rPr>
                  <w:b/>
                  <w:bCs/>
                  <w:u w:val="single"/>
                </w:rPr>
                <w:t>xample</w:t>
              </w:r>
            </w:ins>
            <w:r w:rsidRPr="00B257B6">
              <w:rPr>
                <w:b/>
                <w:bCs/>
                <w:u w:val="single"/>
              </w:rPr>
              <w:t>,</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2E58144B" w14:textId="3D9E28F3" w:rsidR="58CB5956" w:rsidRDefault="58CB5956"/>
    <w:p w14:paraId="72999BE0" w14:textId="77777777" w:rsidR="007467C0" w:rsidRDefault="007467C0" w:rsidP="007467C0"/>
    <w:p w14:paraId="09FDD98A" w14:textId="77777777" w:rsidR="007467C0" w:rsidRDefault="007467C0" w:rsidP="007467C0">
      <w:pPr>
        <w:pStyle w:val="Heading3"/>
      </w:pPr>
      <w:bookmarkStart w:id="595" w:name="_Ref221514354"/>
      <w:bookmarkStart w:id="596" w:name="_Toc401058501"/>
      <w:bookmarkStart w:id="597" w:name="_Toc74556384"/>
      <w:bookmarkStart w:id="598" w:name="_Toc127491573"/>
      <w:bookmarkStart w:id="599" w:name="_Toc128021106"/>
      <w:r>
        <w:t>Snapshot</w:t>
      </w:r>
      <w:r>
        <w:rPr>
          <w:rFonts w:ascii="Wingdings" w:hAnsi="Wingdings"/>
        </w:rPr>
        <w:t></w:t>
      </w:r>
      <w:r>
        <w:t>To Do List</w:t>
      </w:r>
      <w:bookmarkEnd w:id="595"/>
      <w:bookmarkEnd w:id="596"/>
      <w:bookmarkEnd w:id="597"/>
      <w:bookmarkEnd w:id="598"/>
      <w:bookmarkEnd w:id="599"/>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600" w:name="_Toc401058773"/>
      <w:bookmarkStart w:id="601" w:name="_Toc74556451"/>
      <w:bookmarkStart w:id="602" w:name="_Toc128022128"/>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600"/>
      <w:bookmarkEnd w:id="601"/>
      <w:bookmarkEnd w:id="602"/>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603" w:name="_Toc401058924"/>
      <w:bookmarkStart w:id="604"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603"/>
      <w:bookmarkEnd w:id="604"/>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170D7D">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170D7D">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lastRenderedPageBreak/>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170D7D">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605" w:name="_tODAY(sNAPSHOT"/>
      <w:bookmarkStart w:id="606" w:name="_Today(Vault_Status"/>
      <w:bookmarkStart w:id="607" w:name="_Toc74556385"/>
      <w:bookmarkStart w:id="608" w:name="_Toc127491574"/>
      <w:bookmarkStart w:id="609" w:name="_Ref127938593"/>
      <w:bookmarkStart w:id="610" w:name="_Toc128021107"/>
      <w:bookmarkEnd w:id="605"/>
      <w:bookmarkEnd w:id="606"/>
      <w:r>
        <w:rPr>
          <w:lang w:val="en-US"/>
        </w:rPr>
        <w:t>Today</w:t>
      </w:r>
      <w:r>
        <w:rPr>
          <w:rFonts w:ascii="Wingdings" w:hAnsi="Wingdings"/>
        </w:rPr>
        <w:t></w:t>
      </w:r>
      <w:r>
        <w:rPr>
          <w:lang w:val="en-US"/>
        </w:rPr>
        <w:t>Vault Status</w:t>
      </w:r>
      <w:bookmarkEnd w:id="607"/>
      <w:bookmarkEnd w:id="608"/>
      <w:bookmarkEnd w:id="609"/>
      <w:bookmarkEnd w:id="610"/>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611" w:author="Moses, Robbie" w:date="2023-02-23T01:17:00Z"/>
        </w:rPr>
      </w:pPr>
      <w:bookmarkStart w:id="612" w:name="_Toc74556452"/>
      <w:bookmarkStart w:id="613"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612"/>
      <w:bookmarkEnd w:id="613"/>
    </w:p>
    <w:p w14:paraId="2939B143" w14:textId="0E954139" w:rsidR="0093796A" w:rsidRPr="002D0641" w:rsidRDefault="0093796A">
      <w:pPr>
        <w:jc w:val="center"/>
        <w:pPrChange w:id="614" w:author="Moses, Robbie" w:date="2023-02-23T01:19:00Z">
          <w:pPr>
            <w:pStyle w:val="Caption"/>
          </w:pPr>
        </w:pPrChange>
      </w:pPr>
      <w:ins w:id="615"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616" w:author="Moses, Robbie" w:date="2023-02-23T01:17:00Z">
        <w:r w:rsidDel="0093796A">
          <w:rPr>
            <w:noProof/>
          </w:rPr>
          <w:lastRenderedPageBreak/>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617" w:name="_Toc74556676"/>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6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170D7D">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lastRenderedPageBreak/>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618" w:name="_Toc74556386"/>
      <w:bookmarkStart w:id="619" w:name="_Toc127491575"/>
      <w:bookmarkStart w:id="620" w:name="_Toc128021108"/>
      <w:r>
        <w:rPr>
          <w:lang w:val="en-US"/>
        </w:rPr>
        <w:t>Today</w:t>
      </w:r>
      <w:r>
        <w:rPr>
          <w:rFonts w:ascii="Wingdings" w:hAnsi="Wingdings"/>
        </w:rPr>
        <w:t></w:t>
      </w:r>
      <w:r>
        <w:rPr>
          <w:lang w:val="en-US"/>
        </w:rPr>
        <w:t>Vault Orders</w:t>
      </w:r>
      <w:bookmarkEnd w:id="618"/>
      <w:bookmarkEnd w:id="619"/>
      <w:bookmarkEnd w:id="620"/>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621" w:name="_Toc74556453"/>
      <w:bookmarkStart w:id="622" w:name="_Toc128022130"/>
      <w:r>
        <w:lastRenderedPageBreak/>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621"/>
      <w:bookmarkEnd w:id="622"/>
    </w:p>
    <w:p w14:paraId="3D24C6FA" w14:textId="0D605582" w:rsidR="007467C0" w:rsidRDefault="007467C0" w:rsidP="00D1056C">
      <w:pPr>
        <w:jc w:val="center"/>
      </w:pPr>
      <w:del w:id="623"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4"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625"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6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58CB5956">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170D7D">
            <w:pPr>
              <w:pStyle w:val="TableHeader"/>
            </w:pPr>
            <w:r w:rsidRPr="00A875AE">
              <w:t>Description</w:t>
            </w:r>
          </w:p>
        </w:tc>
      </w:tr>
      <w:tr w:rsidR="007467C0" w:rsidRPr="00A875AE" w14:paraId="37E3EB70" w14:textId="77777777" w:rsidTr="58CB5956">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58CB5956">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lastRenderedPageBreak/>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58CB5956">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58CB5956">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46C42D03" w14:textId="31E862B5" w:rsidR="58CB5956" w:rsidRDefault="58CB5956"/>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626" w:name="_Toc74556387"/>
      <w:bookmarkStart w:id="627" w:name="_Toc127491576"/>
      <w:bookmarkStart w:id="628" w:name="_Toc128021109"/>
      <w:r>
        <w:rPr>
          <w:lang w:val="en-US"/>
        </w:rPr>
        <w:t>Today</w:t>
      </w:r>
      <w:r>
        <w:rPr>
          <w:rFonts w:ascii="Wingdings" w:hAnsi="Wingdings"/>
        </w:rPr>
        <w:t></w:t>
      </w:r>
      <w:r>
        <w:rPr>
          <w:lang w:val="en-US"/>
        </w:rPr>
        <w:t>Orders Workflow</w:t>
      </w:r>
      <w:bookmarkEnd w:id="626"/>
      <w:bookmarkEnd w:id="627"/>
      <w:bookmarkEnd w:id="628"/>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629" w:name="_Toc74556454"/>
      <w:bookmarkStart w:id="630" w:name="_Toc128022131"/>
      <w:r>
        <w:lastRenderedPageBreak/>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629"/>
      <w:bookmarkEnd w:id="630"/>
    </w:p>
    <w:p w14:paraId="4E006D23" w14:textId="5B208947" w:rsidR="007467C0" w:rsidRDefault="007467C0" w:rsidP="00D1056C">
      <w:pPr>
        <w:pStyle w:val="TopofSection"/>
        <w:jc w:val="center"/>
        <w:rPr>
          <w:lang w:val="en-US"/>
        </w:rPr>
      </w:pPr>
      <w:del w:id="631"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2"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633" w:name="_Toc300309666"/>
      <w:bookmarkStart w:id="634"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633"/>
      <w:bookmarkEnd w:id="63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58CB5956">
        <w:trPr>
          <w:tblHeader/>
        </w:trPr>
        <w:tc>
          <w:tcPr>
            <w:tcW w:w="1393" w:type="dxa"/>
            <w:tcBorders>
              <w:top w:val="single" w:sz="4" w:space="0" w:color="000000" w:themeColor="text1"/>
              <w:left w:val="single" w:sz="4" w:space="0" w:color="000000" w:themeColor="text1"/>
              <w:bottom w:val="single" w:sz="4" w:space="0" w:color="000000" w:themeColor="text1"/>
            </w:tcBorders>
            <w:shd w:val="clear" w:color="auto" w:fill="60C03A"/>
          </w:tcPr>
          <w:p w14:paraId="050D3AFE" w14:textId="77777777" w:rsidR="007467C0" w:rsidRDefault="007467C0">
            <w:pPr>
              <w:pStyle w:val="TableHeader"/>
              <w:pPrChange w:id="635" w:author="Pinnu, Sainath" w:date="2023-03-29T11:36:00Z">
                <w:pPr>
                  <w:pStyle w:val="TableHeader"/>
                  <w:snapToGrid w:val="0"/>
                </w:pPr>
              </w:pPrChange>
            </w:pPr>
            <w:r>
              <w:t>Function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79CE0B0" w14:textId="77777777" w:rsidR="007467C0" w:rsidRDefault="007467C0">
            <w:pPr>
              <w:pStyle w:val="TableHeader"/>
              <w:pPrChange w:id="636" w:author="Pinnu, Sainath" w:date="2023-03-29T11:36:00Z">
                <w:pPr>
                  <w:pStyle w:val="TableHeader"/>
                  <w:snapToGrid w:val="0"/>
                </w:pPr>
              </w:pPrChange>
            </w:pPr>
            <w:r>
              <w:t>Description</w:t>
            </w:r>
          </w:p>
        </w:tc>
      </w:tr>
      <w:tr w:rsidR="007467C0" w14:paraId="259D3787"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5D59B18"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6554B47" w14:textId="77777777" w:rsidR="007467C0" w:rsidRPr="00D1056C" w:rsidRDefault="007467C0" w:rsidP="00D1056C">
            <w:pPr>
              <w:pStyle w:val="TableBody"/>
              <w:rPr>
                <w:b/>
                <w:bCs/>
              </w:rPr>
            </w:pPr>
            <w:r w:rsidRPr="00D1056C">
              <w:rPr>
                <w:b/>
                <w:bCs/>
              </w:rPr>
              <w:lastRenderedPageBreak/>
              <w:t>Expired States Only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CE021" w14:textId="77777777" w:rsidR="007467C0" w:rsidRDefault="007467C0" w:rsidP="00D1056C">
            <w:pPr>
              <w:pStyle w:val="TableBody"/>
            </w:pPr>
            <w:r>
              <w:t>Indicates the Reference number for the order</w:t>
            </w:r>
          </w:p>
        </w:tc>
      </w:tr>
      <w:tr w:rsidR="007467C0" w14:paraId="629CB2B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83478" w14:textId="77777777" w:rsidR="007467C0" w:rsidRDefault="007467C0" w:rsidP="00D1056C">
            <w:pPr>
              <w:pStyle w:val="TableBody"/>
            </w:pPr>
            <w:r>
              <w:t>Currency of the Order</w:t>
            </w:r>
          </w:p>
        </w:tc>
      </w:tr>
      <w:tr w:rsidR="007467C0" w14:paraId="43C1990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2E96C" w14:textId="77777777" w:rsidR="007467C0" w:rsidRDefault="007467C0" w:rsidP="00D1056C">
            <w:pPr>
              <w:pStyle w:val="TableBody"/>
            </w:pPr>
            <w:r>
              <w:t>The amount of the order</w:t>
            </w:r>
          </w:p>
        </w:tc>
      </w:tr>
      <w:tr w:rsidR="007467C0" w14:paraId="61BA792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1AF0" w14:textId="77777777" w:rsidR="007467C0" w:rsidRDefault="007467C0" w:rsidP="00D1056C">
            <w:pPr>
              <w:pStyle w:val="TableBody"/>
            </w:pPr>
            <w:r>
              <w:t xml:space="preserve">Moves the selected orders to the next specified state. </w:t>
            </w:r>
          </w:p>
        </w:tc>
      </w:tr>
    </w:tbl>
    <w:p w14:paraId="09128838" w14:textId="7DD15C3C" w:rsidR="58CB5956" w:rsidRDefault="58CB5956"/>
    <w:p w14:paraId="47C15135" w14:textId="77777777" w:rsidR="007467C0" w:rsidRDefault="007467C0" w:rsidP="0036453D">
      <w:pPr>
        <w:pStyle w:val="Heading1"/>
      </w:pPr>
      <w:bookmarkStart w:id="637" w:name="_Ref245707318"/>
      <w:bookmarkStart w:id="638" w:name="_Toc74556388"/>
      <w:bookmarkStart w:id="639" w:name="_Toc127491577"/>
      <w:bookmarkStart w:id="640" w:name="_Toc128021110"/>
      <w:r>
        <w:lastRenderedPageBreak/>
        <w:t>Processing Tab</w:t>
      </w:r>
      <w:bookmarkEnd w:id="637"/>
      <w:bookmarkEnd w:id="638"/>
      <w:bookmarkEnd w:id="639"/>
      <w:bookmarkEnd w:id="640"/>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641" w:name="_Ref246139868"/>
      <w:bookmarkStart w:id="642" w:name="_Toc74556389"/>
      <w:bookmarkStart w:id="643" w:name="_Toc127491578"/>
      <w:bookmarkStart w:id="644" w:name="_Toc128021111"/>
      <w:r>
        <w:t>Processing</w:t>
      </w:r>
      <w:r>
        <w:rPr>
          <w:rFonts w:ascii="Wingdings" w:hAnsi="Wingdings"/>
        </w:rPr>
        <w:t></w:t>
      </w:r>
      <w:r>
        <w:t>Process Status</w:t>
      </w:r>
      <w:bookmarkEnd w:id="641"/>
      <w:bookmarkEnd w:id="642"/>
      <w:bookmarkEnd w:id="643"/>
      <w:bookmarkEnd w:id="644"/>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645" w:name="_Toc74556455"/>
      <w:bookmarkStart w:id="646" w:name="_Toc128022132"/>
      <w:r>
        <w:lastRenderedPageBreak/>
        <w:t xml:space="preserve">Figure </w:t>
      </w:r>
      <w:r>
        <w:fldChar w:fldCharType="begin"/>
      </w:r>
      <w:r>
        <w:instrText xml:space="preserve"> SEQ Figure \* ARABIC </w:instrText>
      </w:r>
      <w:r>
        <w:fldChar w:fldCharType="separate"/>
      </w:r>
      <w:r>
        <w:rPr>
          <w:noProof/>
        </w:rPr>
        <w:t>23</w:t>
      </w:r>
      <w:r>
        <w:fldChar w:fldCharType="end"/>
      </w:r>
      <w:r>
        <w:t>: Process Status Page</w:t>
      </w:r>
      <w:bookmarkEnd w:id="645"/>
      <w:bookmarkEnd w:id="646"/>
    </w:p>
    <w:p w14:paraId="6D5A6601" w14:textId="48D68910" w:rsidR="007467C0" w:rsidRPr="0036582A" w:rsidRDefault="007467C0" w:rsidP="00D1056C">
      <w:pPr>
        <w:jc w:val="center"/>
      </w:pPr>
      <w:del w:id="647"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8"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649" w:name="_Toc74556679"/>
      <w:r>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6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170D7D">
            <w:pPr>
              <w:pStyle w:val="TableHeader"/>
            </w:pPr>
            <w:r w:rsidRPr="00A875AE">
              <w:t>Description</w:t>
            </w:r>
          </w:p>
        </w:tc>
      </w:tr>
      <w:tr w:rsidR="007467C0" w:rsidRPr="00A875AE" w14:paraId="76D59E23" w14:textId="77777777" w:rsidTr="58CB5956">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58CB5956">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58CB5956">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58CB5956">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58CB5956">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58CB5956">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lastRenderedPageBreak/>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58CB5956">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58CB5956">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58CB5956">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58CB5956">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58CB5956">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58CB5956">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58CB5956">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51ADED76"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7C9F8FCA" w14:textId="764C5535" w:rsidR="58CB5956" w:rsidRDefault="58CB5956"/>
    <w:p w14:paraId="63D905E8" w14:textId="736E580E"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650" w:name="_Ref246139872"/>
      <w:bookmarkStart w:id="651" w:name="_Toc74556390"/>
      <w:bookmarkStart w:id="652" w:name="_Toc127491579"/>
      <w:bookmarkStart w:id="653" w:name="_Toc128021112"/>
      <w:r>
        <w:lastRenderedPageBreak/>
        <w:t>Processing</w:t>
      </w:r>
      <w:r>
        <w:rPr>
          <w:rFonts w:ascii="Wingdings" w:hAnsi="Wingdings"/>
        </w:rPr>
        <w:t></w:t>
      </w:r>
      <w:r>
        <w:t>Load</w:t>
      </w:r>
      <w:bookmarkEnd w:id="650"/>
      <w:r>
        <w:t xml:space="preserve"> Balances</w:t>
      </w:r>
      <w:bookmarkEnd w:id="651"/>
      <w:bookmarkEnd w:id="652"/>
      <w:bookmarkEnd w:id="653"/>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654" w:name="_Toc74556456"/>
      <w:bookmarkStart w:id="655"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654"/>
      <w:bookmarkEnd w:id="655"/>
    </w:p>
    <w:p w14:paraId="5C1E378C" w14:textId="07E58EB0" w:rsidR="007467C0" w:rsidRDefault="007467C0" w:rsidP="00D1056C">
      <w:pPr>
        <w:jc w:val="center"/>
      </w:pPr>
      <w:del w:id="656"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7"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658"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6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170D7D">
            <w:pPr>
              <w:pStyle w:val="TableHeader"/>
            </w:pPr>
            <w:r w:rsidRPr="00A875AE">
              <w:t>Description</w:t>
            </w:r>
          </w:p>
        </w:tc>
      </w:tr>
      <w:tr w:rsidR="007467C0" w:rsidRPr="00A875AE" w14:paraId="735DA8E2" w14:textId="77777777" w:rsidTr="58CB5956">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58CB5956">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58CB5956">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t>ETL:</w:t>
            </w:r>
            <w:r>
              <w:t xml:space="preserve">  ETL load comes from a table instead of a file supplied by the user. The customer institution has an outside system that drops the data into one specific </w:t>
            </w:r>
            <w:r>
              <w:lastRenderedPageBreak/>
              <w:t>table in OptiVault.  The ETL load process copies from the table into the Vault history.</w:t>
            </w:r>
          </w:p>
        </w:tc>
      </w:tr>
      <w:tr w:rsidR="007467C0" w:rsidRPr="00A875AE" w14:paraId="489C6D78" w14:textId="77777777" w:rsidTr="58CB5956">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58CB5956">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7ECB8F4D" w14:textId="3C3BA7B1" w:rsidR="58CB5956" w:rsidRDefault="58CB5956"/>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659" w:name="_Toc127491580"/>
      <w:bookmarkStart w:id="660" w:name="_Toc128021113"/>
      <w:r>
        <w:t>Processing</w:t>
      </w:r>
      <w:r>
        <w:rPr>
          <w:rFonts w:ascii="Wingdings" w:eastAsia="Wingdings" w:hAnsi="Wingdings" w:cs="Wingdings"/>
        </w:rPr>
        <w:t>à</w:t>
      </w:r>
      <w:r>
        <w:t>Load Orders</w:t>
      </w:r>
      <w:bookmarkEnd w:id="659"/>
      <w:bookmarkEnd w:id="660"/>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661" w:name="_Toc74556457"/>
      <w:bookmarkStart w:id="662" w:name="_Toc128022134"/>
      <w:r>
        <w:lastRenderedPageBreak/>
        <w:t xml:space="preserve">Figure </w:t>
      </w:r>
      <w:r>
        <w:fldChar w:fldCharType="begin"/>
      </w:r>
      <w:r>
        <w:instrText xml:space="preserve"> SEQ Figure \* ARABIC </w:instrText>
      </w:r>
      <w:r>
        <w:fldChar w:fldCharType="separate"/>
      </w:r>
      <w:r>
        <w:rPr>
          <w:noProof/>
        </w:rPr>
        <w:t>25</w:t>
      </w:r>
      <w:r>
        <w:fldChar w:fldCharType="end"/>
      </w:r>
      <w:r>
        <w:t>: Load Orders Page</w:t>
      </w:r>
      <w:bookmarkEnd w:id="661"/>
      <w:bookmarkEnd w:id="662"/>
    </w:p>
    <w:p w14:paraId="241D3637" w14:textId="57B3FA30" w:rsidR="007467C0" w:rsidRDefault="007467C0" w:rsidP="00D1056C">
      <w:pPr>
        <w:jc w:val="center"/>
      </w:pPr>
      <w:del w:id="663"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4"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665"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6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170D7D">
            <w:pPr>
              <w:pStyle w:val="TableHeader"/>
            </w:pPr>
            <w:r w:rsidRPr="00A875AE">
              <w:t>Description</w:t>
            </w:r>
          </w:p>
        </w:tc>
      </w:tr>
      <w:tr w:rsidR="007467C0" w:rsidRPr="00A875AE" w14:paraId="744EAF8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lastRenderedPageBreak/>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2D8A49A7" w14:textId="00425C5C" w:rsidR="58CB5956" w:rsidRDefault="58CB5956"/>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666" w:name="_Ref246139876"/>
      <w:bookmarkStart w:id="667" w:name="_Toc74556391"/>
      <w:bookmarkStart w:id="668" w:name="_Toc127491581"/>
      <w:bookmarkStart w:id="669" w:name="_Toc128021114"/>
      <w:r>
        <w:t>Processing</w:t>
      </w:r>
      <w:r>
        <w:rPr>
          <w:rFonts w:ascii="Wingdings" w:hAnsi="Wingdings"/>
        </w:rPr>
        <w:t></w:t>
      </w:r>
      <w:r>
        <w:t>Recommendations</w:t>
      </w:r>
      <w:bookmarkEnd w:id="666"/>
      <w:bookmarkEnd w:id="667"/>
      <w:bookmarkEnd w:id="668"/>
      <w:bookmarkEnd w:id="669"/>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670" w:name="_Toc74556682"/>
      <w:r>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6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170D7D">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lastRenderedPageBreak/>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671" w:name="_Ref249236954"/>
      <w:r>
        <w:t>Recommendations</w:t>
      </w:r>
      <w:r>
        <w:rPr>
          <w:rFonts w:ascii="Wingdings" w:hAnsi="Wingdings"/>
        </w:rPr>
        <w:t></w:t>
      </w:r>
      <w:r>
        <w:t>Run Recommendation</w:t>
      </w:r>
      <w:bookmarkEnd w:id="671"/>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672" w:name="_Toc74556458"/>
      <w:bookmarkStart w:id="673"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672"/>
      <w:bookmarkEnd w:id="673"/>
    </w:p>
    <w:p w14:paraId="5288B86C" w14:textId="0C8EA084" w:rsidR="007467C0" w:rsidRDefault="007467C0" w:rsidP="00C47E58">
      <w:pPr>
        <w:jc w:val="center"/>
      </w:pPr>
      <w:del w:id="674"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5" w:author="Moses, Robbie" w:date="2023-02-23T01:35:00Z">
        <w:r w:rsidR="006667B4" w:rsidRPr="006667B4">
          <w:rPr>
            <w:noProof/>
          </w:rPr>
          <w:t xml:space="preserve"> </w:t>
        </w:r>
        <w:r w:rsidR="006667B4">
          <w:rPr>
            <w:noProof/>
          </w:rPr>
          <w:drawing>
            <wp:inline distT="0" distB="0" distL="0" distR="0" wp14:anchorId="1CF0E4A2"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676"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6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170D7D">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lastRenderedPageBreak/>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677"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6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lastRenderedPageBreak/>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678"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6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170D7D">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lastRenderedPageBreak/>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679" w:name="_Ref249236960"/>
      <w:r>
        <w:t>Recommendations</w:t>
      </w:r>
      <w:r>
        <w:rPr>
          <w:rFonts w:ascii="Wingdings" w:hAnsi="Wingdings"/>
        </w:rPr>
        <w:t></w:t>
      </w:r>
      <w:r>
        <w:t>Run Validation for Recommendation</w:t>
      </w:r>
      <w:bookmarkEnd w:id="679"/>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680" w:name="_Toc74556459"/>
      <w:bookmarkStart w:id="681"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680"/>
      <w:bookmarkEnd w:id="681"/>
    </w:p>
    <w:p w14:paraId="484BC4E8" w14:textId="62950195" w:rsidR="007467C0" w:rsidRPr="006D1187" w:rsidRDefault="007467C0" w:rsidP="00C47E58">
      <w:pPr>
        <w:pStyle w:val="TopofSection"/>
        <w:jc w:val="center"/>
      </w:pPr>
      <w:del w:id="682"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3"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684"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6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170D7D">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685"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lastRenderedPageBreak/>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686" w:name="_Ref249236964"/>
      <w:r>
        <w:lastRenderedPageBreak/>
        <w:t>Recommendations</w:t>
      </w:r>
      <w:r>
        <w:rPr>
          <w:rFonts w:ascii="Wingdings" w:hAnsi="Wingdings"/>
        </w:rPr>
        <w:t></w:t>
      </w:r>
      <w:r>
        <w:t>Run Recommendation Output</w:t>
      </w:r>
      <w:bookmarkEnd w:id="686"/>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687" w:name="_Toc74556460"/>
      <w:bookmarkStart w:id="688"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687"/>
      <w:bookmarkEnd w:id="688"/>
    </w:p>
    <w:p w14:paraId="2E9753D3" w14:textId="3F05D27F" w:rsidR="007467C0" w:rsidRDefault="007467C0" w:rsidP="00C47E58">
      <w:pPr>
        <w:jc w:val="center"/>
      </w:pPr>
      <w:del w:id="689"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90"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691"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6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170D7D">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lastRenderedPageBreak/>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692" w:name="_Ref246139880"/>
      <w:bookmarkStart w:id="693" w:name="_Toc74556392"/>
      <w:bookmarkStart w:id="694" w:name="_Toc127491582"/>
      <w:bookmarkStart w:id="695" w:name="_Toc128021115"/>
      <w:r>
        <w:lastRenderedPageBreak/>
        <w:t>Processing</w:t>
      </w:r>
      <w:r>
        <w:rPr>
          <w:rFonts w:ascii="Wingdings" w:hAnsi="Wingdings"/>
        </w:rPr>
        <w:t></w:t>
      </w:r>
      <w:r>
        <w:t>Forecast</w:t>
      </w:r>
      <w:bookmarkEnd w:id="692"/>
      <w:bookmarkEnd w:id="693"/>
      <w:bookmarkEnd w:id="694"/>
      <w:bookmarkEnd w:id="695"/>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696"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6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170D7D">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697" w:name="_Ref249240534"/>
      <w:r>
        <w:t>Forecast</w:t>
      </w:r>
      <w:r>
        <w:rPr>
          <w:rFonts w:ascii="Wingdings" w:hAnsi="Wingdings"/>
        </w:rPr>
        <w:t></w:t>
      </w:r>
      <w:r>
        <w:t>Run Forecast</w:t>
      </w:r>
      <w:bookmarkEnd w:id="697"/>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698" w:name="_Toc74556461"/>
      <w:bookmarkStart w:id="699" w:name="_Toc128022138"/>
      <w:r>
        <w:lastRenderedPageBreak/>
        <w:t xml:space="preserve">Figure </w:t>
      </w:r>
      <w:r>
        <w:fldChar w:fldCharType="begin"/>
      </w:r>
      <w:r>
        <w:instrText xml:space="preserve"> SEQ Figure \* ARABIC </w:instrText>
      </w:r>
      <w:r>
        <w:fldChar w:fldCharType="separate"/>
      </w:r>
      <w:r>
        <w:rPr>
          <w:noProof/>
        </w:rPr>
        <w:t>29</w:t>
      </w:r>
      <w:r>
        <w:fldChar w:fldCharType="end"/>
      </w:r>
      <w:r>
        <w:t>: Run Forecast Page</w:t>
      </w:r>
      <w:bookmarkEnd w:id="698"/>
      <w:bookmarkEnd w:id="699"/>
    </w:p>
    <w:p w14:paraId="6B82B315" w14:textId="77C58DAB" w:rsidR="007467C0" w:rsidRDefault="007467C0" w:rsidP="004A5A77">
      <w:pPr>
        <w:jc w:val="center"/>
      </w:pPr>
      <w:del w:id="700"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1"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702" w:name="_Toc74556689"/>
      <w:r>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7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170D7D">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lastRenderedPageBreak/>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8DA2A7D"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703" w:name="_Ref249240539"/>
      <w:r>
        <w:t>Forecast</w:t>
      </w:r>
      <w:r>
        <w:rPr>
          <w:rFonts w:ascii="Wingdings" w:hAnsi="Wingdings"/>
        </w:rPr>
        <w:t></w:t>
      </w:r>
      <w:r>
        <w:t>Commercial Consolidation</w:t>
      </w:r>
      <w:bookmarkEnd w:id="703"/>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704" w:name="_Toc74556462"/>
      <w:bookmarkStart w:id="705" w:name="_Toc128022139"/>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704"/>
      <w:bookmarkEnd w:id="705"/>
    </w:p>
    <w:p w14:paraId="402A49B5" w14:textId="73BD22C6" w:rsidR="007467C0" w:rsidRDefault="007467C0" w:rsidP="004E3731">
      <w:pPr>
        <w:jc w:val="center"/>
      </w:pPr>
      <w:del w:id="706"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7"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708"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7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58CB5956">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170D7D">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170D7D">
            <w:pPr>
              <w:pStyle w:val="TableHeader"/>
            </w:pPr>
            <w:r w:rsidRPr="00A875AE">
              <w:t>Description</w:t>
            </w:r>
          </w:p>
        </w:tc>
      </w:tr>
      <w:tr w:rsidR="007467C0" w:rsidRPr="00A875AE" w14:paraId="52F3932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lastRenderedPageBreak/>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0AAB9441" w14:textId="0B1AD57B" w:rsidR="58CB5956" w:rsidRDefault="58CB5956"/>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709" w:name="_Ref249240545"/>
      <w:r>
        <w:t>Forecast</w:t>
      </w:r>
      <w:r>
        <w:rPr>
          <w:rFonts w:ascii="Wingdings" w:hAnsi="Wingdings"/>
        </w:rPr>
        <w:t></w:t>
      </w:r>
      <w:r>
        <w:t>Commercial Consolidation for Individual Vault</w:t>
      </w:r>
      <w:bookmarkEnd w:id="709"/>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710"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7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170D7D">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lastRenderedPageBreak/>
        <w:br w:type="page"/>
      </w:r>
    </w:p>
    <w:p w14:paraId="1ABD2754" w14:textId="77777777" w:rsidR="007467C0" w:rsidRDefault="007467C0" w:rsidP="007467C0">
      <w:pPr>
        <w:pStyle w:val="Heading4"/>
      </w:pPr>
      <w:bookmarkStart w:id="711" w:name="_Ref249803826"/>
      <w:r>
        <w:lastRenderedPageBreak/>
        <w:t>Forecast</w:t>
      </w:r>
      <w:r>
        <w:rPr>
          <w:rFonts w:ascii="Wingdings" w:hAnsi="Wingdings"/>
        </w:rPr>
        <w:t></w:t>
      </w:r>
      <w:r>
        <w:t>Forecast Settings</w:t>
      </w:r>
      <w:bookmarkEnd w:id="711"/>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712" w:name="_Toc74556463"/>
      <w:bookmarkStart w:id="713"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712"/>
      <w:bookmarkEnd w:id="713"/>
    </w:p>
    <w:p w14:paraId="6953432C" w14:textId="51984372" w:rsidR="007467C0" w:rsidRDefault="007467C0" w:rsidP="00100AE4">
      <w:pPr>
        <w:jc w:val="center"/>
      </w:pPr>
      <w:del w:id="714"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5"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716"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7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170D7D">
            <w:pPr>
              <w:pStyle w:val="TableHeader"/>
            </w:pPr>
            <w:r w:rsidRPr="00A875AE">
              <w:t>Description</w:t>
            </w:r>
          </w:p>
        </w:tc>
      </w:tr>
      <w:tr w:rsidR="007467C0" w:rsidRPr="00A875AE" w14:paraId="69A7F33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lastRenderedPageBreak/>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5078AD8C" w14:textId="5B8C6DB7" w:rsidR="58CB5956" w:rsidRDefault="58CB5956"/>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717" w:name="_Ref246139885"/>
      <w:bookmarkStart w:id="718" w:name="_Toc74556393"/>
      <w:bookmarkStart w:id="719" w:name="_Toc127491583"/>
      <w:bookmarkStart w:id="720" w:name="_Toc128021116"/>
      <w:r>
        <w:t>Processing</w:t>
      </w:r>
      <w:r>
        <w:rPr>
          <w:rFonts w:ascii="Wingdings" w:hAnsi="Wingdings"/>
        </w:rPr>
        <w:t></w:t>
      </w:r>
      <w:r>
        <w:t>Order Output</w:t>
      </w:r>
      <w:bookmarkEnd w:id="717"/>
      <w:bookmarkEnd w:id="718"/>
      <w:bookmarkEnd w:id="719"/>
      <w:bookmarkEnd w:id="720"/>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721" w:name="_Toc74556464"/>
      <w:bookmarkStart w:id="722" w:name="_Toc128022141"/>
      <w:r>
        <w:lastRenderedPageBreak/>
        <w:t xml:space="preserve">Figure </w:t>
      </w:r>
      <w:r>
        <w:fldChar w:fldCharType="begin"/>
      </w:r>
      <w:r>
        <w:instrText xml:space="preserve"> SEQ Figure \* ARABIC </w:instrText>
      </w:r>
      <w:r>
        <w:fldChar w:fldCharType="separate"/>
      </w:r>
      <w:r>
        <w:rPr>
          <w:noProof/>
        </w:rPr>
        <w:t>32</w:t>
      </w:r>
      <w:r>
        <w:fldChar w:fldCharType="end"/>
      </w:r>
      <w:r>
        <w:t>: Orders Output Page</w:t>
      </w:r>
      <w:bookmarkEnd w:id="721"/>
      <w:bookmarkEnd w:id="722"/>
    </w:p>
    <w:p w14:paraId="797B5ACD" w14:textId="5729262E" w:rsidR="007467C0" w:rsidRDefault="007467C0" w:rsidP="0022778E">
      <w:pPr>
        <w:jc w:val="center"/>
      </w:pPr>
      <w:del w:id="723"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24"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725"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7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170D7D">
            <w:pPr>
              <w:pStyle w:val="TableHeader"/>
            </w:pPr>
            <w:r w:rsidRPr="00A875AE">
              <w:t>Description</w:t>
            </w:r>
          </w:p>
        </w:tc>
      </w:tr>
      <w:tr w:rsidR="007467C0" w:rsidRPr="00A875AE" w14:paraId="099ACAA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lastRenderedPageBreak/>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65321C4F" w14:textId="731860C9" w:rsidR="58CB5956" w:rsidRDefault="58CB5956"/>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726" w:name="_Ref246139889"/>
      <w:bookmarkStart w:id="727" w:name="_Toc74556394"/>
      <w:bookmarkStart w:id="728" w:name="_Toc127491584"/>
      <w:bookmarkStart w:id="729" w:name="_Toc128021117"/>
      <w:r>
        <w:t>Processing</w:t>
      </w:r>
      <w:r>
        <w:rPr>
          <w:rFonts w:ascii="Wingdings" w:hAnsi="Wingdings"/>
        </w:rPr>
        <w:t></w:t>
      </w:r>
      <w:r>
        <w:t>CI Constraints</w:t>
      </w:r>
      <w:bookmarkEnd w:id="726"/>
      <w:bookmarkEnd w:id="727"/>
      <w:bookmarkEnd w:id="728"/>
      <w:bookmarkEnd w:id="729"/>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730" w:name="_Toc74556465"/>
      <w:r>
        <w:br w:type="page"/>
      </w:r>
    </w:p>
    <w:p w14:paraId="722C6E89" w14:textId="7073560F" w:rsidR="007467C0" w:rsidRDefault="007467C0" w:rsidP="007467C0">
      <w:pPr>
        <w:pStyle w:val="Caption"/>
      </w:pPr>
      <w:bookmarkStart w:id="731" w:name="_Toc128022142"/>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730"/>
      <w:bookmarkEnd w:id="731"/>
    </w:p>
    <w:p w14:paraId="759C3E87" w14:textId="06B4E809" w:rsidR="007467C0" w:rsidRDefault="007467C0" w:rsidP="0022778E">
      <w:pPr>
        <w:jc w:val="center"/>
      </w:pPr>
      <w:del w:id="732"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3"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734"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7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170D7D">
            <w:pPr>
              <w:pStyle w:val="TableHeader"/>
            </w:pPr>
            <w:r w:rsidRPr="00A875AE">
              <w:t>Description</w:t>
            </w:r>
          </w:p>
        </w:tc>
      </w:tr>
      <w:tr w:rsidR="007467C0" w:rsidRPr="00A875AE" w14:paraId="3CD0DBA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lastRenderedPageBreak/>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3E823241" w14:textId="16ED4128" w:rsidR="58CB5956" w:rsidRDefault="58CB5956"/>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735" w:name="_Ref246139894"/>
      <w:bookmarkStart w:id="736" w:name="_Toc74556395"/>
      <w:bookmarkStart w:id="737" w:name="_Toc127491585"/>
      <w:bookmarkStart w:id="738" w:name="_Toc128021118"/>
      <w:r>
        <w:t>Processing</w:t>
      </w:r>
      <w:r>
        <w:rPr>
          <w:rFonts w:ascii="Wingdings" w:hAnsi="Wingdings"/>
        </w:rPr>
        <w:t></w:t>
      </w:r>
      <w:r>
        <w:t>Cost Calculation</w:t>
      </w:r>
      <w:bookmarkEnd w:id="735"/>
      <w:bookmarkEnd w:id="736"/>
      <w:bookmarkEnd w:id="737"/>
      <w:bookmarkEnd w:id="738"/>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739" w:name="_Ref249247335"/>
      <w:r>
        <w:lastRenderedPageBreak/>
        <w:t>Cost Calculation</w:t>
      </w:r>
      <w:r>
        <w:rPr>
          <w:rFonts w:ascii="Wingdings" w:hAnsi="Wingdings"/>
        </w:rPr>
        <w:t></w:t>
      </w:r>
      <w:r>
        <w:t>Actual Costs/Projected Costs</w:t>
      </w:r>
      <w:bookmarkEnd w:id="739"/>
    </w:p>
    <w:p w14:paraId="068CFAC5" w14:textId="77777777" w:rsidR="007467C0" w:rsidRDefault="007467C0" w:rsidP="007467C0">
      <w:pPr>
        <w:pStyle w:val="Caption"/>
      </w:pPr>
      <w:bookmarkStart w:id="740" w:name="_Toc74556466"/>
      <w:bookmarkStart w:id="741"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740"/>
      <w:bookmarkEnd w:id="741"/>
    </w:p>
    <w:p w14:paraId="697D1B86" w14:textId="4816F36B" w:rsidR="007467C0" w:rsidRDefault="007467C0" w:rsidP="0022778E">
      <w:pPr>
        <w:jc w:val="center"/>
      </w:pPr>
      <w:del w:id="742"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3"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744" w:name="_Toc74556467"/>
      <w:bookmarkStart w:id="745" w:name="_Toc128022144"/>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744"/>
      <w:bookmarkEnd w:id="745"/>
    </w:p>
    <w:p w14:paraId="09E4F781" w14:textId="26B47C3D" w:rsidR="007467C0" w:rsidRDefault="007467C0" w:rsidP="0022778E">
      <w:pPr>
        <w:jc w:val="center"/>
      </w:pPr>
      <w:del w:id="746"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7"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748"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7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170D7D">
            <w:pPr>
              <w:pStyle w:val="TableHeader"/>
            </w:pPr>
            <w:r>
              <w:t>Description</w:t>
            </w:r>
          </w:p>
        </w:tc>
      </w:tr>
      <w:tr w:rsidR="007467C0" w:rsidRPr="00A875AE" w14:paraId="092FBB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lastRenderedPageBreak/>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48EF55E3" w14:textId="55766818" w:rsidR="58CB5956" w:rsidRDefault="58CB5956"/>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749" w:name="_Ref249246802"/>
      <w:r>
        <w:t>Cost Calculation</w:t>
      </w:r>
      <w:r>
        <w:rPr>
          <w:rFonts w:ascii="Wingdings" w:hAnsi="Wingdings"/>
        </w:rPr>
        <w:t></w:t>
      </w:r>
      <w:r>
        <w:t>Cost Options Page</w:t>
      </w:r>
      <w:bookmarkEnd w:id="749"/>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750" w:name="_Toc74556468"/>
      <w:bookmarkStart w:id="751" w:name="_Toc128022145"/>
      <w:r w:rsidRPr="243260EB">
        <w:rPr>
          <w:lang w:val="en-US"/>
        </w:rPr>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750"/>
      <w:bookmarkEnd w:id="751"/>
    </w:p>
    <w:p w14:paraId="0EA3725B" w14:textId="2825FA99" w:rsidR="007467C0" w:rsidRDefault="007467C0" w:rsidP="0022778E">
      <w:pPr>
        <w:jc w:val="center"/>
      </w:pPr>
      <w:del w:id="752"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53"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754" w:name="_Toc74556696"/>
      <w:r>
        <w:lastRenderedPageBreak/>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7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170D7D">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170D7D">
            <w:pPr>
              <w:pStyle w:val="TableHeader"/>
            </w:pPr>
            <w:r w:rsidRPr="00A875AE">
              <w:t>Description</w:t>
            </w:r>
          </w:p>
        </w:tc>
      </w:tr>
      <w:tr w:rsidR="007467C0" w:rsidRPr="00A875AE" w14:paraId="253158B5" w14:textId="77777777" w:rsidTr="58CB5956">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58CB5956">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58CB5956">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58CB5956">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58CB5956">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58CB5956">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58CB5956">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lastRenderedPageBreak/>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58CB5956">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58CB5956">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1C5D15E4" w14:textId="79A42211" w:rsidR="58CB5956" w:rsidRDefault="58CB5956"/>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755" w:name="_Ref272393599"/>
      <w:bookmarkStart w:id="756" w:name="_Toc359218689"/>
      <w:bookmarkStart w:id="757" w:name="_Toc74556396"/>
      <w:bookmarkStart w:id="758" w:name="_Toc127491586"/>
      <w:bookmarkStart w:id="759" w:name="_Toc128021119"/>
      <w:r>
        <w:t>Processing</w:t>
      </w:r>
      <w:r>
        <w:rPr>
          <w:rFonts w:ascii="Wingdings" w:hAnsi="Wingdings"/>
        </w:rPr>
        <w:t></w:t>
      </w:r>
      <w:r>
        <w:t>Custom Jobs</w:t>
      </w:r>
      <w:bookmarkEnd w:id="755"/>
      <w:bookmarkEnd w:id="756"/>
      <w:bookmarkEnd w:id="757"/>
      <w:bookmarkEnd w:id="758"/>
      <w:bookmarkEnd w:id="759"/>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760" w:name="_Ref245707323"/>
      <w:bookmarkStart w:id="761" w:name="_Toc74556397"/>
      <w:bookmarkStart w:id="762" w:name="_Toc127491587"/>
      <w:bookmarkStart w:id="763" w:name="_Toc128021120"/>
      <w:r>
        <w:lastRenderedPageBreak/>
        <w:t>Network Tab</w:t>
      </w:r>
      <w:bookmarkEnd w:id="760"/>
      <w:bookmarkEnd w:id="761"/>
      <w:bookmarkEnd w:id="762"/>
      <w:bookmarkEnd w:id="763"/>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764" w:name="_Ref246139503"/>
      <w:bookmarkStart w:id="765" w:name="_Toc74556398"/>
      <w:bookmarkStart w:id="766" w:name="_Toc127491588"/>
      <w:bookmarkStart w:id="767" w:name="_Toc128021121"/>
      <w:r>
        <w:t>Network</w:t>
      </w:r>
      <w:r>
        <w:rPr>
          <w:rFonts w:ascii="Wingdings" w:hAnsi="Wingdings"/>
        </w:rPr>
        <w:t></w:t>
      </w:r>
      <w:r>
        <w:t>Cashpoints</w:t>
      </w:r>
      <w:bookmarkEnd w:id="764"/>
      <w:bookmarkEnd w:id="765"/>
      <w:bookmarkEnd w:id="766"/>
      <w:bookmarkEnd w:id="767"/>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768" w:name="_Toc74556469"/>
      <w:bookmarkStart w:id="769" w:name="_Toc128022146"/>
      <w:r>
        <w:lastRenderedPageBreak/>
        <w:t xml:space="preserve">Figure </w:t>
      </w:r>
      <w:r>
        <w:fldChar w:fldCharType="begin"/>
      </w:r>
      <w:r>
        <w:instrText xml:space="preserve"> SEQ Figure \* ARABIC </w:instrText>
      </w:r>
      <w:r>
        <w:fldChar w:fldCharType="separate"/>
      </w:r>
      <w:r>
        <w:rPr>
          <w:noProof/>
        </w:rPr>
        <w:t>37</w:t>
      </w:r>
      <w:r>
        <w:fldChar w:fldCharType="end"/>
      </w:r>
      <w:r>
        <w:t>: Cashpoints Page</w:t>
      </w:r>
      <w:bookmarkEnd w:id="768"/>
      <w:bookmarkEnd w:id="769"/>
    </w:p>
    <w:p w14:paraId="6FE3BFC7" w14:textId="4CF0EBDC" w:rsidR="007467C0" w:rsidRDefault="007467C0" w:rsidP="00F07638">
      <w:pPr>
        <w:spacing w:after="0" w:line="240" w:lineRule="auto"/>
        <w:jc w:val="center"/>
      </w:pPr>
      <w:del w:id="770"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71"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772" w:name="_Ref246139505"/>
      <w:bookmarkStart w:id="773" w:name="_Toc74556399"/>
      <w:bookmarkStart w:id="774" w:name="_Toc127491589"/>
      <w:bookmarkStart w:id="775" w:name="_Toc128021122"/>
      <w:r>
        <w:t>Network</w:t>
      </w:r>
      <w:r>
        <w:rPr>
          <w:rFonts w:ascii="Wingdings" w:hAnsi="Wingdings"/>
        </w:rPr>
        <w:t></w:t>
      </w:r>
      <w:r>
        <w:t>Create New</w:t>
      </w:r>
      <w:bookmarkEnd w:id="772"/>
      <w:bookmarkEnd w:id="773"/>
      <w:bookmarkEnd w:id="774"/>
      <w:bookmarkEnd w:id="775"/>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776" w:name="_Toc74556470"/>
      <w:bookmarkStart w:id="777" w:name="_Toc128022147"/>
      <w:r>
        <w:lastRenderedPageBreak/>
        <w:t xml:space="preserve">Figure </w:t>
      </w:r>
      <w:r>
        <w:fldChar w:fldCharType="begin"/>
      </w:r>
      <w:r>
        <w:instrText xml:space="preserve"> SEQ Figure \* ARABIC </w:instrText>
      </w:r>
      <w:r>
        <w:fldChar w:fldCharType="separate"/>
      </w:r>
      <w:r>
        <w:rPr>
          <w:noProof/>
        </w:rPr>
        <w:t>38</w:t>
      </w:r>
      <w:r>
        <w:fldChar w:fldCharType="end"/>
      </w:r>
      <w:r>
        <w:t>: Create New Page</w:t>
      </w:r>
      <w:bookmarkEnd w:id="776"/>
      <w:bookmarkEnd w:id="777"/>
    </w:p>
    <w:p w14:paraId="1C951AEB" w14:textId="0FC4311C" w:rsidR="007467C0" w:rsidRDefault="007467C0" w:rsidP="007A468D">
      <w:pPr>
        <w:jc w:val="center"/>
      </w:pPr>
      <w:del w:id="778"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79"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780" w:name="_Toc74556697"/>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7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170D7D">
            <w:pPr>
              <w:pStyle w:val="TableHeader"/>
            </w:pPr>
            <w:r>
              <w:t>Description</w:t>
            </w:r>
          </w:p>
        </w:tc>
      </w:tr>
      <w:tr w:rsidR="007467C0" w:rsidRPr="00A875AE" w14:paraId="0B6504C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lastRenderedPageBreak/>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E7B1E4B" w14:textId="11752B94" w:rsidR="58CB5956" w:rsidRDefault="58CB5956"/>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781" w:name="_Ref65164647"/>
      <w:bookmarkStart w:id="782" w:name="_Toc74556400"/>
      <w:bookmarkStart w:id="783" w:name="_Toc127491590"/>
      <w:bookmarkStart w:id="784" w:name="_Toc128021123"/>
      <w:r>
        <w:t>Network</w:t>
      </w:r>
      <w:r>
        <w:rPr>
          <w:rFonts w:ascii="Wingdings" w:hAnsi="Wingdings"/>
        </w:rPr>
        <w:t></w:t>
      </w:r>
      <w:r>
        <w:t>Mass Assign</w:t>
      </w:r>
      <w:bookmarkEnd w:id="781"/>
      <w:bookmarkEnd w:id="782"/>
      <w:bookmarkEnd w:id="783"/>
      <w:bookmarkEnd w:id="784"/>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785" w:name="_Toc74556471"/>
      <w:bookmarkStart w:id="786"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785"/>
      <w:bookmarkEnd w:id="786"/>
    </w:p>
    <w:p w14:paraId="586F160B" w14:textId="28E85392" w:rsidR="007467C0" w:rsidRDefault="007467C0" w:rsidP="007D330A">
      <w:pPr>
        <w:jc w:val="center"/>
      </w:pPr>
      <w:del w:id="787"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88"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789" w:name="_Toc74556698"/>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7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170D7D">
            <w:pPr>
              <w:pStyle w:val="TableHeader"/>
            </w:pPr>
            <w:r>
              <w:t>Description</w:t>
            </w:r>
          </w:p>
        </w:tc>
      </w:tr>
      <w:tr w:rsidR="007467C0" w:rsidRPr="00A875AE" w14:paraId="1CC026B0" w14:textId="77777777" w:rsidTr="58CB5956">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lastRenderedPageBreak/>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58CB5956">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lastRenderedPageBreak/>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58CB5956">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58CB5956">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lastRenderedPageBreak/>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58CB5956">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lastRenderedPageBreak/>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58CB5956">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58CB5956">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4CDB7509" w14:textId="204A22C8" w:rsidR="58CB5956" w:rsidRDefault="58CB5956"/>
    <w:p w14:paraId="7278AF21" w14:textId="77777777" w:rsidR="007467C0" w:rsidRPr="00BF4F8B" w:rsidRDefault="007467C0" w:rsidP="007467C0"/>
    <w:p w14:paraId="1AE38831" w14:textId="77777777" w:rsidR="007467C0" w:rsidRDefault="007467C0" w:rsidP="007467C0">
      <w:pPr>
        <w:pStyle w:val="Heading3"/>
      </w:pPr>
      <w:bookmarkStart w:id="790" w:name="_Ref246139506"/>
      <w:bookmarkStart w:id="791" w:name="_Toc74556401"/>
      <w:bookmarkStart w:id="792" w:name="_Toc127491591"/>
      <w:bookmarkStart w:id="793" w:name="_Toc128021124"/>
      <w:r>
        <w:t>Network</w:t>
      </w:r>
      <w:r>
        <w:rPr>
          <w:rFonts w:ascii="Wingdings" w:hAnsi="Wingdings"/>
        </w:rPr>
        <w:t></w:t>
      </w:r>
      <w:r>
        <w:t>Carrier</w:t>
      </w:r>
      <w:bookmarkEnd w:id="790"/>
      <w:bookmarkEnd w:id="791"/>
      <w:bookmarkEnd w:id="792"/>
      <w:bookmarkEnd w:id="793"/>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794" w:name="_Toc74556472"/>
      <w:bookmarkStart w:id="795" w:name="_Toc128022149"/>
      <w:r>
        <w:lastRenderedPageBreak/>
        <w:t xml:space="preserve">Figure </w:t>
      </w:r>
      <w:r>
        <w:fldChar w:fldCharType="begin"/>
      </w:r>
      <w:r>
        <w:instrText xml:space="preserve"> SEQ Figure \* ARABIC </w:instrText>
      </w:r>
      <w:r>
        <w:fldChar w:fldCharType="separate"/>
      </w:r>
      <w:r>
        <w:rPr>
          <w:noProof/>
        </w:rPr>
        <w:t>40</w:t>
      </w:r>
      <w:r>
        <w:fldChar w:fldCharType="end"/>
      </w:r>
      <w:r>
        <w:t>: Carrier Page</w:t>
      </w:r>
      <w:bookmarkEnd w:id="794"/>
      <w:bookmarkEnd w:id="795"/>
    </w:p>
    <w:p w14:paraId="789EC2B8" w14:textId="6CAABAEC" w:rsidR="007467C0" w:rsidRDefault="007467C0" w:rsidP="003824AA">
      <w:pPr>
        <w:jc w:val="center"/>
      </w:pPr>
      <w:del w:id="796"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97"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798"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7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170D7D">
            <w:pPr>
              <w:pStyle w:val="TableHeader"/>
            </w:pPr>
            <w:r>
              <w:t>Description</w:t>
            </w:r>
          </w:p>
        </w:tc>
      </w:tr>
      <w:tr w:rsidR="007467C0" w:rsidRPr="00A875AE" w14:paraId="17B0FF4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799"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lastRenderedPageBreak/>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26D253DA" w14:textId="37076D55" w:rsidR="58CB5956" w:rsidRDefault="58CB5956"/>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800" w:name="_Ref249249791"/>
      <w:bookmarkStart w:id="801" w:name="_Toc74556402"/>
      <w:bookmarkStart w:id="802" w:name="_Toc127491592"/>
      <w:bookmarkStart w:id="803" w:name="_Toc128021125"/>
      <w:r>
        <w:lastRenderedPageBreak/>
        <w:t>Network</w:t>
      </w:r>
      <w:r>
        <w:rPr>
          <w:rFonts w:ascii="Wingdings" w:hAnsi="Wingdings"/>
        </w:rPr>
        <w:t></w:t>
      </w:r>
      <w:r>
        <w:t>Groups</w:t>
      </w:r>
      <w:bookmarkEnd w:id="800"/>
      <w:bookmarkEnd w:id="801"/>
      <w:bookmarkEnd w:id="802"/>
      <w:bookmarkEnd w:id="803"/>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804" w:name="_Toc74556473"/>
      <w:bookmarkStart w:id="805"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804"/>
      <w:bookmarkEnd w:id="805"/>
    </w:p>
    <w:p w14:paraId="7B89467B" w14:textId="1F020C00" w:rsidR="007467C0" w:rsidRDefault="007467C0" w:rsidP="003464FE">
      <w:pPr>
        <w:jc w:val="center"/>
      </w:pPr>
      <w:del w:id="806"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07"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808" w:name="_Toc74556700"/>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8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170D7D">
            <w:pPr>
              <w:pStyle w:val="TableHeader"/>
            </w:pPr>
            <w:r>
              <w:t>Description</w:t>
            </w:r>
          </w:p>
        </w:tc>
      </w:tr>
      <w:tr w:rsidR="007467C0" w:rsidRPr="00A875AE" w14:paraId="2F179A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58CB5956">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lastRenderedPageBreak/>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6A8A9EBC" w14:textId="4A353926" w:rsidR="58CB5956" w:rsidRDefault="58CB5956"/>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809" w:name="_Ref246139509"/>
      <w:bookmarkStart w:id="810" w:name="_Toc74556403"/>
      <w:bookmarkStart w:id="811" w:name="_Toc127491593"/>
      <w:bookmarkStart w:id="812" w:name="_Toc128021126"/>
      <w:r>
        <w:t>Network</w:t>
      </w:r>
      <w:r>
        <w:rPr>
          <w:rFonts w:ascii="Wingdings" w:hAnsi="Wingdings"/>
        </w:rPr>
        <w:t></w:t>
      </w:r>
      <w:r>
        <w:t>Sorters</w:t>
      </w:r>
      <w:bookmarkEnd w:id="809"/>
      <w:bookmarkEnd w:id="810"/>
      <w:bookmarkEnd w:id="811"/>
      <w:bookmarkEnd w:id="812"/>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813" w:name="_Toc74556474"/>
      <w:bookmarkStart w:id="814" w:name="_Toc128022151"/>
      <w:r>
        <w:lastRenderedPageBreak/>
        <w:t xml:space="preserve">Figure </w:t>
      </w:r>
      <w:r>
        <w:fldChar w:fldCharType="begin"/>
      </w:r>
      <w:r>
        <w:instrText xml:space="preserve"> SEQ Figure \* ARABIC </w:instrText>
      </w:r>
      <w:r>
        <w:fldChar w:fldCharType="separate"/>
      </w:r>
      <w:r>
        <w:rPr>
          <w:noProof/>
        </w:rPr>
        <w:t>42</w:t>
      </w:r>
      <w:r>
        <w:fldChar w:fldCharType="end"/>
      </w:r>
      <w:r>
        <w:t>: Sorters Page</w:t>
      </w:r>
      <w:bookmarkEnd w:id="813"/>
      <w:bookmarkEnd w:id="814"/>
    </w:p>
    <w:p w14:paraId="1B0A8549" w14:textId="6F649791" w:rsidR="007467C0" w:rsidRDefault="007467C0" w:rsidP="003464FE">
      <w:pPr>
        <w:jc w:val="center"/>
      </w:pPr>
      <w:del w:id="815"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16"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817"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8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170D7D">
            <w:pPr>
              <w:pStyle w:val="TableHeader"/>
            </w:pPr>
            <w:r>
              <w:t>Description</w:t>
            </w:r>
          </w:p>
        </w:tc>
      </w:tr>
      <w:tr w:rsidR="007467C0" w:rsidRPr="00A875AE" w14:paraId="02235C1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0105D447" w14:textId="385FC295" w:rsidR="58CB5956" w:rsidRDefault="58CB5956"/>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818" w:name="_Ref246139513"/>
      <w:bookmarkStart w:id="819" w:name="_Toc74556404"/>
      <w:bookmarkStart w:id="820" w:name="_Toc127491594"/>
      <w:bookmarkStart w:id="821" w:name="_Toc128021127"/>
      <w:r>
        <w:t>Network</w:t>
      </w:r>
      <w:r>
        <w:rPr>
          <w:rFonts w:ascii="Wingdings" w:hAnsi="Wingdings"/>
        </w:rPr>
        <w:t></w:t>
      </w:r>
      <w:r>
        <w:t>Cross Shipping</w:t>
      </w:r>
      <w:bookmarkEnd w:id="818"/>
      <w:bookmarkEnd w:id="819"/>
      <w:bookmarkEnd w:id="820"/>
      <w:bookmarkEnd w:id="821"/>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822"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8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170D7D">
            <w:pPr>
              <w:pStyle w:val="TableHeader"/>
            </w:pPr>
            <w:r>
              <w:t>Description</w:t>
            </w:r>
          </w:p>
        </w:tc>
      </w:tr>
      <w:tr w:rsidR="007467C0" w:rsidRPr="00A875AE" w14:paraId="3CF1EF8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61018089" w14:textId="2E02F42B" w:rsidR="58CB5956" w:rsidRDefault="58CB5956"/>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823" w:name="_Network(tRADING_mARKET"/>
      <w:bookmarkStart w:id="824" w:name="_Ref65164674"/>
      <w:bookmarkStart w:id="825" w:name="_Ref65165351"/>
      <w:bookmarkStart w:id="826" w:name="_Toc74556405"/>
      <w:bookmarkStart w:id="827" w:name="_Toc127491595"/>
      <w:bookmarkStart w:id="828" w:name="_Toc128021128"/>
      <w:bookmarkEnd w:id="823"/>
      <w:r>
        <w:lastRenderedPageBreak/>
        <w:t>Network</w:t>
      </w:r>
      <w:r>
        <w:rPr>
          <w:rFonts w:ascii="Wingdings" w:hAnsi="Wingdings"/>
        </w:rPr>
        <w:t></w:t>
      </w:r>
      <w:r>
        <w:rPr>
          <w:lang w:val="en-US"/>
        </w:rPr>
        <w:t>Trading Market</w:t>
      </w:r>
      <w:bookmarkEnd w:id="824"/>
      <w:bookmarkEnd w:id="825"/>
      <w:bookmarkEnd w:id="826"/>
      <w:bookmarkEnd w:id="827"/>
      <w:bookmarkEnd w:id="828"/>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829" w:name="_Toc74556475"/>
      <w:bookmarkStart w:id="830" w:name="_Toc128022152"/>
      <w:r>
        <w:lastRenderedPageBreak/>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829"/>
      <w:bookmarkEnd w:id="830"/>
    </w:p>
    <w:p w14:paraId="02CA0DD4" w14:textId="05C99F9C" w:rsidR="007467C0" w:rsidRDefault="007467C0" w:rsidP="00A349E6">
      <w:pPr>
        <w:jc w:val="center"/>
      </w:pPr>
      <w:del w:id="831"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32"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833" w:name="_Toc74556703"/>
      <w:r>
        <w:lastRenderedPageBreak/>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8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170D7D">
            <w:pPr>
              <w:pStyle w:val="TableHeader"/>
            </w:pPr>
            <w:r>
              <w:t>Description</w:t>
            </w:r>
          </w:p>
        </w:tc>
      </w:tr>
      <w:tr w:rsidR="007467C0" w:rsidRPr="00A875AE" w14:paraId="23D31F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28A337FF" w14:textId="3B9B6849" w:rsidR="58CB5956" w:rsidRDefault="58CB5956"/>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834" w:name="_Ref245707328"/>
      <w:bookmarkStart w:id="835" w:name="_Toc74556406"/>
      <w:bookmarkStart w:id="836" w:name="_Toc127491596"/>
      <w:bookmarkStart w:id="837" w:name="_Toc128021129"/>
      <w:r>
        <w:lastRenderedPageBreak/>
        <w:t>Events Tab</w:t>
      </w:r>
      <w:bookmarkEnd w:id="834"/>
      <w:bookmarkEnd w:id="835"/>
      <w:bookmarkEnd w:id="836"/>
      <w:bookmarkEnd w:id="837"/>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838" w:name="_Toc221530684"/>
      <w:bookmarkStart w:id="839" w:name="_Ref221892554"/>
      <w:bookmarkStart w:id="840" w:name="_Toc223436178"/>
      <w:bookmarkStart w:id="841" w:name="_Ref236112013"/>
      <w:bookmarkStart w:id="842" w:name="_Toc243109746"/>
      <w:bookmarkStart w:id="843" w:name="_Toc74556407"/>
      <w:bookmarkStart w:id="844" w:name="_Toc127491597"/>
      <w:bookmarkStart w:id="845" w:name="_Toc128021130"/>
      <w:r w:rsidRPr="00A875AE">
        <w:t>Events</w:t>
      </w:r>
      <w:r>
        <w:rPr>
          <w:rFonts w:ascii="Wingdings" w:hAnsi="Wingdings"/>
        </w:rPr>
        <w:t></w:t>
      </w:r>
      <w:r w:rsidRPr="00A875AE">
        <w:t>Calendar Page</w:t>
      </w:r>
      <w:bookmarkEnd w:id="838"/>
      <w:bookmarkEnd w:id="839"/>
      <w:bookmarkEnd w:id="840"/>
      <w:bookmarkEnd w:id="841"/>
      <w:bookmarkEnd w:id="842"/>
      <w:bookmarkEnd w:id="843"/>
      <w:bookmarkEnd w:id="844"/>
      <w:bookmarkEnd w:id="845"/>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846" w:name="_Toc74556476"/>
      <w:bookmarkStart w:id="847" w:name="_Toc128022153"/>
      <w:r>
        <w:lastRenderedPageBreak/>
        <w:t xml:space="preserve">Figure </w:t>
      </w:r>
      <w:r>
        <w:fldChar w:fldCharType="begin"/>
      </w:r>
      <w:r>
        <w:instrText xml:space="preserve"> SEQ Figure \* ARABIC </w:instrText>
      </w:r>
      <w:r>
        <w:fldChar w:fldCharType="separate"/>
      </w:r>
      <w:r>
        <w:rPr>
          <w:noProof/>
        </w:rPr>
        <w:t>44</w:t>
      </w:r>
      <w:r>
        <w:fldChar w:fldCharType="end"/>
      </w:r>
      <w:r>
        <w:t>: Calendar Page</w:t>
      </w:r>
      <w:bookmarkEnd w:id="846"/>
      <w:bookmarkEnd w:id="847"/>
    </w:p>
    <w:p w14:paraId="5CEA058E" w14:textId="7556ACCA" w:rsidR="007467C0" w:rsidRPr="00B22B4C" w:rsidRDefault="007467C0" w:rsidP="00A349E6">
      <w:pPr>
        <w:jc w:val="center"/>
      </w:pPr>
      <w:del w:id="848"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49"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850" w:name="_Toc74556704"/>
      <w:r>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85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170D7D">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170D7D">
            <w:pPr>
              <w:pStyle w:val="TableHeader"/>
            </w:pPr>
            <w:r>
              <w:t>Description</w:t>
            </w:r>
          </w:p>
        </w:tc>
      </w:tr>
      <w:tr w:rsidR="007467C0" w14:paraId="14055B52" w14:textId="77777777" w:rsidTr="58CB5956">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58CB5956">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58CB5956">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lastRenderedPageBreak/>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58CB5956">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58CB5956">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58CB5956">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54E71CDC" w14:textId="29561BF8" w:rsidR="58CB5956" w:rsidRDefault="58CB5956"/>
    <w:p w14:paraId="1F5DB462" w14:textId="77777777" w:rsidR="007467C0" w:rsidRDefault="007467C0" w:rsidP="007467C0">
      <w:pPr>
        <w:pStyle w:val="TopofSection"/>
      </w:pPr>
      <w:bookmarkStart w:id="851" w:name="_Toc220416843"/>
      <w:bookmarkStart w:id="852" w:name="_Ref221892221"/>
      <w:bookmarkStart w:id="853" w:name="_Ref236112014"/>
      <w:bookmarkStart w:id="854" w:name="_Ref236112114"/>
      <w:bookmarkStart w:id="855"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856" w:name="_Ref246139815"/>
      <w:bookmarkStart w:id="857" w:name="_Toc74556408"/>
      <w:bookmarkStart w:id="858" w:name="_Toc127491598"/>
      <w:bookmarkStart w:id="859" w:name="_Toc128021131"/>
      <w:r>
        <w:t>Events</w:t>
      </w:r>
      <w:r>
        <w:rPr>
          <w:rFonts w:ascii="Wingdings" w:hAnsi="Wingdings"/>
        </w:rPr>
        <w:t></w:t>
      </w:r>
      <w:r>
        <w:t>Event Collisions</w:t>
      </w:r>
      <w:bookmarkEnd w:id="851"/>
      <w:bookmarkEnd w:id="852"/>
      <w:bookmarkEnd w:id="853"/>
      <w:bookmarkEnd w:id="854"/>
      <w:bookmarkEnd w:id="855"/>
      <w:bookmarkEnd w:id="856"/>
      <w:bookmarkEnd w:id="857"/>
      <w:bookmarkEnd w:id="858"/>
      <w:bookmarkEnd w:id="859"/>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860" w:name="_Toc74556477"/>
      <w:bookmarkStart w:id="861" w:name="_Toc128022154"/>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860"/>
      <w:bookmarkEnd w:id="861"/>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862"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8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170D7D">
            <w:pPr>
              <w:pStyle w:val="TableHeader"/>
            </w:pPr>
            <w:r>
              <w:t>Description</w:t>
            </w:r>
          </w:p>
        </w:tc>
      </w:tr>
      <w:tr w:rsidR="007467C0" w14:paraId="3E4D26E5" w14:textId="77777777" w:rsidTr="58CB5956">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58CB5956">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58CB5956">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58CB5956">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58CB5956">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58CB5956">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58CB5956">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00F11A98" w14:textId="283087C0" w:rsidR="58CB5956" w:rsidRDefault="58CB5956"/>
    <w:p w14:paraId="65B6B905" w14:textId="74F8CA03" w:rsidR="007467C0" w:rsidRDefault="007467C0" w:rsidP="007467C0">
      <w:pPr>
        <w:pStyle w:val="TopofSection"/>
      </w:pPr>
      <w:bookmarkStart w:id="863"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864" w:name="_Ref246139819"/>
      <w:r>
        <w:lastRenderedPageBreak/>
        <w:t>Calendars</w:t>
      </w:r>
      <w:r>
        <w:rPr>
          <w:rFonts w:ascii="Wingdings" w:hAnsi="Wingdings"/>
        </w:rPr>
        <w:t></w:t>
      </w:r>
      <w:r>
        <w:t>Cashpoints</w:t>
      </w:r>
      <w:bookmarkEnd w:id="863"/>
      <w:bookmarkEnd w:id="864"/>
    </w:p>
    <w:p w14:paraId="3EF847C5" w14:textId="77777777" w:rsidR="007467C0" w:rsidRDefault="007467C0" w:rsidP="007467C0">
      <w:pPr>
        <w:pStyle w:val="Caption"/>
      </w:pPr>
      <w:bookmarkStart w:id="865" w:name="_Toc74556478"/>
      <w:bookmarkStart w:id="866"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865"/>
      <w:bookmarkEnd w:id="866"/>
    </w:p>
    <w:p w14:paraId="55E633D8" w14:textId="1D827F30" w:rsidR="007467C0" w:rsidRPr="00B22B4C" w:rsidRDefault="007467C0" w:rsidP="005B3301">
      <w:pPr>
        <w:jc w:val="center"/>
      </w:pPr>
      <w:del w:id="867"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68"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869"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8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58CB5956">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170D7D">
            <w:pPr>
              <w:pStyle w:val="TableHeader"/>
            </w:pPr>
            <w:r>
              <w:t>Description</w:t>
            </w:r>
          </w:p>
        </w:tc>
      </w:tr>
      <w:tr w:rsidR="007467C0" w14:paraId="55F89828" w14:textId="77777777" w:rsidTr="58CB5956">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58CB5956">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58CB5956">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58CB5956">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lastRenderedPageBreak/>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58CB5956">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58CB5956">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58CB5956">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58CB5956">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5D32610E" w14:textId="6A63BD2B" w:rsidR="58CB5956" w:rsidRDefault="58CB5956"/>
    <w:p w14:paraId="31CAFD40" w14:textId="550FA408" w:rsidR="007467C0" w:rsidRDefault="007467C0" w:rsidP="007467C0">
      <w:pPr>
        <w:pStyle w:val="TopofSection"/>
      </w:pPr>
      <w:bookmarkStart w:id="870" w:name="_Toc221530685"/>
      <w:bookmarkStart w:id="871" w:name="_Ref221892560"/>
      <w:bookmarkStart w:id="872" w:name="_Toc223436179"/>
      <w:bookmarkStart w:id="873" w:name="_Ref236112016"/>
      <w:bookmarkStart w:id="874"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875" w:name="_Ref246139824"/>
      <w:bookmarkStart w:id="876" w:name="_Toc74556409"/>
      <w:bookmarkStart w:id="877" w:name="_Toc127491599"/>
      <w:bookmarkStart w:id="878" w:name="_Toc128021132"/>
      <w:r w:rsidRPr="00A875AE">
        <w:t>Events</w:t>
      </w:r>
      <w:r>
        <w:rPr>
          <w:rFonts w:ascii="Wingdings" w:hAnsi="Wingdings"/>
        </w:rPr>
        <w:t></w:t>
      </w:r>
      <w:r w:rsidRPr="00A875AE">
        <w:t>Events Page</w:t>
      </w:r>
      <w:bookmarkEnd w:id="870"/>
      <w:bookmarkEnd w:id="871"/>
      <w:bookmarkEnd w:id="872"/>
      <w:bookmarkEnd w:id="873"/>
      <w:bookmarkEnd w:id="874"/>
      <w:bookmarkEnd w:id="875"/>
      <w:bookmarkEnd w:id="876"/>
      <w:bookmarkEnd w:id="877"/>
      <w:bookmarkEnd w:id="878"/>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879" w:name="_Toc74556479"/>
      <w:bookmarkStart w:id="880"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879"/>
      <w:bookmarkEnd w:id="880"/>
    </w:p>
    <w:p w14:paraId="746ECBF2" w14:textId="28057D2B" w:rsidR="007467C0" w:rsidRPr="00205380" w:rsidRDefault="007467C0" w:rsidP="009C1C46">
      <w:pPr>
        <w:jc w:val="center"/>
      </w:pPr>
      <w:del w:id="881"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82"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883" w:name="_Toc74556707"/>
      <w:r>
        <w:lastRenderedPageBreak/>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8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170D7D">
            <w:pPr>
              <w:pStyle w:val="TableHeader"/>
            </w:pPr>
            <w:r>
              <w:t>Description</w:t>
            </w:r>
          </w:p>
        </w:tc>
      </w:tr>
      <w:tr w:rsidR="007467C0" w14:paraId="6C3C3E6E" w14:textId="77777777" w:rsidTr="58CB5956">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58CB5956">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58CB5956">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88354CC" w14:textId="6A1B6BE9" w:rsidR="58CB5956" w:rsidRDefault="58CB5956"/>
    <w:p w14:paraId="1D8CA443" w14:textId="77777777" w:rsidR="007467C0" w:rsidRDefault="007467C0" w:rsidP="007467C0">
      <w:pPr>
        <w:pStyle w:val="TopofSection"/>
      </w:pPr>
      <w:bookmarkStart w:id="884"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885" w:name="_Ref246139829"/>
      <w:r>
        <w:t>Events</w:t>
      </w:r>
      <w:r>
        <w:rPr>
          <w:rFonts w:ascii="Wingdings" w:hAnsi="Wingdings"/>
        </w:rPr>
        <w:t></w:t>
      </w:r>
      <w:r>
        <w:t>Add/Edit Event</w:t>
      </w:r>
      <w:bookmarkEnd w:id="884"/>
      <w:bookmarkEnd w:id="885"/>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886" w:name="_Toc74556480"/>
      <w:bookmarkStart w:id="887" w:name="_Toc128022157"/>
      <w:r>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886"/>
      <w:bookmarkEnd w:id="887"/>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888"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8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170D7D">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lastRenderedPageBreak/>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lastRenderedPageBreak/>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889" w:name="_Toc221530686"/>
      <w:bookmarkStart w:id="890" w:name="_Ref221892566"/>
      <w:bookmarkStart w:id="891"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892" w:author="Moses, Robbie" w:date="2023-02-14T05:19:00Z">
          <w:pPr>
            <w:pStyle w:val="Heading2"/>
          </w:pPr>
        </w:pPrChange>
      </w:pPr>
      <w:bookmarkStart w:id="893" w:name="_Ref245707334"/>
      <w:bookmarkStart w:id="894" w:name="_Toc74556410"/>
      <w:bookmarkStart w:id="895" w:name="_Toc127491600"/>
      <w:bookmarkEnd w:id="889"/>
      <w:bookmarkEnd w:id="890"/>
      <w:bookmarkEnd w:id="891"/>
      <w:del w:id="896" w:author="Moses, Robbie" w:date="2023-02-23T02:17:00Z">
        <w:r w:rsidRPr="00722E5E" w:rsidDel="00395EBD">
          <w:lastRenderedPageBreak/>
          <w:delText xml:space="preserve">System </w:delText>
        </w:r>
      </w:del>
      <w:bookmarkStart w:id="897" w:name="_Ref128019336"/>
      <w:bookmarkStart w:id="898" w:name="_Ref128019347"/>
      <w:bookmarkStart w:id="899" w:name="_Ref128019376"/>
      <w:bookmarkStart w:id="900" w:name="_Ref128019464"/>
      <w:bookmarkStart w:id="901" w:name="_Ref128020001"/>
      <w:bookmarkStart w:id="902" w:name="_Toc128021133"/>
      <w:ins w:id="903" w:author="Moses, Robbie" w:date="2023-02-23T02:17:00Z">
        <w:r w:rsidR="00395EBD">
          <w:t>Settings</w:t>
        </w:r>
        <w:r w:rsidR="00395EBD" w:rsidRPr="00722E5E">
          <w:t xml:space="preserve"> </w:t>
        </w:r>
      </w:ins>
      <w:r w:rsidRPr="00722E5E">
        <w:t>Tab</w:t>
      </w:r>
      <w:bookmarkEnd w:id="893"/>
      <w:bookmarkEnd w:id="894"/>
      <w:bookmarkEnd w:id="895"/>
      <w:bookmarkEnd w:id="897"/>
      <w:bookmarkEnd w:id="898"/>
      <w:bookmarkEnd w:id="899"/>
      <w:bookmarkEnd w:id="900"/>
      <w:bookmarkEnd w:id="901"/>
      <w:bookmarkEnd w:id="902"/>
    </w:p>
    <w:p w14:paraId="51A52140" w14:textId="75DCA862" w:rsidR="007467C0" w:rsidRDefault="007467C0" w:rsidP="001E6390">
      <w:pPr>
        <w:pStyle w:val="BodyText"/>
      </w:pPr>
      <w:r>
        <w:t xml:space="preserve">The </w:t>
      </w:r>
      <w:del w:id="904" w:author="Moses, Robbie" w:date="2023-02-23T02:18:00Z">
        <w:r w:rsidDel="00863B94">
          <w:delText xml:space="preserve">System </w:delText>
        </w:r>
      </w:del>
      <w:ins w:id="905"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906" w:author="Moses, Robbie" w:date="2023-02-23T02:24:00Z">
        <w:r>
          <w:fldChar w:fldCharType="begin"/>
        </w:r>
        <w:r>
          <w:instrText xml:space="preserve"> REF _Ref128011482 \h </w:instrText>
        </w:r>
      </w:ins>
      <w:r>
        <w:fldChar w:fldCharType="separate"/>
      </w:r>
      <w:ins w:id="907" w:author="Moses, Robbie" w:date="2023-02-23T02:24:00Z">
        <w:r>
          <w:t>Settings</w:t>
        </w:r>
        <w:r>
          <w:rPr>
            <w:rFonts w:ascii="Wingdings" w:hAnsi="Wingdings"/>
          </w:rPr>
          <w:t></w:t>
        </w:r>
        <w:r>
          <w:t>Institution</w:t>
        </w:r>
        <w:r>
          <w:fldChar w:fldCharType="end"/>
        </w:r>
      </w:ins>
      <w:del w:id="908"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909" w:author="Moses, Robbie" w:date="2023-02-23T02:24:00Z">
        <w:r>
          <w:fldChar w:fldCharType="begin"/>
        </w:r>
        <w:r>
          <w:instrText xml:space="preserve"> REF _Ref128011491 \h </w:instrText>
        </w:r>
      </w:ins>
      <w:r>
        <w:fldChar w:fldCharType="separate"/>
      </w:r>
      <w:ins w:id="910" w:author="Moses, Robbie" w:date="2023-02-23T02:24:00Z">
        <w:r>
          <w:t>Settings</w:t>
        </w:r>
        <w:r>
          <w:rPr>
            <w:rFonts w:ascii="Wingdings" w:hAnsi="Wingdings"/>
          </w:rPr>
          <w:t></w:t>
        </w:r>
        <w:r>
          <w:t>Override Reasons</w:t>
        </w:r>
        <w:r>
          <w:fldChar w:fldCharType="end"/>
        </w:r>
      </w:ins>
      <w:ins w:id="911" w:author="Moses, Robbie" w:date="2023-02-23T02:25:00Z">
        <w:r w:rsidR="0022630F" w:rsidDel="0022630F">
          <w:t xml:space="preserve"> </w:t>
        </w:r>
      </w:ins>
      <w:del w:id="912"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913" w:author="Moses, Robbie" w:date="2023-02-23T02:24:00Z">
        <w:r>
          <w:fldChar w:fldCharType="begin"/>
        </w:r>
        <w:r>
          <w:instrText xml:space="preserve"> REF _Ref128011499 \h </w:instrText>
        </w:r>
      </w:ins>
      <w:r>
        <w:fldChar w:fldCharType="separate"/>
      </w:r>
      <w:ins w:id="914" w:author="Moses, Robbie" w:date="2023-02-23T02:24:00Z">
        <w:r>
          <w:t>Settings</w:t>
        </w:r>
        <w:r>
          <w:rPr>
            <w:rFonts w:ascii="Wingdings" w:hAnsi="Wingdings"/>
          </w:rPr>
          <w:t></w:t>
        </w:r>
        <w:r>
          <w:t>Privileges</w:t>
        </w:r>
        <w:r>
          <w:fldChar w:fldCharType="end"/>
        </w:r>
      </w:ins>
      <w:ins w:id="915" w:author="Moses, Robbie" w:date="2023-02-23T02:25:00Z">
        <w:r w:rsidR="0022630F" w:rsidDel="0022630F">
          <w:t xml:space="preserve"> </w:t>
        </w:r>
      </w:ins>
      <w:del w:id="916"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917" w:author="Moses, Robbie" w:date="2023-02-23T02:25:00Z">
        <w:r>
          <w:fldChar w:fldCharType="begin"/>
        </w:r>
        <w:r>
          <w:instrText xml:space="preserve"> REF _Ref128011517 \h </w:instrText>
        </w:r>
      </w:ins>
      <w:r>
        <w:fldChar w:fldCharType="separate"/>
      </w:r>
      <w:ins w:id="918"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919"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920" w:author="Moses, Robbie" w:date="2023-02-23T05:01:00Z"/>
        </w:rPr>
      </w:pPr>
      <w:r>
        <w:fldChar w:fldCharType="begin"/>
      </w:r>
      <w:r>
        <w:instrText xml:space="preserve"> REF _Ref128011517 \h </w:instrText>
      </w:r>
      <w:r>
        <w:fldChar w:fldCharType="separate"/>
      </w:r>
      <w:ins w:id="921"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922" w:author="Moses, Robbie" w:date="2023-02-23T05:02:00Z"/>
        </w:rPr>
      </w:pPr>
      <w:ins w:id="923" w:author="Moses, Robbie" w:date="2023-02-23T05:01:00Z">
        <w:r>
          <w:fldChar w:fldCharType="begin"/>
        </w:r>
        <w:r>
          <w:instrText xml:space="preserve"> REF _Ref128021159 \h </w:instrText>
        </w:r>
      </w:ins>
      <w:r>
        <w:fldChar w:fldCharType="separate"/>
      </w:r>
      <w:ins w:id="924"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925" w:author="Moses, Robbie" w:date="2023-02-23T05:02:00Z">
        <w:r>
          <w:fldChar w:fldCharType="begin"/>
        </w:r>
        <w:r>
          <w:instrText xml:space="preserve"> REF _Ref128019162 \h </w:instrText>
        </w:r>
      </w:ins>
      <w:r>
        <w:fldChar w:fldCharType="separate"/>
      </w:r>
      <w:ins w:id="926"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927" w:author="Moses, Robbie" w:date="2023-02-23T05:01:00Z"/>
        </w:rPr>
      </w:pPr>
      <w:del w:id="928" w:author="Moses, Robbie" w:date="2023-02-23T05:01:00Z">
        <w:r w:rsidDel="00DB538B">
          <w:fldChar w:fldCharType="begin"/>
        </w:r>
        <w:r w:rsidDel="00DB538B">
          <w:delInstrText xml:space="preserve"> REF _Ref128019154 \h </w:delInstrText>
        </w:r>
        <w:r w:rsidR="00000000">
          <w:fldChar w:fldCharType="separate"/>
        </w:r>
        <w:r w:rsidDel="00DB538B">
          <w:fldChar w:fldCharType="end"/>
        </w:r>
      </w:del>
    </w:p>
    <w:p w14:paraId="608773C5" w14:textId="548BB53A" w:rsidR="00D22824" w:rsidDel="00DB538B" w:rsidRDefault="00A61A5B" w:rsidP="001E6390">
      <w:pPr>
        <w:pStyle w:val="ListBullet"/>
        <w:rPr>
          <w:del w:id="929" w:author="Moses, Robbie" w:date="2023-02-23T05:01:00Z"/>
        </w:rPr>
      </w:pPr>
      <w:del w:id="930" w:author="Moses, Robbie" w:date="2023-02-23T05:01:00Z">
        <w:r w:rsidDel="00DB538B">
          <w:fldChar w:fldCharType="begin"/>
        </w:r>
        <w:r w:rsidDel="00DB538B">
          <w:delInstrText xml:space="preserve"> REF _Ref128019162 \h </w:delInstrText>
        </w:r>
        <w:r w:rsidR="00000000">
          <w:fldChar w:fldCharType="separate"/>
        </w:r>
        <w:r w:rsidDel="00DB538B">
          <w:fldChar w:fldCharType="end"/>
        </w:r>
      </w:del>
    </w:p>
    <w:p w14:paraId="4E8CE72D" w14:textId="60F405F4" w:rsidR="007467C0" w:rsidDel="000F53C0" w:rsidRDefault="007467C0" w:rsidP="001E6390">
      <w:pPr>
        <w:pStyle w:val="ListBullet"/>
        <w:rPr>
          <w:del w:id="931" w:author="Moses, Robbie" w:date="2023-02-23T02:28:00Z"/>
        </w:rPr>
      </w:pPr>
      <w:del w:id="932"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933"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934" w:author="Moses, Robbie" w:date="2023-02-23T02:19:00Z">
          <w:pPr/>
        </w:pPrChange>
      </w:pPr>
    </w:p>
    <w:p w14:paraId="2C98D978" w14:textId="4648D158" w:rsidR="007467C0" w:rsidRDefault="007467C0" w:rsidP="007467C0">
      <w:pPr>
        <w:pStyle w:val="Heading3"/>
      </w:pPr>
      <w:bookmarkStart w:id="935" w:name="_Ref246139999"/>
      <w:bookmarkStart w:id="936" w:name="_Toc74556411"/>
      <w:bookmarkStart w:id="937" w:name="_Toc127491601"/>
      <w:del w:id="938" w:author="Moses, Robbie" w:date="2023-02-23T02:19:00Z">
        <w:r w:rsidDel="00963DE5">
          <w:delText>System</w:delText>
        </w:r>
      </w:del>
      <w:bookmarkStart w:id="939" w:name="_Ref128011482"/>
      <w:bookmarkStart w:id="940" w:name="_Toc128021134"/>
      <w:ins w:id="941" w:author="Moses, Robbie" w:date="2023-02-23T02:19:00Z">
        <w:r w:rsidR="00963DE5">
          <w:t>Settings</w:t>
        </w:r>
      </w:ins>
      <w:r>
        <w:rPr>
          <w:rFonts w:ascii="Wingdings" w:hAnsi="Wingdings"/>
        </w:rPr>
        <w:t></w:t>
      </w:r>
      <w:r>
        <w:t>Institution</w:t>
      </w:r>
      <w:bookmarkEnd w:id="935"/>
      <w:bookmarkEnd w:id="936"/>
      <w:bookmarkEnd w:id="937"/>
      <w:bookmarkEnd w:id="939"/>
      <w:bookmarkEnd w:id="940"/>
    </w:p>
    <w:p w14:paraId="7EDBA303" w14:textId="09A4E7F8" w:rsidR="007467C0" w:rsidRDefault="007467C0" w:rsidP="001E6390">
      <w:pPr>
        <w:pStyle w:val="BodyText"/>
      </w:pPr>
      <w:r>
        <w:t xml:space="preserve">The Institution page allows the OptiVault analyst set up parameters that </w:t>
      </w:r>
      <w:del w:id="942"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943" w:name="_Toc74556481"/>
      <w:bookmarkStart w:id="944" w:name="_Toc128022158"/>
      <w:r>
        <w:lastRenderedPageBreak/>
        <w:t xml:space="preserve">Figure </w:t>
      </w:r>
      <w:r>
        <w:fldChar w:fldCharType="begin"/>
      </w:r>
      <w:r>
        <w:instrText xml:space="preserve"> SEQ Figure \* ARABIC </w:instrText>
      </w:r>
      <w:r>
        <w:fldChar w:fldCharType="separate"/>
      </w:r>
      <w:r>
        <w:rPr>
          <w:noProof/>
        </w:rPr>
        <w:t>49</w:t>
      </w:r>
      <w:r>
        <w:fldChar w:fldCharType="end"/>
      </w:r>
      <w:r>
        <w:t>: Institution Page</w:t>
      </w:r>
      <w:bookmarkEnd w:id="943"/>
      <w:bookmarkEnd w:id="944"/>
    </w:p>
    <w:p w14:paraId="549B2390" w14:textId="65F23410" w:rsidR="007467C0" w:rsidRDefault="007467C0" w:rsidP="001E6390">
      <w:pPr>
        <w:jc w:val="center"/>
      </w:pPr>
      <w:del w:id="945"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46"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947" w:name="_Toc74556709"/>
      <w:r>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9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170D7D">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lastRenderedPageBreak/>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948" w:name="_Ref246140003"/>
      <w:bookmarkStart w:id="949" w:name="_Toc74556412"/>
      <w:bookmarkStart w:id="950" w:name="_Toc127491602"/>
      <w:del w:id="951" w:author="Moses, Robbie" w:date="2023-02-23T02:20:00Z">
        <w:r w:rsidDel="00963DE5">
          <w:delText>System</w:delText>
        </w:r>
      </w:del>
      <w:bookmarkStart w:id="952" w:name="_Ref128011491"/>
      <w:bookmarkStart w:id="953" w:name="_Toc128021135"/>
      <w:ins w:id="954" w:author="Moses, Robbie" w:date="2023-02-23T02:20:00Z">
        <w:r w:rsidR="00963DE5">
          <w:t>Settings</w:t>
        </w:r>
      </w:ins>
      <w:r>
        <w:rPr>
          <w:rFonts w:ascii="Wingdings" w:hAnsi="Wingdings"/>
        </w:rPr>
        <w:t></w:t>
      </w:r>
      <w:r>
        <w:t>Override Reasons</w:t>
      </w:r>
      <w:bookmarkEnd w:id="948"/>
      <w:bookmarkEnd w:id="949"/>
      <w:bookmarkEnd w:id="950"/>
      <w:bookmarkEnd w:id="952"/>
      <w:bookmarkEnd w:id="953"/>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955" w:name="_Toc74556482"/>
      <w:bookmarkStart w:id="956" w:name="_Toc128022159"/>
      <w:r>
        <w:lastRenderedPageBreak/>
        <w:t xml:space="preserve">Figure </w:t>
      </w:r>
      <w:r>
        <w:fldChar w:fldCharType="begin"/>
      </w:r>
      <w:r>
        <w:instrText xml:space="preserve"> SEQ Figure \* ARABIC </w:instrText>
      </w:r>
      <w:r>
        <w:fldChar w:fldCharType="separate"/>
      </w:r>
      <w:r>
        <w:rPr>
          <w:noProof/>
        </w:rPr>
        <w:t>50</w:t>
      </w:r>
      <w:r>
        <w:fldChar w:fldCharType="end"/>
      </w:r>
      <w:r>
        <w:t>: Override Reasons Page</w:t>
      </w:r>
      <w:bookmarkEnd w:id="955"/>
      <w:bookmarkEnd w:id="956"/>
    </w:p>
    <w:p w14:paraId="3F79BE59" w14:textId="6E1E25CD" w:rsidR="007467C0" w:rsidRDefault="007467C0" w:rsidP="00ED1BCB">
      <w:pPr>
        <w:jc w:val="center"/>
      </w:pPr>
      <w:del w:id="957"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58"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959"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9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170D7D">
            <w:pPr>
              <w:pStyle w:val="TableHeader"/>
            </w:pPr>
            <w:r>
              <w:t>Description</w:t>
            </w:r>
          </w:p>
        </w:tc>
      </w:tr>
      <w:tr w:rsidR="007467C0" w:rsidRPr="000049F1" w14:paraId="5855AEA8" w14:textId="77777777" w:rsidTr="58CB5956">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58CB5956">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58CB5956">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58CB5956">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C6E71A6" w14:textId="430DE46D" w:rsidR="58CB5956" w:rsidRDefault="58CB5956"/>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960" w:name="_Ref246140007"/>
      <w:bookmarkStart w:id="961" w:name="_Ref246169926"/>
      <w:bookmarkStart w:id="962" w:name="_Toc74556413"/>
      <w:bookmarkStart w:id="963" w:name="_Toc127491603"/>
      <w:del w:id="964" w:author="Moses, Robbie" w:date="2023-02-23T02:20:00Z">
        <w:r w:rsidDel="00EF0FEC">
          <w:delText>System</w:delText>
        </w:r>
      </w:del>
      <w:bookmarkStart w:id="965" w:name="_Ref128011499"/>
      <w:bookmarkStart w:id="966" w:name="_Toc128021136"/>
      <w:ins w:id="967" w:author="Moses, Robbie" w:date="2023-02-23T02:20:00Z">
        <w:r w:rsidR="00EF0FEC">
          <w:t>Settings</w:t>
        </w:r>
      </w:ins>
      <w:r>
        <w:rPr>
          <w:rFonts w:ascii="Wingdings" w:hAnsi="Wingdings"/>
        </w:rPr>
        <w:t></w:t>
      </w:r>
      <w:r>
        <w:t>Privileges</w:t>
      </w:r>
      <w:bookmarkEnd w:id="960"/>
      <w:bookmarkEnd w:id="961"/>
      <w:bookmarkEnd w:id="962"/>
      <w:bookmarkEnd w:id="963"/>
      <w:bookmarkEnd w:id="965"/>
      <w:bookmarkEnd w:id="966"/>
    </w:p>
    <w:p w14:paraId="55D94A58" w14:textId="482FA332" w:rsidR="007467C0" w:rsidRDefault="007467C0" w:rsidP="00ED1BCB">
      <w:pPr>
        <w:pStyle w:val="BodyText"/>
      </w:pPr>
      <w:r>
        <w:t>The Privileges pages allow</w:t>
      </w:r>
      <w:del w:id="968" w:author="Moses, Robbie" w:date="2023-02-13T02:56:00Z">
        <w:r w:rsidDel="00E6108F">
          <w:delText>s</w:delText>
        </w:r>
      </w:del>
      <w:r>
        <w:t xml:space="preserve"> the administrator to set up users and user groups. Users </w:t>
      </w:r>
      <w:del w:id="969" w:author="Moses, Robbie" w:date="2023-02-13T02:56:00Z">
        <w:r w:rsidDel="00E6108F">
          <w:delText>are able to</w:delText>
        </w:r>
      </w:del>
      <w:ins w:id="970"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lastRenderedPageBreak/>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000000"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971" w:name="_Toc74556483"/>
      <w:bookmarkStart w:id="972"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971"/>
      <w:bookmarkEnd w:id="972"/>
    </w:p>
    <w:p w14:paraId="513BF623" w14:textId="05C4DA8C" w:rsidR="007467C0" w:rsidRDefault="007467C0" w:rsidP="00ED1BCB">
      <w:pPr>
        <w:jc w:val="center"/>
      </w:pPr>
      <w:del w:id="973"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74"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975"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976" w:name="_Ref246169830"/>
      <w:commentRangeStart w:id="977"/>
      <w:r>
        <w:t>Privileges</w:t>
      </w:r>
      <w:r>
        <w:rPr>
          <w:rFonts w:ascii="Wingdings" w:hAnsi="Wingdings"/>
        </w:rPr>
        <w:t></w:t>
      </w:r>
      <w:r>
        <w:t>Users</w:t>
      </w:r>
      <w:bookmarkEnd w:id="976"/>
      <w:commentRangeEnd w:id="977"/>
      <w:r w:rsidR="001B3B5C">
        <w:rPr>
          <w:rStyle w:val="CommentReference"/>
          <w:rFonts w:ascii="Calibri" w:hAnsi="Calibri" w:cs="Times New Roman"/>
          <w:b w:val="0"/>
          <w:lang w:val="en-US" w:bidi="en-US"/>
        </w:rPr>
        <w:commentReference w:id="977"/>
      </w:r>
    </w:p>
    <w:p w14:paraId="39277E0A" w14:textId="1653067D" w:rsidR="007467C0" w:rsidRDefault="007467C0" w:rsidP="00ED1BCB">
      <w:pPr>
        <w:pStyle w:val="BodyText"/>
      </w:pPr>
      <w:del w:id="978" w:author="Moses, Robbie" w:date="2023-02-13T02:56:00Z">
        <w:r w:rsidDel="00E6108F">
          <w:delText>In order t</w:delText>
        </w:r>
      </w:del>
      <w:ins w:id="979"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980" w:name="_Toc74556484"/>
      <w:bookmarkStart w:id="981" w:name="_Toc128022161"/>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980"/>
      <w:bookmarkEnd w:id="981"/>
    </w:p>
    <w:p w14:paraId="1ACF93EA" w14:textId="297F6F35" w:rsidR="007467C0" w:rsidRPr="00282FD2" w:rsidRDefault="00DF6B2C" w:rsidP="004877D9">
      <w:pPr>
        <w:jc w:val="center"/>
      </w:pPr>
      <w:ins w:id="982"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4610" cy="3810635"/>
                      </a:xfrm>
                      <a:prstGeom prst="rect">
                        <a:avLst/>
                      </a:prstGeom>
                    </pic:spPr>
                  </pic:pic>
                </a:graphicData>
              </a:graphic>
            </wp:inline>
          </w:drawing>
        </w:r>
      </w:ins>
      <w:del w:id="983"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984"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985"/>
      <w:r>
        <w:t>Description</w:t>
      </w:r>
      <w:bookmarkEnd w:id="984"/>
      <w:commentRangeEnd w:id="985"/>
      <w:r w:rsidR="00AE4307">
        <w:rPr>
          <w:rStyle w:val="CommentReference"/>
          <w:caps w:val="0"/>
          <w:spacing w:val="0"/>
          <w:lang w:val="en-US"/>
        </w:rPr>
        <w:commentReference w:id="985"/>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58CB5956">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170D7D">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170D7D">
            <w:pPr>
              <w:pStyle w:val="TableHeader"/>
            </w:pPr>
            <w:r>
              <w:t>Description</w:t>
            </w:r>
          </w:p>
        </w:tc>
      </w:tr>
      <w:tr w:rsidR="007467C0" w14:paraId="3FB15B98" w14:textId="77777777" w:rsidTr="58CB5956">
        <w:trPr>
          <w:cantSplit/>
        </w:trPr>
        <w:tc>
          <w:tcPr>
            <w:tcW w:w="2592" w:type="dxa"/>
            <w:gridSpan w:val="2"/>
            <w:tcBorders>
              <w:top w:val="nil"/>
              <w:bottom w:val="single" w:sz="6" w:space="0" w:color="auto"/>
              <w:right w:val="single" w:sz="6" w:space="0" w:color="auto"/>
            </w:tcBorders>
          </w:tcPr>
          <w:p w14:paraId="14578148" w14:textId="423A1825" w:rsidR="007467C0" w:rsidRPr="004877D9" w:rsidRDefault="007467C0" w:rsidP="004877D9">
            <w:pPr>
              <w:pStyle w:val="TableBody"/>
              <w:rPr>
                <w:b/>
                <w:bCs/>
              </w:rPr>
            </w:pPr>
            <w:del w:id="986" w:author="Moses, Robinson" w:date="2023-04-05T03:53:00Z">
              <w:r w:rsidRPr="004877D9" w:rsidDel="00EC4396">
                <w:rPr>
                  <w:b/>
                  <w:bCs/>
                </w:rPr>
                <w:delText>User</w:delText>
              </w:r>
            </w:del>
          </w:p>
        </w:tc>
        <w:tc>
          <w:tcPr>
            <w:tcW w:w="5458" w:type="dxa"/>
            <w:gridSpan w:val="2"/>
            <w:tcBorders>
              <w:top w:val="nil"/>
              <w:left w:val="single" w:sz="6" w:space="0" w:color="auto"/>
              <w:bottom w:val="single" w:sz="6" w:space="0" w:color="auto"/>
            </w:tcBorders>
          </w:tcPr>
          <w:p w14:paraId="7C0750BD" w14:textId="498D065E" w:rsidR="007467C0" w:rsidRPr="00FB292A" w:rsidRDefault="007467C0" w:rsidP="004877D9">
            <w:pPr>
              <w:pStyle w:val="TableBody"/>
            </w:pPr>
            <w:del w:id="987" w:author="Moses, Robinson" w:date="2023-04-05T03:53:00Z">
              <w:r w:rsidRPr="00FB292A" w:rsidDel="00EC4396">
                <w:delText xml:space="preserve">Enter a unique alphanumeric value for this user. </w:delText>
              </w:r>
            </w:del>
          </w:p>
        </w:tc>
      </w:tr>
      <w:tr w:rsidR="007467C0" w14:paraId="1EAA4208" w14:textId="77777777" w:rsidTr="58CB5956">
        <w:tblPrEx>
          <w:tblBorders>
            <w:insideV w:val="single" w:sz="6" w:space="0" w:color="auto"/>
          </w:tblBorders>
        </w:tblPrEx>
        <w:trPr>
          <w:gridAfter w:val="1"/>
          <w:wAfter w:w="15" w:type="dxa"/>
          <w:cantSplit/>
          <w:trHeight w:val="840"/>
        </w:trPr>
        <w:tc>
          <w:tcPr>
            <w:tcW w:w="1224" w:type="dxa"/>
            <w:vAlign w:val="center"/>
          </w:tcPr>
          <w:p w14:paraId="1213B6A8" w14:textId="04F5F69F" w:rsidR="007467C0" w:rsidRPr="00FB292A" w:rsidRDefault="007467C0" w:rsidP="004877D9">
            <w:pPr>
              <w:pStyle w:val="TableNote"/>
              <w:rPr>
                <w:lang w:bidi="en-US"/>
              </w:rPr>
            </w:pPr>
            <w:del w:id="988" w:author="Moses, Robinson" w:date="2023-04-05T03:53:00Z">
              <w:r w:rsidDel="00EC4396">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47F2F8A" id="Canvas 2201"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type="#_x0000_t75" style="position:absolute;width:497205;height:504825;visibility:visible;mso-wrap-style:square">
                          <v:fill o:detectmouseclick="t"/>
                          <v:path o:connecttype="none"/>
                        </v:shape>
                        <v:shape id="Freeform 2203"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6811" w:type="dxa"/>
            <w:gridSpan w:val="2"/>
            <w:tcBorders>
              <w:top w:val="single" w:sz="6" w:space="0" w:color="auto"/>
              <w:bottom w:val="single" w:sz="6" w:space="0" w:color="auto"/>
              <w:right w:val="single" w:sz="6" w:space="0" w:color="auto"/>
            </w:tcBorders>
            <w:vAlign w:val="center"/>
          </w:tcPr>
          <w:p w14:paraId="1952F5BE" w14:textId="1B0409BA" w:rsidR="007467C0" w:rsidRPr="00FB292A" w:rsidRDefault="007467C0" w:rsidP="004877D9">
            <w:pPr>
              <w:pStyle w:val="TableNote"/>
              <w:rPr>
                <w:lang w:bidi="en-US"/>
              </w:rPr>
            </w:pPr>
            <w:del w:id="989" w:author="Moses, Robinson" w:date="2023-04-05T03:53:00Z">
              <w:r w:rsidRPr="00FB292A" w:rsidDel="00EC4396">
                <w:rPr>
                  <w:b/>
                  <w:bCs/>
                  <w:lang w:bidi="en-US"/>
                </w:rPr>
                <w:delText>Note:</w:delText>
              </w:r>
              <w:r w:rsidRPr="00FB292A" w:rsidDel="00EC4396">
                <w:rPr>
                  <w:lang w:bidi="en-US"/>
                </w:rPr>
                <w:delText xml:space="preserve">  There should be no special characters and spaces in the User ID. </w:delText>
              </w:r>
            </w:del>
          </w:p>
        </w:tc>
      </w:tr>
      <w:tr w:rsidR="007467C0" w14:paraId="6B39F6A8" w14:textId="77777777" w:rsidTr="58CB5956">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del w:id="990" w:author="Pinnu, Sainath" w:date="2023-04-05T09:31:00Z">
              <w:r w:rsidRPr="58CB5956" w:rsidDel="007467C0">
                <w:rPr>
                  <w:b/>
                  <w:bCs/>
                </w:rPr>
                <w:delText>Password</w:delText>
              </w:r>
            </w:del>
          </w:p>
        </w:tc>
        <w:tc>
          <w:tcPr>
            <w:tcW w:w="5458" w:type="dxa"/>
            <w:gridSpan w:val="2"/>
            <w:tcBorders>
              <w:top w:val="single" w:sz="6" w:space="0" w:color="auto"/>
              <w:left w:val="single" w:sz="6" w:space="0" w:color="auto"/>
              <w:bottom w:val="single" w:sz="6" w:space="0" w:color="auto"/>
            </w:tcBorders>
          </w:tcPr>
          <w:p w14:paraId="06E71C6B" w14:textId="54287636" w:rsidR="007467C0" w:rsidRPr="00FB292A" w:rsidRDefault="007467C0" w:rsidP="004877D9">
            <w:pPr>
              <w:pStyle w:val="TableBody"/>
            </w:pPr>
            <w:del w:id="991" w:author="Pinnu, Sainath" w:date="2023-03-29T12:23:00Z">
              <w:r w:rsidRPr="00FB292A" w:rsidDel="00C8699C">
                <w:delText>Enter a unique alphanumeric password for this user.</w:delText>
              </w:r>
            </w:del>
          </w:p>
        </w:tc>
      </w:tr>
      <w:tr w:rsidR="007467C0" w14:paraId="66FDE7BA" w14:textId="77777777" w:rsidTr="58CB5956">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commentRangeStart w:id="992"/>
            <w:r w:rsidRPr="00654C03">
              <w:rPr>
                <w:b/>
                <w:bCs/>
              </w:rPr>
              <w:lastRenderedPageBreak/>
              <w:t>External Authentication User</w:t>
            </w:r>
          </w:p>
        </w:tc>
        <w:tc>
          <w:tcPr>
            <w:tcW w:w="5458" w:type="dxa"/>
            <w:gridSpan w:val="2"/>
            <w:tcBorders>
              <w:top w:val="single" w:sz="6" w:space="0" w:color="auto"/>
              <w:left w:val="single" w:sz="6" w:space="0" w:color="auto"/>
              <w:bottom w:val="single" w:sz="6" w:space="0" w:color="auto"/>
            </w:tcBorders>
          </w:tcPr>
          <w:p w14:paraId="24C5B0F2" w14:textId="06DB6D10" w:rsidR="007467C0" w:rsidRPr="00FB292A" w:rsidDel="00EC4396" w:rsidRDefault="007467C0" w:rsidP="00EC4396">
            <w:pPr>
              <w:pStyle w:val="TableBody"/>
              <w:rPr>
                <w:del w:id="993" w:author="Moses, Robinson" w:date="2023-04-05T03:43:00Z"/>
              </w:rPr>
            </w:pPr>
            <w:del w:id="994" w:author="Moses, Robinson" w:date="2023-04-05T03:44:00Z">
              <w:r w:rsidRPr="00FB292A" w:rsidDel="00EC4396">
                <w:delText xml:space="preserve">Enter </w:delText>
              </w:r>
            </w:del>
            <w:del w:id="995" w:author="Moses, Robinson" w:date="2023-04-05T03:43:00Z">
              <w:r w:rsidRPr="00FB292A" w:rsidDel="00EC4396">
                <w:delText>external authentication</w:delText>
              </w:r>
            </w:del>
            <w:ins w:id="996" w:author="Moses, Robinson" w:date="2023-04-05T03:43:00Z">
              <w:r w:rsidR="00EC4396">
                <w:t>EPS</w:t>
              </w:r>
            </w:ins>
            <w:ins w:id="997" w:author="Moses, Robinson" w:date="2023-04-05T03:44:00Z">
              <w:r w:rsidR="00EC4396">
                <w:t>S</w:t>
              </w:r>
            </w:ins>
            <w:ins w:id="998" w:author="Moses, Robinson" w:date="2023-04-05T03:43:00Z">
              <w:r w:rsidR="00EC4396">
                <w:t xml:space="preserve"> Username</w:t>
              </w:r>
            </w:ins>
            <w:del w:id="999" w:author="Moses, Robinson" w:date="2023-04-05T03:43:00Z">
              <w:r w:rsidRPr="00FB292A" w:rsidDel="00EC4396">
                <w:delText xml:space="preserve"> if available.</w:delText>
              </w:r>
            </w:del>
          </w:p>
          <w:p w14:paraId="4F2203F0" w14:textId="1BD9E406" w:rsidR="007467C0" w:rsidRPr="00FB292A" w:rsidRDefault="007467C0" w:rsidP="000F31D9">
            <w:pPr>
              <w:pStyle w:val="TableNote"/>
            </w:pPr>
            <w:del w:id="1000" w:author="Moses, Robinson" w:date="2023-04-05T03:43:00Z">
              <w:r w:rsidRPr="00E6108F" w:rsidDel="00EC4396">
                <w:rPr>
                  <w:b/>
                  <w:bCs/>
                  <w:rPrChange w:id="1001" w:author="Moses, Robbie" w:date="2023-02-13T02:57:00Z">
                    <w:rPr/>
                  </w:rPrChange>
                </w:rPr>
                <w:delText>Note</w:delText>
              </w:r>
              <w:r w:rsidR="001A6F84" w:rsidDel="00EC4396">
                <w:rPr>
                  <w:b/>
                  <w:bCs/>
                </w:rPr>
                <w:delText>:</w:delText>
              </w:r>
              <w:r w:rsidRPr="00FB292A" w:rsidDel="00EC4396">
                <w:delText xml:space="preserve"> </w:delText>
              </w:r>
              <w:r w:rsidR="001A6F84" w:rsidDel="00EC4396">
                <w:delText>W</w:delText>
              </w:r>
              <w:r w:rsidRPr="00FB292A" w:rsidDel="00EC4396">
                <w:delTex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delText>
              </w:r>
              <w:commentRangeEnd w:id="992"/>
              <w:r w:rsidR="00154F4C" w:rsidDel="00EC4396">
                <w:rPr>
                  <w:rStyle w:val="CommentReference"/>
                  <w:rFonts w:ascii="Calibri" w:hAnsi="Calibri"/>
                  <w:lang w:val="en-US" w:bidi="en-US"/>
                </w:rPr>
                <w:commentReference w:id="992"/>
              </w:r>
            </w:del>
          </w:p>
        </w:tc>
      </w:tr>
      <w:tr w:rsidR="007467C0" w14:paraId="3AFBFAED" w14:textId="77777777" w:rsidTr="58CB5956">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50D2A422" w14:textId="77777777" w:rsidR="00EC4396" w:rsidRDefault="00E6108F" w:rsidP="004877D9">
            <w:pPr>
              <w:pStyle w:val="TableBody"/>
              <w:rPr>
                <w:ins w:id="1002" w:author="Moses, Robinson" w:date="2023-04-05T03:44:00Z"/>
              </w:rPr>
            </w:pPr>
            <w:r>
              <w:t xml:space="preserve">The maximum </w:t>
            </w:r>
            <w:r w:rsidR="007467C0">
              <w:t xml:space="preserve">amount that this user will be able to put in an order. </w:t>
            </w:r>
          </w:p>
          <w:p w14:paraId="2E9C3DCF" w14:textId="7F7F46F8" w:rsidR="007467C0" w:rsidRPr="00FB292A" w:rsidRDefault="007467C0" w:rsidP="004877D9">
            <w:pPr>
              <w:pStyle w:val="TableBody"/>
            </w:pPr>
            <w:r>
              <w:t>Note: This amount is in the system’s primary currency.</w:t>
            </w:r>
          </w:p>
        </w:tc>
      </w:tr>
      <w:tr w:rsidR="007467C0" w14:paraId="3A746076" w14:textId="77777777" w:rsidTr="58CB5956">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1FBCBE5F" w14:textId="1358B6F4" w:rsidR="58CB5956" w:rsidRDefault="58CB5956"/>
    <w:p w14:paraId="30ADC991" w14:textId="5A6FF4E9" w:rsidR="00E06063" w:rsidRDefault="007467C0" w:rsidP="00E06063">
      <w:pPr>
        <w:pStyle w:val="TopofSection"/>
      </w:pPr>
      <w:bookmarkStart w:id="1003" w:name="_Ref22631647"/>
      <w:bookmarkStart w:id="1004" w:name="_Toc29089998"/>
      <w:bookmarkStart w:id="1005" w:name="_Toc146954499"/>
      <w:bookmarkStart w:id="1006" w:name="_Toc146954884"/>
      <w:bookmarkStart w:id="1007" w:name="_Toc220416875"/>
      <w:bookmarkStart w:id="1008" w:name="_Toc223436185"/>
      <w:bookmarkStart w:id="1009" w:name="_Ref231730384"/>
      <w:r>
        <w:t>Return To:</w:t>
      </w:r>
      <w:r w:rsidRPr="00B82801">
        <w:t xml:space="preserve"> </w:t>
      </w:r>
      <w:bookmarkEnd w:id="1003"/>
      <w:bookmarkEnd w:id="1004"/>
      <w:bookmarkEnd w:id="1005"/>
      <w:bookmarkEnd w:id="1006"/>
      <w:bookmarkEnd w:id="1007"/>
      <w:bookmarkEnd w:id="1008"/>
      <w:bookmarkEnd w:id="1009"/>
      <w:r w:rsidR="00CB4D21">
        <w:fldChar w:fldCharType="begin"/>
      </w:r>
      <w:r w:rsidR="00CB4D21">
        <w:instrText xml:space="preserve"> REF _Ref128011499 \h </w:instrText>
      </w:r>
      <w:r w:rsidR="00CB4D21">
        <w:fldChar w:fldCharType="separate"/>
      </w:r>
      <w:ins w:id="1010"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1011"/>
      <w:r>
        <w:t>Privileges</w:t>
      </w:r>
      <w:r w:rsidR="00E06063" w:rsidRPr="00A76469">
        <w:t></w:t>
      </w:r>
      <w:r>
        <w:t>Business Units</w:t>
      </w:r>
      <w:commentRangeEnd w:id="1011"/>
      <w:r w:rsidR="003A421E">
        <w:rPr>
          <w:rStyle w:val="CommentReference"/>
          <w:rFonts w:ascii="Calibri" w:hAnsi="Calibri" w:cs="Times New Roman"/>
          <w:b w:val="0"/>
          <w:lang w:val="en-US" w:bidi="en-US"/>
        </w:rPr>
        <w:commentReference w:id="1011"/>
      </w:r>
    </w:p>
    <w:p w14:paraId="3D933699" w14:textId="25400123" w:rsidR="007467C0" w:rsidDel="00654DBE" w:rsidRDefault="007467C0" w:rsidP="00E06063">
      <w:pPr>
        <w:pStyle w:val="BodyText"/>
        <w:rPr>
          <w:del w:id="1012" w:author="Pinnu, Sainath" w:date="2023-03-29T12:46:00Z"/>
        </w:rPr>
      </w:pPr>
      <w:commentRangeStart w:id="1013"/>
      <w:del w:id="1014" w:author="Pinnu, Sainath" w:date="2023-03-29T12:46:00Z">
        <w:r w:rsidDel="00654DBE">
          <w:delText xml:space="preserve">Business Units are assigned specific privileges and users are then assigned to Business Units.  All users in OptiVault must be assigned to a Business Unit in order to gain privileges. </w:delText>
        </w:r>
      </w:del>
    </w:p>
    <w:p w14:paraId="53A2656C" w14:textId="3D336D1F" w:rsidR="007467C0" w:rsidDel="00654DBE" w:rsidRDefault="007467C0" w:rsidP="00E06063">
      <w:pPr>
        <w:pStyle w:val="BodyText"/>
        <w:rPr>
          <w:del w:id="1015" w:author="Pinnu, Sainath" w:date="2023-03-29T12:46:00Z"/>
        </w:rPr>
      </w:pPr>
      <w:bookmarkStart w:id="1016" w:name="_Ref22631657"/>
      <w:bookmarkStart w:id="1017" w:name="_Toc29090002"/>
      <w:del w:id="1018" w:author="Pinnu, Sainath" w:date="2023-03-29T12:46:00Z">
        <w:r w:rsidDel="00654DBE">
          <w:delText>Privilege levels are highly customizable and the System Administrator can assign privileges to various parts of OptiVault at the following levels:</w:delText>
        </w:r>
      </w:del>
    </w:p>
    <w:p w14:paraId="1819B1E9" w14:textId="1312C234" w:rsidR="007467C0" w:rsidRPr="004712C0" w:rsidDel="00654DBE" w:rsidRDefault="007467C0" w:rsidP="004712C0">
      <w:pPr>
        <w:pStyle w:val="ListBullet"/>
        <w:rPr>
          <w:del w:id="1019" w:author="Pinnu, Sainath" w:date="2023-03-29T12:46:00Z"/>
          <w:color w:val="000000" w:themeColor="text1"/>
        </w:rPr>
      </w:pPr>
      <w:del w:id="1020" w:author="Pinnu, Sainath" w:date="2023-03-29T12:46:00Z">
        <w:r w:rsidRPr="001A6F84" w:rsidDel="00654DBE">
          <w:rPr>
            <w:b/>
            <w:bCs/>
            <w:color w:val="000000" w:themeColor="text1"/>
          </w:rPr>
          <w:delText>View:</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only view limited data</w:delText>
        </w:r>
      </w:del>
    </w:p>
    <w:p w14:paraId="2CCAEAAC" w14:textId="6B38A8B1" w:rsidR="007467C0" w:rsidRPr="004712C0" w:rsidDel="00654DBE" w:rsidRDefault="007467C0" w:rsidP="004712C0">
      <w:pPr>
        <w:pStyle w:val="ListBullet"/>
        <w:rPr>
          <w:del w:id="1021" w:author="Pinnu, Sainath" w:date="2023-03-29T12:46:00Z"/>
          <w:color w:val="000000" w:themeColor="text1"/>
        </w:rPr>
      </w:pPr>
      <w:del w:id="1022" w:author="Pinnu, Sainath" w:date="2023-03-29T12:46:00Z">
        <w:r w:rsidRPr="001A6F84" w:rsidDel="00654DBE">
          <w:rPr>
            <w:b/>
            <w:bCs/>
            <w:color w:val="000000" w:themeColor="text1"/>
          </w:rPr>
          <w:delText>Edit:</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add and edit data</w:delText>
        </w:r>
      </w:del>
    </w:p>
    <w:p w14:paraId="7F9996B5" w14:textId="5B8B730F" w:rsidR="007467C0" w:rsidRPr="004712C0" w:rsidDel="00654DBE" w:rsidRDefault="007467C0" w:rsidP="004712C0">
      <w:pPr>
        <w:pStyle w:val="ListBullet"/>
        <w:rPr>
          <w:del w:id="1023" w:author="Pinnu, Sainath" w:date="2023-03-29T12:46:00Z"/>
          <w:color w:val="000000" w:themeColor="text1"/>
        </w:rPr>
      </w:pPr>
      <w:del w:id="1024" w:author="Pinnu, Sainath" w:date="2023-03-29T12:46:00Z">
        <w:r w:rsidRPr="001A6F84" w:rsidDel="00654DBE">
          <w:rPr>
            <w:b/>
            <w:bCs/>
            <w:color w:val="000000" w:themeColor="text1"/>
          </w:rPr>
          <w:delText>Administer:</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have administrative rights to the data</w:delText>
        </w:r>
      </w:del>
    </w:p>
    <w:p w14:paraId="42378FDF" w14:textId="43C51CB3" w:rsidR="007467C0" w:rsidRPr="004712C0" w:rsidDel="00654DBE" w:rsidRDefault="007467C0" w:rsidP="004712C0">
      <w:pPr>
        <w:pStyle w:val="ListBullet"/>
        <w:rPr>
          <w:del w:id="1025" w:author="Pinnu, Sainath" w:date="2023-03-29T12:46:00Z"/>
          <w:color w:val="000000" w:themeColor="text1"/>
        </w:rPr>
      </w:pPr>
      <w:del w:id="1026" w:author="Pinnu, Sainath" w:date="2023-03-29T12:46:00Z">
        <w:r w:rsidRPr="001A6F84" w:rsidDel="00654DBE">
          <w:rPr>
            <w:b/>
            <w:bCs/>
            <w:color w:val="000000" w:themeColor="text1"/>
          </w:rPr>
          <w:delText>Override/Accept Recommendations: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override or accept recommendations</w:delText>
        </w:r>
      </w:del>
    </w:p>
    <w:p w14:paraId="68972A10" w14:textId="577592FC" w:rsidR="007467C0" w:rsidRPr="004712C0" w:rsidDel="00654DBE" w:rsidRDefault="007467C0" w:rsidP="004712C0">
      <w:pPr>
        <w:pStyle w:val="ListBullet"/>
        <w:rPr>
          <w:del w:id="1027" w:author="Pinnu, Sainath" w:date="2023-03-29T12:46:00Z"/>
          <w:color w:val="000000" w:themeColor="text1"/>
        </w:rPr>
      </w:pPr>
      <w:del w:id="1028" w:author="Pinnu, Sainath" w:date="2023-03-29T12:46:00Z">
        <w:r w:rsidRPr="001A6F84" w:rsidDel="00654DBE">
          <w:rPr>
            <w:b/>
            <w:bCs/>
            <w:color w:val="000000" w:themeColor="text1"/>
          </w:rPr>
          <w:delText>Enter/Import Balances: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import or enter balances</w:delText>
        </w:r>
      </w:del>
    </w:p>
    <w:p w14:paraId="14E85196" w14:textId="1B26DA69" w:rsidR="00911B28" w:rsidRDefault="007467C0" w:rsidP="00634DBC">
      <w:pPr>
        <w:pStyle w:val="Note"/>
        <w:rPr>
          <w:ins w:id="1029" w:author="Moses, Robinson" w:date="2023-04-05T06:18:00Z"/>
          <w:rStyle w:val="normaltextrun"/>
          <w:rFonts w:cs="Open Sans"/>
          <w:color w:val="000000"/>
          <w:szCs w:val="22"/>
          <w:shd w:val="clear" w:color="auto" w:fill="FFFFFF"/>
        </w:rPr>
        <w:pPrChange w:id="1030" w:author="Moses, Robinson" w:date="2023-04-05T06:23:00Z">
          <w:pPr>
            <w:pStyle w:val="BodyText"/>
          </w:pPr>
        </w:pPrChange>
      </w:pPr>
      <w:del w:id="1031" w:author="Pinnu, Sainath" w:date="2023-03-29T12:46:00Z">
        <w:r w:rsidDel="00654DBE">
          <w:delText>To establish privileges for Business Units, follow the steps described below:</w:delText>
        </w:r>
        <w:commentRangeEnd w:id="1013"/>
        <w:r w:rsidR="00654DBE" w:rsidDel="00654DBE">
          <w:rPr>
            <w:rStyle w:val="CommentReference"/>
            <w:rFonts w:ascii="Calibri" w:hAnsi="Calibri"/>
            <w:lang w:val="en-US" w:bidi="en-US"/>
          </w:rPr>
          <w:commentReference w:id="1013"/>
        </w:r>
      </w:del>
      <w:ins w:id="1032" w:author="Pinnu, Sainath" w:date="2023-03-29T12:45:00Z">
        <w:r w:rsidR="00654DBE">
          <w:rPr>
            <w:rStyle w:val="normaltextrun"/>
            <w:rFonts w:cs="Open Sans"/>
            <w:color w:val="000000"/>
            <w:szCs w:val="22"/>
            <w:shd w:val="clear" w:color="auto" w:fill="FFFFFF"/>
          </w:rPr>
          <w:t>‘</w:t>
        </w:r>
      </w:ins>
      <w:ins w:id="1033" w:author="Pinnu, Sainath" w:date="2023-03-29T12:46:00Z">
        <w:r w:rsidR="00654DBE">
          <w:rPr>
            <w:rStyle w:val="normaltextrun"/>
            <w:rFonts w:cs="Open Sans"/>
            <w:color w:val="000000"/>
            <w:szCs w:val="22"/>
            <w:shd w:val="clear" w:color="auto" w:fill="FFFFFF"/>
          </w:rPr>
          <w:br/>
        </w:r>
        <w:r w:rsidR="00654DBE">
          <w:rPr>
            <w:rStyle w:val="normaltextrun"/>
            <w:rFonts w:cs="Open Sans"/>
            <w:color w:val="000000"/>
            <w:szCs w:val="22"/>
            <w:shd w:val="clear" w:color="auto" w:fill="FFFFFF"/>
          </w:rPr>
          <w:br/>
        </w:r>
      </w:ins>
      <w:ins w:id="1034" w:author="Moses, Robinson" w:date="2023-04-05T06:23:00Z">
        <w:r w:rsidR="00634DBC">
          <w:rPr>
            <w:shd w:val="clear" w:color="auto" w:fill="F7F7F8"/>
          </w:rPr>
          <w:t xml:space="preserve">Note: </w:t>
        </w:r>
      </w:ins>
      <w:ins w:id="1035" w:author="Moses, Robinson" w:date="2023-04-05T06:18:00Z">
        <w:r w:rsidR="00911B28">
          <w:rPr>
            <w:shd w:val="clear" w:color="auto" w:fill="F7F7F8"/>
          </w:rPr>
          <w:t>In OptiVault, the tasks 'View and Edit Members' and 'View and Edit Rights' in Business Units have been relocated from System &gt; Privileges &gt; Administer Business Users to the EPSS Screen.</w:t>
        </w:r>
        <w:r w:rsidR="00911B28">
          <w:rPr>
            <w:rStyle w:val="normaltextrun"/>
            <w:rFonts w:cs="Open Sans"/>
            <w:color w:val="000000"/>
            <w:szCs w:val="22"/>
            <w:shd w:val="clear" w:color="auto" w:fill="FFFFFF"/>
          </w:rPr>
          <w:t xml:space="preserve"> </w:t>
        </w:r>
      </w:ins>
    </w:p>
    <w:p w14:paraId="6CF5738F" w14:textId="77777777" w:rsidR="00DD5FD7" w:rsidRDefault="00654DBE" w:rsidP="004712C0">
      <w:pPr>
        <w:pStyle w:val="BodyText"/>
        <w:rPr>
          <w:ins w:id="1036" w:author="Moses, Robinson" w:date="2023-04-05T06:20:00Z"/>
          <w:rStyle w:val="normaltextrun"/>
          <w:rFonts w:cs="Open Sans"/>
          <w:color w:val="000000"/>
          <w:szCs w:val="22"/>
          <w:shd w:val="clear" w:color="auto" w:fill="FFFFFF"/>
        </w:rPr>
      </w:pPr>
      <w:ins w:id="1037" w:author="Pinnu, Sainath" w:date="2023-03-29T12:46:00Z">
        <w:del w:id="1038" w:author="Moses, Robinson" w:date="2023-04-05T06:20:00Z">
          <w:r w:rsidDel="00DD5FD7">
            <w:rPr>
              <w:rStyle w:val="normaltextrun"/>
              <w:rFonts w:cs="Open Sans"/>
              <w:color w:val="000000"/>
              <w:szCs w:val="22"/>
              <w:shd w:val="clear" w:color="auto" w:fill="FFFFFF"/>
            </w:rPr>
            <w:delText>‘</w:delText>
          </w:r>
        </w:del>
      </w:ins>
      <w:ins w:id="1039" w:author="Pinnu, Sainath" w:date="2023-03-29T12:45:00Z">
        <w:del w:id="1040" w:author="Moses, Robinson" w:date="2023-04-05T06:20:00Z">
          <w:r w:rsidDel="00DD5FD7">
            <w:rPr>
              <w:rStyle w:val="normaltextrun"/>
              <w:rFonts w:cs="Open Sans"/>
              <w:color w:val="000000"/>
              <w:szCs w:val="22"/>
              <w:shd w:val="clear" w:color="auto" w:fill="FFFFFF"/>
            </w:rPr>
            <w:delText>View and edit of Members’ and ‘View and edit of Rights’ In Business Units are moved from System&gt;Privileges&gt;Administer Business Users in Opti</w:delText>
          </w:r>
        </w:del>
      </w:ins>
      <w:ins w:id="1041" w:author="Pinnu, Sainath" w:date="2023-03-29T12:47:00Z">
        <w:del w:id="1042" w:author="Moses, Robinson" w:date="2023-04-05T06:20:00Z">
          <w:r w:rsidDel="00DD5FD7">
            <w:rPr>
              <w:rStyle w:val="normaltextrun"/>
              <w:rFonts w:cs="Open Sans"/>
              <w:color w:val="000000"/>
              <w:szCs w:val="22"/>
              <w:shd w:val="clear" w:color="auto" w:fill="FFFFFF"/>
            </w:rPr>
            <w:delText>Vault</w:delText>
          </w:r>
        </w:del>
      </w:ins>
      <w:ins w:id="1043" w:author="Pinnu, Sainath" w:date="2023-03-29T12:45:00Z">
        <w:del w:id="1044" w:author="Moses, Robinson" w:date="2023-04-05T06:20:00Z">
          <w:r w:rsidDel="00DD5FD7">
            <w:rPr>
              <w:rStyle w:val="normaltextrun"/>
              <w:rFonts w:cs="Open Sans"/>
              <w:color w:val="000000"/>
              <w:szCs w:val="22"/>
              <w:shd w:val="clear" w:color="auto" w:fill="FFFFFF"/>
            </w:rPr>
            <w:delText xml:space="preserve"> to EPSS</w:delText>
          </w:r>
        </w:del>
      </w:ins>
      <w:ins w:id="1045" w:author="Pinnu, Sainath" w:date="2023-03-29T12:47:00Z">
        <w:del w:id="1046" w:author="Moses, Robinson" w:date="2023-04-05T06:20:00Z">
          <w:r w:rsidDel="00DD5FD7">
            <w:rPr>
              <w:rStyle w:val="normaltextrun"/>
              <w:rFonts w:cs="Open Sans"/>
              <w:color w:val="000000"/>
              <w:szCs w:val="22"/>
              <w:shd w:val="clear" w:color="auto" w:fill="FFFFFF"/>
            </w:rPr>
            <w:delText xml:space="preserve"> Screen</w:delText>
          </w:r>
        </w:del>
      </w:ins>
    </w:p>
    <w:p w14:paraId="32031478" w14:textId="3BAD1225" w:rsidR="00EC4396" w:rsidRDefault="00EC4396" w:rsidP="004712C0">
      <w:pPr>
        <w:pStyle w:val="BodyText"/>
      </w:pPr>
      <w:ins w:id="1047" w:author="Moses, Robinson" w:date="2023-04-05T03:45:00Z">
        <w:r>
          <w:rPr>
            <w:rStyle w:val="normaltextrun"/>
            <w:rFonts w:cs="Open Sans"/>
            <w:color w:val="000000"/>
            <w:szCs w:val="22"/>
            <w:shd w:val="clear" w:color="auto" w:fill="FFFFFF"/>
          </w:rPr>
          <w:t xml:space="preserve">In EPSS </w:t>
        </w:r>
      </w:ins>
      <w:ins w:id="1048" w:author="Moses, Robinson" w:date="2023-04-05T03:46:00Z">
        <w:r>
          <w:rPr>
            <w:rStyle w:val="normaltextrun"/>
            <w:rFonts w:cs="Open Sans"/>
            <w:color w:val="000000"/>
            <w:szCs w:val="22"/>
            <w:shd w:val="clear" w:color="auto" w:fill="FFFFFF"/>
          </w:rPr>
          <w:t>user</w:t>
        </w:r>
      </w:ins>
      <w:ins w:id="1049" w:author="Moses, Robinson" w:date="2023-04-05T06:20:00Z">
        <w:r w:rsidR="006929B8">
          <w:rPr>
            <w:rStyle w:val="normaltextrun"/>
            <w:rFonts w:cs="Open Sans"/>
            <w:color w:val="000000"/>
            <w:szCs w:val="22"/>
            <w:shd w:val="clear" w:color="auto" w:fill="FFFFFF"/>
          </w:rPr>
          <w:t>s</w:t>
        </w:r>
      </w:ins>
      <w:ins w:id="1050" w:author="Moses, Robinson" w:date="2023-04-05T03:46:00Z">
        <w:r>
          <w:rPr>
            <w:rStyle w:val="normaltextrun"/>
            <w:rFonts w:cs="Open Sans"/>
            <w:color w:val="000000"/>
            <w:szCs w:val="22"/>
            <w:shd w:val="clear" w:color="auto" w:fill="FFFFFF"/>
          </w:rPr>
          <w:t xml:space="preserve"> can </w:t>
        </w:r>
      </w:ins>
      <w:ins w:id="1051" w:author="Moses, Robinson" w:date="2023-04-05T06:21:00Z">
        <w:r w:rsidR="005B38FB">
          <w:rPr>
            <w:rStyle w:val="normaltextrun"/>
            <w:rFonts w:cs="Open Sans"/>
            <w:color w:val="000000"/>
            <w:szCs w:val="22"/>
            <w:shd w:val="clear" w:color="auto" w:fill="FFFFFF"/>
          </w:rPr>
          <w:t>assign grou</w:t>
        </w:r>
        <w:r w:rsidR="00634DBC">
          <w:rPr>
            <w:rStyle w:val="normaltextrun"/>
            <w:rFonts w:cs="Open Sans"/>
            <w:color w:val="000000"/>
            <w:szCs w:val="22"/>
            <w:shd w:val="clear" w:color="auto" w:fill="FFFFFF"/>
          </w:rPr>
          <w:t>p</w:t>
        </w:r>
      </w:ins>
      <w:ins w:id="1052" w:author="Moses, Robinson" w:date="2023-04-05T06:22:00Z">
        <w:r w:rsidR="00634DBC">
          <w:rPr>
            <w:rStyle w:val="normaltextrun"/>
            <w:rFonts w:cs="Open Sans"/>
            <w:color w:val="000000"/>
            <w:szCs w:val="22"/>
            <w:shd w:val="clear" w:color="auto" w:fill="FFFFFF"/>
          </w:rPr>
          <w:t xml:space="preserve">s by </w:t>
        </w:r>
      </w:ins>
      <w:ins w:id="1053" w:author="Moses, Robinson" w:date="2023-04-05T03:46:00Z">
        <w:r>
          <w:rPr>
            <w:rStyle w:val="normaltextrun"/>
            <w:rFonts w:cs="Open Sans"/>
            <w:color w:val="000000"/>
            <w:szCs w:val="22"/>
            <w:shd w:val="clear" w:color="auto" w:fill="FFFFFF"/>
          </w:rPr>
          <w:t>navigat</w:t>
        </w:r>
      </w:ins>
      <w:ins w:id="1054" w:author="Moses, Robinson" w:date="2023-04-05T06:22:00Z">
        <w:r w:rsidR="00634DBC">
          <w:rPr>
            <w:rStyle w:val="normaltextrun"/>
            <w:rFonts w:cs="Open Sans"/>
            <w:color w:val="000000"/>
            <w:szCs w:val="22"/>
            <w:shd w:val="clear" w:color="auto" w:fill="FFFFFF"/>
          </w:rPr>
          <w:t>ing</w:t>
        </w:r>
      </w:ins>
      <w:ins w:id="1055" w:author="Moses, Robinson" w:date="2023-04-05T03:46:00Z">
        <w:r>
          <w:rPr>
            <w:rStyle w:val="normaltextrun"/>
            <w:rFonts w:cs="Open Sans"/>
            <w:color w:val="000000"/>
            <w:szCs w:val="22"/>
            <w:shd w:val="clear" w:color="auto" w:fill="FFFFFF"/>
          </w:rPr>
          <w:t xml:space="preserve"> to </w:t>
        </w:r>
      </w:ins>
      <w:ins w:id="1056" w:author="Moses, Robinson" w:date="2023-04-05T06:22:00Z">
        <w:r w:rsidR="00634DBC">
          <w:rPr>
            <w:rStyle w:val="normaltextrun"/>
            <w:rFonts w:cs="Open Sans"/>
            <w:color w:val="000000"/>
            <w:szCs w:val="22"/>
            <w:shd w:val="clear" w:color="auto" w:fill="FFFFFF"/>
          </w:rPr>
          <w:t>U</w:t>
        </w:r>
      </w:ins>
      <w:ins w:id="1057" w:author="Moses, Robinson" w:date="2023-04-05T03:46:00Z">
        <w:r>
          <w:rPr>
            <w:rStyle w:val="normaltextrun"/>
            <w:rFonts w:cs="Open Sans"/>
            <w:color w:val="000000"/>
            <w:szCs w:val="22"/>
            <w:shd w:val="clear" w:color="auto" w:fill="FFFFFF"/>
          </w:rPr>
          <w:t xml:space="preserve">ser </w:t>
        </w:r>
      </w:ins>
      <w:ins w:id="1058" w:author="Moses, Robinson" w:date="2023-04-05T06:23:00Z">
        <w:r w:rsidR="00634DBC">
          <w:rPr>
            <w:rStyle w:val="normaltextrun"/>
            <w:rFonts w:cs="Open Sans"/>
            <w:color w:val="000000"/>
            <w:szCs w:val="22"/>
            <w:shd w:val="clear" w:color="auto" w:fill="FFFFFF"/>
          </w:rPr>
          <w:t>M</w:t>
        </w:r>
      </w:ins>
      <w:ins w:id="1059" w:author="Moses, Robinson" w:date="2023-04-05T03:46:00Z">
        <w:r>
          <w:rPr>
            <w:rStyle w:val="normaltextrun"/>
            <w:rFonts w:cs="Open Sans"/>
            <w:color w:val="000000"/>
            <w:szCs w:val="22"/>
            <w:shd w:val="clear" w:color="auto" w:fill="FFFFFF"/>
          </w:rPr>
          <w:t xml:space="preserve">anagement </w:t>
        </w:r>
      </w:ins>
    </w:p>
    <w:p w14:paraId="43D53D28" w14:textId="77777777" w:rsidR="007467C0" w:rsidRDefault="007467C0" w:rsidP="007467C0">
      <w:pPr>
        <w:pStyle w:val="Caption"/>
      </w:pPr>
      <w:bookmarkStart w:id="1060" w:name="_Toc74556485"/>
      <w:bookmarkStart w:id="1061" w:name="_Toc128022162"/>
      <w:r>
        <w:lastRenderedPageBreak/>
        <w:t xml:space="preserve">Figure </w:t>
      </w:r>
      <w:r>
        <w:fldChar w:fldCharType="begin"/>
      </w:r>
      <w:r>
        <w:instrText xml:space="preserve"> SEQ Figure \* ARABIC </w:instrText>
      </w:r>
      <w:r>
        <w:fldChar w:fldCharType="separate"/>
      </w:r>
      <w:r>
        <w:rPr>
          <w:noProof/>
        </w:rPr>
        <w:t>53</w:t>
      </w:r>
      <w:r>
        <w:fldChar w:fldCharType="end"/>
      </w:r>
      <w:r>
        <w:t>: Business Units Page</w:t>
      </w:r>
      <w:bookmarkEnd w:id="1060"/>
      <w:bookmarkEnd w:id="1061"/>
    </w:p>
    <w:p w14:paraId="6697FD8C" w14:textId="6B7380FC" w:rsidR="007467C0" w:rsidRDefault="007467C0" w:rsidP="004712C0">
      <w:pPr>
        <w:jc w:val="center"/>
        <w:rPr>
          <w:ins w:id="1062" w:author="Pinnu, Sainath" w:date="2023-03-29T12:44:00Z"/>
        </w:rPr>
      </w:pPr>
      <w:del w:id="1063" w:author="Pinnu, Sainath" w:date="2023-03-29T12:44:00Z">
        <w:r w:rsidDel="00654DBE">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49282A6C" w14:textId="623F4BCC" w:rsidR="00654DBE" w:rsidRPr="00CA456A" w:rsidRDefault="00654DBE" w:rsidP="004712C0">
      <w:pPr>
        <w:jc w:val="center"/>
      </w:pPr>
      <w:ins w:id="1064" w:author="Pinnu, Sainath" w:date="2023-03-29T12:44:00Z">
        <w:r>
          <w:rPr>
            <w:noProof/>
          </w:rPr>
          <w:drawing>
            <wp:inline distT="0" distB="0" distL="0" distR="0" wp14:anchorId="314BBB0F" wp14:editId="2CC854A2">
              <wp:extent cx="6404610" cy="2180590"/>
              <wp:effectExtent l="0" t="0" r="0" b="0"/>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04610" cy="2180590"/>
                      </a:xfrm>
                      <a:prstGeom prst="rect">
                        <a:avLst/>
                      </a:prstGeom>
                    </pic:spPr>
                  </pic:pic>
                </a:graphicData>
              </a:graphic>
            </wp:inline>
          </w:drawing>
        </w:r>
      </w:ins>
    </w:p>
    <w:p w14:paraId="6FE6D1C7" w14:textId="77777777" w:rsidR="007467C0" w:rsidRPr="00C37CDB" w:rsidRDefault="007467C0" w:rsidP="007467C0">
      <w:pPr>
        <w:pStyle w:val="Caption"/>
      </w:pPr>
      <w:bookmarkStart w:id="1065" w:name="_Toc74556712"/>
      <w:r w:rsidRPr="00C37CDB">
        <w:lastRenderedPageBreak/>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10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170D7D">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170D7D">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1F84CBC9" w14:textId="77777777" w:rsidR="007467C0" w:rsidRDefault="007467C0" w:rsidP="004712C0">
            <w:pPr>
              <w:pStyle w:val="TableBody"/>
              <w:rPr>
                <w:ins w:id="1066" w:author="Moses, Robinson" w:date="2023-04-05T03:49:00Z"/>
              </w:rPr>
            </w:pPr>
            <w:r w:rsidRPr="00FB292A">
              <w:t>To remove/add members to a group, follow the button functions described in the next table.</w:t>
            </w:r>
          </w:p>
          <w:p w14:paraId="2C79B6CE" w14:textId="6AD44F9A" w:rsidR="00EC4396" w:rsidRPr="00FB292A" w:rsidRDefault="00EC4396" w:rsidP="004712C0">
            <w:pPr>
              <w:pStyle w:val="TableBody"/>
            </w:pPr>
            <w:ins w:id="1067" w:author="Moses, Robinson" w:date="2023-04-05T03:49:00Z">
              <w:r>
                <w:t xml:space="preserve">Note: Members can now </w:t>
              </w:r>
            </w:ins>
            <w:ins w:id="1068" w:author="Moses, Robinson" w:date="2023-04-05T06:50:00Z">
              <w:r w:rsidR="002827D3">
                <w:t xml:space="preserve">be </w:t>
              </w:r>
            </w:ins>
            <w:ins w:id="1069" w:author="Moses, Robinson" w:date="2023-04-05T03:49:00Z">
              <w:r>
                <w:t xml:space="preserve">assigned to </w:t>
              </w:r>
            </w:ins>
            <w:ins w:id="1070" w:author="Moses, Robinson" w:date="2023-04-05T06:51:00Z">
              <w:r w:rsidR="003969B3">
                <w:t>Business units</w:t>
              </w:r>
              <w:r w:rsidR="003969B3">
                <w:t xml:space="preserve"> </w:t>
              </w:r>
            </w:ins>
            <w:ins w:id="1071" w:author="Moses, Robinson" w:date="2023-04-05T03:49:00Z">
              <w:r>
                <w:t xml:space="preserve">(Security groups) </w:t>
              </w:r>
            </w:ins>
            <w:ins w:id="1072" w:author="Moses, Robinson" w:date="2023-04-05T03:50:00Z">
              <w:r>
                <w:t>through</w:t>
              </w:r>
            </w:ins>
            <w:ins w:id="1073" w:author="Moses, Robinson" w:date="2023-04-05T03:49:00Z">
              <w:r>
                <w:t xml:space="preserve"> </w:t>
              </w:r>
            </w:ins>
            <w:ins w:id="1074" w:author="Moses, Robinson" w:date="2023-04-05T03:50:00Z">
              <w:r>
                <w:t>EPSS</w:t>
              </w:r>
            </w:ins>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02EC921A" w:rsidR="007467C0" w:rsidRPr="004712C0" w:rsidRDefault="007467C0" w:rsidP="004712C0">
            <w:pPr>
              <w:pStyle w:val="TableBody"/>
              <w:rPr>
                <w:b/>
                <w:bCs/>
              </w:rPr>
            </w:pPr>
            <w:commentRangeStart w:id="1075"/>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9226CBB"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3E7AAA85"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commentRangeEnd w:id="1075"/>
            <w:r w:rsidR="00A004D8">
              <w:rPr>
                <w:rStyle w:val="CommentReference"/>
                <w:rFonts w:ascii="Calibri" w:hAnsi="Calibri"/>
                <w:lang w:val="en-US" w:bidi="en-US"/>
              </w:rPr>
              <w:commentReference w:id="1075"/>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6C69EAC0" w:rsidR="007467C0" w:rsidRPr="00FB292A" w:rsidDel="00EC4396" w:rsidRDefault="007467C0" w:rsidP="00E77F7D">
            <w:pPr>
              <w:pStyle w:val="TableBody"/>
              <w:rPr>
                <w:del w:id="1076" w:author="Moses, Robinson" w:date="2023-04-05T03:51:00Z"/>
              </w:rPr>
            </w:pPr>
            <w:del w:id="1077" w:author="Moses, Robinson" w:date="2023-04-05T03:51:00Z">
              <w:r w:rsidRPr="00FB292A" w:rsidDel="00EC4396">
                <w:delText>Under the Rights section, certain rights are assigned to the members of the group. The rights can be assigned at the following levels:</w:delText>
              </w:r>
            </w:del>
          </w:p>
          <w:p w14:paraId="3E447B55" w14:textId="25BA71E2" w:rsidR="007467C0" w:rsidRPr="00FB292A" w:rsidDel="00EC4396" w:rsidRDefault="007467C0" w:rsidP="004712C0">
            <w:pPr>
              <w:pStyle w:val="TableListBullet"/>
              <w:rPr>
                <w:del w:id="1078" w:author="Moses, Robinson" w:date="2023-04-05T03:51:00Z"/>
              </w:rPr>
            </w:pPr>
            <w:del w:id="1079" w:author="Moses, Robinson" w:date="2023-04-05T03:51:00Z">
              <w:r w:rsidRPr="005E3EF3" w:rsidDel="00EC4396">
                <w:rPr>
                  <w:b/>
                  <w:bCs/>
                </w:rPr>
                <w:delText>View:</w:delText>
              </w:r>
              <w:r w:rsidRPr="00FB292A" w:rsidDel="00EC4396">
                <w:delText xml:space="preserve">  </w:delText>
              </w:r>
              <w:r w:rsidR="00C7030C" w:rsidDel="00EC4396">
                <w:delText>U</w:delText>
              </w:r>
              <w:r w:rsidRPr="00FB292A" w:rsidDel="00EC4396">
                <w:delText>sers can only view limited data</w:delText>
              </w:r>
            </w:del>
          </w:p>
          <w:p w14:paraId="643C4E8F" w14:textId="655CFE4E" w:rsidR="007467C0" w:rsidRPr="00FB292A" w:rsidDel="00EC4396" w:rsidRDefault="007467C0" w:rsidP="004712C0">
            <w:pPr>
              <w:pStyle w:val="TableListBullet"/>
              <w:rPr>
                <w:del w:id="1080" w:author="Moses, Robinson" w:date="2023-04-05T03:51:00Z"/>
              </w:rPr>
            </w:pPr>
            <w:del w:id="1081" w:author="Moses, Robinson" w:date="2023-04-05T03:51:00Z">
              <w:r w:rsidRPr="005E3EF3" w:rsidDel="00EC4396">
                <w:rPr>
                  <w:b/>
                  <w:bCs/>
                </w:rPr>
                <w:delText>Edit:</w:delText>
              </w:r>
              <w:r w:rsidRPr="00FB292A" w:rsidDel="00EC4396">
                <w:delText xml:space="preserve">  </w:delText>
              </w:r>
              <w:r w:rsidR="00C7030C" w:rsidDel="00EC4396">
                <w:delText>U</w:delText>
              </w:r>
              <w:r w:rsidRPr="00FB292A" w:rsidDel="00EC4396">
                <w:delText>sers can add and edit data</w:delText>
              </w:r>
            </w:del>
          </w:p>
          <w:p w14:paraId="789EA641" w14:textId="5779135D" w:rsidR="007467C0" w:rsidRPr="00FB292A" w:rsidDel="00EC4396" w:rsidRDefault="007467C0" w:rsidP="004712C0">
            <w:pPr>
              <w:pStyle w:val="TableListBullet"/>
              <w:rPr>
                <w:del w:id="1082" w:author="Moses, Robinson" w:date="2023-04-05T03:51:00Z"/>
              </w:rPr>
            </w:pPr>
            <w:del w:id="1083" w:author="Moses, Robinson" w:date="2023-04-05T03:51:00Z">
              <w:r w:rsidRPr="005E3EF3" w:rsidDel="00EC4396">
                <w:rPr>
                  <w:b/>
                  <w:bCs/>
                </w:rPr>
                <w:delText>Administer:</w:delText>
              </w:r>
              <w:r w:rsidRPr="00FB292A" w:rsidDel="00EC4396">
                <w:delText xml:space="preserve">  </w:delText>
              </w:r>
              <w:r w:rsidR="00C7030C" w:rsidDel="00EC4396">
                <w:delText>U</w:delText>
              </w:r>
              <w:r w:rsidRPr="00FB292A" w:rsidDel="00EC4396">
                <w:delText>sers have administrative rights to the data (</w:delText>
              </w:r>
              <w:r w:rsidR="00E6108F" w:rsidRPr="00FB292A" w:rsidDel="00EC4396">
                <w:delText>top</w:delText>
              </w:r>
              <w:r w:rsidR="00E6108F" w:rsidDel="00EC4396">
                <w:delText>-</w:delText>
              </w:r>
              <w:r w:rsidRPr="00FB292A" w:rsidDel="00EC4396">
                <w:delText xml:space="preserve">level rights giving access to all the data and functions). </w:delText>
              </w:r>
            </w:del>
          </w:p>
          <w:p w14:paraId="795CF170" w14:textId="06149682" w:rsidR="007467C0" w:rsidRPr="00FB292A" w:rsidDel="00EC4396" w:rsidRDefault="007467C0" w:rsidP="004712C0">
            <w:pPr>
              <w:pStyle w:val="TableListBullet"/>
              <w:rPr>
                <w:del w:id="1084" w:author="Moses, Robinson" w:date="2023-04-05T03:51:00Z"/>
              </w:rPr>
            </w:pPr>
            <w:del w:id="1085" w:author="Moses, Robinson" w:date="2023-04-05T03:51:00Z">
              <w:r w:rsidRPr="005E3EF3" w:rsidDel="00EC4396">
                <w:rPr>
                  <w:b/>
                  <w:bCs/>
                </w:rPr>
                <w:delText>Override/Accept Recommendations:</w:delText>
              </w:r>
              <w:r w:rsidRPr="00FB292A" w:rsidDel="00EC4396">
                <w:delText xml:space="preserve">  </w:delText>
              </w:r>
              <w:r w:rsidR="00C7030C" w:rsidDel="00EC4396">
                <w:delText>U</w:delText>
              </w:r>
              <w:r w:rsidRPr="00FB292A" w:rsidDel="00EC4396">
                <w:delText>sers can override or accept recommendations</w:delText>
              </w:r>
            </w:del>
          </w:p>
          <w:p w14:paraId="679CA8C1" w14:textId="77777777" w:rsidR="00EC4396" w:rsidRDefault="007467C0" w:rsidP="00EC4396">
            <w:pPr>
              <w:pStyle w:val="TableListBullet"/>
              <w:numPr>
                <w:ilvl w:val="0"/>
                <w:numId w:val="0"/>
              </w:numPr>
              <w:ind w:left="284"/>
              <w:rPr>
                <w:ins w:id="1086" w:author="Moses, Robinson" w:date="2023-04-05T03:51:00Z"/>
              </w:rPr>
            </w:pPr>
            <w:del w:id="1087" w:author="Moses, Robinson" w:date="2023-04-05T03:51:00Z">
              <w:r w:rsidRPr="005E3EF3" w:rsidDel="00EC4396">
                <w:rPr>
                  <w:b/>
                  <w:bCs/>
                </w:rPr>
                <w:delText>Enter/Import Balances:</w:delText>
              </w:r>
              <w:r w:rsidRPr="00FB292A" w:rsidDel="00EC4396">
                <w:delText xml:space="preserve">  </w:delText>
              </w:r>
              <w:r w:rsidR="00C7030C" w:rsidDel="00EC4396">
                <w:delText>U</w:delText>
              </w:r>
              <w:r w:rsidRPr="00FB292A" w:rsidDel="00EC4396">
                <w:delText>sers can import or enter balances.</w:delText>
              </w:r>
            </w:del>
          </w:p>
          <w:p w14:paraId="7DA75031" w14:textId="5A598654" w:rsidR="00EC4396" w:rsidRPr="00FB292A" w:rsidRDefault="00EC4396">
            <w:pPr>
              <w:pStyle w:val="TableListBullet"/>
              <w:numPr>
                <w:ilvl w:val="0"/>
                <w:numId w:val="0"/>
              </w:numPr>
              <w:ind w:left="284" w:hanging="284"/>
              <w:pPrChange w:id="1088" w:author="Moses, Robinson" w:date="2023-04-05T03:51:00Z">
                <w:pPr>
                  <w:pStyle w:val="TableListBullet"/>
                </w:pPr>
              </w:pPrChange>
            </w:pPr>
            <w:ins w:id="1089" w:author="Moses, Robinson" w:date="2023-04-05T03:51:00Z">
              <w:r>
                <w:rPr>
                  <w:b/>
                  <w:bCs/>
                </w:rPr>
                <w:t xml:space="preserve">Note: </w:t>
              </w:r>
            </w:ins>
            <w:ins w:id="1090" w:author="Moses, Robinson" w:date="2023-04-05T03:50:00Z">
              <w:r>
                <w:rPr>
                  <w:b/>
                  <w:bCs/>
                </w:rPr>
                <w:t>Right</w:t>
              </w:r>
            </w:ins>
            <w:ins w:id="1091" w:author="Moses, Robinson" w:date="2023-04-05T06:52:00Z">
              <w:r w:rsidR="00E9613B">
                <w:rPr>
                  <w:b/>
                  <w:bCs/>
                </w:rPr>
                <w:t>s</w:t>
              </w:r>
            </w:ins>
            <w:ins w:id="1092" w:author="Moses, Robinson" w:date="2023-04-05T03:50:00Z">
              <w:r>
                <w:rPr>
                  <w:b/>
                  <w:bCs/>
                </w:rPr>
                <w:t xml:space="preserve"> (Now configured as </w:t>
              </w:r>
            </w:ins>
            <w:ins w:id="1093" w:author="Moses, Robinson" w:date="2023-04-05T06:52:00Z">
              <w:r w:rsidR="00727C61">
                <w:rPr>
                  <w:b/>
                  <w:bCs/>
                </w:rPr>
                <w:t>“</w:t>
              </w:r>
            </w:ins>
            <w:ins w:id="1094" w:author="Moses, Robinson" w:date="2023-04-05T03:50:00Z">
              <w:r>
                <w:rPr>
                  <w:b/>
                  <w:bCs/>
                </w:rPr>
                <w:t>Roles</w:t>
              </w:r>
            </w:ins>
            <w:ins w:id="1095" w:author="Moses, Robinson" w:date="2023-04-05T06:53:00Z">
              <w:r w:rsidR="00727C61">
                <w:rPr>
                  <w:b/>
                  <w:bCs/>
                </w:rPr>
                <w:t>”</w:t>
              </w:r>
            </w:ins>
            <w:ins w:id="1096" w:author="Moses, Robinson" w:date="2023-04-05T03:50:00Z">
              <w:r>
                <w:rPr>
                  <w:b/>
                  <w:bCs/>
                </w:rPr>
                <w:t xml:space="preserve"> in EPSS) Ca</w:t>
              </w:r>
            </w:ins>
            <w:ins w:id="1097" w:author="Moses, Robinson" w:date="2023-04-05T03:51:00Z">
              <w:r>
                <w:rPr>
                  <w:b/>
                  <w:bCs/>
                </w:rPr>
                <w:t>n be assigned to security groups in EPSS</w:t>
              </w:r>
            </w:ins>
          </w:p>
        </w:tc>
      </w:tr>
    </w:tbl>
    <w:p w14:paraId="74198367" w14:textId="77777777" w:rsidR="007467C0" w:rsidRPr="00C37CDB" w:rsidRDefault="007467C0" w:rsidP="007467C0">
      <w:pPr>
        <w:pStyle w:val="Caption"/>
      </w:pPr>
      <w:bookmarkStart w:id="1098" w:name="_Toc74556713"/>
      <w:r w:rsidRPr="00C37CDB">
        <w:lastRenderedPageBreak/>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10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170D7D">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170D7D">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1099"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1100" w:name="_Ref246140011"/>
      <w:bookmarkEnd w:id="1016"/>
      <w:bookmarkEnd w:id="1017"/>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1101" w:name="_System(Currencies/Denominations"/>
      <w:bookmarkStart w:id="1102" w:name="_Ref249844198"/>
      <w:bookmarkStart w:id="1103" w:name="_Ref249844932"/>
      <w:bookmarkStart w:id="1104" w:name="_Toc74556414"/>
      <w:bookmarkStart w:id="1105" w:name="_Toc127491604"/>
      <w:bookmarkEnd w:id="1101"/>
      <w:del w:id="1106" w:author="Moses, Robbie" w:date="2023-02-23T02:20:00Z">
        <w:r w:rsidDel="00EF0FEC">
          <w:delText>System</w:delText>
        </w:r>
      </w:del>
      <w:bookmarkStart w:id="1107" w:name="_Ref128011517"/>
      <w:bookmarkStart w:id="1108" w:name="_Toc128021137"/>
      <w:ins w:id="1109" w:author="Moses, Robbie" w:date="2023-02-23T02:20:00Z">
        <w:r w:rsidR="00EF0FEC">
          <w:t>Settings</w:t>
        </w:r>
      </w:ins>
      <w:r>
        <w:rPr>
          <w:rFonts w:ascii="Wingdings" w:hAnsi="Wingdings"/>
        </w:rPr>
        <w:t></w:t>
      </w:r>
      <w:r>
        <w:rPr>
          <w:lang w:val="en-US"/>
        </w:rPr>
        <w:t>Currencies/</w:t>
      </w:r>
      <w:r>
        <w:t>Denominations</w:t>
      </w:r>
      <w:bookmarkEnd w:id="1100"/>
      <w:bookmarkEnd w:id="1102"/>
      <w:bookmarkEnd w:id="1103"/>
      <w:bookmarkEnd w:id="1104"/>
      <w:bookmarkEnd w:id="1105"/>
      <w:bookmarkEnd w:id="1107"/>
      <w:bookmarkEnd w:id="1108"/>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1110" w:author="Moses, Robbie" w:date="2023-02-13T02:58:00Z">
        <w:r w:rsidDel="00E6108F">
          <w:delText xml:space="preserve">be </w:delText>
        </w:r>
      </w:del>
      <w:ins w:id="1111"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1112" w:author="Moses, Robbie" w:date="2023-02-23T02:21:00Z">
        <w:r w:rsidRPr="0012716C" w:rsidDel="00EF0FEC">
          <w:delText>System</w:delText>
        </w:r>
      </w:del>
      <w:bookmarkStart w:id="1113" w:name="_Ref128019143"/>
      <w:ins w:id="1114"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1113"/>
    </w:p>
    <w:p w14:paraId="70066176" w14:textId="363D1C76" w:rsidR="007467C0" w:rsidRDefault="007467C0" w:rsidP="00155CD6">
      <w:pPr>
        <w:pStyle w:val="BodyText"/>
      </w:pPr>
      <w:r>
        <w:t>OptiVault is a multi-currency system. It allows the users to create different currencies and denomination</w:t>
      </w:r>
      <w:ins w:id="1115"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1116" w:name="_Toc74556486"/>
      <w:bookmarkStart w:id="1117" w:name="_Toc128022163"/>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1116"/>
      <w:bookmarkEnd w:id="1117"/>
    </w:p>
    <w:p w14:paraId="0C47264B" w14:textId="60E45368" w:rsidR="007467C0" w:rsidRDefault="007467C0" w:rsidP="004E3AA8">
      <w:pPr>
        <w:jc w:val="center"/>
      </w:pPr>
      <w:del w:id="1118"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119"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1120" w:name="_Toc359219135"/>
      <w:bookmarkStart w:id="1121"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1120"/>
      <w:bookmarkEnd w:id="11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1122" w:author="Pinnu, Sainath" w:date="2023-03-29T11:36: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1123" w:author="Pinnu, Sainath" w:date="2023-03-29T11:36: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lastRenderedPageBreak/>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1124" w:author="Moses, Robbie" w:date="2023-02-23T02:21:00Z">
        <w:r w:rsidRPr="0012716C" w:rsidDel="00031831">
          <w:delText>System</w:delText>
        </w:r>
      </w:del>
      <w:ins w:id="1125"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1126" w:name="_Toc74556487"/>
      <w:bookmarkStart w:id="1127" w:name="_Toc128022164"/>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1126"/>
      <w:bookmarkEnd w:id="1127"/>
    </w:p>
    <w:p w14:paraId="29EB1345" w14:textId="4B19B19E" w:rsidR="007467C0" w:rsidRDefault="007467C0" w:rsidP="00C82E62">
      <w:pPr>
        <w:jc w:val="center"/>
      </w:pPr>
      <w:del w:id="1128"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129"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1130"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11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170D7D">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lastRenderedPageBreak/>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1131" w:author="Moses, Robbie" w:date="2023-02-23T02:21:00Z">
        <w:r w:rsidRPr="0012716C" w:rsidDel="00031831">
          <w:delText>System</w:delText>
        </w:r>
      </w:del>
      <w:ins w:id="1132"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1133" w:name="_Toc74556488"/>
      <w:bookmarkStart w:id="1134" w:name="_Toc128022165"/>
      <w:r>
        <w:lastRenderedPageBreak/>
        <w:t xml:space="preserve">Figure </w:t>
      </w:r>
      <w:r>
        <w:fldChar w:fldCharType="begin"/>
      </w:r>
      <w:r>
        <w:instrText xml:space="preserve"> SEQ Figure \* ARABIC </w:instrText>
      </w:r>
      <w:r>
        <w:fldChar w:fldCharType="separate"/>
      </w:r>
      <w:r>
        <w:rPr>
          <w:noProof/>
        </w:rPr>
        <w:t>56</w:t>
      </w:r>
      <w:r>
        <w:fldChar w:fldCharType="end"/>
      </w:r>
      <w:r>
        <w:t>: Exchange Rate Page</w:t>
      </w:r>
      <w:bookmarkEnd w:id="1133"/>
      <w:bookmarkEnd w:id="1134"/>
    </w:p>
    <w:p w14:paraId="7BCC6987" w14:textId="748AF11C" w:rsidR="004B6928" w:rsidRDefault="007467C0" w:rsidP="009820F6">
      <w:pPr>
        <w:pStyle w:val="TopofSection"/>
        <w:jc w:val="center"/>
        <w:rPr>
          <w:ins w:id="1135" w:author="Moses, Robbie" w:date="2023-02-23T03:55:00Z"/>
          <w:noProof/>
        </w:rPr>
      </w:pPr>
      <w:del w:id="1136"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137"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1138" w:author="Moses, Robbie" w:date="2023-02-23T03:55:00Z"/>
          <w:noProof/>
          <w:color w:val="76923C"/>
          <w:sz w:val="20"/>
          <w:szCs w:val="20"/>
          <w:lang w:val="x-none" w:eastAsia="x-none" w:bidi="ar-SA"/>
        </w:rPr>
      </w:pPr>
      <w:ins w:id="1139" w:author="Moses, Robbie" w:date="2023-02-23T03:55:00Z">
        <w:r>
          <w:rPr>
            <w:noProof/>
          </w:rPr>
          <w:br w:type="page"/>
        </w:r>
      </w:ins>
    </w:p>
    <w:p w14:paraId="626AD619" w14:textId="5F5FFCA2" w:rsidR="00257647" w:rsidRPr="00E10895" w:rsidRDefault="00EF7942" w:rsidP="00702D50">
      <w:pPr>
        <w:pStyle w:val="Heading3"/>
      </w:pPr>
      <w:bookmarkStart w:id="1140" w:name="_Toc128019126"/>
      <w:bookmarkStart w:id="1141" w:name="_Toc128021138"/>
      <w:bookmarkStart w:id="1142" w:name="_Ref128021155"/>
      <w:bookmarkStart w:id="1143" w:name="_Ref128021156"/>
      <w:bookmarkStart w:id="1144" w:name="_Ref128021157"/>
      <w:bookmarkStart w:id="1145" w:name="_Ref128021158"/>
      <w:bookmarkStart w:id="1146" w:name="_Ref128021159"/>
      <w:bookmarkEnd w:id="1140"/>
      <w:r w:rsidRPr="00E10895">
        <w:lastRenderedPageBreak/>
        <w:t>Settings</w:t>
      </w:r>
      <w:r w:rsidR="000116E0">
        <w:rPr>
          <w:rFonts w:ascii="Wingdings" w:hAnsi="Wingdings"/>
        </w:rPr>
        <w:t></w:t>
      </w:r>
      <w:bookmarkStart w:id="1147" w:name="_Ref128019154"/>
      <w:bookmarkStart w:id="1148" w:name="_Ref128019502"/>
      <w:bookmarkStart w:id="1149" w:name="_Ref128020029"/>
      <w:bookmarkStart w:id="1150" w:name="_Ref128020127"/>
      <w:bookmarkStart w:id="1151" w:name="_Ref128020210"/>
      <w:r w:rsidR="00257647" w:rsidRPr="00E10895">
        <w:t>Order Settings</w:t>
      </w:r>
      <w:bookmarkEnd w:id="1141"/>
      <w:bookmarkEnd w:id="1142"/>
      <w:bookmarkEnd w:id="1143"/>
      <w:bookmarkEnd w:id="1144"/>
      <w:bookmarkEnd w:id="1145"/>
      <w:bookmarkEnd w:id="1146"/>
      <w:bookmarkEnd w:id="1147"/>
      <w:bookmarkEnd w:id="1148"/>
      <w:bookmarkEnd w:id="1149"/>
      <w:bookmarkEnd w:id="1150"/>
      <w:bookmarkEnd w:id="1151"/>
    </w:p>
    <w:p w14:paraId="37A46DA0" w14:textId="77777777" w:rsidR="00257647" w:rsidRDefault="00257647" w:rsidP="00257647">
      <w:pPr>
        <w:pStyle w:val="BodyText"/>
        <w:rPr>
          <w:ins w:id="1152" w:author="Moses, Robbie" w:date="2023-02-23T02:32:00Z"/>
        </w:rPr>
      </w:pPr>
      <w:ins w:id="1153"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1154" w:author="Moses, Robbie" w:date="2023-02-23T02:32:00Z"/>
        </w:rPr>
      </w:pPr>
      <w:ins w:id="1155" w:author="Moses, Robbie" w:date="2023-02-23T02:32:00Z">
        <w:r>
          <w:fldChar w:fldCharType="begin"/>
        </w:r>
        <w:r>
          <w:instrText xml:space="preserve"> REF _Ref236112013 \h  \* MERGEFORMAT </w:instrText>
        </w:r>
      </w:ins>
      <w:ins w:id="1156"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1157" w:author="Moses, Robbie" w:date="2023-02-23T02:32:00Z"/>
        </w:rPr>
      </w:pPr>
      <w:ins w:id="1158" w:author="Moses, Robbie" w:date="2023-02-23T02:32:00Z">
        <w:r>
          <w:fldChar w:fldCharType="begin"/>
        </w:r>
        <w:r>
          <w:instrText xml:space="preserve"> REF _Ref236112013 \h  \* MERGEFORMAT </w:instrText>
        </w:r>
      </w:ins>
      <w:ins w:id="1159"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1160" w:author="Moses, Robbie" w:date="2023-02-23T02:32:00Z"/>
        </w:rPr>
      </w:pPr>
      <w:ins w:id="1161" w:author="Moses, Robbie" w:date="2023-02-23T02:32:00Z">
        <w:r>
          <w:fldChar w:fldCharType="begin"/>
        </w:r>
        <w:r>
          <w:instrText xml:space="preserve"> REF _Ref236112013 \h  \* MERGEFORMAT </w:instrText>
        </w:r>
      </w:ins>
      <w:ins w:id="1162"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1163" w:author="Moses, Robbie" w:date="2023-02-23T02:32:00Z"/>
        </w:rPr>
      </w:pPr>
    </w:p>
    <w:p w14:paraId="07B073EA" w14:textId="0CDEA636" w:rsidR="00257647" w:rsidRDefault="00024779" w:rsidP="00257647">
      <w:pPr>
        <w:pStyle w:val="Heading4"/>
        <w:rPr>
          <w:ins w:id="1164" w:author="Moses, Robbie" w:date="2023-02-23T02:32:00Z"/>
        </w:rPr>
      </w:pPr>
      <w:r>
        <w:t>Settings</w:t>
      </w:r>
      <w:ins w:id="1165"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1166" w:author="Moses, Robbie" w:date="2023-02-23T02:32:00Z"/>
        </w:rPr>
      </w:pPr>
      <w:ins w:id="1167"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1168" w:author="Moses, Robbie" w:date="2023-02-23T02:32:00Z"/>
        </w:rPr>
      </w:pPr>
      <w:ins w:id="1169"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1170" w:author="Moses, Robbie" w:date="2023-02-23T02:32:00Z"/>
          <w:lang w:val="en-US"/>
        </w:rPr>
      </w:pPr>
      <w:bookmarkStart w:id="1171" w:name="_Toc128022166"/>
      <w:ins w:id="1172"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1171"/>
      </w:ins>
    </w:p>
    <w:p w14:paraId="7AE0ABAC" w14:textId="77777777" w:rsidR="00257647" w:rsidRDefault="00257647" w:rsidP="00257647">
      <w:pPr>
        <w:spacing w:after="0" w:line="240" w:lineRule="auto"/>
        <w:jc w:val="center"/>
        <w:rPr>
          <w:ins w:id="1173" w:author="Moses, Robbie" w:date="2023-02-23T02:32:00Z"/>
          <w:color w:val="76923C"/>
        </w:rPr>
      </w:pPr>
      <w:ins w:id="1174"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60">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1175" w:author="Moses, Robbie" w:date="2023-02-23T02:32:00Z"/>
          <w:color w:val="9BBB59"/>
          <w:lang w:val="en-US"/>
        </w:rPr>
      </w:pPr>
      <w:ins w:id="1176"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1177" w:author="Moses, Robbie" w:date="2023-02-23T02:32:00Z"/>
        </w:rPr>
      </w:pPr>
    </w:p>
    <w:p w14:paraId="036853CB" w14:textId="77777777" w:rsidR="00257647" w:rsidRPr="00C237DE" w:rsidRDefault="00257647" w:rsidP="00257647">
      <w:pPr>
        <w:pStyle w:val="Caption"/>
        <w:rPr>
          <w:ins w:id="1178" w:author="Moses, Robbie" w:date="2023-02-23T02:32:00Z"/>
          <w:lang w:val="en-US"/>
        </w:rPr>
      </w:pPr>
      <w:bookmarkStart w:id="1179" w:name="_Toc128022167"/>
      <w:ins w:id="1180" w:author="Moses, Robbie" w:date="2023-02-23T02:32:00Z">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1179"/>
      </w:ins>
    </w:p>
    <w:p w14:paraId="546346F8" w14:textId="7499EE79" w:rsidR="00257647" w:rsidRDefault="00C448A6" w:rsidP="00257647">
      <w:pPr>
        <w:pStyle w:val="TopofSection"/>
        <w:jc w:val="center"/>
        <w:rPr>
          <w:ins w:id="1181" w:author="Moses, Robbie" w:date="2023-02-23T02:32:00Z"/>
        </w:rPr>
      </w:pPr>
      <w:ins w:id="1182"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1183" w:author="Moses, Robbie" w:date="2023-02-23T02:32:00Z"/>
        </w:rPr>
      </w:pPr>
      <w:ins w:id="1184"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1185"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170D7D">
            <w:pPr>
              <w:pStyle w:val="TableHeader"/>
              <w:rPr>
                <w:ins w:id="1186" w:author="Moses, Robbie" w:date="2023-02-23T02:32:00Z"/>
              </w:rPr>
            </w:pPr>
            <w:ins w:id="1187"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170D7D">
            <w:pPr>
              <w:pStyle w:val="TableHeader"/>
              <w:rPr>
                <w:ins w:id="1188" w:author="Moses, Robbie" w:date="2023-02-23T02:32:00Z"/>
              </w:rPr>
            </w:pPr>
            <w:ins w:id="1189" w:author="Moses, Robbie" w:date="2023-02-23T02:32:00Z">
              <w:r>
                <w:t>Description</w:t>
              </w:r>
            </w:ins>
          </w:p>
        </w:tc>
      </w:tr>
      <w:tr w:rsidR="00257647" w14:paraId="7F8D3191" w14:textId="77777777" w:rsidTr="000C15EE">
        <w:trPr>
          <w:cantSplit/>
          <w:ins w:id="1190"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1191" w:author="Moses, Robbie" w:date="2023-02-23T02:32:00Z"/>
                <w:b/>
                <w:bCs/>
              </w:rPr>
            </w:pPr>
            <w:ins w:id="1192"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1193" w:author="Moses, Robbie" w:date="2023-02-23T02:32:00Z"/>
              </w:rPr>
            </w:pPr>
            <w:ins w:id="1194"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1195" w:author="Moses, Robbie" w:date="2023-02-23T02:32:00Z"/>
              </w:rPr>
            </w:pPr>
            <w:ins w:id="1196"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1197" w:author="Moses, Robbie" w:date="2023-02-23T02:32:00Z"/>
              </w:rPr>
            </w:pPr>
            <w:ins w:id="1198"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1199" w:author="Moses, Robbie" w:date="2023-02-23T02:32:00Z"/>
              </w:rPr>
            </w:pPr>
            <w:ins w:id="1200"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1201"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1202" w:author="Moses, Robbie" w:date="2023-02-23T02:32:00Z"/>
                <w:b/>
                <w:bCs/>
              </w:rPr>
            </w:pPr>
            <w:ins w:id="1203"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1204" w:author="Moses, Robbie" w:date="2023-02-23T02:32:00Z"/>
              </w:rPr>
            </w:pPr>
            <w:ins w:id="1205"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1206" w:author="Moses, Robbie" w:date="2023-02-23T02:32:00Z"/>
          <w:color w:val="9BBB59"/>
          <w:lang w:val="en-US"/>
        </w:rPr>
      </w:pPr>
      <w:ins w:id="1207"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1208" w:author="Moses, Robbie" w:date="2023-02-23T02:32:00Z"/>
        </w:rPr>
      </w:pPr>
    </w:p>
    <w:p w14:paraId="25C7340E" w14:textId="77777777" w:rsidR="00257647" w:rsidRDefault="00257647" w:rsidP="00257647">
      <w:pPr>
        <w:pStyle w:val="Heading5"/>
        <w:tabs>
          <w:tab w:val="left" w:pos="0"/>
        </w:tabs>
        <w:rPr>
          <w:ins w:id="1209" w:author="Moses, Robbie" w:date="2023-02-23T02:32:00Z"/>
        </w:rPr>
      </w:pPr>
      <w:ins w:id="1210" w:author="Moses, Robbie" w:date="2023-02-23T02:32:00Z">
        <w:r>
          <w:t>Order Workflow Editing</w:t>
        </w:r>
      </w:ins>
    </w:p>
    <w:p w14:paraId="6624C192" w14:textId="77777777" w:rsidR="00257647" w:rsidRDefault="00257647" w:rsidP="00257647">
      <w:pPr>
        <w:pStyle w:val="BodyText"/>
        <w:rPr>
          <w:ins w:id="1211" w:author="Moses, Robbie" w:date="2023-02-23T02:32:00Z"/>
        </w:rPr>
      </w:pPr>
      <w:ins w:id="1212"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1213" w:author="Moses, Robbie" w:date="2023-02-23T02:32:00Z"/>
        </w:rPr>
      </w:pPr>
      <w:bookmarkStart w:id="1214" w:name="_Toc128022168"/>
      <w:ins w:id="1215" w:author="Moses, Robbie" w:date="2023-02-23T02:32:00Z">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1214"/>
      </w:ins>
    </w:p>
    <w:p w14:paraId="72DD631D" w14:textId="62EE1364" w:rsidR="00257647" w:rsidRDefault="00AD7F5A" w:rsidP="00257647">
      <w:pPr>
        <w:pStyle w:val="TopofSection"/>
        <w:jc w:val="center"/>
        <w:rPr>
          <w:ins w:id="1216" w:author="Moses, Robbie" w:date="2023-02-23T02:32:00Z"/>
        </w:rPr>
      </w:pPr>
      <w:ins w:id="1217"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1218" w:author="Moses, Robbie" w:date="2023-02-23T02:32:00Z"/>
        </w:rPr>
      </w:pPr>
      <w:ins w:id="1219"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1220"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170D7D">
            <w:pPr>
              <w:pStyle w:val="TableHeader"/>
              <w:rPr>
                <w:ins w:id="1221" w:author="Moses, Robbie" w:date="2023-02-23T02:32:00Z"/>
              </w:rPr>
            </w:pPr>
            <w:ins w:id="1222"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170D7D">
            <w:pPr>
              <w:pStyle w:val="TableHeader"/>
              <w:rPr>
                <w:ins w:id="1223" w:author="Moses, Robbie" w:date="2023-02-23T02:32:00Z"/>
              </w:rPr>
            </w:pPr>
            <w:ins w:id="1224" w:author="Moses, Robbie" w:date="2023-02-23T02:32:00Z">
              <w:r>
                <w:t>Description</w:t>
              </w:r>
            </w:ins>
          </w:p>
        </w:tc>
      </w:tr>
      <w:tr w:rsidR="00257647" w14:paraId="3BCBA5C9" w14:textId="77777777" w:rsidTr="000C15EE">
        <w:trPr>
          <w:ins w:id="1225"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1226" w:author="Moses, Robbie" w:date="2023-02-23T02:32:00Z"/>
                <w:b/>
                <w:bCs/>
              </w:rPr>
            </w:pPr>
            <w:ins w:id="1227"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1228" w:author="Moses, Robbie" w:date="2023-02-23T02:32:00Z"/>
              </w:rPr>
            </w:pPr>
            <w:ins w:id="1229" w:author="Moses, Robbie" w:date="2023-02-23T02:32:00Z">
              <w:r w:rsidRPr="00FB292A">
                <w:t>Allows the user to select the item for which the Update or Delete buttons will apply</w:t>
              </w:r>
            </w:ins>
          </w:p>
        </w:tc>
      </w:tr>
      <w:tr w:rsidR="00257647" w14:paraId="6C0CB857" w14:textId="77777777" w:rsidTr="000C15EE">
        <w:trPr>
          <w:ins w:id="1230"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231" w:author="Moses, Robbie" w:date="2023-02-23T02:32:00Z"/>
                <w:b/>
                <w:bCs/>
              </w:rPr>
            </w:pPr>
            <w:ins w:id="1232"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233" w:author="Moses, Robbie" w:date="2023-02-23T02:32:00Z"/>
              </w:rPr>
            </w:pPr>
            <w:ins w:id="1234" w:author="Moses, Robbie" w:date="2023-02-23T02:32:00Z">
              <w:r w:rsidRPr="00FB292A">
                <w:t>Saves any changes made to the selected item(s) in the list.</w:t>
              </w:r>
            </w:ins>
          </w:p>
        </w:tc>
      </w:tr>
      <w:tr w:rsidR="00257647" w14:paraId="45934EA5" w14:textId="77777777" w:rsidTr="000C15EE">
        <w:trPr>
          <w:ins w:id="1235"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236" w:author="Moses, Robbie" w:date="2023-02-23T02:32:00Z"/>
                <w:b/>
                <w:bCs/>
              </w:rPr>
            </w:pPr>
            <w:ins w:id="1237"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238" w:author="Moses, Robbie" w:date="2023-02-23T02:32:00Z"/>
              </w:rPr>
            </w:pPr>
            <w:ins w:id="1239"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240" w:author="Moses, Robbie" w:date="2023-02-23T02:32:00Z"/>
              </w:rPr>
            </w:pPr>
            <w:ins w:id="1241"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242"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243" w:author="Moses, Robbie" w:date="2023-02-23T02:32:00Z"/>
                <w:b/>
                <w:bCs/>
              </w:rPr>
            </w:pPr>
            <w:ins w:id="1244"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245" w:author="Moses, Robbie" w:date="2023-02-23T02:32:00Z"/>
              </w:rPr>
            </w:pPr>
            <w:ins w:id="1246" w:author="Moses, Robbie" w:date="2023-02-23T02:32:00Z">
              <w:r w:rsidRPr="00FB292A">
                <w:t xml:space="preserve">Allows the Analyst to Add an Order Task to the Order Workflow. </w:t>
              </w:r>
            </w:ins>
          </w:p>
        </w:tc>
      </w:tr>
      <w:tr w:rsidR="00257647" w14:paraId="14615791" w14:textId="77777777" w:rsidTr="000C15EE">
        <w:trPr>
          <w:ins w:id="1247"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248" w:author="Moses, Robbie" w:date="2023-02-23T02:32:00Z"/>
                <w:b/>
                <w:bCs/>
              </w:rPr>
            </w:pPr>
            <w:ins w:id="1249"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250" w:author="Moses, Robbie" w:date="2023-02-23T02:32:00Z"/>
              </w:rPr>
            </w:pPr>
            <w:ins w:id="1251"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252"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253" w:author="Moses, Robbie" w:date="2023-02-23T02:32:00Z"/>
                <w:b/>
                <w:bCs/>
              </w:rPr>
            </w:pPr>
            <w:ins w:id="1254"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255" w:author="Moses, Robbie" w:date="2023-02-23T02:32:00Z"/>
              </w:rPr>
            </w:pPr>
            <w:ins w:id="1256"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257" w:author="Moses, Robbie" w:date="2023-02-23T02:32:00Z"/>
              </w:rPr>
            </w:pPr>
            <w:ins w:id="1258"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259" w:author="Moses, Robbie" w:date="2023-02-23T02:32:00Z"/>
              </w:rPr>
            </w:pPr>
            <w:ins w:id="1260"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261" w:author="Moses, Robbie" w:date="2023-02-23T02:32:00Z"/>
              </w:rPr>
            </w:pPr>
            <w:ins w:id="1262"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263" w:author="Moses, Robbie" w:date="2023-02-23T02:32:00Z"/>
              </w:rPr>
            </w:pPr>
            <w:ins w:id="1264"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265" w:author="Moses, Robbie" w:date="2023-02-23T02:32:00Z"/>
              </w:rPr>
            </w:pPr>
            <w:ins w:id="1266"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267" w:author="Moses, Robbie" w:date="2023-02-23T02:32:00Z"/>
              </w:rPr>
            </w:pPr>
            <w:ins w:id="1268"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269" w:author="Moses, Robbie" w:date="2023-02-23T02:32:00Z"/>
              </w:rPr>
            </w:pPr>
            <w:ins w:id="1270" w:author="Moses, Robbie" w:date="2023-02-23T02:32:00Z">
              <w:r w:rsidRPr="003642C7">
                <w:rPr>
                  <w:b/>
                  <w:bCs/>
                </w:rPr>
                <w:lastRenderedPageBreak/>
                <w:t>Order –</w:t>
              </w:r>
              <w:r w:rsidRPr="00FB292A">
                <w:t xml:space="preserve"> Analysts place the order</w:t>
              </w:r>
            </w:ins>
          </w:p>
          <w:p w14:paraId="77292375" w14:textId="77777777" w:rsidR="00257647" w:rsidRPr="00FB292A" w:rsidRDefault="00257647" w:rsidP="000C15EE">
            <w:pPr>
              <w:pStyle w:val="TableListBullet"/>
              <w:rPr>
                <w:ins w:id="1271" w:author="Moses, Robbie" w:date="2023-02-23T02:32:00Z"/>
              </w:rPr>
            </w:pPr>
            <w:ins w:id="1272"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273" w:author="Moses, Robbie" w:date="2023-02-23T02:32:00Z"/>
              </w:rPr>
            </w:pPr>
            <w:ins w:id="1274"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275" w:author="Moses, Robbie" w:date="2023-02-23T02:32:00Z"/>
                <w:rFonts w:cs="Arial"/>
                <w:lang w:val="en-US" w:eastAsia="en-US" w:bidi="en-US"/>
              </w:rPr>
            </w:pPr>
          </w:p>
          <w:p w14:paraId="3AE39C25" w14:textId="77777777" w:rsidR="00257647" w:rsidRPr="00FB292A" w:rsidRDefault="00257647" w:rsidP="000C15EE">
            <w:pPr>
              <w:pStyle w:val="TableBody"/>
              <w:rPr>
                <w:ins w:id="1276" w:author="Moses, Robbie" w:date="2023-02-23T02:32:00Z"/>
              </w:rPr>
            </w:pPr>
            <w:ins w:id="1277"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278" w:author="Moses, Robbie" w:date="2023-02-23T02:32:00Z"/>
              </w:rPr>
            </w:pPr>
          </w:p>
          <w:p w14:paraId="563271FD" w14:textId="77777777" w:rsidR="00257647" w:rsidRPr="001754EA" w:rsidRDefault="00257647" w:rsidP="000C15EE">
            <w:pPr>
              <w:pStyle w:val="TableBody"/>
              <w:rPr>
                <w:ins w:id="1279" w:author="Moses, Robbie" w:date="2023-02-23T02:32:00Z"/>
                <w:b/>
                <w:bCs/>
              </w:rPr>
            </w:pPr>
            <w:ins w:id="1280"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281" w:author="Moses, Robbie" w:date="2023-02-23T02:32:00Z"/>
                <w:rFonts w:cs="Arial"/>
                <w:lang w:val="en-US" w:eastAsia="en-US" w:bidi="en-US"/>
              </w:rPr>
            </w:pPr>
          </w:p>
          <w:p w14:paraId="40E75829" w14:textId="77777777" w:rsidR="00257647" w:rsidRPr="00FB292A" w:rsidRDefault="00257647" w:rsidP="000C15EE">
            <w:pPr>
              <w:pStyle w:val="TableNote"/>
              <w:rPr>
                <w:ins w:id="1282" w:author="Moses, Robbie" w:date="2023-02-23T02:32:00Z"/>
              </w:rPr>
            </w:pPr>
            <w:ins w:id="1283"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284" w:author="Moses, Robbie" w:date="2023-02-23T02:32:00Z"/>
              </w:rPr>
            </w:pPr>
            <w:ins w:id="1285"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286" w:author="Moses, Robbie" w:date="2023-02-23T02:32:00Z"/>
              </w:rPr>
            </w:pPr>
            <w:ins w:id="1287"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288" w:author="Moses, Robbie" w:date="2023-02-23T02:32:00Z"/>
              </w:rPr>
            </w:pPr>
            <w:ins w:id="1289"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290" w:author="Moses, Robbie" w:date="2023-02-23T02:32:00Z"/>
              </w:rPr>
            </w:pPr>
            <w:ins w:id="1291"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292" w:author="Moses, Robbie" w:date="2023-02-23T02:32:00Z"/>
              </w:rPr>
            </w:pPr>
            <w:ins w:id="1293"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294"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295" w:author="Moses, Robbie" w:date="2023-02-23T02:32:00Z"/>
                <w:b/>
                <w:bCs/>
              </w:rPr>
            </w:pPr>
            <w:ins w:id="1296" w:author="Moses, Robbie" w:date="2023-02-23T02:32:00Z">
              <w:r w:rsidRPr="00F208BC">
                <w:rPr>
                  <w:b/>
                  <w:bCs/>
                </w:rPr>
                <w:lastRenderedPageBreak/>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297" w:author="Moses, Robbie" w:date="2023-02-23T02:32:00Z"/>
              </w:rPr>
            </w:pPr>
            <w:ins w:id="1298"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299" w:author="Moses, Robbie" w:date="2023-02-23T02:32:00Z"/>
              </w:rPr>
            </w:pPr>
            <w:ins w:id="1300"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301" w:author="Moses, Robbie" w:date="2023-02-23T02:32:00Z"/>
              </w:rPr>
            </w:pPr>
            <w:ins w:id="1302" w:author="Moses, Robbie" w:date="2023-02-23T02:32:00Z">
              <w:r w:rsidRPr="00FB292A">
                <w:lastRenderedPageBreak/>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303" w:author="Moses, Robbie" w:date="2023-02-23T02:32:00Z"/>
              </w:rPr>
            </w:pPr>
            <w:ins w:id="1304"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305" w:author="Moses, Robbie" w:date="2023-02-23T02:32:00Z"/>
              </w:rPr>
            </w:pPr>
            <w:ins w:id="1306"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307" w:author="Moses, Robbie" w:date="2023-02-23T02:32:00Z"/>
              </w:rPr>
            </w:pPr>
            <w:ins w:id="1308"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309" w:author="Moses, Robbie" w:date="2023-02-23T02:32:00Z"/>
              </w:rPr>
            </w:pPr>
            <w:ins w:id="1310" w:author="Moses, Robbie" w:date="2023-02-23T02:32:00Z">
              <w:r w:rsidRPr="00FB292A">
                <w:t>Delete, Delete2, Delete3 = Does Not Exist</w:t>
              </w:r>
            </w:ins>
          </w:p>
          <w:p w14:paraId="6A756034" w14:textId="77777777" w:rsidR="00257647" w:rsidRPr="00FB292A" w:rsidRDefault="00257647" w:rsidP="000C15EE">
            <w:pPr>
              <w:pStyle w:val="TableListBullet"/>
              <w:rPr>
                <w:ins w:id="1311" w:author="Moses, Robbie" w:date="2023-02-23T02:32:00Z"/>
              </w:rPr>
            </w:pPr>
            <w:ins w:id="1312"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313" w:author="Moses, Robbie" w:date="2023-02-23T02:32:00Z"/>
              </w:rPr>
            </w:pPr>
            <w:ins w:id="1314"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315" w:author="Moses, Robbie" w:date="2023-02-23T02:32:00Z"/>
              </w:rPr>
            </w:pPr>
            <w:ins w:id="1316" w:author="Moses, Robbie" w:date="2023-02-23T02:32:00Z">
              <w:r w:rsidRPr="00FB292A">
                <w:t>Reject, Reject2, Reject3 = Canceled</w:t>
              </w:r>
            </w:ins>
          </w:p>
          <w:p w14:paraId="11390CDC" w14:textId="77777777" w:rsidR="00257647" w:rsidRPr="00FB292A" w:rsidRDefault="00257647" w:rsidP="000C15EE">
            <w:pPr>
              <w:pStyle w:val="TableListBullet"/>
              <w:rPr>
                <w:ins w:id="1317" w:author="Moses, Robbie" w:date="2023-02-23T02:32:00Z"/>
                <w:rFonts w:cs="Arial"/>
                <w:lang w:val="en-US" w:bidi="en-US"/>
              </w:rPr>
            </w:pPr>
            <w:ins w:id="1318" w:author="Moses, Robbie" w:date="2023-02-23T02:32:00Z">
              <w:r w:rsidRPr="00FB292A">
                <w:t>Revert, Revert2, Revert3 = Canceled</w:t>
              </w:r>
            </w:ins>
          </w:p>
        </w:tc>
      </w:tr>
      <w:tr w:rsidR="00257647" w14:paraId="69627C68" w14:textId="77777777" w:rsidTr="000C15EE">
        <w:trPr>
          <w:ins w:id="1319"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320" w:author="Moses, Robbie" w:date="2023-02-23T02:32:00Z"/>
                <w:b/>
                <w:bCs/>
              </w:rPr>
            </w:pPr>
            <w:ins w:id="1321" w:author="Moses, Robbie" w:date="2023-02-23T02:32:00Z">
              <w:r w:rsidRPr="00F208BC">
                <w:rPr>
                  <w:b/>
                  <w:bCs/>
                </w:rPr>
                <w:lastRenderedPageBreak/>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322" w:author="Moses, Robbie" w:date="2023-02-23T02:32:00Z"/>
                <w:rFonts w:cs="Arial"/>
                <w:lang w:val="en-US" w:bidi="en-US"/>
              </w:rPr>
            </w:pPr>
            <w:ins w:id="1323"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324"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325" w:author="Moses, Robbie" w:date="2023-02-23T02:32:00Z"/>
                <w:b/>
                <w:bCs/>
              </w:rPr>
            </w:pPr>
            <w:ins w:id="1326"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327" w:author="Moses, Robbie" w:date="2023-02-23T02:32:00Z"/>
              </w:rPr>
            </w:pPr>
            <w:ins w:id="1328"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329" w:author="Moses, Robbie" w:date="2023-02-23T02:32:00Z"/>
              </w:rPr>
            </w:pPr>
            <w:ins w:id="1330"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331" w:author="Moses, Robbie" w:date="2023-02-23T02:32:00Z"/>
              </w:rPr>
            </w:pPr>
            <w:ins w:id="1332"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333" w:author="Moses, Robbie" w:date="2023-02-23T02:32:00Z"/>
                <w:rFonts w:cs="Arial"/>
                <w:lang w:val="en-US" w:bidi="en-US"/>
              </w:rPr>
            </w:pPr>
            <w:ins w:id="1334"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335"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336" w:author="Moses, Robbie" w:date="2023-02-23T02:32:00Z"/>
                <w:b/>
                <w:bCs/>
              </w:rPr>
            </w:pPr>
            <w:ins w:id="1337"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338" w:author="Moses, Robbie" w:date="2023-02-23T02:32:00Z"/>
              </w:rPr>
            </w:pPr>
            <w:ins w:id="1339"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340"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341" w:author="Moses, Robbie" w:date="2023-02-23T02:32:00Z"/>
                <w:b/>
                <w:bCs/>
              </w:rPr>
            </w:pPr>
            <w:ins w:id="1342"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343" w:author="Moses, Robbie" w:date="2023-02-23T02:32:00Z"/>
              </w:rPr>
            </w:pPr>
            <w:ins w:id="1344"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345" w:author="Moses, Robbie" w:date="2023-02-23T02:32:00Z"/>
              </w:rPr>
            </w:pPr>
            <w:ins w:id="1346" w:author="Moses, Robbie" w:date="2023-02-23T02:32:00Z">
              <w:r w:rsidRPr="00FB292A">
                <w:lastRenderedPageBreak/>
                <w:t>Tasks can be processed in days, hours, and minutes with any combination in between (i.e., 2 days and 1 minute)</w:t>
              </w:r>
            </w:ins>
          </w:p>
        </w:tc>
      </w:tr>
      <w:tr w:rsidR="00257647" w14:paraId="795BA478" w14:textId="77777777" w:rsidTr="000C15EE">
        <w:trPr>
          <w:ins w:id="1347"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348" w:author="Moses, Robbie" w:date="2023-02-23T02:32:00Z"/>
                <w:b/>
                <w:bCs/>
              </w:rPr>
            </w:pPr>
            <w:ins w:id="1349" w:author="Moses, Robbie" w:date="2023-02-23T02:32:00Z">
              <w:r w:rsidRPr="00F208BC">
                <w:rPr>
                  <w:b/>
                  <w:bCs/>
                </w:rPr>
                <w:lastRenderedPageBreak/>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350" w:author="Moses, Robbie" w:date="2023-02-23T02:32:00Z"/>
              </w:rPr>
            </w:pPr>
            <w:ins w:id="1351"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352"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353" w:author="Moses, Robbie" w:date="2023-02-23T02:32:00Z"/>
                <w:b/>
                <w:bCs/>
              </w:rPr>
            </w:pPr>
            <w:ins w:id="1354"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355" w:author="Moses, Robbie" w:date="2023-02-23T02:32:00Z"/>
              </w:rPr>
            </w:pPr>
            <w:ins w:id="1356" w:author="Moses, Robbie" w:date="2023-02-23T02:32:00Z">
              <w:r>
                <w:t>Indicates if the system should require that an order manifest exist before this Task can be executed.</w:t>
              </w:r>
            </w:ins>
          </w:p>
        </w:tc>
      </w:tr>
      <w:tr w:rsidR="00257647" w14:paraId="453D420C" w14:textId="77777777" w:rsidTr="000C15EE">
        <w:trPr>
          <w:ins w:id="1357"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358" w:author="Moses, Robbie" w:date="2023-02-23T02:32:00Z"/>
                <w:b/>
                <w:bCs/>
              </w:rPr>
            </w:pPr>
            <w:ins w:id="1359"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360" w:author="Moses, Robbie" w:date="2023-02-23T02:32:00Z"/>
              </w:rPr>
            </w:pPr>
            <w:ins w:id="1361"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362" w:author="Moses, Robbie" w:date="2023-02-23T02:32:00Z"/>
          <w:color w:val="9BBB59"/>
          <w:lang w:val="en-US"/>
        </w:rPr>
      </w:pPr>
      <w:ins w:id="1363"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364" w:author="Moses, Robbie" w:date="2023-02-23T02:32:00Z"/>
          <w:lang w:val="en-US"/>
        </w:rPr>
      </w:pPr>
    </w:p>
    <w:p w14:paraId="11CFCC3E" w14:textId="242A7EDA" w:rsidR="00257647" w:rsidRDefault="00024779" w:rsidP="00257647">
      <w:pPr>
        <w:pStyle w:val="Heading4"/>
        <w:rPr>
          <w:ins w:id="1365" w:author="Moses, Robbie" w:date="2023-02-23T02:32:00Z"/>
          <w:lang w:val="en-US"/>
        </w:rPr>
      </w:pPr>
      <w:r>
        <w:t>Settings</w:t>
      </w:r>
      <w:ins w:id="1366"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367" w:author="Moses, Robbie" w:date="2023-02-23T02:32:00Z"/>
        </w:rPr>
      </w:pPr>
      <w:ins w:id="1368"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369" w:author="Moses, Robbie" w:date="2023-02-23T02:32:00Z"/>
        </w:rPr>
      </w:pPr>
      <w:ins w:id="1370"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371" w:author="Moses, Robbie" w:date="2023-02-23T02:32:00Z"/>
        </w:rPr>
      </w:pPr>
      <w:ins w:id="1372"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373" w:author="Moses, Robbie" w:date="2023-02-23T02:32:00Z"/>
          <w:lang w:val="en-US"/>
        </w:rPr>
      </w:pPr>
      <w:ins w:id="1374"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375"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170D7D">
            <w:pPr>
              <w:pStyle w:val="TableHeader"/>
              <w:rPr>
                <w:ins w:id="1376" w:author="Moses, Robbie" w:date="2023-02-23T02:32:00Z"/>
              </w:rPr>
            </w:pPr>
            <w:ins w:id="1377"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170D7D">
            <w:pPr>
              <w:pStyle w:val="TableHeader"/>
              <w:rPr>
                <w:ins w:id="1378" w:author="Moses, Robbie" w:date="2023-02-23T02:32:00Z"/>
              </w:rPr>
            </w:pPr>
            <w:ins w:id="1379" w:author="Moses, Robbie" w:date="2023-02-23T02:32:00Z">
              <w:r>
                <w:t>Description</w:t>
              </w:r>
            </w:ins>
          </w:p>
        </w:tc>
      </w:tr>
      <w:tr w:rsidR="00257647" w14:paraId="473BD9C2" w14:textId="77777777" w:rsidTr="000C15EE">
        <w:trPr>
          <w:cantSplit/>
          <w:ins w:id="1380"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381" w:author="Moses, Robbie" w:date="2023-02-23T02:32:00Z"/>
                <w:b/>
                <w:bCs/>
              </w:rPr>
            </w:pPr>
            <w:ins w:id="1382"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383" w:author="Moses, Robbie" w:date="2023-02-23T02:32:00Z"/>
              </w:rPr>
            </w:pPr>
            <w:ins w:id="1384" w:author="Moses, Robbie" w:date="2023-02-23T02:32:00Z">
              <w:r>
                <w:t>Indicates the Order Custom Field ID</w:t>
              </w:r>
            </w:ins>
          </w:p>
        </w:tc>
      </w:tr>
      <w:tr w:rsidR="00257647" w14:paraId="3847AA96" w14:textId="77777777" w:rsidTr="000C15EE">
        <w:trPr>
          <w:cantSplit/>
          <w:ins w:id="1385"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386" w:author="Moses, Robbie" w:date="2023-02-23T02:32:00Z"/>
                <w:b/>
                <w:bCs/>
              </w:rPr>
            </w:pPr>
            <w:ins w:id="1387"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388" w:author="Moses, Robbie" w:date="2023-02-23T02:32:00Z"/>
              </w:rPr>
            </w:pPr>
            <w:ins w:id="1389"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390"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391" w:author="Moses, Robbie" w:date="2023-02-23T02:32:00Z"/>
                <w:b/>
                <w:bCs/>
              </w:rPr>
            </w:pPr>
            <w:ins w:id="1392"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393" w:author="Moses, Robbie" w:date="2023-02-23T02:32:00Z"/>
              </w:rPr>
            </w:pPr>
            <w:ins w:id="1394" w:author="Moses, Robbie" w:date="2023-02-23T02:32:00Z">
              <w:r>
                <w:t>Describes the Order Custom Field is for. This field will not be displayed on the order pages.</w:t>
              </w:r>
            </w:ins>
          </w:p>
        </w:tc>
      </w:tr>
      <w:tr w:rsidR="00257647" w14:paraId="3548CE5A" w14:textId="77777777" w:rsidTr="000C15EE">
        <w:trPr>
          <w:cantSplit/>
          <w:ins w:id="1395"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396" w:author="Moses, Robbie" w:date="2023-02-23T02:32:00Z"/>
                <w:b/>
                <w:bCs/>
              </w:rPr>
            </w:pPr>
            <w:ins w:id="1397" w:author="Moses, Robbie" w:date="2023-02-23T02:32:00Z">
              <w:r w:rsidRPr="00F208BC">
                <w:rPr>
                  <w:b/>
                  <w:bCs/>
                </w:rPr>
                <w:lastRenderedPageBreak/>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398" w:author="Moses, Robbie" w:date="2023-02-23T02:32:00Z"/>
              </w:rPr>
            </w:pPr>
            <w:ins w:id="1399" w:author="Moses, Robbie" w:date="2023-02-23T02:32:00Z">
              <w:r>
                <w:t>Indicates the status of the Order Custom Field:</w:t>
              </w:r>
            </w:ins>
          </w:p>
          <w:p w14:paraId="541CB0B0" w14:textId="77777777" w:rsidR="00257647" w:rsidRDefault="00257647" w:rsidP="000C15EE">
            <w:pPr>
              <w:pStyle w:val="TableListBullet"/>
              <w:rPr>
                <w:ins w:id="1400" w:author="Moses, Robbie" w:date="2023-02-23T02:32:00Z"/>
              </w:rPr>
            </w:pPr>
            <w:ins w:id="1401"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402" w:author="Moses, Robbie" w:date="2023-02-23T02:32:00Z"/>
              </w:rPr>
            </w:pPr>
            <w:ins w:id="1403"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404" w:author="Moses, Robbie" w:date="2023-02-23T02:32:00Z"/>
              </w:rPr>
            </w:pPr>
            <w:ins w:id="1405"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406"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407" w:author="Moses, Robbie" w:date="2023-02-23T02:32:00Z"/>
                <w:b/>
                <w:bCs/>
              </w:rPr>
            </w:pPr>
            <w:ins w:id="1408"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409" w:author="Moses, Robbie" w:date="2023-02-23T02:32:00Z"/>
              </w:rPr>
            </w:pPr>
            <w:ins w:id="1410" w:author="Moses, Robbie" w:date="2023-02-23T02:32:00Z">
              <w:r>
                <w:t>Indicates the type of Custom Field being specified:</w:t>
              </w:r>
            </w:ins>
          </w:p>
          <w:p w14:paraId="0030E27D" w14:textId="77777777" w:rsidR="00257647" w:rsidRDefault="00257647" w:rsidP="000C15EE">
            <w:pPr>
              <w:pStyle w:val="TableListBullet"/>
              <w:rPr>
                <w:ins w:id="1411" w:author="Moses, Robbie" w:date="2023-02-23T02:32:00Z"/>
              </w:rPr>
            </w:pPr>
            <w:ins w:id="1412"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413" w:author="Moses, Robbie" w:date="2023-02-23T02:32:00Z"/>
              </w:rPr>
            </w:pPr>
            <w:ins w:id="1414"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415" w:author="Moses, Robbie" w:date="2023-02-23T02:32:00Z"/>
              </w:rPr>
            </w:pPr>
            <w:ins w:id="1416"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417"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418" w:author="Moses, Robbie" w:date="2023-02-23T02:32:00Z"/>
                <w:b/>
                <w:bCs/>
              </w:rPr>
            </w:pPr>
            <w:ins w:id="1419"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420" w:author="Moses, Robbie" w:date="2023-02-23T02:32:00Z"/>
              </w:rPr>
            </w:pPr>
            <w:ins w:id="1421" w:author="Moses, Robbie" w:date="2023-02-23T02:32:00Z">
              <w:r>
                <w:t>Indicates the maximum size of the field for Free Text fields</w:t>
              </w:r>
            </w:ins>
          </w:p>
        </w:tc>
      </w:tr>
      <w:tr w:rsidR="00257647" w14:paraId="6299E9AB" w14:textId="77777777" w:rsidTr="000C15EE">
        <w:trPr>
          <w:cantSplit/>
          <w:ins w:id="1422"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423" w:author="Moses, Robbie" w:date="2023-02-23T02:32:00Z"/>
                <w:b/>
                <w:bCs/>
              </w:rPr>
            </w:pPr>
            <w:ins w:id="1424"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425" w:author="Moses, Robbie" w:date="2023-02-23T02:32:00Z"/>
              </w:rPr>
            </w:pPr>
            <w:ins w:id="1426" w:author="Moses, Robbie" w:date="2023-02-23T02:32:00Z">
              <w:r>
                <w:t xml:space="preserve">Indicates the information that should be in the field by default. </w:t>
              </w:r>
            </w:ins>
          </w:p>
        </w:tc>
      </w:tr>
      <w:tr w:rsidR="00257647" w14:paraId="2ADE8348" w14:textId="77777777" w:rsidTr="000C15EE">
        <w:trPr>
          <w:cantSplit/>
          <w:ins w:id="1427"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428" w:author="Moses, Robbie" w:date="2023-02-23T02:32:00Z"/>
                <w:b/>
                <w:bCs/>
              </w:rPr>
            </w:pPr>
            <w:ins w:id="1429"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430" w:author="Moses, Robbie" w:date="2023-02-23T02:32:00Z"/>
              </w:rPr>
            </w:pPr>
            <w:ins w:id="1431" w:author="Moses, Robbie" w:date="2023-02-23T02:32:00Z">
              <w:r>
                <w:t>Indicates the content (comma-separated list) or SQL query that is to be used to populate the options.</w:t>
              </w:r>
            </w:ins>
          </w:p>
        </w:tc>
      </w:tr>
      <w:tr w:rsidR="00257647" w14:paraId="2B2DA34A" w14:textId="77777777" w:rsidTr="000C15EE">
        <w:trPr>
          <w:cantSplit/>
          <w:ins w:id="1432"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433" w:author="Moses, Robbie" w:date="2023-02-23T02:32:00Z"/>
                <w:b/>
                <w:bCs/>
              </w:rPr>
            </w:pPr>
            <w:ins w:id="1434"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435" w:author="Moses, Robbie" w:date="2023-02-23T02:32:00Z"/>
              </w:rPr>
            </w:pPr>
            <w:ins w:id="1436"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437"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438" w:author="Moses, Robbie" w:date="2023-02-23T02:32:00Z"/>
                <w:b/>
                <w:bCs/>
              </w:rPr>
            </w:pPr>
            <w:ins w:id="1439"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440" w:author="Moses, Robbie" w:date="2023-02-23T02:32:00Z"/>
              </w:rPr>
            </w:pPr>
            <w:ins w:id="1441" w:author="Moses, Robbie" w:date="2023-02-23T02:32:00Z">
              <w:r>
                <w:t>Saves changes made during editing.</w:t>
              </w:r>
            </w:ins>
          </w:p>
        </w:tc>
      </w:tr>
      <w:tr w:rsidR="00257647" w14:paraId="01EC40E7" w14:textId="77777777" w:rsidTr="000C15EE">
        <w:trPr>
          <w:cantSplit/>
          <w:ins w:id="1442"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443" w:author="Moses, Robbie" w:date="2023-02-23T02:32:00Z"/>
                <w:b/>
                <w:bCs/>
              </w:rPr>
            </w:pPr>
            <w:ins w:id="1444"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445" w:author="Moses, Robbie" w:date="2023-02-23T02:32:00Z"/>
              </w:rPr>
            </w:pPr>
            <w:ins w:id="1446"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447" w:author="Moses, Robbie" w:date="2023-02-23T02:32:00Z"/>
          <w:color w:val="9BBB59"/>
          <w:lang w:val="en-US"/>
        </w:rPr>
      </w:pPr>
      <w:ins w:id="1448"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449" w:author="Moses, Robbie" w:date="2023-02-23T02:32:00Z"/>
          <w:lang w:eastAsia="x-none" w:bidi="ar-SA"/>
        </w:rPr>
      </w:pPr>
    </w:p>
    <w:p w14:paraId="06EF871D" w14:textId="0F11F1AE" w:rsidR="00257647" w:rsidRDefault="007B020B" w:rsidP="00257647">
      <w:pPr>
        <w:pStyle w:val="Heading4"/>
        <w:rPr>
          <w:ins w:id="1450" w:author="Moses, Robbie" w:date="2023-02-23T02:32:00Z"/>
          <w:lang w:val="en-US"/>
        </w:rPr>
      </w:pPr>
      <w:r>
        <w:t>Settings</w:t>
      </w:r>
      <w:ins w:id="1451"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452" w:author="Moses, Robbie" w:date="2023-02-23T02:32:00Z"/>
        </w:rPr>
      </w:pPr>
      <w:ins w:id="1453"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454" w:author="Moses, Robbie" w:date="2023-02-23T02:32:00Z"/>
        </w:rPr>
      </w:pPr>
      <w:ins w:id="1455" w:author="Moses, Robbie" w:date="2023-02-23T04:02:00Z">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456" w:author="Moses, Robbie" w:date="2023-02-23T02:32:00Z"/>
          <w:lang w:val="en-US"/>
        </w:rPr>
      </w:pPr>
      <w:ins w:id="1457"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458"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170D7D">
            <w:pPr>
              <w:pStyle w:val="TableHeader"/>
              <w:rPr>
                <w:ins w:id="1459" w:author="Moses, Robbie" w:date="2023-02-23T02:32:00Z"/>
              </w:rPr>
            </w:pPr>
            <w:ins w:id="1460"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170D7D">
            <w:pPr>
              <w:pStyle w:val="TableHeader"/>
              <w:rPr>
                <w:ins w:id="1461" w:author="Moses, Robbie" w:date="2023-02-23T02:32:00Z"/>
              </w:rPr>
            </w:pPr>
            <w:ins w:id="1462" w:author="Moses, Robbie" w:date="2023-02-23T02:32:00Z">
              <w:r>
                <w:t>Description</w:t>
              </w:r>
            </w:ins>
          </w:p>
        </w:tc>
      </w:tr>
      <w:tr w:rsidR="00257647" w14:paraId="765366C5" w14:textId="77777777" w:rsidTr="000C15EE">
        <w:trPr>
          <w:cantSplit/>
          <w:ins w:id="1463"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464" w:author="Moses, Robbie" w:date="2023-02-23T02:32:00Z"/>
                <w:b/>
                <w:bCs/>
              </w:rPr>
            </w:pPr>
            <w:ins w:id="1465"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466" w:author="Moses, Robbie" w:date="2023-02-23T02:32:00Z"/>
              </w:rPr>
            </w:pPr>
            <w:ins w:id="1467" w:author="Moses, Robbie" w:date="2023-02-23T02:32:00Z">
              <w:r>
                <w:t>Indicates the Name of the Order Custom Field as defined on the Order Custom Field Definition Page</w:t>
              </w:r>
            </w:ins>
          </w:p>
        </w:tc>
      </w:tr>
      <w:tr w:rsidR="00257647" w14:paraId="336316AF" w14:textId="77777777" w:rsidTr="000C15EE">
        <w:trPr>
          <w:cantSplit/>
          <w:ins w:id="1468"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469" w:author="Moses, Robbie" w:date="2023-02-23T02:32:00Z"/>
                <w:b/>
                <w:bCs/>
              </w:rPr>
            </w:pPr>
            <w:ins w:id="1470"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471" w:author="Moses, Robbie" w:date="2023-02-23T02:32:00Z"/>
              </w:rPr>
            </w:pPr>
            <w:ins w:id="1472" w:author="Moses, Robbie" w:date="2023-02-23T02:32:00Z">
              <w:r>
                <w:t>Saves changes made during the editing process</w:t>
              </w:r>
            </w:ins>
          </w:p>
        </w:tc>
      </w:tr>
      <w:tr w:rsidR="00257647" w14:paraId="796215E9" w14:textId="77777777" w:rsidTr="000C15EE">
        <w:trPr>
          <w:cantSplit/>
          <w:ins w:id="1473"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474" w:author="Moses, Robbie" w:date="2023-02-23T02:32:00Z"/>
                <w:b/>
                <w:bCs/>
              </w:rPr>
            </w:pPr>
            <w:ins w:id="1475"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476" w:author="Moses, Robbie" w:date="2023-02-23T02:32:00Z"/>
              </w:rPr>
            </w:pPr>
            <w:ins w:id="1477" w:author="Moses, Robbie" w:date="2023-02-23T02:32:00Z">
              <w:r>
                <w:t>Cancels any changes made during the editing process</w:t>
              </w:r>
            </w:ins>
          </w:p>
        </w:tc>
      </w:tr>
      <w:tr w:rsidR="00257647" w14:paraId="67D527B4" w14:textId="77777777" w:rsidTr="000C15EE">
        <w:trPr>
          <w:cantSplit/>
          <w:ins w:id="1478"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479" w:author="Moses, Robbie" w:date="2023-02-23T02:32:00Z"/>
                <w:b/>
                <w:bCs/>
              </w:rPr>
            </w:pPr>
            <w:ins w:id="1480"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481" w:author="Moses, Robbie" w:date="2023-02-23T02:32:00Z"/>
              </w:rPr>
            </w:pPr>
            <w:ins w:id="1482"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483" w:author="Moses, Robbie" w:date="2023-02-23T04:07:00Z"/>
          <w:color w:val="auto"/>
          <w:sz w:val="22"/>
          <w:szCs w:val="22"/>
          <w:lang w:val="en-US"/>
        </w:rPr>
      </w:pPr>
    </w:p>
    <w:p w14:paraId="483F2118" w14:textId="6248F5E7" w:rsidR="000C7B63" w:rsidRDefault="00357146" w:rsidP="000C7B63">
      <w:pPr>
        <w:pStyle w:val="Heading3"/>
        <w:rPr>
          <w:ins w:id="1484" w:author="Moses, Robbie" w:date="2023-02-23T04:07:00Z"/>
        </w:rPr>
      </w:pPr>
      <w:bookmarkStart w:id="1485" w:name="_Ref128019162"/>
      <w:bookmarkStart w:id="1486" w:name="_Toc128021139"/>
      <w:r>
        <w:t>Settings</w:t>
      </w:r>
      <w:ins w:id="1487" w:author="Moses, Robbie" w:date="2023-02-23T04:07:00Z">
        <w:r w:rsidR="000C7B63">
          <w:rPr>
            <w:rFonts w:ascii="Wingdings" w:hAnsi="Wingdings"/>
          </w:rPr>
          <w:t></w:t>
        </w:r>
        <w:r w:rsidR="000C7B63">
          <w:t>Calendar Refresh</w:t>
        </w:r>
        <w:bookmarkEnd w:id="1485"/>
        <w:bookmarkEnd w:id="1486"/>
      </w:ins>
    </w:p>
    <w:p w14:paraId="38E58331" w14:textId="77777777" w:rsidR="000C7B63" w:rsidRDefault="000C7B63" w:rsidP="000C7B63">
      <w:pPr>
        <w:pStyle w:val="BodyText"/>
        <w:rPr>
          <w:ins w:id="1488" w:author="Moses, Robbie" w:date="2023-02-23T04:07:00Z"/>
        </w:rPr>
      </w:pPr>
      <w:ins w:id="1489"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490" w:author="Moses, Robbie" w:date="2023-02-23T04:07:00Z"/>
        </w:rPr>
      </w:pPr>
      <w:ins w:id="1491"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492" w:author="Moses, Robbie" w:date="2023-02-23T04:07:00Z"/>
        </w:rPr>
      </w:pPr>
      <w:bookmarkStart w:id="1493" w:name="_Toc128022169"/>
      <w:ins w:id="1494"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493"/>
      </w:ins>
    </w:p>
    <w:p w14:paraId="38C73685" w14:textId="77777777" w:rsidR="000C7B63" w:rsidRPr="001B742B" w:rsidRDefault="000C7B63">
      <w:pPr>
        <w:jc w:val="center"/>
        <w:rPr>
          <w:ins w:id="1495" w:author="Moses, Robbie" w:date="2023-02-23T04:07:00Z"/>
          <w:lang w:val="fr-FR"/>
        </w:rPr>
        <w:pPrChange w:id="1496" w:author="Moses, Robbie" w:date="2023-02-23T04:07:00Z">
          <w:pPr/>
        </w:pPrChange>
      </w:pPr>
      <w:ins w:id="1497"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498" w:author="Moses, Robbie" w:date="2023-02-23T04:07:00Z"/>
        </w:rPr>
      </w:pPr>
      <w:ins w:id="1499" w:author="Moses, Robbie" w:date="2023-02-23T04:07:00Z">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500"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170D7D">
            <w:pPr>
              <w:pStyle w:val="TableHeader"/>
              <w:rPr>
                <w:ins w:id="1501" w:author="Moses, Robbie" w:date="2023-02-23T04:07:00Z"/>
              </w:rPr>
            </w:pPr>
            <w:ins w:id="1502"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170D7D">
            <w:pPr>
              <w:pStyle w:val="TableHeader"/>
              <w:rPr>
                <w:ins w:id="1503" w:author="Moses, Robbie" w:date="2023-02-23T04:07:00Z"/>
              </w:rPr>
            </w:pPr>
            <w:ins w:id="1504" w:author="Moses, Robbie" w:date="2023-02-23T04:07:00Z">
              <w:r>
                <w:t>Description</w:t>
              </w:r>
            </w:ins>
          </w:p>
        </w:tc>
      </w:tr>
      <w:tr w:rsidR="000C7B63" w14:paraId="1017E11A" w14:textId="77777777" w:rsidTr="000C15EE">
        <w:trPr>
          <w:cantSplit/>
          <w:ins w:id="1505"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506" w:author="Moses, Robbie" w:date="2023-02-23T04:07:00Z"/>
                <w:b/>
                <w:bCs/>
              </w:rPr>
            </w:pPr>
            <w:ins w:id="1507"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508" w:author="Moses, Robbie" w:date="2023-02-23T04:07:00Z"/>
              </w:rPr>
            </w:pPr>
            <w:ins w:id="1509"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510"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511" w:author="Moses, Robbie" w:date="2023-02-23T04:07:00Z"/>
                <w:b/>
                <w:bCs/>
              </w:rPr>
            </w:pPr>
            <w:ins w:id="1512"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513" w:author="Moses, Robbie" w:date="2023-02-23T04:07:00Z"/>
              </w:rPr>
            </w:pPr>
            <w:ins w:id="1514" w:author="Moses, Robbie" w:date="2023-02-23T04:07:00Z">
              <w:r w:rsidRPr="00FB292A">
                <w:t>The Vault is associated with a calendar that has changed</w:t>
              </w:r>
            </w:ins>
          </w:p>
        </w:tc>
      </w:tr>
      <w:tr w:rsidR="000C7B63" w14:paraId="030D5DAC" w14:textId="77777777" w:rsidTr="000C15EE">
        <w:trPr>
          <w:cantSplit/>
          <w:ins w:id="1515"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516" w:author="Moses, Robbie" w:date="2023-02-23T04:07:00Z"/>
                <w:b/>
                <w:bCs/>
              </w:rPr>
            </w:pPr>
            <w:ins w:id="1517"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518" w:author="Moses, Robbie" w:date="2023-02-23T04:07:00Z"/>
              </w:rPr>
            </w:pPr>
            <w:ins w:id="1519" w:author="Moses, Robbie" w:date="2023-02-23T04:07:00Z">
              <w:r w:rsidRPr="00FB292A">
                <w:t>The ID of the calendar that is assigned to the vault.</w:t>
              </w:r>
            </w:ins>
          </w:p>
        </w:tc>
      </w:tr>
      <w:tr w:rsidR="000C7B63" w14:paraId="3CF09199" w14:textId="77777777" w:rsidTr="000C15EE">
        <w:trPr>
          <w:cantSplit/>
          <w:ins w:id="1520"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521" w:author="Moses, Robbie" w:date="2023-02-23T04:07:00Z"/>
                <w:b/>
                <w:bCs/>
              </w:rPr>
            </w:pPr>
            <w:ins w:id="1522"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523" w:author="Moses, Robbie" w:date="2023-02-23T04:07:00Z"/>
              </w:rPr>
            </w:pPr>
            <w:ins w:id="1524"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525"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526"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527" w:author="Moses, Robbie" w:date="2023-02-23T02:22:00Z">
          <w:pPr>
            <w:pStyle w:val="Heading3"/>
          </w:pPr>
        </w:pPrChange>
      </w:pPr>
      <w:bookmarkStart w:id="1528" w:name="_Ref246140015"/>
      <w:bookmarkStart w:id="1529" w:name="_Ref246172537"/>
      <w:bookmarkStart w:id="1530" w:name="_Toc74556415"/>
      <w:bookmarkStart w:id="1531" w:name="_Toc127491605"/>
      <w:del w:id="1532" w:author="Moses, Robbie" w:date="2023-02-23T02:21:00Z">
        <w:r w:rsidDel="00031831">
          <w:lastRenderedPageBreak/>
          <w:delText>System</w:delText>
        </w:r>
      </w:del>
      <w:del w:id="1533" w:author="Moses, Robbie" w:date="2023-02-23T02:22:00Z">
        <w:r w:rsidDel="00BB00F8">
          <w:rPr>
            <w:rFonts w:ascii="Wingdings" w:hAnsi="Wingdings"/>
          </w:rPr>
          <w:delText></w:delText>
        </w:r>
      </w:del>
      <w:bookmarkStart w:id="1534" w:name="_Toc128021140"/>
      <w:bookmarkStart w:id="1535" w:name="_Ref128021343"/>
      <w:r>
        <w:t>Maintenance</w:t>
      </w:r>
      <w:bookmarkEnd w:id="1528"/>
      <w:bookmarkEnd w:id="1529"/>
      <w:bookmarkEnd w:id="1530"/>
      <w:bookmarkEnd w:id="1531"/>
      <w:bookmarkEnd w:id="1534"/>
      <w:r w:rsidR="001727DF">
        <w:t xml:space="preserve"> Tab</w:t>
      </w:r>
      <w:bookmarkEnd w:id="1535"/>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536"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537" w:author="Moses, Robbie" w:date="2023-02-23T05:07:00Z"/>
        </w:rPr>
      </w:pPr>
      <w:ins w:id="1538" w:author="Moses, Robbie" w:date="2023-02-23T05:06:00Z">
        <w:r>
          <w:fldChar w:fldCharType="begin"/>
        </w:r>
        <w:r>
          <w:instrText xml:space="preserve"> REF _Ref128021218 \h </w:instrText>
        </w:r>
      </w:ins>
      <w:r>
        <w:fldChar w:fldCharType="separate"/>
      </w:r>
      <w:ins w:id="1539"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540" w:author="Moses, Robbie" w:date="2023-02-23T05:07:00Z"/>
        </w:rPr>
      </w:pPr>
      <w:ins w:id="1541" w:author="Moses, Robbie" w:date="2023-02-23T05:06:00Z">
        <w:r>
          <w:fldChar w:fldCharType="begin"/>
        </w:r>
        <w:r>
          <w:instrText xml:space="preserve"> REF _Ref128021222 \h </w:instrText>
        </w:r>
      </w:ins>
      <w:r>
        <w:fldChar w:fldCharType="separate"/>
      </w:r>
      <w:ins w:id="1542"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543" w:author="Moses, Robbie" w:date="2023-02-23T05:07:00Z"/>
        </w:rPr>
      </w:pPr>
      <w:ins w:id="1544" w:author="Moses, Robbie" w:date="2023-02-23T05:06:00Z">
        <w:r>
          <w:fldChar w:fldCharType="begin"/>
        </w:r>
        <w:r>
          <w:instrText xml:space="preserve"> REF _Ref236112486 \h </w:instrText>
        </w:r>
      </w:ins>
      <w:r>
        <w:fldChar w:fldCharType="separate"/>
      </w:r>
      <w:ins w:id="1545" w:author="Moses, Robbie" w:date="2023-02-23T05:06:00Z">
        <w:r>
          <w:t>Cashpoint Maintenance</w:t>
        </w:r>
        <w:r w:rsidRPr="00C15E2A">
          <w:rPr>
            <w:rFonts w:ascii="Wingdings" w:hAnsi="Wingdings"/>
          </w:rPr>
          <w:t></w:t>
        </w:r>
        <w:r>
          <w:t>Rename Cashpoint</w:t>
        </w:r>
        <w:r>
          <w:fldChar w:fldCharType="end"/>
        </w:r>
      </w:ins>
      <w:del w:id="1546"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547" w:author="Moses, Robbie" w:date="2023-02-23T05:07:00Z"/>
        </w:rPr>
      </w:pPr>
    </w:p>
    <w:p w14:paraId="7E4D0049" w14:textId="76BE1F8A" w:rsidR="007467C0" w:rsidDel="009C0901" w:rsidRDefault="007467C0">
      <w:pPr>
        <w:pStyle w:val="TopofSection"/>
        <w:rPr>
          <w:del w:id="1548" w:author="Moses, Robbie" w:date="2023-02-23T05:07:00Z"/>
        </w:rPr>
        <w:pPrChange w:id="1549" w:author="Moses, Robbie" w:date="2023-02-23T05:08:00Z">
          <w:pPr>
            <w:pStyle w:val="ListBullet"/>
          </w:pPr>
        </w:pPrChange>
      </w:pPr>
      <w:del w:id="1550"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551"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552" w:author="Moses, Robbie" w:date="2023-02-23T05:07:00Z"/>
        </w:rPr>
        <w:pPrChange w:id="1553" w:author="Moses, Robbie" w:date="2023-02-23T05:08:00Z">
          <w:pPr>
            <w:pStyle w:val="ListBullet"/>
          </w:pPr>
        </w:pPrChange>
      </w:pPr>
      <w:del w:id="1554"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555"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556"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557"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558" w:name="_Ref246921682"/>
      <w:bookmarkStart w:id="1559" w:name="_Ref246921787"/>
      <w:bookmarkStart w:id="1560" w:name="_Ref249845064"/>
      <w:bookmarkStart w:id="1561" w:name="_Ref236112493"/>
      <w:del w:id="1562" w:author="Moses, Robbie" w:date="2023-02-23T04:08:00Z">
        <w:r w:rsidRPr="0012716C" w:rsidDel="0061203F">
          <w:delText>System</w:delText>
        </w:r>
        <w:r w:rsidDel="0061203F">
          <w:rPr>
            <w:rFonts w:ascii="Wingdings" w:hAnsi="Wingdings"/>
          </w:rPr>
          <w:delText></w:delText>
        </w:r>
      </w:del>
      <w:bookmarkStart w:id="1563" w:name="_Ref128021218"/>
      <w:r w:rsidRPr="0012716C">
        <w:t>Maintenance</w:t>
      </w:r>
      <w:r>
        <w:rPr>
          <w:rFonts w:ascii="Wingdings" w:hAnsi="Wingdings"/>
        </w:rPr>
        <w:t></w:t>
      </w:r>
      <w:r w:rsidRPr="0012716C">
        <w:t xml:space="preserve">Copy </w:t>
      </w:r>
      <w:bookmarkEnd w:id="1558"/>
      <w:r w:rsidRPr="0012716C">
        <w:t>Vault</w:t>
      </w:r>
      <w:bookmarkEnd w:id="1559"/>
      <w:r>
        <w:t>/Copy Commercial</w:t>
      </w:r>
      <w:bookmarkEnd w:id="1560"/>
      <w:bookmarkEnd w:id="1563"/>
    </w:p>
    <w:p w14:paraId="34343BEB" w14:textId="62494BF6" w:rsidR="007467C0" w:rsidRDefault="007467C0" w:rsidP="00950224">
      <w:pPr>
        <w:pStyle w:val="BodyText"/>
      </w:pPr>
      <w:r>
        <w:t>The Copy Cashpoint function allows the user to copy a vault</w:t>
      </w:r>
      <w:ins w:id="1564" w:author="Moses, Robbie" w:date="2023-02-13T03:01:00Z">
        <w:r w:rsidR="00E6108F">
          <w:t>'</w:t>
        </w:r>
      </w:ins>
      <w:r>
        <w:t xml:space="preserve">s history, parameters, and all other information into a new Vault. This allows users to quickly create Cashpoints that have similar settings. After the copy process has </w:t>
      </w:r>
      <w:ins w:id="1565"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566"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5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170D7D">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567" w:author="Moses, Robbie" w:date="2023-02-13T03:02:00Z">
              <w:r w:rsidRPr="00FB292A" w:rsidDel="00E6108F">
                <w:delText xml:space="preserve">12 </w:delText>
              </w:r>
            </w:del>
            <w:ins w:id="1568"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569"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570" w:author="Moses, Robbie" w:date="2023-02-23T05:08:00Z">
        <w:r w:rsidR="00C15E2A">
          <w:fldChar w:fldCharType="begin"/>
        </w:r>
        <w:r w:rsidR="00C15E2A">
          <w:instrText xml:space="preserve"> REF _Ref128021343 \h </w:instrText>
        </w:r>
      </w:ins>
      <w:r w:rsidR="00C15E2A">
        <w:fldChar w:fldCharType="separate"/>
      </w:r>
      <w:ins w:id="1571"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572" w:name="_Ref249809829"/>
      <w:del w:id="1573" w:author="Moses, Robbie" w:date="2023-02-23T04:09:00Z">
        <w:r w:rsidDel="000D17F5">
          <w:lastRenderedPageBreak/>
          <w:delText>System</w:delText>
        </w:r>
        <w:r w:rsidDel="000D17F5">
          <w:rPr>
            <w:rFonts w:ascii="Wingdings" w:hAnsi="Wingdings"/>
          </w:rPr>
          <w:delText></w:delText>
        </w:r>
      </w:del>
      <w:bookmarkStart w:id="1574" w:name="_Ref128021222"/>
      <w:r>
        <w:t>Maintenance</w:t>
      </w:r>
      <w:r>
        <w:rPr>
          <w:rFonts w:ascii="Wingdings" w:hAnsi="Wingdings"/>
        </w:rPr>
        <w:t></w:t>
      </w:r>
      <w:r>
        <w:t>Purge Data</w:t>
      </w:r>
      <w:bookmarkEnd w:id="1561"/>
      <w:bookmarkEnd w:id="1572"/>
      <w:bookmarkEnd w:id="1574"/>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575" w:author="Moses, Robbie" w:date="2023-02-13T03:02:00Z">
        <w:r w:rsidRPr="00950224" w:rsidDel="00E6108F">
          <w:rPr>
            <w:color w:val="000000" w:themeColor="text1"/>
          </w:rPr>
          <w:delText xml:space="preserve">Wrong </w:delText>
        </w:r>
      </w:del>
      <w:ins w:id="1576"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577"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578"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579" w:name="_Toc74556489"/>
      <w:bookmarkStart w:id="1580"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579"/>
      <w:bookmarkEnd w:id="1580"/>
    </w:p>
    <w:p w14:paraId="2D477FA6" w14:textId="60EE41D9" w:rsidR="007467C0" w:rsidRPr="00282FD2" w:rsidRDefault="007467C0" w:rsidP="009B7678">
      <w:pPr>
        <w:jc w:val="center"/>
      </w:pPr>
      <w:del w:id="1581"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582"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583" w:name="_Toc74556717"/>
      <w:r>
        <w:lastRenderedPageBreak/>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5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170D7D">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584" w:author="Moses, Robbie" w:date="2023-02-13T03:02:00Z">
              <w:r w:rsidRPr="00FB292A" w:rsidDel="00E6108F">
                <w:delText xml:space="preserve">then </w:delText>
              </w:r>
            </w:del>
            <w:ins w:id="1585" w:author="Moses, Robbie" w:date="2023-02-13T03:02:00Z">
              <w:r w:rsidR="00E6108F" w:rsidRPr="00FB292A">
                <w:t>th</w:t>
              </w:r>
              <w:r w:rsidR="00E6108F">
                <w:t>a</w:t>
              </w:r>
              <w:r w:rsidR="00E6108F" w:rsidRPr="00FB292A">
                <w:t xml:space="preserve">n </w:t>
              </w:r>
            </w:ins>
            <w:r w:rsidRPr="00FB292A">
              <w:t xml:space="preserve">two full years plus </w:t>
            </w:r>
            <w:ins w:id="1586"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587"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588"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589" w:author="Moses, Robbie" w:date="2023-02-13T03:03:00Z">
              <w:r w:rsidR="00E6108F">
                <w:t xml:space="preserve">been </w:t>
              </w:r>
            </w:ins>
            <w:r w:rsidRPr="00FB292A">
              <w:t>complete</w:t>
            </w:r>
            <w:ins w:id="1590"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lastRenderedPageBreak/>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591" w:author="Moses, Robbie" w:date="2023-02-13T03:04:00Z">
              <w:r w:rsidRPr="00FB292A" w:rsidDel="00E6108F">
                <w:delText xml:space="preserve"> / </w:delText>
              </w:r>
            </w:del>
            <w:ins w:id="1592"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593"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594"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595" w:author="Moses, Robbie" w:date="2023-02-13T03:04:00Z">
              <w:r w:rsidRPr="00FB292A" w:rsidDel="00E6108F">
                <w:delText xml:space="preserve">purges </w:delText>
              </w:r>
            </w:del>
            <w:ins w:id="1596"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3B5BFA3"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597"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598" w:author="Moses, Robbie" w:date="2023-02-23T05:09:00Z">
        <w:r w:rsidR="00352DDC">
          <w:fldChar w:fldCharType="begin"/>
        </w:r>
        <w:r w:rsidR="00352DDC">
          <w:instrText xml:space="preserve"> REF _Ref128021343 \h </w:instrText>
        </w:r>
      </w:ins>
      <w:r w:rsidR="00352DDC">
        <w:fldChar w:fldCharType="separate"/>
      </w:r>
      <w:ins w:id="1599"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600" w:name="_Ref236112486"/>
      <w:r>
        <w:lastRenderedPageBreak/>
        <w:t>Cashpoint Maintenance</w:t>
      </w:r>
      <w:r>
        <w:rPr>
          <w:rFonts w:ascii="Wingdings" w:hAnsi="Wingdings"/>
        </w:rPr>
        <w:t></w:t>
      </w:r>
      <w:r>
        <w:t>Rename Cashpoint</w:t>
      </w:r>
      <w:bookmarkEnd w:id="1600"/>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601" w:name="_Toc74556490"/>
      <w:bookmarkStart w:id="1602"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601"/>
      <w:bookmarkEnd w:id="1602"/>
    </w:p>
    <w:p w14:paraId="1EB4991B" w14:textId="341564A6" w:rsidR="007467C0" w:rsidRPr="00282FD2" w:rsidRDefault="007467C0" w:rsidP="00271F4F">
      <w:pPr>
        <w:jc w:val="center"/>
      </w:pPr>
      <w:del w:id="1603"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604"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605"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6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170D7D">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t xml:space="preserve">Return To: </w:t>
      </w:r>
      <w:del w:id="1606"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607" w:author="Moses, Robbie" w:date="2023-02-23T05:09:00Z">
        <w:r w:rsidR="00352DDC">
          <w:fldChar w:fldCharType="begin"/>
        </w:r>
        <w:r w:rsidR="00352DDC">
          <w:instrText xml:space="preserve"> REF _Ref128021343 \h </w:instrText>
        </w:r>
      </w:ins>
      <w:r w:rsidR="00352DDC">
        <w:fldChar w:fldCharType="separate"/>
      </w:r>
      <w:ins w:id="1608"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609" w:author="Moses, Robbie" w:date="2023-02-23T04:13:00Z"/>
        </w:rPr>
      </w:pPr>
    </w:p>
    <w:p w14:paraId="4B5803E1" w14:textId="70589679" w:rsidR="007467C0" w:rsidDel="00D71319" w:rsidRDefault="007467C0" w:rsidP="007467C0">
      <w:pPr>
        <w:pStyle w:val="Heading3"/>
        <w:rPr>
          <w:del w:id="1610" w:author="Moses, Robbie" w:date="2023-02-23T02:31:00Z"/>
        </w:rPr>
      </w:pPr>
      <w:bookmarkStart w:id="1611" w:name="_System(Order_Settings"/>
      <w:bookmarkStart w:id="1612" w:name="_Toc74556416"/>
      <w:bookmarkStart w:id="1613" w:name="_Toc127491606"/>
      <w:bookmarkEnd w:id="1611"/>
      <w:commentRangeStart w:id="1614"/>
      <w:del w:id="1615" w:author="Moses, Robbie" w:date="2023-02-23T02:31:00Z">
        <w:r w:rsidDel="00D71319">
          <w:delText>System</w:delText>
        </w:r>
        <w:r w:rsidDel="00D71319">
          <w:rPr>
            <w:rFonts w:ascii="Wingdings" w:hAnsi="Wingdings"/>
          </w:rPr>
          <w:delText></w:delText>
        </w:r>
        <w:r w:rsidDel="00D71319">
          <w:delText>Order Settings</w:delText>
        </w:r>
      </w:del>
      <w:bookmarkEnd w:id="1612"/>
      <w:bookmarkEnd w:id="1613"/>
      <w:commentRangeEnd w:id="1614"/>
      <w:r w:rsidR="007722AA">
        <w:rPr>
          <w:rStyle w:val="CommentReference"/>
          <w:rFonts w:ascii="Calibri" w:hAnsi="Calibri" w:cs="Times New Roman"/>
          <w:b w:val="0"/>
          <w:lang w:val="en-US" w:bidi="en-US"/>
        </w:rPr>
        <w:commentReference w:id="1614"/>
      </w:r>
    </w:p>
    <w:p w14:paraId="0A99A8E1" w14:textId="17503DF6" w:rsidR="007467C0" w:rsidDel="00D71319" w:rsidRDefault="007467C0" w:rsidP="00F10B5B">
      <w:pPr>
        <w:pStyle w:val="BodyText"/>
        <w:rPr>
          <w:del w:id="1616" w:author="Moses, Robbie" w:date="2023-02-23T02:31:00Z"/>
        </w:rPr>
      </w:pPr>
      <w:del w:id="1617"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618" w:author="Moses, Robbie" w:date="2023-02-23T02:31:00Z"/>
        </w:rPr>
      </w:pPr>
      <w:del w:id="1619"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620" w:author="Moses, Robbie" w:date="2023-02-23T02:31:00Z"/>
        </w:rPr>
      </w:pPr>
      <w:del w:id="1621" w:author="Moses, Robbie" w:date="2023-02-23T02:31:00Z">
        <w:r w:rsidDel="00D71319">
          <w:lastRenderedPageBreak/>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622" w:author="Moses, Robbie" w:date="2023-02-23T02:31:00Z"/>
        </w:rPr>
      </w:pPr>
      <w:del w:id="1623"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624" w:author="Moses, Robbie" w:date="2023-02-23T02:31:00Z"/>
        </w:rPr>
      </w:pPr>
    </w:p>
    <w:p w14:paraId="4F9AC1A5" w14:textId="085FA1C9" w:rsidR="007467C0" w:rsidDel="00D71319" w:rsidRDefault="007467C0" w:rsidP="007467C0">
      <w:pPr>
        <w:rPr>
          <w:del w:id="1625" w:author="Moses, Robbie" w:date="2023-02-23T02:31:00Z"/>
        </w:rPr>
      </w:pPr>
    </w:p>
    <w:p w14:paraId="7F03BF76" w14:textId="2E899CED" w:rsidR="007467C0" w:rsidDel="00D71319" w:rsidRDefault="007467C0" w:rsidP="007467C0">
      <w:pPr>
        <w:pStyle w:val="Heading4"/>
        <w:rPr>
          <w:del w:id="1626" w:author="Moses, Robbie" w:date="2023-02-23T02:31:00Z"/>
        </w:rPr>
      </w:pPr>
      <w:del w:id="1627"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628" w:author="Moses, Robbie" w:date="2023-02-23T02:31:00Z"/>
        </w:rPr>
      </w:pPr>
      <w:del w:id="1629" w:author="Moses, Robbie" w:date="2023-02-23T02:31:00Z">
        <w:r w:rsidDel="00D71319">
          <w:delText>Order Workflow functionality tracks the status of orders from creation to fulfi</w:delText>
        </w:r>
      </w:del>
      <w:del w:id="1630" w:author="Moses, Robbie" w:date="2023-02-13T03:05:00Z">
        <w:r w:rsidDel="00E6108F">
          <w:delText>l</w:delText>
        </w:r>
      </w:del>
      <w:del w:id="1631"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632" w:author="Moses, Robbie" w:date="2023-02-23T02:31:00Z"/>
        </w:rPr>
      </w:pPr>
      <w:del w:id="1633"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634" w:author="Moses, Robbie" w:date="2023-02-23T02:31:00Z"/>
          <w:lang w:val="en-US"/>
        </w:rPr>
      </w:pPr>
      <w:bookmarkStart w:id="1635" w:name="_Toc288754309"/>
      <w:bookmarkStart w:id="1636" w:name="_Toc74556491"/>
      <w:del w:id="1637" w:author="Moses, Robbie" w:date="2023-02-23T02:31:00Z">
        <w:r w:rsidDel="00D71319">
          <w:rPr>
            <w:lang w:val="en-US"/>
          </w:rPr>
          <w:delText xml:space="preserve">Figure </w:delText>
        </w:r>
        <w:r w:rsidDel="00D71319">
          <w:rPr>
            <w:caps w:val="0"/>
          </w:rPr>
          <w:fldChar w:fldCharType="begin"/>
        </w:r>
        <w:r w:rsidDel="00D71319">
          <w:rPr>
            <w:lang w:val="en-US"/>
          </w:rPr>
          <w:delInstrText xml:space="preserve"> SEQ "Figure" \*Arabic </w:delInstrText>
        </w:r>
        <w:r w:rsidDel="00D71319">
          <w:rPr>
            <w:caps w:val="0"/>
          </w:rPr>
          <w:fldChar w:fldCharType="separate"/>
        </w:r>
        <w:r w:rsidDel="00D71319">
          <w:rPr>
            <w:noProof/>
            <w:lang w:val="en-US"/>
          </w:rPr>
          <w:delText>59</w:delText>
        </w:r>
        <w:r w:rsidDel="00D71319">
          <w:rPr>
            <w:caps w:val="0"/>
          </w:rPr>
          <w:fldChar w:fldCharType="end"/>
        </w:r>
        <w:r w:rsidDel="00D71319">
          <w:rPr>
            <w:lang w:val="en-US"/>
          </w:rPr>
          <w:delText>: Example of an Order Workflow</w:delText>
        </w:r>
        <w:bookmarkEnd w:id="1635"/>
        <w:bookmarkEnd w:id="1636"/>
      </w:del>
    </w:p>
    <w:p w14:paraId="0E6D583B" w14:textId="4B402D9D" w:rsidR="007467C0" w:rsidDel="00D71319" w:rsidRDefault="007467C0" w:rsidP="004B216B">
      <w:pPr>
        <w:spacing w:after="0" w:line="240" w:lineRule="auto"/>
        <w:jc w:val="center"/>
        <w:rPr>
          <w:del w:id="1638" w:author="Moses, Robbie" w:date="2023-02-23T02:31:00Z"/>
          <w:color w:val="76923C"/>
        </w:rPr>
      </w:pPr>
      <w:del w:id="1639"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60">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640" w:author="Moses, Robbie" w:date="2023-02-23T02:31:00Z"/>
          <w:color w:val="9BBB59"/>
          <w:u w:val="single"/>
          <w:lang w:val="en-US"/>
        </w:rPr>
      </w:pPr>
      <w:del w:id="1641"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642" w:author="Moses, Robbie" w:date="2023-02-23T02:31:00Z"/>
        </w:rPr>
      </w:pPr>
    </w:p>
    <w:p w14:paraId="24E24D5C" w14:textId="3F398248" w:rsidR="007467C0" w:rsidRPr="00C237DE" w:rsidDel="00D71319" w:rsidRDefault="007467C0" w:rsidP="007467C0">
      <w:pPr>
        <w:pStyle w:val="Caption"/>
        <w:rPr>
          <w:del w:id="1643" w:author="Moses, Robbie" w:date="2023-02-23T02:31:00Z"/>
          <w:lang w:val="en-US"/>
        </w:rPr>
      </w:pPr>
      <w:bookmarkStart w:id="1644" w:name="_Toc288754310"/>
      <w:bookmarkStart w:id="1645" w:name="_Toc74556492"/>
      <w:del w:id="1646" w:author="Moses, Robbie" w:date="2023-02-23T02:31:00Z">
        <w:r w:rsidRPr="00C237DE" w:rsidDel="00D71319">
          <w:rPr>
            <w:lang w:val="en-US"/>
          </w:rPr>
          <w:lastRenderedPageBreak/>
          <w:delText xml:space="preserve">Figure </w:delText>
        </w:r>
        <w:r w:rsidDel="00D71319">
          <w:rPr>
            <w:caps w:val="0"/>
          </w:rPr>
          <w:fldChar w:fldCharType="begin"/>
        </w:r>
        <w:r w:rsidRPr="00C237DE" w:rsidDel="00D71319">
          <w:rPr>
            <w:lang w:val="en-US"/>
          </w:rPr>
          <w:delInstrText xml:space="preserve"> SEQ "Figure" \*Arabic </w:delInstrText>
        </w:r>
        <w:r w:rsidDel="00D71319">
          <w:rPr>
            <w:caps w:val="0"/>
          </w:rPr>
          <w:fldChar w:fldCharType="separate"/>
        </w:r>
        <w:r w:rsidDel="00D71319">
          <w:rPr>
            <w:noProof/>
            <w:lang w:val="en-US"/>
          </w:rPr>
          <w:delText>60</w:delText>
        </w:r>
        <w:r w:rsidDel="00D71319">
          <w:rPr>
            <w:caps w:val="0"/>
          </w:rPr>
          <w:fldChar w:fldCharType="end"/>
        </w:r>
        <w:r w:rsidRPr="00C237DE" w:rsidDel="00D71319">
          <w:rPr>
            <w:lang w:val="en-US"/>
          </w:rPr>
          <w:delText>: Order Workflow Page</w:delText>
        </w:r>
        <w:bookmarkEnd w:id="1644"/>
        <w:bookmarkEnd w:id="1645"/>
      </w:del>
    </w:p>
    <w:p w14:paraId="62809364" w14:textId="1216BE51" w:rsidR="007467C0" w:rsidDel="00D71319" w:rsidRDefault="007467C0" w:rsidP="007F4727">
      <w:pPr>
        <w:pStyle w:val="TopofSection"/>
        <w:jc w:val="center"/>
        <w:rPr>
          <w:del w:id="1647" w:author="Moses, Robbie" w:date="2023-02-23T02:31:00Z"/>
        </w:rPr>
      </w:pPr>
      <w:del w:id="1648"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649" w:author="Moses, Robbie" w:date="2023-02-23T02:31:00Z"/>
        </w:rPr>
      </w:pPr>
      <w:bookmarkStart w:id="1650" w:name="_Toc288754447"/>
      <w:bookmarkStart w:id="1651" w:name="_Toc74556719"/>
      <w:del w:id="1652"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80</w:delText>
        </w:r>
        <w:r w:rsidDel="00D71319">
          <w:rPr>
            <w:caps w:val="0"/>
          </w:rPr>
          <w:fldChar w:fldCharType="end"/>
        </w:r>
        <w:r w:rsidDel="00D71319">
          <w:delText>: Order Workflow Description</w:delText>
        </w:r>
        <w:bookmarkEnd w:id="1650"/>
        <w:bookmarkEnd w:id="1651"/>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653"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654" w:author="Moses, Robbie" w:date="2023-02-23T02:31:00Z"/>
              </w:rPr>
              <w:pPrChange w:id="1655" w:author="Pinnu, Sainath" w:date="2023-03-29T11:36:00Z">
                <w:pPr>
                  <w:pStyle w:val="TableHeader"/>
                  <w:snapToGrid w:val="0"/>
                </w:pPr>
              </w:pPrChange>
            </w:pPr>
            <w:del w:id="1656"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657" w:author="Moses, Robbie" w:date="2023-02-23T02:31:00Z"/>
              </w:rPr>
              <w:pPrChange w:id="1658" w:author="Pinnu, Sainath" w:date="2023-03-29T11:36:00Z">
                <w:pPr>
                  <w:pStyle w:val="TableHeader"/>
                  <w:snapToGrid w:val="0"/>
                </w:pPr>
              </w:pPrChange>
            </w:pPr>
            <w:del w:id="1659" w:author="Moses, Robbie" w:date="2023-02-23T02:31:00Z">
              <w:r w:rsidDel="00D71319">
                <w:delText>Description</w:delText>
              </w:r>
            </w:del>
          </w:p>
        </w:tc>
      </w:tr>
      <w:tr w:rsidR="007467C0" w:rsidDel="00D71319" w14:paraId="3B483E31" w14:textId="69966D17" w:rsidTr="006271D1">
        <w:trPr>
          <w:cantSplit/>
          <w:del w:id="1660"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661" w:author="Moses, Robbie" w:date="2023-02-23T02:31:00Z"/>
                <w:b/>
                <w:bCs/>
              </w:rPr>
            </w:pPr>
            <w:del w:id="1662"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663" w:author="Moses, Robbie" w:date="2023-02-23T02:31:00Z"/>
              </w:rPr>
            </w:pPr>
            <w:del w:id="1664"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665" w:author="Moses, Robbie" w:date="2023-02-23T02:31:00Z"/>
              </w:rPr>
            </w:pPr>
            <w:del w:id="1666"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667" w:author="Moses, Robbie" w:date="2023-02-23T02:31:00Z"/>
              </w:rPr>
            </w:pPr>
            <w:del w:id="1668"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669" w:author="Moses, Robbie" w:date="2023-02-23T02:31:00Z"/>
              </w:rPr>
            </w:pPr>
            <w:del w:id="1670"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671"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672" w:author="Moses, Robbie" w:date="2023-02-23T02:31:00Z"/>
                <w:b/>
                <w:bCs/>
              </w:rPr>
            </w:pPr>
            <w:del w:id="1673"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674" w:author="Moses, Robbie" w:date="2023-02-23T02:31:00Z"/>
              </w:rPr>
            </w:pPr>
            <w:del w:id="1675"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676" w:author="Moses, Robbie" w:date="2023-02-23T02:31:00Z"/>
          <w:color w:val="9BBB59"/>
          <w:lang w:val="en-US"/>
        </w:rPr>
      </w:pPr>
      <w:del w:id="1677"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678" w:author="Moses, Robbie" w:date="2023-02-23T02:31:00Z"/>
        </w:rPr>
      </w:pPr>
    </w:p>
    <w:p w14:paraId="1E52B971" w14:textId="121D3E25" w:rsidR="007467C0" w:rsidDel="00D71319" w:rsidRDefault="007467C0" w:rsidP="007467C0">
      <w:pPr>
        <w:pStyle w:val="Heading5"/>
        <w:tabs>
          <w:tab w:val="left" w:pos="0"/>
        </w:tabs>
        <w:rPr>
          <w:del w:id="1679" w:author="Moses, Robbie" w:date="2023-02-23T02:31:00Z"/>
        </w:rPr>
      </w:pPr>
      <w:bookmarkStart w:id="1680" w:name="_Toc288767310"/>
      <w:del w:id="1681" w:author="Moses, Robbie" w:date="2023-02-23T02:31:00Z">
        <w:r w:rsidDel="00D71319">
          <w:lastRenderedPageBreak/>
          <w:delText>Order Workflow Editing</w:delText>
        </w:r>
        <w:bookmarkEnd w:id="1680"/>
      </w:del>
    </w:p>
    <w:p w14:paraId="66A0F040" w14:textId="16A25F45" w:rsidR="007467C0" w:rsidDel="00D71319" w:rsidRDefault="007467C0" w:rsidP="00500CEF">
      <w:pPr>
        <w:pStyle w:val="BodyText"/>
        <w:rPr>
          <w:del w:id="1682" w:author="Moses, Robbie" w:date="2023-02-23T02:31:00Z"/>
        </w:rPr>
      </w:pPr>
      <w:del w:id="1683"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684" w:author="Moses, Robbie" w:date="2023-02-23T02:31:00Z"/>
        </w:rPr>
      </w:pPr>
      <w:bookmarkStart w:id="1685" w:name="_Toc288754311"/>
      <w:bookmarkStart w:id="1686" w:name="_Toc74556493"/>
      <w:del w:id="1687" w:author="Moses, Robbie" w:date="2023-02-23T02:31:00Z">
        <w:r w:rsidDel="00D71319">
          <w:delText xml:space="preserve">Figure </w:delText>
        </w:r>
        <w:r w:rsidDel="00D71319">
          <w:rPr>
            <w:caps w:val="0"/>
          </w:rPr>
          <w:fldChar w:fldCharType="begin"/>
        </w:r>
        <w:r w:rsidDel="00D71319">
          <w:delInstrText xml:space="preserve"> SEQ "Figure" \*Arabic </w:delInstrText>
        </w:r>
        <w:r w:rsidDel="00D71319">
          <w:rPr>
            <w:caps w:val="0"/>
          </w:rPr>
          <w:fldChar w:fldCharType="separate"/>
        </w:r>
        <w:r w:rsidDel="00D71319">
          <w:rPr>
            <w:noProof/>
          </w:rPr>
          <w:delText>61</w:delText>
        </w:r>
        <w:r w:rsidDel="00D71319">
          <w:rPr>
            <w:caps w:val="0"/>
          </w:rPr>
          <w:fldChar w:fldCharType="end"/>
        </w:r>
        <w:r w:rsidDel="00D71319">
          <w:delText>: Order Workflow Editing Page</w:delText>
        </w:r>
        <w:bookmarkEnd w:id="1685"/>
        <w:bookmarkEnd w:id="1686"/>
      </w:del>
    </w:p>
    <w:p w14:paraId="38574C27" w14:textId="4233F0F3" w:rsidR="007467C0" w:rsidDel="00D71319" w:rsidRDefault="007467C0" w:rsidP="00500CEF">
      <w:pPr>
        <w:pStyle w:val="TopofSection"/>
        <w:jc w:val="center"/>
        <w:rPr>
          <w:del w:id="1688" w:author="Moses, Robbie" w:date="2023-02-23T02:31:00Z"/>
        </w:rPr>
      </w:pPr>
      <w:del w:id="1689"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690" w:author="Moses, Robbie" w:date="2023-02-23T02:31:00Z"/>
        </w:rPr>
      </w:pPr>
      <w:bookmarkStart w:id="1691" w:name="_Toc288754448"/>
      <w:bookmarkStart w:id="1692" w:name="_Toc74556720"/>
      <w:bookmarkStart w:id="1693" w:name="_Ref246140019"/>
      <w:bookmarkStart w:id="1694" w:name="_Ref246843502"/>
      <w:del w:id="1695"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81</w:delText>
        </w:r>
        <w:r w:rsidDel="00D71319">
          <w:rPr>
            <w:caps w:val="0"/>
          </w:rPr>
          <w:fldChar w:fldCharType="end"/>
        </w:r>
        <w:r w:rsidDel="00D71319">
          <w:delText>: Order Workflow Editing Description</w:delText>
        </w:r>
        <w:bookmarkEnd w:id="1691"/>
        <w:bookmarkEnd w:id="1692"/>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696"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697" w:author="Moses, Robbie" w:date="2023-02-23T02:31:00Z"/>
              </w:rPr>
              <w:pPrChange w:id="1698" w:author="Pinnu, Sainath" w:date="2023-03-29T11:36:00Z">
                <w:pPr>
                  <w:pStyle w:val="TableHeader"/>
                  <w:snapToGrid w:val="0"/>
                </w:pPr>
              </w:pPrChange>
            </w:pPr>
            <w:del w:id="1699"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700" w:author="Moses, Robbie" w:date="2023-02-23T02:31:00Z"/>
              </w:rPr>
              <w:pPrChange w:id="1701" w:author="Pinnu, Sainath" w:date="2023-03-29T11:36:00Z">
                <w:pPr>
                  <w:pStyle w:val="TableHeader"/>
                  <w:snapToGrid w:val="0"/>
                </w:pPr>
              </w:pPrChange>
            </w:pPr>
            <w:del w:id="1702" w:author="Moses, Robbie" w:date="2023-02-23T02:31:00Z">
              <w:r w:rsidDel="00D71319">
                <w:delText>Description</w:delText>
              </w:r>
            </w:del>
          </w:p>
        </w:tc>
      </w:tr>
      <w:tr w:rsidR="007467C0" w:rsidDel="00D71319" w14:paraId="12BBE1A4" w14:textId="37B7C812" w:rsidTr="00401C5E">
        <w:trPr>
          <w:del w:id="1703"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704" w:author="Moses, Robbie" w:date="2023-02-23T02:31:00Z"/>
                <w:b/>
                <w:bCs/>
              </w:rPr>
            </w:pPr>
            <w:del w:id="1705"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706" w:author="Moses, Robbie" w:date="2023-02-23T02:31:00Z"/>
              </w:rPr>
            </w:pPr>
            <w:del w:id="1707"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708"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709" w:author="Moses, Robbie" w:date="2023-02-23T02:31:00Z"/>
                <w:b/>
                <w:bCs/>
              </w:rPr>
            </w:pPr>
            <w:del w:id="1710"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711" w:author="Moses, Robbie" w:date="2023-02-23T02:31:00Z"/>
              </w:rPr>
            </w:pPr>
            <w:del w:id="1712" w:author="Moses, Robbie" w:date="2023-02-23T02:31:00Z">
              <w:r w:rsidRPr="00FB292A" w:rsidDel="00D71319">
                <w:delText>Saves any changes made to the selected item(s) in the list.</w:delText>
              </w:r>
            </w:del>
          </w:p>
        </w:tc>
      </w:tr>
      <w:tr w:rsidR="007467C0" w:rsidDel="00D71319" w14:paraId="4A7AFCDA" w14:textId="2C766FB8" w:rsidTr="00401C5E">
        <w:trPr>
          <w:del w:id="1713"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714" w:author="Moses, Robbie" w:date="2023-02-23T02:31:00Z"/>
                <w:b/>
                <w:bCs/>
              </w:rPr>
            </w:pPr>
            <w:del w:id="1715"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716" w:author="Moses, Robbie" w:date="2023-02-23T02:31:00Z"/>
              </w:rPr>
            </w:pPr>
            <w:del w:id="1717"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718" w:author="Moses, Robbie" w:date="2023-02-23T02:31:00Z"/>
              </w:rPr>
            </w:pPr>
            <w:del w:id="1719"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720"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721" w:author="Moses, Robbie" w:date="2023-02-23T02:31:00Z"/>
                <w:b/>
                <w:bCs/>
              </w:rPr>
            </w:pPr>
            <w:del w:id="1722"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723" w:author="Moses, Robbie" w:date="2023-02-23T02:31:00Z"/>
              </w:rPr>
            </w:pPr>
            <w:del w:id="1724"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725"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726" w:author="Moses, Robbie" w:date="2023-02-23T02:31:00Z"/>
                <w:b/>
                <w:bCs/>
              </w:rPr>
            </w:pPr>
            <w:del w:id="1727"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728" w:author="Moses, Robbie" w:date="2023-02-23T02:31:00Z"/>
              </w:rPr>
            </w:pPr>
            <w:del w:id="1729"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730"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731" w:author="Moses, Robbie" w:date="2023-02-23T02:31:00Z"/>
                <w:b/>
                <w:bCs/>
              </w:rPr>
            </w:pPr>
            <w:del w:id="1732"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733" w:author="Moses, Robbie" w:date="2023-02-23T02:31:00Z"/>
              </w:rPr>
            </w:pPr>
            <w:del w:id="1734"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735" w:author="Moses, Robbie" w:date="2023-02-23T02:31:00Z"/>
              </w:rPr>
            </w:pPr>
            <w:del w:id="1736" w:author="Moses, Robbie" w:date="2023-02-23T02:31:00Z">
              <w:r w:rsidRPr="003642C7" w:rsidDel="00D71319">
                <w:rPr>
                  <w:b/>
                  <w:bCs/>
                </w:rPr>
                <w:lastRenderedPageBreak/>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737" w:author="Moses, Robbie" w:date="2023-02-23T02:31:00Z"/>
              </w:rPr>
            </w:pPr>
            <w:del w:id="1738"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739" w:author="Moses, Robbie" w:date="2023-02-23T02:31:00Z"/>
              </w:rPr>
            </w:pPr>
            <w:del w:id="1740"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741" w:author="Moses, Robbie" w:date="2023-02-23T02:31:00Z"/>
              </w:rPr>
            </w:pPr>
            <w:del w:id="1742"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743" w:author="Moses, Robbie" w:date="2023-02-23T02:31:00Z"/>
              </w:rPr>
            </w:pPr>
            <w:del w:id="1744"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745" w:author="Moses, Robbie" w:date="2023-02-23T02:31:00Z"/>
              </w:rPr>
            </w:pPr>
            <w:del w:id="1746"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747" w:author="Moses, Robbie" w:date="2023-02-23T02:31:00Z"/>
              </w:rPr>
            </w:pPr>
            <w:del w:id="1748" w:author="Moses, Robbie" w:date="2023-02-23T02:31:00Z">
              <w:r w:rsidRPr="003642C7" w:rsidDel="00D71319">
                <w:rPr>
                  <w:b/>
                  <w:bCs/>
                </w:rPr>
                <w:delText>Order –</w:delText>
              </w:r>
              <w:r w:rsidRPr="00FB292A" w:rsidDel="00D71319">
                <w:delText xml:space="preserve"> Analysts place</w:delText>
              </w:r>
            </w:del>
            <w:del w:id="1749" w:author="Moses, Robbie" w:date="2023-02-13T03:06:00Z">
              <w:r w:rsidRPr="00FB292A" w:rsidDel="00E6108F">
                <w:delText>s</w:delText>
              </w:r>
            </w:del>
            <w:del w:id="1750"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751" w:author="Moses, Robbie" w:date="2023-02-23T02:31:00Z"/>
              </w:rPr>
            </w:pPr>
            <w:del w:id="1752"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753" w:author="Moses, Robbie" w:date="2023-02-23T02:31:00Z"/>
              </w:rPr>
            </w:pPr>
            <w:del w:id="1754"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755" w:author="Moses, Robbie" w:date="2023-02-23T02:31:00Z"/>
                <w:rFonts w:cs="Arial"/>
                <w:lang w:val="en-US" w:eastAsia="en-US" w:bidi="en-US"/>
              </w:rPr>
            </w:pPr>
          </w:p>
          <w:p w14:paraId="2617AFD5" w14:textId="648CC87B" w:rsidR="007467C0" w:rsidRPr="00FB292A" w:rsidDel="00D71319" w:rsidRDefault="007467C0" w:rsidP="00647CFD">
            <w:pPr>
              <w:pStyle w:val="TableBody"/>
              <w:rPr>
                <w:del w:id="1756" w:author="Moses, Robbie" w:date="2023-02-23T02:31:00Z"/>
              </w:rPr>
            </w:pPr>
            <w:del w:id="1757"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758" w:author="Moses, Robbie" w:date="2023-02-13T03:06:00Z">
              <w:r w:rsidRPr="00FB292A" w:rsidDel="00E6108F">
                <w:delText xml:space="preserve">cut </w:delText>
              </w:r>
            </w:del>
            <w:del w:id="1759"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760" w:author="Moses, Robbie" w:date="2023-02-23T02:31:00Z"/>
              </w:rPr>
            </w:pPr>
          </w:p>
          <w:p w14:paraId="11ECD5DA" w14:textId="0B5FD018" w:rsidR="007467C0" w:rsidRPr="001754EA" w:rsidDel="00D71319" w:rsidRDefault="007467C0" w:rsidP="00647CFD">
            <w:pPr>
              <w:pStyle w:val="TableBody"/>
              <w:rPr>
                <w:del w:id="1761" w:author="Moses, Robbie" w:date="2023-02-23T02:31:00Z"/>
                <w:b/>
                <w:bCs/>
              </w:rPr>
            </w:pPr>
            <w:del w:id="1762"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763" w:author="Moses, Robbie" w:date="2023-02-23T02:31:00Z"/>
                <w:rFonts w:cs="Arial"/>
                <w:lang w:val="en-US" w:eastAsia="en-US" w:bidi="en-US"/>
              </w:rPr>
            </w:pPr>
          </w:p>
          <w:p w14:paraId="0E3CF5FD" w14:textId="4DA4745F" w:rsidR="007467C0" w:rsidRPr="00FB292A" w:rsidDel="00D71319" w:rsidRDefault="007467C0" w:rsidP="00647CFD">
            <w:pPr>
              <w:pStyle w:val="TableNote"/>
              <w:rPr>
                <w:del w:id="1764" w:author="Moses, Robbie" w:date="2023-02-23T02:31:00Z"/>
              </w:rPr>
            </w:pPr>
            <w:del w:id="1765"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766" w:author="Moses, Robbie" w:date="2023-02-23T02:31:00Z"/>
              </w:rPr>
            </w:pPr>
            <w:del w:id="1767"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768" w:author="Moses, Robbie" w:date="2023-02-23T02:31:00Z"/>
              </w:rPr>
            </w:pPr>
            <w:del w:id="1769"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770" w:author="Moses, Robbie" w:date="2023-02-23T02:31:00Z"/>
              </w:rPr>
            </w:pPr>
            <w:del w:id="1771"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772" w:author="Moses, Robbie" w:date="2023-02-23T02:31:00Z"/>
              </w:rPr>
            </w:pPr>
            <w:del w:id="1773"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774" w:author="Moses, Robbie" w:date="2023-02-23T02:31:00Z"/>
              </w:rPr>
            </w:pPr>
            <w:del w:id="1775"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776"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777" w:author="Moses, Robbie" w:date="2023-02-23T02:31:00Z"/>
                <w:b/>
                <w:bCs/>
              </w:rPr>
            </w:pPr>
            <w:del w:id="1778" w:author="Moses, Robbie" w:date="2023-02-23T02:31:00Z">
              <w:r w:rsidRPr="00F208BC" w:rsidDel="00D71319">
                <w:rPr>
                  <w:b/>
                  <w:bCs/>
                </w:rPr>
                <w:lastRenderedPageBreak/>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779" w:author="Moses, Robbie" w:date="2023-02-23T02:31:00Z"/>
              </w:rPr>
            </w:pPr>
            <w:del w:id="1780" w:author="Moses, Robbie" w:date="2023-02-23T02:31:00Z">
              <w:r w:rsidRPr="00FB292A" w:rsidDel="00D71319">
                <w:delText>This is the State the Order will be in after the user</w:delText>
              </w:r>
            </w:del>
            <w:del w:id="1781" w:author="Moses, Robbie" w:date="2023-02-13T03:06:00Z">
              <w:r w:rsidRPr="00FB292A" w:rsidDel="00E6108F">
                <w:delText>s</w:delText>
              </w:r>
            </w:del>
            <w:del w:id="1782"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783" w:author="Moses, Robbie" w:date="2023-02-23T02:31:00Z"/>
              </w:rPr>
            </w:pPr>
            <w:del w:id="1784"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785" w:author="Moses, Robbie" w:date="2023-02-23T02:31:00Z"/>
              </w:rPr>
            </w:pPr>
            <w:del w:id="1786"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787" w:author="Moses, Robbie" w:date="2023-02-23T02:31:00Z"/>
              </w:rPr>
            </w:pPr>
            <w:del w:id="1788"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789" w:author="Moses, Robbie" w:date="2023-02-23T02:31:00Z"/>
              </w:rPr>
            </w:pPr>
            <w:del w:id="1790"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791" w:author="Moses, Robbie" w:date="2023-02-23T02:31:00Z"/>
              </w:rPr>
            </w:pPr>
            <w:del w:id="1792"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793" w:author="Moses, Robbie" w:date="2023-02-23T02:31:00Z"/>
              </w:rPr>
            </w:pPr>
            <w:del w:id="1794"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795" w:author="Moses, Robbie" w:date="2023-02-23T02:31:00Z"/>
              </w:rPr>
            </w:pPr>
            <w:del w:id="1796"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797" w:author="Moses, Robbie" w:date="2023-02-23T02:31:00Z"/>
              </w:rPr>
            </w:pPr>
            <w:del w:id="1798"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799" w:author="Moses, Robbie" w:date="2023-02-23T02:31:00Z"/>
              </w:rPr>
            </w:pPr>
            <w:del w:id="1800"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801" w:author="Moses, Robbie" w:date="2023-02-23T02:31:00Z"/>
                <w:rFonts w:cs="Arial"/>
                <w:lang w:val="en-US" w:bidi="en-US"/>
              </w:rPr>
            </w:pPr>
            <w:del w:id="1802" w:author="Moses, Robbie" w:date="2023-02-23T02:31:00Z">
              <w:r w:rsidRPr="00FB292A" w:rsidDel="00D71319">
                <w:delText>Revert, Revert2, Revert3 = Canceled</w:delText>
              </w:r>
            </w:del>
          </w:p>
        </w:tc>
      </w:tr>
      <w:tr w:rsidR="007467C0" w:rsidDel="00D71319" w14:paraId="06677F8E" w14:textId="2E20F788" w:rsidTr="00401C5E">
        <w:trPr>
          <w:del w:id="1803"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804" w:author="Moses, Robbie" w:date="2023-02-23T02:31:00Z"/>
                <w:b/>
                <w:bCs/>
              </w:rPr>
            </w:pPr>
            <w:del w:id="1805"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806" w:author="Moses, Robbie" w:date="2023-02-23T02:31:00Z"/>
                <w:rFonts w:cs="Arial"/>
                <w:lang w:val="en-US" w:bidi="en-US"/>
              </w:rPr>
            </w:pPr>
            <w:del w:id="1807" w:author="Moses, Robbie" w:date="2023-02-23T02:31:00Z">
              <w:r w:rsidDel="00D71319">
                <w:delText>Workflow Administration Users select</w:delText>
              </w:r>
            </w:del>
            <w:del w:id="1808" w:author="Moses, Robbie" w:date="2023-02-13T03:06:00Z">
              <w:r w:rsidDel="00E6108F">
                <w:delText>s</w:delText>
              </w:r>
            </w:del>
            <w:del w:id="1809"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810"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811" w:author="Moses, Robbie" w:date="2023-02-23T02:31:00Z"/>
                <w:b/>
                <w:bCs/>
              </w:rPr>
            </w:pPr>
            <w:del w:id="1812"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813" w:author="Moses, Robbie" w:date="2023-02-23T02:31:00Z"/>
              </w:rPr>
            </w:pPr>
            <w:del w:id="1814"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815" w:author="Moses, Robbie" w:date="2023-02-23T02:31:00Z"/>
              </w:rPr>
            </w:pPr>
            <w:del w:id="1816"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817" w:author="Moses, Robbie" w:date="2023-02-23T02:31:00Z"/>
              </w:rPr>
            </w:pPr>
            <w:del w:id="1818"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819" w:author="Moses, Robbie" w:date="2023-02-23T02:31:00Z"/>
                <w:rFonts w:cs="Arial"/>
                <w:lang w:val="en-US" w:bidi="en-US"/>
              </w:rPr>
            </w:pPr>
            <w:del w:id="1820"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821"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822" w:author="Moses, Robbie" w:date="2023-02-23T02:31:00Z"/>
                <w:b/>
                <w:bCs/>
              </w:rPr>
            </w:pPr>
            <w:del w:id="1823"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824" w:author="Moses, Robbie" w:date="2023-02-23T02:31:00Z"/>
              </w:rPr>
            </w:pPr>
            <w:del w:id="1825" w:author="Moses, Robbie" w:date="2023-02-23T02:31:00Z">
              <w:r w:rsidRPr="00FB292A" w:rsidDel="00D71319">
                <w:delText xml:space="preserve">The time in ‘HHMM’ format that the user has to accomplish the Task. After this time has elapsed, the </w:delText>
              </w:r>
              <w:r w:rsidRPr="00FB292A" w:rsidDel="00D71319">
                <w:lastRenderedPageBreak/>
                <w:delText>branch user will no longer have the ability to perform the task.</w:delText>
              </w:r>
            </w:del>
          </w:p>
        </w:tc>
      </w:tr>
      <w:tr w:rsidR="007467C0" w:rsidDel="00D71319" w14:paraId="4873F96F" w14:textId="6E3AE650" w:rsidTr="00401C5E">
        <w:trPr>
          <w:del w:id="1826"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827" w:author="Moses, Robbie" w:date="2023-02-23T02:31:00Z"/>
                <w:b/>
                <w:bCs/>
              </w:rPr>
            </w:pPr>
            <w:del w:id="1828" w:author="Moses, Robbie" w:date="2023-02-23T02:31:00Z">
              <w:r w:rsidRPr="00F208BC" w:rsidDel="00D71319">
                <w:rPr>
                  <w:b/>
                  <w:bCs/>
                </w:rPr>
                <w:lastRenderedPageBreak/>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829" w:author="Moses, Robbie" w:date="2023-02-23T02:31:00Z"/>
              </w:rPr>
            </w:pPr>
            <w:del w:id="1830"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831" w:author="Moses, Robbie" w:date="2023-02-23T02:31:00Z"/>
              </w:rPr>
            </w:pPr>
            <w:del w:id="1832"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833"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834" w:author="Moses, Robbie" w:date="2023-02-23T02:31:00Z"/>
                <w:b/>
                <w:bCs/>
              </w:rPr>
            </w:pPr>
            <w:del w:id="1835"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836" w:author="Moses, Robbie" w:date="2023-02-23T02:31:00Z"/>
              </w:rPr>
            </w:pPr>
            <w:del w:id="1837" w:author="Moses, Robbie" w:date="2023-02-23T02:31:00Z">
              <w:r w:rsidDel="00D71319">
                <w:delText xml:space="preserve">Indicates whether the timestamp recorded when this particular Task is executed </w:delText>
              </w:r>
            </w:del>
            <w:del w:id="1838" w:author="Moses, Robbie" w:date="2023-02-13T03:06:00Z">
              <w:r w:rsidDel="00E6108F">
                <w:delText>is able to</w:delText>
              </w:r>
            </w:del>
            <w:del w:id="1839"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840"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841" w:author="Moses, Robbie" w:date="2023-02-23T02:31:00Z"/>
                <w:b/>
                <w:bCs/>
              </w:rPr>
            </w:pPr>
            <w:del w:id="1842"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843" w:author="Moses, Robbie" w:date="2023-02-23T02:31:00Z"/>
              </w:rPr>
            </w:pPr>
            <w:del w:id="1844"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845"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846" w:author="Moses, Robbie" w:date="2023-02-23T02:31:00Z"/>
                <w:b/>
                <w:bCs/>
              </w:rPr>
            </w:pPr>
            <w:del w:id="1847"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848" w:author="Moses, Robbie" w:date="2023-02-23T02:31:00Z"/>
              </w:rPr>
            </w:pPr>
            <w:del w:id="1849"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850" w:author="Moses, Robbie" w:date="2023-02-23T02:31:00Z"/>
          <w:color w:val="9BBB59"/>
          <w:lang w:val="en-US"/>
        </w:rPr>
      </w:pPr>
      <w:del w:id="1851"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852" w:author="Moses, Robbie" w:date="2023-02-23T02:31:00Z"/>
          <w:lang w:val="en-US"/>
        </w:rPr>
      </w:pPr>
    </w:p>
    <w:p w14:paraId="7CD56716" w14:textId="5FFECF63" w:rsidR="007467C0" w:rsidDel="00D71319" w:rsidRDefault="007467C0" w:rsidP="007467C0">
      <w:pPr>
        <w:pStyle w:val="Heading4"/>
        <w:rPr>
          <w:del w:id="1853" w:author="Moses, Robbie" w:date="2023-02-23T02:31:00Z"/>
          <w:lang w:val="en-US"/>
        </w:rPr>
      </w:pPr>
      <w:del w:id="1854"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855" w:author="Moses, Robbie" w:date="2023-02-23T02:31:00Z"/>
        </w:rPr>
      </w:pPr>
      <w:del w:id="1856" w:author="Moses, Robbie" w:date="2023-02-23T02:31:00Z">
        <w:r w:rsidDel="00D71319">
          <w:delText xml:space="preserve">Order Custom Fields can be used in many different ways to allow analysts to collect data for the orders that </w:delText>
        </w:r>
      </w:del>
      <w:del w:id="1857" w:author="Moses, Robbie" w:date="2023-02-13T03:07:00Z">
        <w:r w:rsidDel="00E6108F">
          <w:delText xml:space="preserve">is </w:delText>
        </w:r>
      </w:del>
      <w:del w:id="1858" w:author="Moses, Robbie" w:date="2023-02-23T02:31:00Z">
        <w:r w:rsidDel="00D71319">
          <w:delText xml:space="preserve">not available </w:delText>
        </w:r>
      </w:del>
      <w:del w:id="1859" w:author="Moses, Robbie" w:date="2023-02-13T03:13:00Z">
        <w:r w:rsidDel="000B3D23">
          <w:delText xml:space="preserve">in </w:delText>
        </w:r>
      </w:del>
      <w:del w:id="1860"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861" w:author="Moses, Robbie" w:date="2023-02-23T02:31:00Z"/>
        </w:rPr>
      </w:pPr>
      <w:del w:id="1862"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863" w:author="Moses, Robbie" w:date="2023-02-23T02:31:00Z"/>
        </w:rPr>
      </w:pPr>
      <w:del w:id="1864"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865" w:author="Moses, Robbie" w:date="2023-02-23T02:31:00Z"/>
          <w:lang w:eastAsia="x-none" w:bidi="ar-SA"/>
        </w:rPr>
      </w:pPr>
    </w:p>
    <w:p w14:paraId="134D3B4A" w14:textId="73878D8B" w:rsidR="007467C0" w:rsidDel="00D71319" w:rsidRDefault="007467C0" w:rsidP="007467C0">
      <w:pPr>
        <w:pStyle w:val="Caption"/>
        <w:rPr>
          <w:del w:id="1866" w:author="Moses, Robbie" w:date="2023-02-23T02:31:00Z"/>
          <w:lang w:val="en-US"/>
        </w:rPr>
      </w:pPr>
      <w:bookmarkStart w:id="1867" w:name="_Toc300309732"/>
      <w:bookmarkStart w:id="1868" w:name="_Toc74556721"/>
      <w:del w:id="1869" w:author="Moses, Robbie" w:date="2023-02-23T02:31:00Z">
        <w:r w:rsidDel="00D71319">
          <w:rPr>
            <w:lang w:val="en-US"/>
          </w:rPr>
          <w:lastRenderedPageBreak/>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82</w:delText>
        </w:r>
        <w:r w:rsidDel="00D71319">
          <w:rPr>
            <w:caps w:val="0"/>
          </w:rPr>
          <w:fldChar w:fldCharType="end"/>
        </w:r>
        <w:r w:rsidDel="00D71319">
          <w:rPr>
            <w:lang w:val="en-US"/>
          </w:rPr>
          <w:delText>: Order Custom Field Definitions Description</w:delText>
        </w:r>
        <w:bookmarkEnd w:id="1867"/>
        <w:bookmarkEnd w:id="1868"/>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870"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871" w:author="Moses, Robbie" w:date="2023-02-23T02:31:00Z"/>
              </w:rPr>
              <w:pPrChange w:id="1872" w:author="Pinnu, Sainath" w:date="2023-03-29T11:36:00Z">
                <w:pPr>
                  <w:pStyle w:val="TableHeader"/>
                  <w:snapToGrid w:val="0"/>
                </w:pPr>
              </w:pPrChange>
            </w:pPr>
            <w:del w:id="1873"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874" w:author="Moses, Robbie" w:date="2023-02-23T02:31:00Z"/>
              </w:rPr>
              <w:pPrChange w:id="1875" w:author="Pinnu, Sainath" w:date="2023-03-29T11:36:00Z">
                <w:pPr>
                  <w:pStyle w:val="TableHeader"/>
                  <w:snapToGrid w:val="0"/>
                </w:pPr>
              </w:pPrChange>
            </w:pPr>
            <w:del w:id="1876" w:author="Moses, Robbie" w:date="2023-02-23T02:31:00Z">
              <w:r w:rsidDel="00D71319">
                <w:delText>Description</w:delText>
              </w:r>
            </w:del>
          </w:p>
        </w:tc>
      </w:tr>
      <w:tr w:rsidR="007467C0" w:rsidDel="00D71319" w14:paraId="097836C8" w14:textId="16D9BBB6" w:rsidTr="006271D1">
        <w:trPr>
          <w:cantSplit/>
          <w:del w:id="1877"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878" w:author="Moses, Robbie" w:date="2023-02-23T02:31:00Z"/>
                <w:b/>
                <w:bCs/>
              </w:rPr>
            </w:pPr>
            <w:del w:id="1879"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880" w:author="Moses, Robbie" w:date="2023-02-23T02:31:00Z"/>
              </w:rPr>
            </w:pPr>
            <w:del w:id="1881" w:author="Moses, Robbie" w:date="2023-02-23T02:31:00Z">
              <w:r w:rsidDel="00D71319">
                <w:delText>Indicates the Order Custom Field ID</w:delText>
              </w:r>
            </w:del>
          </w:p>
        </w:tc>
      </w:tr>
      <w:tr w:rsidR="007467C0" w:rsidDel="00D71319" w14:paraId="4C79285A" w14:textId="3C0EA397" w:rsidTr="006271D1">
        <w:trPr>
          <w:cantSplit/>
          <w:del w:id="1882"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883" w:author="Moses, Robbie" w:date="2023-02-23T02:31:00Z"/>
                <w:b/>
                <w:bCs/>
              </w:rPr>
            </w:pPr>
            <w:del w:id="1884"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885" w:author="Moses, Robbie" w:date="2023-02-23T02:31:00Z"/>
              </w:rPr>
            </w:pPr>
            <w:del w:id="1886" w:author="Moses, Robbie" w:date="2023-02-23T02:31:00Z">
              <w:r w:rsidDel="00D71319">
                <w:delText xml:space="preserve">Indicates the Name of the Order Custom Field. This will be displayed to the user </w:delText>
              </w:r>
            </w:del>
            <w:del w:id="1887" w:author="Moses, Robbie" w:date="2023-02-13T03:07:00Z">
              <w:r w:rsidDel="00E6108F">
                <w:delText xml:space="preserve">in </w:delText>
              </w:r>
            </w:del>
            <w:del w:id="1888" w:author="Moses, Robbie" w:date="2023-02-23T02:31:00Z">
              <w:r w:rsidDel="00D71319">
                <w:delText xml:space="preserve">the order pages. </w:delText>
              </w:r>
            </w:del>
          </w:p>
        </w:tc>
      </w:tr>
      <w:tr w:rsidR="007467C0" w:rsidDel="00D71319" w14:paraId="4C5CCE4E" w14:textId="1992EA07" w:rsidTr="006271D1">
        <w:trPr>
          <w:cantSplit/>
          <w:del w:id="1889"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890" w:author="Moses, Robbie" w:date="2023-02-23T02:31:00Z"/>
                <w:b/>
                <w:bCs/>
              </w:rPr>
            </w:pPr>
            <w:del w:id="1891"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892" w:author="Moses, Robbie" w:date="2023-02-23T02:31:00Z"/>
              </w:rPr>
            </w:pPr>
            <w:del w:id="1893" w:author="Moses, Robbie" w:date="2023-02-23T02:31:00Z">
              <w:r w:rsidDel="00D71319">
                <w:delText>Describes the Order Custom Field is for. This field</w:delText>
              </w:r>
            </w:del>
            <w:del w:id="1894" w:author="Moses, Robbie" w:date="2023-02-13T03:08:00Z">
              <w:r w:rsidDel="00E6108F">
                <w:delText>s</w:delText>
              </w:r>
            </w:del>
            <w:del w:id="1895" w:author="Moses, Robbie" w:date="2023-02-23T02:31:00Z">
              <w:r w:rsidDel="00D71319">
                <w:delText xml:space="preserve"> will not be displayed on the order pages.</w:delText>
              </w:r>
            </w:del>
          </w:p>
        </w:tc>
      </w:tr>
      <w:tr w:rsidR="007467C0" w:rsidDel="00D71319" w14:paraId="05A96735" w14:textId="00804E04" w:rsidTr="006271D1">
        <w:trPr>
          <w:cantSplit/>
          <w:del w:id="1896"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897" w:author="Moses, Robbie" w:date="2023-02-23T02:31:00Z"/>
                <w:b/>
                <w:bCs/>
              </w:rPr>
            </w:pPr>
            <w:del w:id="1898"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899" w:author="Moses, Robbie" w:date="2023-02-23T02:31:00Z"/>
              </w:rPr>
            </w:pPr>
            <w:del w:id="1900"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901" w:author="Moses, Robbie" w:date="2023-02-23T02:31:00Z"/>
              </w:rPr>
            </w:pPr>
            <w:del w:id="1902"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903" w:author="Moses, Robbie" w:date="2023-02-23T02:31:00Z"/>
              </w:rPr>
            </w:pPr>
            <w:del w:id="1904" w:author="Moses, Robbie" w:date="2023-02-23T02:31:00Z">
              <w:r w:rsidRPr="00CE1129" w:rsidDel="00D71319">
                <w:rPr>
                  <w:b/>
                  <w:bCs/>
                </w:rPr>
                <w:delText>Optional –</w:delText>
              </w:r>
              <w:r w:rsidDel="00D71319">
                <w:delText xml:space="preserve"> </w:delText>
              </w:r>
            </w:del>
            <w:del w:id="1905" w:author="Moses, Robbie" w:date="2023-02-13T03:08:00Z">
              <w:r w:rsidDel="00E6108F">
                <w:delText xml:space="preserve">Is </w:delText>
              </w:r>
            </w:del>
            <w:del w:id="1906"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907" w:author="Moses, Robbie" w:date="2023-02-23T02:31:00Z"/>
              </w:rPr>
            </w:pPr>
            <w:del w:id="1908" w:author="Moses, Robbie" w:date="2023-02-23T02:31:00Z">
              <w:r w:rsidRPr="00CE1129" w:rsidDel="00D71319">
                <w:rPr>
                  <w:b/>
                  <w:bCs/>
                </w:rPr>
                <w:delText>Required –</w:delText>
              </w:r>
              <w:r w:rsidDel="00D71319">
                <w:delText xml:space="preserve"> Requires that the value be specified </w:delText>
              </w:r>
            </w:del>
            <w:del w:id="1909" w:author="Moses, Robbie" w:date="2023-02-13T03:08:00Z">
              <w:r w:rsidDel="00E6108F">
                <w:delText xml:space="preserve">in order </w:delText>
              </w:r>
            </w:del>
            <w:del w:id="1910" w:author="Moses, Robbie" w:date="2023-02-23T02:31:00Z">
              <w:r w:rsidDel="00D71319">
                <w:delText>to complete the order</w:delText>
              </w:r>
            </w:del>
          </w:p>
        </w:tc>
      </w:tr>
      <w:tr w:rsidR="007467C0" w:rsidDel="00D71319" w14:paraId="0514D8BD" w14:textId="1C218E73" w:rsidTr="006271D1">
        <w:trPr>
          <w:cantSplit/>
          <w:del w:id="1911"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912" w:author="Moses, Robbie" w:date="2023-02-23T02:31:00Z"/>
                <w:b/>
                <w:bCs/>
              </w:rPr>
            </w:pPr>
            <w:del w:id="1913"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914" w:author="Moses, Robbie" w:date="2023-02-23T02:31:00Z"/>
              </w:rPr>
            </w:pPr>
            <w:del w:id="1915"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916" w:author="Moses, Robbie" w:date="2023-02-23T02:31:00Z"/>
              </w:rPr>
            </w:pPr>
            <w:del w:id="1917"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918" w:author="Moses, Robbie" w:date="2023-02-23T02:31:00Z"/>
              </w:rPr>
            </w:pPr>
            <w:del w:id="1919"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920" w:author="Moses, Robbie" w:date="2023-02-13T03:08:00Z">
              <w:r w:rsidDel="00E6108F">
                <w:delText xml:space="preserve">comma </w:delText>
              </w:r>
            </w:del>
            <w:del w:id="1921" w:author="Moses, Robbie" w:date="2023-02-23T02:31:00Z">
              <w:r w:rsidDel="00D71319">
                <w:delText xml:space="preserve">separated list. </w:delText>
              </w:r>
            </w:del>
          </w:p>
          <w:p w14:paraId="3D62744F" w14:textId="563A782F" w:rsidR="007467C0" w:rsidDel="00D71319" w:rsidRDefault="007467C0" w:rsidP="00F208BC">
            <w:pPr>
              <w:pStyle w:val="TableListBullet"/>
              <w:rPr>
                <w:del w:id="1922" w:author="Moses, Robbie" w:date="2023-02-23T02:31:00Z"/>
              </w:rPr>
            </w:pPr>
            <w:del w:id="1923"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924"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925" w:author="Moses, Robbie" w:date="2023-02-23T02:31:00Z"/>
                <w:b/>
                <w:bCs/>
              </w:rPr>
            </w:pPr>
            <w:del w:id="1926"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927" w:author="Moses, Robbie" w:date="2023-02-23T02:31:00Z"/>
              </w:rPr>
            </w:pPr>
            <w:del w:id="1928" w:author="Moses, Robbie" w:date="2023-02-23T02:31:00Z">
              <w:r w:rsidDel="00D71319">
                <w:delText>Indicates the maximum size of the field for Free Text fields</w:delText>
              </w:r>
            </w:del>
          </w:p>
        </w:tc>
      </w:tr>
      <w:tr w:rsidR="007467C0" w:rsidDel="00D71319" w14:paraId="67C7F25F" w14:textId="2C808CFF" w:rsidTr="006271D1">
        <w:trPr>
          <w:cantSplit/>
          <w:del w:id="1929"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930" w:author="Moses, Robbie" w:date="2023-02-23T02:31:00Z"/>
                <w:b/>
                <w:bCs/>
              </w:rPr>
            </w:pPr>
            <w:del w:id="1931"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932" w:author="Moses, Robbie" w:date="2023-02-23T02:31:00Z"/>
              </w:rPr>
            </w:pPr>
            <w:del w:id="1933"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934"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935" w:author="Moses, Robbie" w:date="2023-02-23T02:31:00Z"/>
                <w:b/>
                <w:bCs/>
              </w:rPr>
            </w:pPr>
            <w:del w:id="1936"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937" w:author="Moses, Robbie" w:date="2023-02-23T02:31:00Z"/>
              </w:rPr>
            </w:pPr>
            <w:del w:id="1938" w:author="Moses, Robbie" w:date="2023-02-23T02:31:00Z">
              <w:r w:rsidDel="00D71319">
                <w:delText>Indicates the content (</w:delText>
              </w:r>
            </w:del>
            <w:del w:id="1939" w:author="Moses, Robbie" w:date="2023-02-13T03:09:00Z">
              <w:r w:rsidDel="00E6108F">
                <w:delText xml:space="preserve">comma </w:delText>
              </w:r>
            </w:del>
            <w:del w:id="1940"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941"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942" w:author="Moses, Robbie" w:date="2023-02-23T02:31:00Z"/>
                <w:b/>
                <w:bCs/>
              </w:rPr>
            </w:pPr>
            <w:del w:id="1943"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944" w:author="Moses, Robbie" w:date="2023-02-23T02:31:00Z"/>
              </w:rPr>
            </w:pPr>
            <w:del w:id="1945"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946"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947" w:author="Moses, Robbie" w:date="2023-02-23T02:31:00Z"/>
                <w:b/>
                <w:bCs/>
              </w:rPr>
            </w:pPr>
            <w:del w:id="1948"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949" w:author="Moses, Robbie" w:date="2023-02-23T02:31:00Z"/>
              </w:rPr>
            </w:pPr>
            <w:del w:id="1950" w:author="Moses, Robbie" w:date="2023-02-23T02:31:00Z">
              <w:r w:rsidDel="00D71319">
                <w:delText>Saves changes made during editing.</w:delText>
              </w:r>
            </w:del>
          </w:p>
        </w:tc>
      </w:tr>
      <w:tr w:rsidR="007467C0" w:rsidDel="00D71319" w14:paraId="2298B59C" w14:textId="4E9937E5" w:rsidTr="006271D1">
        <w:trPr>
          <w:cantSplit/>
          <w:del w:id="1951"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952" w:author="Moses, Robbie" w:date="2023-02-23T02:31:00Z"/>
                <w:b/>
                <w:bCs/>
              </w:rPr>
            </w:pPr>
            <w:del w:id="1953"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954" w:author="Moses, Robbie" w:date="2023-02-23T02:31:00Z"/>
              </w:rPr>
            </w:pPr>
            <w:del w:id="1955"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956" w:author="Moses, Robbie" w:date="2023-02-23T02:31:00Z"/>
          <w:color w:val="9BBB59"/>
          <w:lang w:val="en-US"/>
        </w:rPr>
      </w:pPr>
      <w:del w:id="1957"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958" w:author="Moses, Robbie" w:date="2023-02-23T02:31:00Z"/>
          <w:lang w:eastAsia="x-none" w:bidi="ar-SA"/>
        </w:rPr>
      </w:pPr>
    </w:p>
    <w:p w14:paraId="2D69B5A5" w14:textId="2D98D91F" w:rsidR="007467C0" w:rsidDel="00D71319" w:rsidRDefault="007467C0" w:rsidP="007467C0">
      <w:pPr>
        <w:pStyle w:val="Heading4"/>
        <w:rPr>
          <w:del w:id="1959" w:author="Moses, Robbie" w:date="2023-02-23T02:31:00Z"/>
          <w:lang w:val="en-US"/>
        </w:rPr>
      </w:pPr>
      <w:del w:id="1960" w:author="Moses, Robbie" w:date="2023-02-23T02:31:00Z">
        <w:r w:rsidDel="00D71319">
          <w:lastRenderedPageBreak/>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961" w:author="Moses, Robbie" w:date="2023-02-23T02:31:00Z"/>
        </w:rPr>
      </w:pPr>
      <w:del w:id="1962" w:author="Moses, Robbie" w:date="2023-02-23T02:31:00Z">
        <w:r w:rsidDel="00D71319">
          <w:delText xml:space="preserve">In order to allow Order Custom Fields to apply to a particular type of order and/or cashpoint type, the Order Custom Fields can be associated </w:delText>
        </w:r>
      </w:del>
      <w:del w:id="1963" w:author="Moses, Robbie" w:date="2023-02-13T03:13:00Z">
        <w:r w:rsidDel="0040636D">
          <w:delText xml:space="preserve">to </w:delText>
        </w:r>
      </w:del>
      <w:del w:id="1964"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965" w:author="Moses, Robbie" w:date="2023-02-23T02:31:00Z"/>
        </w:rPr>
      </w:pPr>
      <w:del w:id="1966"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967" w:author="Moses, Robbie" w:date="2023-02-23T02:31:00Z"/>
          <w:lang w:val="en-US"/>
        </w:rPr>
      </w:pPr>
      <w:bookmarkStart w:id="1968" w:name="_Toc300309733"/>
      <w:bookmarkStart w:id="1969" w:name="_Toc74556722"/>
      <w:del w:id="1970" w:author="Moses, Robbie" w:date="2023-02-23T02:31:00Z">
        <w:r w:rsidDel="00D71319">
          <w:rPr>
            <w:lang w:val="en-US"/>
          </w:rPr>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83</w:delText>
        </w:r>
        <w:r w:rsidDel="00D71319">
          <w:rPr>
            <w:caps w:val="0"/>
          </w:rPr>
          <w:fldChar w:fldCharType="end"/>
        </w:r>
        <w:r w:rsidDel="00D71319">
          <w:rPr>
            <w:lang w:val="en-US"/>
          </w:rPr>
          <w:delText>: Custom Field To Order Description</w:delText>
        </w:r>
        <w:bookmarkEnd w:id="1968"/>
        <w:bookmarkEnd w:id="1969"/>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971"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972" w:author="Moses, Robbie" w:date="2023-02-23T02:31:00Z"/>
              </w:rPr>
              <w:pPrChange w:id="1973" w:author="Pinnu, Sainath" w:date="2023-03-29T11:36:00Z">
                <w:pPr>
                  <w:pStyle w:val="TableHeader"/>
                  <w:snapToGrid w:val="0"/>
                </w:pPr>
              </w:pPrChange>
            </w:pPr>
            <w:del w:id="1974"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975" w:author="Moses, Robbie" w:date="2023-02-23T02:31:00Z"/>
              </w:rPr>
              <w:pPrChange w:id="1976" w:author="Pinnu, Sainath" w:date="2023-03-29T11:36:00Z">
                <w:pPr>
                  <w:pStyle w:val="TableHeader"/>
                  <w:snapToGrid w:val="0"/>
                </w:pPr>
              </w:pPrChange>
            </w:pPr>
            <w:del w:id="1977" w:author="Moses, Robbie" w:date="2023-02-23T02:31:00Z">
              <w:r w:rsidDel="00D71319">
                <w:delText>Description</w:delText>
              </w:r>
            </w:del>
          </w:p>
        </w:tc>
      </w:tr>
      <w:tr w:rsidR="007467C0" w:rsidDel="00D71319" w14:paraId="22A8141B" w14:textId="5A0F46DB" w:rsidTr="006271D1">
        <w:trPr>
          <w:cantSplit/>
          <w:del w:id="1978"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979" w:author="Moses, Robbie" w:date="2023-02-23T02:31:00Z"/>
                <w:b/>
                <w:bCs/>
              </w:rPr>
            </w:pPr>
            <w:del w:id="1980"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981" w:author="Moses, Robbie" w:date="2023-02-23T02:31:00Z"/>
              </w:rPr>
            </w:pPr>
            <w:del w:id="1982"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983"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984" w:author="Moses, Robbie" w:date="2023-02-23T02:31:00Z"/>
                <w:b/>
                <w:bCs/>
              </w:rPr>
            </w:pPr>
            <w:del w:id="1985"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986" w:author="Moses, Robbie" w:date="2023-02-23T02:31:00Z"/>
              </w:rPr>
            </w:pPr>
            <w:del w:id="1987" w:author="Moses, Robbie" w:date="2023-02-23T02:31:00Z">
              <w:r w:rsidDel="00D71319">
                <w:delText>Saves changes made during the editing process</w:delText>
              </w:r>
            </w:del>
          </w:p>
        </w:tc>
      </w:tr>
      <w:tr w:rsidR="007467C0" w:rsidDel="00D71319" w14:paraId="745D4F81" w14:textId="46F826D0" w:rsidTr="006271D1">
        <w:trPr>
          <w:cantSplit/>
          <w:del w:id="1988"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989" w:author="Moses, Robbie" w:date="2023-02-23T02:31:00Z"/>
                <w:b/>
                <w:bCs/>
              </w:rPr>
            </w:pPr>
            <w:del w:id="1990"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991" w:author="Moses, Robbie" w:date="2023-02-23T02:31:00Z"/>
              </w:rPr>
            </w:pPr>
            <w:del w:id="1992" w:author="Moses, Robbie" w:date="2023-02-23T02:31:00Z">
              <w:r w:rsidDel="00D71319">
                <w:delText>Cancels any changes made during the editing process</w:delText>
              </w:r>
            </w:del>
          </w:p>
        </w:tc>
      </w:tr>
      <w:tr w:rsidR="007467C0" w:rsidDel="00D71319" w14:paraId="2DEAEBBD" w14:textId="586D69B1" w:rsidTr="006271D1">
        <w:trPr>
          <w:cantSplit/>
          <w:del w:id="1993"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994" w:author="Moses, Robbie" w:date="2023-02-23T02:31:00Z"/>
                <w:b/>
                <w:bCs/>
              </w:rPr>
            </w:pPr>
            <w:del w:id="1995"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996" w:author="Moses, Robbie" w:date="2023-02-23T02:31:00Z"/>
              </w:rPr>
            </w:pPr>
            <w:del w:id="1997" w:author="Moses, Robbie" w:date="2023-02-13T03:13:00Z">
              <w:r w:rsidDel="0040636D">
                <w:delText>In order t</w:delText>
              </w:r>
            </w:del>
            <w:del w:id="1998"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999" w:name="_System(Cashpoint_Synchronization"/>
      <w:bookmarkStart w:id="2000" w:name="_Toc74556417"/>
      <w:bookmarkStart w:id="2001" w:name="_Toc127491607"/>
      <w:bookmarkEnd w:id="1999"/>
      <w:del w:id="2002" w:author="Moses, Robbie" w:date="2023-02-23T04:13:00Z">
        <w:r w:rsidDel="00E12A0B">
          <w:delText>System</w:delText>
        </w:r>
      </w:del>
      <w:bookmarkStart w:id="2003" w:name="_Toc128021141"/>
      <w:ins w:id="2004" w:author="Moses, Robbie" w:date="2023-02-23T04:13:00Z">
        <w:r w:rsidR="00E12A0B">
          <w:t>Maintenance</w:t>
        </w:r>
      </w:ins>
      <w:r>
        <w:rPr>
          <w:rFonts w:ascii="Wingdings" w:hAnsi="Wingdings"/>
        </w:rPr>
        <w:t></w:t>
      </w:r>
      <w:r>
        <w:t>Cashpoint Synchronization</w:t>
      </w:r>
      <w:bookmarkEnd w:id="1693"/>
      <w:bookmarkEnd w:id="1694"/>
      <w:bookmarkEnd w:id="2000"/>
      <w:bookmarkEnd w:id="2001"/>
      <w:bookmarkEnd w:id="2003"/>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2005" w:author="Moses, Robbie" w:date="2023-02-13T03:13:00Z">
        <w:r w:rsidDel="0040636D">
          <w:delText xml:space="preserve">one </w:delText>
        </w:r>
      </w:del>
      <w:ins w:id="2006"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2007" w:name="_Toc74556723"/>
      <w:r>
        <w:lastRenderedPageBreak/>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20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170D7D">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2008" w:author="Moses, Robbie" w:date="2023-02-13T03:13:00Z">
              <w:r w:rsidRPr="00FB292A" w:rsidDel="0040636D">
                <w:delText xml:space="preserve">in order </w:delText>
              </w:r>
            </w:del>
            <w:r w:rsidRPr="00FB292A">
              <w:t xml:space="preserve">to proceed with </w:t>
            </w:r>
            <w:del w:id="2009"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2010"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2011"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2012"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2013"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2014"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2015"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2016" w:author="Moses, Robbie" w:date="2023-02-23T05:10:00Z"/>
        </w:rPr>
      </w:pPr>
      <w:r w:rsidRPr="00326CDA">
        <w:t xml:space="preserve">Return To:  </w:t>
      </w:r>
      <w:del w:id="2017"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2018" w:author="Moses, Robbie" w:date="2023-02-23T05:10:00Z">
        <w:r w:rsidR="00904467">
          <w:fldChar w:fldCharType="begin"/>
        </w:r>
        <w:r w:rsidR="00904467">
          <w:instrText xml:space="preserve"> REF _Ref128021343 \h </w:instrText>
        </w:r>
      </w:ins>
      <w:r w:rsidR="00904467">
        <w:fldChar w:fldCharType="separate"/>
      </w:r>
      <w:ins w:id="2019"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2020" w:author="Moses, Robbie" w:date="2023-02-23T05:10:00Z"/>
        </w:rPr>
      </w:pPr>
    </w:p>
    <w:p w14:paraId="49DE3B03" w14:textId="42183E06" w:rsidR="007467C0" w:rsidDel="000C7B63" w:rsidRDefault="007467C0">
      <w:pPr>
        <w:pStyle w:val="TopofSection"/>
        <w:rPr>
          <w:del w:id="2021" w:author="Moses, Robbie" w:date="2023-02-23T04:07:00Z"/>
        </w:rPr>
        <w:pPrChange w:id="2022" w:author="Moses, Robbie" w:date="2023-02-23T05:10:00Z">
          <w:pPr>
            <w:pStyle w:val="Heading3"/>
          </w:pPr>
        </w:pPrChange>
      </w:pPr>
      <w:bookmarkStart w:id="2023" w:name="_Ref246140026"/>
      <w:bookmarkStart w:id="2024" w:name="_Toc74556418"/>
      <w:bookmarkStart w:id="2025" w:name="_Toc127491608"/>
      <w:commentRangeStart w:id="2026"/>
      <w:del w:id="2027" w:author="Moses, Robbie" w:date="2023-02-23T04:07:00Z">
        <w:r w:rsidDel="000C7B63">
          <w:delText>System</w:delText>
        </w:r>
        <w:r w:rsidDel="000C7B63">
          <w:rPr>
            <w:rFonts w:ascii="Wingdings" w:hAnsi="Wingdings"/>
          </w:rPr>
          <w:delText></w:delText>
        </w:r>
        <w:r w:rsidDel="000C7B63">
          <w:delText>Calendar Refresh</w:delText>
        </w:r>
      </w:del>
      <w:bookmarkEnd w:id="2023"/>
      <w:bookmarkEnd w:id="2024"/>
      <w:bookmarkEnd w:id="2025"/>
      <w:commentRangeEnd w:id="2026"/>
      <w:r w:rsidR="001927BA">
        <w:rPr>
          <w:rStyle w:val="CommentReference"/>
          <w:color w:val="auto"/>
          <w:lang w:val="en-US" w:eastAsia="en-US" w:bidi="en-US"/>
        </w:rPr>
        <w:commentReference w:id="2026"/>
      </w:r>
    </w:p>
    <w:p w14:paraId="6D8ACA50" w14:textId="4EC62C33" w:rsidR="007467C0" w:rsidDel="000C7B63" w:rsidRDefault="007467C0">
      <w:pPr>
        <w:pStyle w:val="TopofSection"/>
        <w:rPr>
          <w:del w:id="2028" w:author="Moses, Robbie" w:date="2023-02-23T04:07:00Z"/>
        </w:rPr>
        <w:pPrChange w:id="2029" w:author="Moses, Robbie" w:date="2023-02-23T05:10:00Z">
          <w:pPr>
            <w:pStyle w:val="BodyText"/>
          </w:pPr>
        </w:pPrChange>
      </w:pPr>
      <w:del w:id="2030"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2031" w:author="Moses, Robbie" w:date="2023-02-23T04:07:00Z"/>
        </w:rPr>
        <w:pPrChange w:id="2032" w:author="Moses, Robbie" w:date="2023-02-23T05:10:00Z">
          <w:pPr>
            <w:pStyle w:val="BodyText"/>
          </w:pPr>
        </w:pPrChange>
      </w:pPr>
      <w:del w:id="2033" w:author="Moses, Robbie" w:date="2023-02-23T04:07:00Z">
        <w:r w:rsidDel="000C7B63">
          <w:delText xml:space="preserve">The Cashpoint synchronization is a </w:delText>
        </w:r>
      </w:del>
      <w:del w:id="2034" w:author="Moses, Robbie" w:date="2023-02-13T03:14:00Z">
        <w:r w:rsidDel="00913ED2">
          <w:delText xml:space="preserve">one </w:delText>
        </w:r>
      </w:del>
      <w:del w:id="2035"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2036" w:author="Moses, Robbie" w:date="2023-02-23T04:07:00Z"/>
        </w:rPr>
        <w:pPrChange w:id="2037" w:author="Moses, Robbie" w:date="2023-02-23T05:10:00Z">
          <w:pPr>
            <w:pStyle w:val="Caption"/>
          </w:pPr>
        </w:pPrChange>
      </w:pPr>
      <w:bookmarkStart w:id="2038" w:name="_Toc74556494"/>
      <w:del w:id="2039"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2038"/>
      </w:del>
    </w:p>
    <w:p w14:paraId="6320BDEC" w14:textId="6E76F662" w:rsidR="007467C0" w:rsidDel="000C7B63" w:rsidRDefault="007467C0">
      <w:pPr>
        <w:pStyle w:val="TopofSection"/>
        <w:rPr>
          <w:del w:id="2040" w:author="Moses, Robbie" w:date="2023-02-23T04:06:00Z"/>
        </w:rPr>
        <w:pPrChange w:id="2041" w:author="Moses, Robbie" w:date="2023-02-23T05:10:00Z">
          <w:pPr>
            <w:jc w:val="center"/>
          </w:pPr>
        </w:pPrChange>
      </w:pPr>
      <w:del w:id="2042" w:author="Moses, Robbie" w:date="2023-02-22T06:39:00Z">
        <w:r w:rsidDel="00A163D8">
          <w:rPr>
            <w:noProof/>
          </w:rPr>
          <w:lastRenderedPageBreak/>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2043" w:author="Moses, Robbie" w:date="2023-02-23T04:07:00Z"/>
        </w:rPr>
        <w:pPrChange w:id="2044" w:author="Moses, Robbie" w:date="2023-02-23T05:10:00Z">
          <w:pPr>
            <w:pStyle w:val="Caption"/>
          </w:pPr>
        </w:pPrChange>
      </w:pPr>
      <w:bookmarkStart w:id="2045" w:name="_Toc74556724"/>
      <w:del w:id="2046"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2045"/>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2047"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2048" w:author="Moses, Robbie" w:date="2023-02-23T04:07:00Z"/>
              </w:rPr>
              <w:pPrChange w:id="2049" w:author="Moses, Robbie" w:date="2023-02-23T05:10:00Z">
                <w:pPr>
                  <w:pStyle w:val="TableHeader"/>
                </w:pPr>
              </w:pPrChange>
            </w:pPr>
            <w:del w:id="2050"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2051" w:author="Moses, Robbie" w:date="2023-02-23T04:07:00Z"/>
              </w:rPr>
              <w:pPrChange w:id="2052" w:author="Moses, Robbie" w:date="2023-02-23T05:10:00Z">
                <w:pPr>
                  <w:pStyle w:val="TableHeader"/>
                </w:pPr>
              </w:pPrChange>
            </w:pPr>
            <w:del w:id="2053" w:author="Moses, Robbie" w:date="2023-02-23T04:07:00Z">
              <w:r w:rsidDel="000C7B63">
                <w:delText>Description</w:delText>
              </w:r>
            </w:del>
          </w:p>
        </w:tc>
      </w:tr>
      <w:tr w:rsidR="007467C0" w:rsidDel="000C7B63" w14:paraId="06E0F8C3" w14:textId="7C404C70" w:rsidTr="006271D1">
        <w:trPr>
          <w:cantSplit/>
          <w:del w:id="2054"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2055" w:author="Moses, Robbie" w:date="2023-02-23T04:07:00Z"/>
                <w:b/>
                <w:bCs/>
              </w:rPr>
              <w:pPrChange w:id="2056" w:author="Moses, Robbie" w:date="2023-02-23T05:10:00Z">
                <w:pPr>
                  <w:pStyle w:val="TableBody"/>
                </w:pPr>
              </w:pPrChange>
            </w:pPr>
            <w:del w:id="2057"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2058" w:author="Moses, Robbie" w:date="2023-02-23T04:07:00Z"/>
              </w:rPr>
              <w:pPrChange w:id="2059" w:author="Moses, Robbie" w:date="2023-02-23T05:10:00Z">
                <w:pPr>
                  <w:pStyle w:val="TableBody"/>
                </w:pPr>
              </w:pPrChange>
            </w:pPr>
            <w:del w:id="2060"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2061"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2062" w:author="Moses, Robbie" w:date="2023-02-23T04:07:00Z"/>
                <w:b/>
                <w:bCs/>
              </w:rPr>
              <w:pPrChange w:id="2063" w:author="Moses, Robbie" w:date="2023-02-23T05:10:00Z">
                <w:pPr>
                  <w:pStyle w:val="TableBody"/>
                </w:pPr>
              </w:pPrChange>
            </w:pPr>
            <w:del w:id="2064"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2065" w:author="Moses, Robbie" w:date="2023-02-23T04:07:00Z"/>
              </w:rPr>
              <w:pPrChange w:id="2066" w:author="Moses, Robbie" w:date="2023-02-23T05:10:00Z">
                <w:pPr>
                  <w:pStyle w:val="TableBody"/>
                </w:pPr>
              </w:pPrChange>
            </w:pPr>
            <w:del w:id="2067" w:author="Moses, Robbie" w:date="2023-02-23T04:07:00Z">
              <w:r w:rsidRPr="00FB292A" w:rsidDel="000C7B63">
                <w:delText xml:space="preserve">The Vault </w:delText>
              </w:r>
            </w:del>
            <w:del w:id="2068" w:author="Moses, Robbie" w:date="2023-02-13T03:47:00Z">
              <w:r w:rsidRPr="00FB292A" w:rsidDel="00FF6652">
                <w:delText xml:space="preserve">that </w:delText>
              </w:r>
            </w:del>
            <w:del w:id="2069" w:author="Moses, Robbie" w:date="2023-02-23T04:07:00Z">
              <w:r w:rsidRPr="00FB292A" w:rsidDel="000C7B63">
                <w:delText>is associated with a calendar that has changed</w:delText>
              </w:r>
            </w:del>
          </w:p>
        </w:tc>
      </w:tr>
      <w:tr w:rsidR="007467C0" w:rsidDel="000C7B63" w14:paraId="17506DF3" w14:textId="1F19A1EA" w:rsidTr="006271D1">
        <w:trPr>
          <w:cantSplit/>
          <w:del w:id="2070"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2071" w:author="Moses, Robbie" w:date="2023-02-23T04:07:00Z"/>
                <w:b/>
                <w:bCs/>
              </w:rPr>
              <w:pPrChange w:id="2072" w:author="Moses, Robbie" w:date="2023-02-23T05:10:00Z">
                <w:pPr>
                  <w:pStyle w:val="TableBody"/>
                </w:pPr>
              </w:pPrChange>
            </w:pPr>
            <w:del w:id="2073"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2074" w:author="Moses, Robbie" w:date="2023-02-23T04:07:00Z"/>
              </w:rPr>
              <w:pPrChange w:id="2075" w:author="Moses, Robbie" w:date="2023-02-23T05:10:00Z">
                <w:pPr>
                  <w:pStyle w:val="TableBody"/>
                </w:pPr>
              </w:pPrChange>
            </w:pPr>
            <w:del w:id="2076"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2077"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2078" w:author="Moses, Robbie" w:date="2023-02-23T04:07:00Z"/>
                <w:b/>
                <w:bCs/>
              </w:rPr>
              <w:pPrChange w:id="2079" w:author="Moses, Robbie" w:date="2023-02-23T05:10:00Z">
                <w:pPr>
                  <w:pStyle w:val="TableBody"/>
                </w:pPr>
              </w:pPrChange>
            </w:pPr>
            <w:del w:id="2080"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2081" w:author="Moses, Robbie" w:date="2023-02-23T04:07:00Z"/>
              </w:rPr>
              <w:pPrChange w:id="2082" w:author="Moses, Robbie" w:date="2023-02-23T05:10:00Z">
                <w:pPr>
                  <w:pStyle w:val="TableBody"/>
                </w:pPr>
              </w:pPrChange>
            </w:pPr>
            <w:del w:id="2083"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2084" w:author="Moses, Robbie" w:date="2023-02-23T04:07:00Z"/>
        </w:rPr>
      </w:pPr>
      <w:del w:id="2085"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2086" w:author="Moses, Robbie" w:date="2023-02-23T05:10:00Z">
          <w:pPr>
            <w:pStyle w:val="BodyText"/>
          </w:pPr>
        </w:pPrChange>
      </w:pPr>
    </w:p>
    <w:p w14:paraId="04E9C8C9" w14:textId="52C996FB" w:rsidR="007467C0" w:rsidRDefault="007467C0" w:rsidP="00F95357">
      <w:pPr>
        <w:pStyle w:val="Heading3"/>
      </w:pPr>
      <w:bookmarkStart w:id="2087" w:name="_Ref231730863"/>
      <w:bookmarkStart w:id="2088" w:name="_Toc256529021"/>
      <w:bookmarkStart w:id="2089" w:name="_Toc74556419"/>
      <w:bookmarkStart w:id="2090" w:name="_Toc127491609"/>
      <w:del w:id="2091" w:author="Moses, Robbie" w:date="2023-02-23T04:15:00Z">
        <w:r w:rsidDel="0048301C">
          <w:delText>System</w:delText>
        </w:r>
      </w:del>
      <w:bookmarkStart w:id="2092" w:name="_Toc128021142"/>
      <w:ins w:id="2093" w:author="Moses, Robbie" w:date="2023-02-23T04:15:00Z">
        <w:r w:rsidR="0048301C">
          <w:t>Maintenance</w:t>
        </w:r>
      </w:ins>
      <w:r>
        <w:rPr>
          <w:rFonts w:ascii="Wingdings" w:hAnsi="Wingdings"/>
        </w:rPr>
        <w:t></w:t>
      </w:r>
      <w:r>
        <w:t xml:space="preserve">Audit </w:t>
      </w:r>
      <w:ins w:id="2094" w:author="Moses, Robbie" w:date="2023-02-23T04:15:00Z">
        <w:r w:rsidR="00C9007B">
          <w:t xml:space="preserve">Log </w:t>
        </w:r>
      </w:ins>
      <w:del w:id="2095" w:author="Moses, Robbie" w:date="2023-02-23T04:15:00Z">
        <w:r w:rsidDel="0048301C">
          <w:delText xml:space="preserve">Log </w:delText>
        </w:r>
      </w:del>
      <w:r>
        <w:t>Browser</w:t>
      </w:r>
      <w:bookmarkEnd w:id="2087"/>
      <w:bookmarkEnd w:id="2088"/>
      <w:bookmarkEnd w:id="2089"/>
      <w:bookmarkEnd w:id="2090"/>
      <w:bookmarkEnd w:id="2092"/>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2096" w:name="_Toc256528919"/>
      <w:bookmarkStart w:id="2097" w:name="_Toc74556495"/>
      <w:bookmarkStart w:id="2098" w:name="_Toc128022172"/>
      <w:r w:rsidRPr="60106B9D">
        <w:rPr>
          <w:lang w:val="en-US"/>
        </w:rPr>
        <w:lastRenderedPageBreak/>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2096"/>
      <w:bookmarkEnd w:id="2097"/>
      <w:bookmarkEnd w:id="2098"/>
    </w:p>
    <w:p w14:paraId="255EED22" w14:textId="01B39921" w:rsidR="007467C0" w:rsidRDefault="007467C0" w:rsidP="00585A31">
      <w:pPr>
        <w:jc w:val="center"/>
      </w:pPr>
      <w:del w:id="2099"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00"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2101" w:name="_Toc256528743"/>
      <w:bookmarkStart w:id="2102"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2101"/>
      <w:bookmarkEnd w:id="21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170D7D">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2103" w:author="Moses, Robbie" w:date="2023-02-13T03:48:00Z">
              <w:r w:rsidRPr="00FB292A" w:rsidDel="003672DE">
                <w:delText xml:space="preserve">case </w:delText>
              </w:r>
            </w:del>
            <w:ins w:id="2104"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lastRenderedPageBreak/>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2105" w:author="Moses, Robbie" w:date="2023-02-13T03:48:00Z">
              <w:r w:rsidRPr="00FB292A" w:rsidDel="00C77438">
                <w:delText xml:space="preserve">is </w:delText>
              </w:r>
            </w:del>
            <w:ins w:id="2106" w:author="Moses, Robbie" w:date="2023-02-13T03:49:00Z">
              <w:r w:rsidR="00C77438">
                <w:t>is</w:t>
              </w:r>
            </w:ins>
            <w:ins w:id="2107" w:author="Moses, Robbie" w:date="2023-02-13T03:48:00Z">
              <w:r w:rsidR="00C77438" w:rsidRPr="00FB292A">
                <w:t xml:space="preserve"> </w:t>
              </w:r>
            </w:ins>
            <w:r w:rsidRPr="00FB292A">
              <w:t xml:space="preserve">able to enter </w:t>
            </w:r>
            <w:del w:id="2108" w:author="Moses, Robbie" w:date="2023-02-13T03:48:00Z">
              <w:r w:rsidRPr="00FB292A" w:rsidDel="00C77438">
                <w:delText xml:space="preserve">a </w:delText>
              </w:r>
            </w:del>
            <w:r w:rsidRPr="00FB292A">
              <w:t>the date, the date/time, or leave the field blank. Leaving the field blank will return all rows. For instance</w:t>
            </w:r>
            <w:ins w:id="2109" w:author="Moses, Robbie" w:date="2023-02-13T03:49:00Z">
              <w:r w:rsidR="00A42477">
                <w:t>,</w:t>
              </w:r>
            </w:ins>
            <w:r w:rsidRPr="00FB292A">
              <w:t xml:space="preserve"> if the user wanted all records after June 1, 2009</w:t>
            </w:r>
            <w:ins w:id="2110"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2111" w:author="Moses, Robbie" w:date="2023-02-13T03:49:00Z">
              <w:r w:rsidRPr="00FB292A" w:rsidDel="00A42477">
                <w:delText xml:space="preserve"> </w:delText>
              </w:r>
            </w:del>
            <w:r w:rsidRPr="00FB292A">
              <w:t>: June 1, 2009</w:t>
            </w:r>
            <w:ins w:id="2112" w:author="Moses, Robbie" w:date="2023-02-13T03:49:00Z">
              <w:r w:rsidR="00A42477">
                <w:t>,</w:t>
              </w:r>
            </w:ins>
            <w:r w:rsidRPr="00FB292A">
              <w:t xml:space="preserve"> at 3:15</w:t>
            </w:r>
            <w:ins w:id="2113"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2114" w:name="_Toc256528920"/>
      <w:bookmarkStart w:id="2115" w:name="_Toc74556496"/>
      <w:bookmarkStart w:id="2116"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2114"/>
      <w:bookmarkEnd w:id="2115"/>
      <w:bookmarkEnd w:id="2116"/>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2117" w:name="_Toc256528744"/>
      <w:bookmarkStart w:id="2118"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2117"/>
      <w:bookmarkEnd w:id="21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170D7D">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2119"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lastRenderedPageBreak/>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2120"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2121"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2122" w:author="Moses, Robbie" w:date="2023-02-13T03:50:00Z">
              <w:r w:rsidRPr="00FB292A" w:rsidDel="008210AD">
                <w:delText xml:space="preserve">brink </w:delText>
              </w:r>
            </w:del>
            <w:ins w:id="2123"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2124"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2125"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2126"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2127"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2128"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2129" w:name="_Toc256528921"/>
      <w:bookmarkStart w:id="2130" w:name="_Toc74556497"/>
      <w:bookmarkStart w:id="2131" w:name="_Toc128022174"/>
      <w:r>
        <w:lastRenderedPageBreak/>
        <w:t xml:space="preserve">Figure </w:t>
      </w:r>
      <w:r>
        <w:fldChar w:fldCharType="begin"/>
      </w:r>
      <w:r>
        <w:instrText xml:space="preserve"> SEQ Figure \* ARABIC </w:instrText>
      </w:r>
      <w:r>
        <w:fldChar w:fldCharType="separate"/>
      </w:r>
      <w:r>
        <w:rPr>
          <w:noProof/>
        </w:rPr>
        <w:t>65</w:t>
      </w:r>
      <w:r>
        <w:fldChar w:fldCharType="end"/>
      </w:r>
      <w:r>
        <w:t xml:space="preserve">: </w:t>
      </w:r>
      <w:bookmarkEnd w:id="2129"/>
      <w:r>
        <w:t>Audit Log Browser Transaction Detail Page</w:t>
      </w:r>
      <w:bookmarkEnd w:id="2130"/>
      <w:bookmarkEnd w:id="2131"/>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2132" w:name="_Toc256528745"/>
      <w:bookmarkStart w:id="2133"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2132"/>
      <w:bookmarkEnd w:id="21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170D7D">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2134" w:author="Moses, Robbie" w:date="2023-02-13T03:51:00Z"/>
                <w:b/>
                <w:bCs/>
              </w:rPr>
            </w:pPr>
            <w:r w:rsidRPr="00FB292A">
              <w:t xml:space="preserve">Parameters executed at </w:t>
            </w:r>
            <w:ins w:id="2135"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2136"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2137" w:author="Moses, Robbie" w:date="2023-02-13T03:51:00Z">
              <w:r w:rsidR="00216A23">
                <w:t xml:space="preserve">the </w:t>
              </w:r>
            </w:ins>
            <w:r w:rsidRPr="00FB292A">
              <w:t xml:space="preserve">system administrator configures </w:t>
            </w:r>
            <w:del w:id="2138"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2139"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2140" w:author="Moses, Robbie" w:date="2023-02-23T05:10:00Z">
        <w:r w:rsidR="00904467">
          <w:fldChar w:fldCharType="begin"/>
        </w:r>
        <w:r w:rsidR="00904467">
          <w:instrText xml:space="preserve"> REF _Ref128021343 \h </w:instrText>
        </w:r>
      </w:ins>
      <w:r w:rsidR="00904467">
        <w:fldChar w:fldCharType="separate"/>
      </w:r>
      <w:ins w:id="2141"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2142" w:name="_Ref246140029"/>
      <w:bookmarkStart w:id="2143" w:name="_Toc74556420"/>
      <w:bookmarkStart w:id="2144" w:name="_Toc127491610"/>
      <w:bookmarkStart w:id="2145" w:name="_Toc128021143"/>
      <w:del w:id="2146" w:author="Moses, Robbie" w:date="2023-02-23T05:12:00Z">
        <w:r w:rsidDel="00975E45">
          <w:delText>System</w:delText>
        </w:r>
      </w:del>
      <w:ins w:id="2147" w:author="Moses, Robbie" w:date="2023-02-23T05:12:00Z">
        <w:r w:rsidR="00975E45">
          <w:t>Main</w:t>
        </w:r>
        <w:r w:rsidR="00C15C79">
          <w:t>tenance</w:t>
        </w:r>
      </w:ins>
      <w:r>
        <w:rPr>
          <w:rFonts w:ascii="Wingdings" w:hAnsi="Wingdings"/>
        </w:rPr>
        <w:t></w:t>
      </w:r>
      <w:r>
        <w:t>View Logs</w:t>
      </w:r>
      <w:bookmarkEnd w:id="2142"/>
      <w:bookmarkEnd w:id="2143"/>
      <w:bookmarkEnd w:id="2144"/>
      <w:bookmarkEnd w:id="2145"/>
    </w:p>
    <w:p w14:paraId="1DF97219" w14:textId="594DD3AF" w:rsidR="007467C0" w:rsidRDefault="007467C0" w:rsidP="00A217CD">
      <w:pPr>
        <w:pStyle w:val="BodyText"/>
      </w:pPr>
      <w:r>
        <w:t xml:space="preserve">The View Logs function allows users to access system logs </w:t>
      </w:r>
      <w:del w:id="2148" w:author="Moses, Robbie" w:date="2023-02-13T03:52:00Z">
        <w:r w:rsidDel="00D469FD">
          <w:delText xml:space="preserve">in order </w:delText>
        </w:r>
      </w:del>
      <w:r>
        <w:t>to help NCR troubleshoot problems. The users should only access this page when directed to do so by a system administrator or a</w:t>
      </w:r>
      <w:ins w:id="2149" w:author="Moses, Robbie" w:date="2023-02-13T03:53:00Z">
        <w:r w:rsidR="00DE6E4B">
          <w:t>n</w:t>
        </w:r>
      </w:ins>
      <w:r>
        <w:t xml:space="preserve"> NCR Support Representative.</w:t>
      </w:r>
    </w:p>
    <w:p w14:paraId="059AEB79" w14:textId="77777777" w:rsidR="007467C0" w:rsidRDefault="007467C0" w:rsidP="007467C0">
      <w:pPr>
        <w:pStyle w:val="Caption"/>
      </w:pPr>
      <w:bookmarkStart w:id="2150" w:name="_Toc74556498"/>
      <w:bookmarkStart w:id="2151" w:name="_Toc128022175"/>
      <w:r>
        <w:lastRenderedPageBreak/>
        <w:t xml:space="preserve">Figure </w:t>
      </w:r>
      <w:r>
        <w:fldChar w:fldCharType="begin"/>
      </w:r>
      <w:r>
        <w:instrText xml:space="preserve"> SEQ Figure \* ARABIC </w:instrText>
      </w:r>
      <w:r>
        <w:fldChar w:fldCharType="separate"/>
      </w:r>
      <w:r>
        <w:rPr>
          <w:noProof/>
        </w:rPr>
        <w:t>66</w:t>
      </w:r>
      <w:r>
        <w:fldChar w:fldCharType="end"/>
      </w:r>
      <w:r>
        <w:t>: Logs Page</w:t>
      </w:r>
      <w:bookmarkEnd w:id="2150"/>
      <w:bookmarkEnd w:id="2151"/>
    </w:p>
    <w:p w14:paraId="234831E3" w14:textId="3A98B8EF" w:rsidR="007467C0" w:rsidRDefault="007467C0" w:rsidP="00686739">
      <w:pPr>
        <w:jc w:val="center"/>
      </w:pPr>
      <w:del w:id="2152"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53"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2154"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21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170D7D">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2">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3">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2155" w:author="Moses, Robbie" w:date="2023-02-13T03:53:00Z">
              <w:r w:rsidRPr="00FB292A" w:rsidDel="00DE6E4B">
                <w:delText xml:space="preserve">on </w:delText>
              </w:r>
            </w:del>
            <w:ins w:id="2156"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2157"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2158" w:author="Moses, Robbie" w:date="2023-02-23T05:13:00Z">
        <w:r w:rsidR="00C15C79">
          <w:fldChar w:fldCharType="begin"/>
        </w:r>
        <w:r w:rsidR="00C15C79">
          <w:instrText xml:space="preserve"> REF _Ref128021343 \h </w:instrText>
        </w:r>
      </w:ins>
      <w:r w:rsidR="00C15C79">
        <w:fldChar w:fldCharType="separate"/>
      </w:r>
      <w:ins w:id="2159"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2160" w:name="_Ref246140033"/>
      <w:bookmarkStart w:id="2161" w:name="_Toc74556421"/>
      <w:bookmarkStart w:id="2162" w:name="_Toc127491611"/>
      <w:bookmarkStart w:id="2163" w:name="_Toc128021144"/>
      <w:del w:id="2164" w:author="Moses, Robbie" w:date="2023-02-23T05:13:00Z">
        <w:r w:rsidDel="00C15C79">
          <w:lastRenderedPageBreak/>
          <w:delText>System</w:delText>
        </w:r>
      </w:del>
      <w:ins w:id="2165" w:author="Moses, Robbie" w:date="2023-02-23T05:13:00Z">
        <w:r w:rsidR="00C15C79">
          <w:t>Maintenance</w:t>
        </w:r>
      </w:ins>
      <w:r>
        <w:rPr>
          <w:rFonts w:ascii="Wingdings" w:hAnsi="Wingdings"/>
        </w:rPr>
        <w:t></w:t>
      </w:r>
      <w:r>
        <w:t>About</w:t>
      </w:r>
      <w:bookmarkEnd w:id="2160"/>
      <w:bookmarkEnd w:id="2161"/>
      <w:bookmarkEnd w:id="2162"/>
      <w:bookmarkEnd w:id="2163"/>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2166" w:author="Moses, Robbie" w:date="2023-02-13T03:53:00Z">
        <w:r w:rsidDel="00EA6F28">
          <w:delText>is able to</w:delText>
        </w:r>
      </w:del>
      <w:ins w:id="2167"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77777777" w:rsidR="007467C0" w:rsidRDefault="007467C0" w:rsidP="007467C0">
      <w:pPr>
        <w:pStyle w:val="Caption"/>
        <w:rPr>
          <w:noProof/>
          <w:lang w:val="en-US"/>
        </w:rPr>
      </w:pPr>
      <w:bookmarkStart w:id="2168" w:name="_Toc74556499"/>
      <w:bookmarkStart w:id="2169"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2168"/>
      <w:bookmarkEnd w:id="2169"/>
    </w:p>
    <w:p w14:paraId="5473E159" w14:textId="1EBCB9CF" w:rsidR="007467C0" w:rsidRDefault="007467C0" w:rsidP="00F162A9">
      <w:pPr>
        <w:spacing w:after="0" w:line="240" w:lineRule="auto"/>
        <w:jc w:val="center"/>
      </w:pPr>
      <w:del w:id="2170"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71"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2172"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2173" w:author="Moses, Robbie" w:date="2023-02-23T05:13:00Z">
        <w:r w:rsidR="008E3C76">
          <w:fldChar w:fldCharType="begin"/>
        </w:r>
        <w:r w:rsidR="008E3C76">
          <w:instrText xml:space="preserve"> REF _Ref128021343 \h </w:instrText>
        </w:r>
      </w:ins>
      <w:r w:rsidR="008E3C76">
        <w:fldChar w:fldCharType="separate"/>
      </w:r>
      <w:ins w:id="2174"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2175" w:name="_Ref245707339"/>
      <w:bookmarkStart w:id="2176" w:name="_Toc74556422"/>
      <w:bookmarkStart w:id="2177" w:name="_Toc127491612"/>
      <w:bookmarkStart w:id="2178" w:name="_Toc128021145"/>
      <w:r>
        <w:lastRenderedPageBreak/>
        <w:t>Reports Tab</w:t>
      </w:r>
      <w:bookmarkEnd w:id="2175"/>
      <w:bookmarkEnd w:id="2176"/>
      <w:bookmarkEnd w:id="2177"/>
      <w:bookmarkEnd w:id="2178"/>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2179" w:name="_Ref245721684"/>
      <w:bookmarkStart w:id="2180" w:name="_Toc74556423"/>
      <w:bookmarkStart w:id="2181" w:name="_Toc127491613"/>
      <w:bookmarkStart w:id="2182" w:name="_Toc128021146"/>
      <w:r>
        <w:t>Reports Overview</w:t>
      </w:r>
      <w:bookmarkEnd w:id="2179"/>
      <w:bookmarkEnd w:id="2180"/>
      <w:bookmarkEnd w:id="2181"/>
      <w:bookmarkEnd w:id="2182"/>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2183"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21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170D7D">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170D7D">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170D7D">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170D7D">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170D7D">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170D7D">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170D7D">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2184" w:name="_Ref245721690"/>
      <w:bookmarkStart w:id="2185" w:name="_Toc74556424"/>
      <w:bookmarkStart w:id="2186" w:name="_Toc127491614"/>
      <w:bookmarkStart w:id="2187" w:name="_Toc128021147"/>
      <w:r>
        <w:t>Report Basics</w:t>
      </w:r>
      <w:bookmarkEnd w:id="2184"/>
      <w:bookmarkEnd w:id="2185"/>
      <w:bookmarkEnd w:id="2186"/>
      <w:bookmarkEnd w:id="2187"/>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2188" w:name="_Toc74556500"/>
      <w:bookmarkStart w:id="2189"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2188"/>
      <w:bookmarkEnd w:id="2189"/>
    </w:p>
    <w:p w14:paraId="4AFC2836" w14:textId="189DE40F" w:rsidR="007467C0" w:rsidRPr="00282FD2" w:rsidRDefault="007467C0" w:rsidP="00465A27">
      <w:pPr>
        <w:jc w:val="center"/>
      </w:pPr>
      <w:del w:id="2190"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91"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2192" w:name="_Toc74556730"/>
      <w:r w:rsidRPr="00DD0754">
        <w:lastRenderedPageBreak/>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21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170D7D">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170D7D">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7FD67E8"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11C1FAF"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2193" w:name="_Ref245721693"/>
      <w:bookmarkStart w:id="2194" w:name="_Toc74556425"/>
      <w:bookmarkStart w:id="2195" w:name="_Toc127491615"/>
      <w:bookmarkStart w:id="2196" w:name="_Toc128021148"/>
      <w:r>
        <w:t>Processing Reports</w:t>
      </w:r>
      <w:bookmarkEnd w:id="2193"/>
      <w:bookmarkEnd w:id="2194"/>
      <w:bookmarkEnd w:id="2195"/>
      <w:bookmarkEnd w:id="2196"/>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lastRenderedPageBreak/>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2197" w:name="_Ref245722620"/>
      <w:r>
        <w:t>Aggregation Results</w:t>
      </w:r>
      <w:bookmarkEnd w:id="2197"/>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2198"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21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170D7D">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lastRenderedPageBreak/>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2199" w:name="_Ref249755501"/>
      <w:r>
        <w:t>Aggregation Summary Results</w:t>
      </w:r>
      <w:bookmarkEnd w:id="2199"/>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2200"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22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170D7D">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2201" w:name="_Ref245722627"/>
      <w:r>
        <w:t>Recommendation Results</w:t>
      </w:r>
      <w:bookmarkEnd w:id="2201"/>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2202"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220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170D7D">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170D7D">
            <w:pPr>
              <w:pStyle w:val="TableHeader"/>
            </w:pPr>
            <w:r>
              <w:t>Field</w:t>
            </w:r>
          </w:p>
        </w:tc>
        <w:tc>
          <w:tcPr>
            <w:tcW w:w="5480" w:type="dxa"/>
            <w:shd w:val="clear" w:color="auto" w:fill="60C03A"/>
          </w:tcPr>
          <w:p w14:paraId="1943DF37" w14:textId="77777777" w:rsidR="007467C0" w:rsidRPr="00A875AE" w:rsidRDefault="007467C0" w:rsidP="00170D7D">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lastRenderedPageBreak/>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2203" w:name="_Ref249755553"/>
      <w:r>
        <w:t>Recommendation Validation Results</w:t>
      </w:r>
      <w:bookmarkEnd w:id="2203"/>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2204"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220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170D7D">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170D7D">
            <w:pPr>
              <w:pStyle w:val="TableHeader"/>
            </w:pPr>
            <w:r w:rsidRPr="00465A27">
              <w:t>Field</w:t>
            </w:r>
          </w:p>
        </w:tc>
        <w:tc>
          <w:tcPr>
            <w:tcW w:w="5480" w:type="dxa"/>
            <w:shd w:val="clear" w:color="auto" w:fill="60C03A"/>
          </w:tcPr>
          <w:p w14:paraId="1BCD88D7" w14:textId="77777777" w:rsidR="007467C0" w:rsidRPr="00465A27" w:rsidRDefault="007467C0" w:rsidP="00170D7D">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2205" w:name="_Ref245722630"/>
      <w:r>
        <w:t>Commercial Consolidation Results</w:t>
      </w:r>
      <w:bookmarkEnd w:id="2205"/>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2206" w:name="_Toc74556735"/>
      <w:r>
        <w:lastRenderedPageBreak/>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22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170D7D">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2207" w:name="_Ref270486330"/>
      <w:r>
        <w:t>Vault Parameters</w:t>
      </w:r>
      <w:bookmarkEnd w:id="2207"/>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2208"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22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170D7D">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2209" w:name="_Ref270486331"/>
      <w:r>
        <w:lastRenderedPageBreak/>
        <w:t>Vault Service Days</w:t>
      </w:r>
      <w:bookmarkEnd w:id="2209"/>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2210"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22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170D7D">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2211" w:name="_Ref270486333"/>
      <w:r>
        <w:t>Vault Service Schedule</w:t>
      </w:r>
      <w:bookmarkEnd w:id="2211"/>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2212"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22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170D7D">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lastRenderedPageBreak/>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2213" w:name="_Ref270486334"/>
      <w:r>
        <w:t>Vault Denominations</w:t>
      </w:r>
      <w:bookmarkEnd w:id="2213"/>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2214"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22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170D7D">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lastRenderedPageBreak/>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2215" w:name="_Ref270486336"/>
      <w:r>
        <w:t>Vault Service Cost</w:t>
      </w:r>
      <w:bookmarkEnd w:id="2215"/>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2216"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22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170D7D">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lastRenderedPageBreak/>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2217" w:name="_Ref270486337"/>
      <w:r>
        <w:t>Vault Requirements</w:t>
      </w:r>
      <w:bookmarkEnd w:id="2217"/>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2218"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22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170D7D">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lastRenderedPageBreak/>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2219" w:name="_Ref245721699"/>
      <w:bookmarkStart w:id="2220" w:name="_Toc74556426"/>
      <w:bookmarkStart w:id="2221" w:name="_Toc127491616"/>
      <w:bookmarkStart w:id="2222" w:name="_Toc128021149"/>
      <w:r>
        <w:t>History Reports</w:t>
      </w:r>
      <w:bookmarkEnd w:id="2219"/>
      <w:bookmarkEnd w:id="2220"/>
      <w:bookmarkEnd w:id="2221"/>
      <w:bookmarkEnd w:id="2222"/>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2223" w:name="_Ref270485869"/>
      <w:r>
        <w:lastRenderedPageBreak/>
        <w:t>Vault History</w:t>
      </w:r>
      <w:bookmarkEnd w:id="2223"/>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2224" w:name="_Toc74556742"/>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22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170D7D">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2225" w:name="_Ref249755748"/>
      <w:bookmarkStart w:id="2226" w:name="_Ref245722647"/>
      <w:r>
        <w:t>Commercial History</w:t>
      </w:r>
      <w:bookmarkEnd w:id="2225"/>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2227"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22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170D7D">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lastRenderedPageBreak/>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2228" w:name="_Ref249809936"/>
    </w:p>
    <w:p w14:paraId="0AADA852" w14:textId="2DF0E551" w:rsidR="007467C0" w:rsidRDefault="007467C0" w:rsidP="007467C0">
      <w:pPr>
        <w:pStyle w:val="Heading4"/>
      </w:pPr>
      <w:r>
        <w:t>Custodial Inventory History</w:t>
      </w:r>
      <w:bookmarkEnd w:id="2226"/>
      <w:bookmarkEnd w:id="2228"/>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2229"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2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170D7D">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230" w:name="_Ref245722651"/>
      <w:r>
        <w:t>Vault Orders</w:t>
      </w:r>
      <w:bookmarkEnd w:id="2230"/>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231"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2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170D7D">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232" w:name="_Ref245722654"/>
      <w:r>
        <w:t>Vault Recommendations</w:t>
      </w:r>
      <w:bookmarkEnd w:id="2232"/>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233" w:name="_Toc74556746"/>
      <w:r>
        <w:lastRenderedPageBreak/>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2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170D7D">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234" w:name="_Ref245722658"/>
      <w:r>
        <w:t>Vault Variance</w:t>
      </w:r>
      <w:bookmarkEnd w:id="2234"/>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235"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2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170D7D">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lastRenderedPageBreak/>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236" w:name="_Ref245722668"/>
      <w:r>
        <w:lastRenderedPageBreak/>
        <w:t>Custodial Inventory (CI) Position (History)</w:t>
      </w:r>
      <w:bookmarkEnd w:id="2236"/>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237"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2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170D7D">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238" w:name="_Ref245722734"/>
      <w:r>
        <w:t>Provisional Credit Report</w:t>
      </w:r>
      <w:bookmarkEnd w:id="2238"/>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239"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2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170D7D">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240" w:name="_Ref270485885"/>
      <w:r>
        <w:t>Vault Transaction History</w:t>
      </w:r>
      <w:bookmarkEnd w:id="2240"/>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241"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2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170D7D">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lastRenderedPageBreak/>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242" w:name="_Ref270485896"/>
      <w:r>
        <w:t>Vault Transaction Summary - Averages</w:t>
      </w:r>
      <w:bookmarkEnd w:id="2242"/>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243"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2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170D7D">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244" w:name="_Ref270485901"/>
      <w:r>
        <w:t>Vault Recommendations, Orders, and Shipments</w:t>
      </w:r>
      <w:bookmarkEnd w:id="2244"/>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245" w:name="_Toc74556752"/>
      <w:r w:rsidRPr="00264FCB">
        <w:rPr>
          <w:lang w:val="en-US"/>
        </w:rPr>
        <w:lastRenderedPageBreak/>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2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170D7D">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246" w:name="_Ref245721702"/>
      <w:bookmarkStart w:id="2247" w:name="_Toc74556427"/>
      <w:bookmarkStart w:id="2248" w:name="_Toc127491617"/>
      <w:bookmarkStart w:id="2249" w:name="_Toc128021150"/>
      <w:r>
        <w:t>Planning Reports</w:t>
      </w:r>
      <w:bookmarkEnd w:id="2246"/>
      <w:bookmarkEnd w:id="2247"/>
      <w:bookmarkEnd w:id="2248"/>
      <w:bookmarkEnd w:id="2249"/>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250" w:name="_Ref245722692"/>
      <w:r>
        <w:lastRenderedPageBreak/>
        <w:t>Forecast Results</w:t>
      </w:r>
      <w:bookmarkEnd w:id="2250"/>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251"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2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170D7D">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252" w:name="_Ref249810020"/>
      <w:bookmarkStart w:id="2253" w:name="_Ref249755990"/>
      <w:bookmarkStart w:id="2254" w:name="_Ref245722700"/>
      <w:r>
        <w:t>Forecast Health</w:t>
      </w:r>
      <w:bookmarkEnd w:id="2252"/>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255"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2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170D7D">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lastRenderedPageBreak/>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256" w:name="_Ref270486816"/>
      <w:r>
        <w:t>Vault Forecast Details</w:t>
      </w:r>
      <w:bookmarkEnd w:id="2253"/>
      <w:bookmarkEnd w:id="2256"/>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257"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2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170D7D">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258" w:name="_Ref270486824"/>
      <w:r>
        <w:lastRenderedPageBreak/>
        <w:t>Vault Forecast Summary</w:t>
      </w:r>
      <w:bookmarkEnd w:id="2258"/>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259"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2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170D7D">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260" w:name="_Ref249755996"/>
      <w:r>
        <w:t>Commercial Forecast Details</w:t>
      </w:r>
      <w:bookmarkEnd w:id="2260"/>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261"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2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170D7D">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lastRenderedPageBreak/>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262" w:name="_Ref270486611"/>
      <w:r>
        <w:t>Commercial Forecast Summary</w:t>
      </w:r>
      <w:bookmarkEnd w:id="2262"/>
    </w:p>
    <w:p w14:paraId="5199056E" w14:textId="77777777" w:rsidR="007467C0" w:rsidRPr="001E2FA2" w:rsidRDefault="007467C0" w:rsidP="007467C0">
      <w:pPr>
        <w:pStyle w:val="Caption"/>
        <w:rPr>
          <w:lang w:val="en-US"/>
        </w:rPr>
      </w:pPr>
      <w:bookmarkStart w:id="2263"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2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170D7D">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264" w:name="_Ref249756004"/>
      <w:r>
        <w:t>Horizons</w:t>
      </w:r>
      <w:bookmarkEnd w:id="2264"/>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265"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2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170D7D">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266" w:name="_Ref249756008"/>
      <w:r>
        <w:t>Horizons With CI</w:t>
      </w:r>
      <w:bookmarkEnd w:id="2266"/>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267"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2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170D7D">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lastRenderedPageBreak/>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268" w:name="_Ref245722704"/>
      <w:bookmarkEnd w:id="2254"/>
      <w:r>
        <w:t>OptiCash Aggregation Details</w:t>
      </w:r>
      <w:bookmarkEnd w:id="2268"/>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269"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2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170D7D">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lastRenderedPageBreak/>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270" w:name="_Ref245722707"/>
      <w:r>
        <w:t>Custodial Inventory Cap/On Book Minimum (CI CAP/OBMH) Report</w:t>
      </w:r>
      <w:bookmarkEnd w:id="2270"/>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271"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2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170D7D">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lastRenderedPageBreak/>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272" w:name="_Ref245722710"/>
      <w:r>
        <w:t>Custodial Inventory (CI) Position (Forecasted)</w:t>
      </w:r>
      <w:bookmarkEnd w:id="2272"/>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273"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2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170D7D">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lastRenderedPageBreak/>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274"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2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170D7D">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275" w:name="_Ref245721707"/>
      <w:bookmarkStart w:id="2276" w:name="_Toc74556428"/>
      <w:bookmarkStart w:id="2277" w:name="_Toc127491618"/>
      <w:bookmarkStart w:id="2278" w:name="_Toc128021151"/>
      <w:r>
        <w:t>Management Information Reports</w:t>
      </w:r>
      <w:bookmarkEnd w:id="2275"/>
      <w:bookmarkEnd w:id="2276"/>
      <w:bookmarkEnd w:id="2277"/>
      <w:bookmarkEnd w:id="2278"/>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lastRenderedPageBreak/>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279" w:name="_Ref245722756"/>
      <w:r>
        <w:t>Costs (Actual Vs. Projected)</w:t>
      </w:r>
      <w:bookmarkEnd w:id="2279"/>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280"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280"/>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170D7D">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170D7D">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lastRenderedPageBreak/>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lastRenderedPageBreak/>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281" w:name="_Ref245722759"/>
      <w:r>
        <w:t>Costs (Actual)</w:t>
      </w:r>
      <w:bookmarkEnd w:id="2281"/>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282" w:name="_Toc74556766"/>
      <w:r>
        <w:lastRenderedPageBreak/>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2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170D7D">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lastRenderedPageBreak/>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lastRenderedPageBreak/>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283" w:name="_Ref245722763"/>
      <w:r>
        <w:t>Total Carrier</w:t>
      </w:r>
      <w:bookmarkEnd w:id="2283"/>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284"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2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170D7D">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lastRenderedPageBreak/>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285" w:name="_Ref245722766"/>
      <w:r>
        <w:t>History Vault Stock Holding</w:t>
      </w:r>
      <w:bookmarkEnd w:id="2285"/>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286"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2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170D7D">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287" w:name="_Ref245722769"/>
      <w:r>
        <w:t>Forecast Vault Stock Holding</w:t>
      </w:r>
      <w:bookmarkEnd w:id="2287"/>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288"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2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170D7D">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289" w:name="_Ref245722773"/>
      <w:r>
        <w:t>Commercial and Branch Historical</w:t>
      </w:r>
      <w:bookmarkEnd w:id="2289"/>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290"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2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170D7D">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291" w:name="_Ref245722776"/>
      <w:r>
        <w:t>ATM &amp; Branch Demand</w:t>
      </w:r>
      <w:bookmarkEnd w:id="2291"/>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292"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2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170D7D">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293" w:name="_Ref245722779"/>
      <w:r>
        <w:t>Cross-Shipping Alerts</w:t>
      </w:r>
      <w:bookmarkEnd w:id="2293"/>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294"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2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170D7D">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295" w:name="_Ref249231884"/>
      <w:bookmarkStart w:id="2296" w:name="_Toc74556429"/>
      <w:bookmarkStart w:id="2297" w:name="_Toc127491619"/>
      <w:bookmarkStart w:id="2298" w:name="_Toc128021152"/>
      <w:r>
        <w:t>Cashpoint Reports</w:t>
      </w:r>
      <w:bookmarkEnd w:id="2295"/>
      <w:bookmarkEnd w:id="2296"/>
      <w:bookmarkEnd w:id="2297"/>
      <w:bookmarkEnd w:id="2298"/>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lastRenderedPageBreak/>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299" w:name="_Ref249231956"/>
      <w:r>
        <w:t>Vault Horizon Report</w:t>
      </w:r>
      <w:bookmarkEnd w:id="2299"/>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300"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3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170D7D">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lastRenderedPageBreak/>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301" w:name="_Ref249231963"/>
      <w:r>
        <w:t>Vault History Report</w:t>
      </w:r>
      <w:bookmarkEnd w:id="2301"/>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302"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3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170D7D">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lastRenderedPageBreak/>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303" w:name="_Ref249231966"/>
      <w:r>
        <w:t>Vault Forecast Report</w:t>
      </w:r>
      <w:bookmarkEnd w:id="2303"/>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304" w:name="_Toc74556775"/>
      <w:r>
        <w:lastRenderedPageBreak/>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3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170D7D">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305" w:name="_Ref249231969"/>
      <w:r>
        <w:t>Commercial History Report</w:t>
      </w:r>
      <w:bookmarkEnd w:id="2305"/>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306" w:name="_Toc74556776"/>
      <w:r>
        <w:lastRenderedPageBreak/>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3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170D7D">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307" w:name="_Ref249231972"/>
      <w:r>
        <w:t>Commercial Forecast Report</w:t>
      </w:r>
      <w:bookmarkEnd w:id="2307"/>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308"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3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170D7D">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lastRenderedPageBreak/>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8"/>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309" w:name="_Glossary"/>
      <w:bookmarkStart w:id="2310" w:name="_Toc25160859"/>
      <w:bookmarkEnd w:id="2309"/>
      <w:r>
        <w:br w:type="page"/>
      </w:r>
    </w:p>
    <w:p w14:paraId="70CFF66A" w14:textId="7E5B4C74" w:rsidR="00CD3E88" w:rsidRDefault="00CD3E88" w:rsidP="00CD3E88">
      <w:pPr>
        <w:pStyle w:val="Heading1"/>
      </w:pPr>
      <w:bookmarkStart w:id="2311" w:name="_Toc127491620"/>
      <w:bookmarkStart w:id="2312" w:name="_Toc128021153"/>
      <w:r>
        <w:lastRenderedPageBreak/>
        <w:t>Table of Figures</w:t>
      </w:r>
      <w:bookmarkEnd w:id="2311"/>
      <w:bookmarkEnd w:id="2312"/>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000000">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000000">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000000">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000000">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000000">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000000">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000000">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000000">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000000">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000000">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000000">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000000">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000000">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000000">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000000">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000000">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000000">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000000">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000000">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000000">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000000">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000000">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000000">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000000">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000000">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000000">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000000">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000000">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000000">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000000">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000000">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000000">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000000">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000000">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000000">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000000">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000000">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000000">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000000">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000000">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000000">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000000">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000000">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000000">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000000">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000000">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000000">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000000">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000000">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000000">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000000">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000000">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000000">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000000">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000000">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000000">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000000">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000000">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000000">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000000">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000000">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000000">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000000">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000000">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000000">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000000">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000000">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9"/>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310"/>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90" w:history="1">
        <w:r w:rsidRPr="00460C58">
          <w:rPr>
            <w:rStyle w:val="Hyperlink"/>
          </w:rPr>
          <w:t>https://xxx.xxx.xxx</w:t>
        </w:r>
      </w:hyperlink>
      <w:r>
        <w:t>]</w:t>
      </w:r>
    </w:p>
    <w:sectPr w:rsidR="00D625A8" w:rsidSect="00602BAD">
      <w:headerReference w:type="default" r:id="rId191"/>
      <w:footerReference w:type="default" r:id="rId192"/>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Pinnu, Sainath" w:date="2023-03-27T11:11:00Z" w:initials="PS">
    <w:p w14:paraId="6FF6A02E" w14:textId="2D5C33F5" w:rsidR="00170D7D" w:rsidRDefault="00170D7D" w:rsidP="00170D7D">
      <w:pPr>
        <w:pStyle w:val="CommentText"/>
      </w:pPr>
      <w:r>
        <w:rPr>
          <w:rStyle w:val="CommentReference"/>
        </w:rPr>
        <w:annotationRef/>
      </w:r>
      <w:r>
        <w:t>Do we need to call it as Application or VISION application?</w:t>
      </w:r>
      <w:r w:rsidR="00EC4396">
        <w:br/>
        <w:t>Can call it EPSS Application</w:t>
      </w:r>
    </w:p>
  </w:comment>
  <w:comment w:id="150"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197"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198"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241"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261"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455"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479" w:author="Moses, Robinson" w:date="2023-03-23T06:15:00Z" w:initials="MR">
    <w:p w14:paraId="4CFB3C95" w14:textId="69DB8796" w:rsidR="009F1E1A" w:rsidRDefault="009F1E1A">
      <w:pPr>
        <w:pStyle w:val="CommentText"/>
      </w:pPr>
      <w:r>
        <w:rPr>
          <w:rStyle w:val="CommentReference"/>
        </w:rPr>
        <w:annotationRef/>
      </w:r>
      <w:r>
        <w:t>Broken link</w:t>
      </w:r>
    </w:p>
  </w:comment>
  <w:comment w:id="553"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591"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590" w:author="Moses, Robinson" w:date="2023-04-05T03:41:00Z" w:initials="MR">
    <w:p w14:paraId="4C74640D" w14:textId="264BB06D" w:rsidR="00EC4396" w:rsidRDefault="00EC4396">
      <w:pPr>
        <w:pStyle w:val="CommentText"/>
      </w:pPr>
      <w:r>
        <w:rPr>
          <w:rStyle w:val="CommentReference"/>
        </w:rPr>
        <w:annotationRef/>
      </w:r>
      <w:r>
        <w:t>Review</w:t>
      </w:r>
    </w:p>
  </w:comment>
  <w:comment w:id="977"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985"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992" w:author="Pinnu, Sainath" w:date="2023-03-29T15:10:00Z" w:initials="PS">
    <w:p w14:paraId="43744EA8" w14:textId="6019CEB4" w:rsidR="00154F4C" w:rsidRDefault="00154F4C">
      <w:pPr>
        <w:pStyle w:val="CommentText"/>
      </w:pPr>
      <w:r>
        <w:rPr>
          <w:rStyle w:val="CommentReference"/>
        </w:rPr>
        <w:annotationRef/>
      </w:r>
      <w:r w:rsidR="006C6BD5">
        <w:t>Review</w:t>
      </w:r>
      <w:r>
        <w:t xml:space="preserve"> ext Auth user decription </w:t>
      </w:r>
      <w:r w:rsidR="006C6BD5">
        <w:t>is required or not</w:t>
      </w:r>
    </w:p>
  </w:comment>
  <w:comment w:id="1011"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1013" w:author="Pinnu, Sainath" w:date="2023-03-29T12:46:00Z" w:initials="PS">
    <w:p w14:paraId="1D87B38B" w14:textId="185AB75A" w:rsidR="00654DBE" w:rsidRDefault="00654DBE">
      <w:pPr>
        <w:pStyle w:val="CommentText"/>
      </w:pPr>
      <w:r>
        <w:rPr>
          <w:rStyle w:val="CommentReference"/>
        </w:rPr>
        <w:annotationRef/>
      </w:r>
      <w:r>
        <w:t>This can be removed</w:t>
      </w:r>
      <w:r>
        <w:br/>
        <w:t>Need to review this content before removing</w:t>
      </w:r>
    </w:p>
  </w:comment>
  <w:comment w:id="1075" w:author="Pinnu, Sainath" w:date="2023-03-29T15:09:00Z" w:initials="PS">
    <w:p w14:paraId="718743DD" w14:textId="0401C908" w:rsidR="00A004D8" w:rsidRDefault="00A004D8">
      <w:pPr>
        <w:pStyle w:val="CommentText"/>
      </w:pPr>
      <w:r>
        <w:rPr>
          <w:rStyle w:val="CommentReference"/>
        </w:rPr>
        <w:annotationRef/>
      </w:r>
      <w:r>
        <w:t xml:space="preserve">Confirm whether this table contents are </w:t>
      </w:r>
      <w:r w:rsidR="00154F4C">
        <w:t>required or not</w:t>
      </w:r>
    </w:p>
  </w:comment>
  <w:comment w:id="1614"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2026"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F6A02E" w15:done="0"/>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174A4A8B" w15:done="0"/>
  <w15:commentEx w15:paraId="0793A340" w15:done="0"/>
  <w15:commentEx w15:paraId="4C74640D" w15:done="0"/>
  <w15:commentEx w15:paraId="6980313A" w15:done="0"/>
  <w15:commentEx w15:paraId="675F93AB" w15:done="0"/>
  <w15:commentEx w15:paraId="43744EA8" w15:done="0"/>
  <w15:commentEx w15:paraId="441FF8E9" w15:done="0"/>
  <w15:commentEx w15:paraId="1D87B38B" w15:done="0"/>
  <w15:commentEx w15:paraId="718743DD"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F870" w16cex:dateUtc="2023-03-27T05:41:00Z"/>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D76C66" w16cex:dateUtc="2023-04-05T07:41:00Z"/>
  <w16cex:commentExtensible w16cex:durableId="27A15037" w16cex:dateUtc="2023-02-23T07:38:00Z"/>
  <w16cex:commentExtensible w16cex:durableId="27C41DA4" w16cex:dateUtc="2023-03-21T06:42:00Z"/>
  <w16cex:commentExtensible w16cex:durableId="27CED36B" w16cex:dateUtc="2023-03-29T09:40:00Z"/>
  <w16cex:commentExtensible w16cex:durableId="27A160C6" w16cex:dateUtc="2023-02-23T08:49:00Z"/>
  <w16cex:commentExtensible w16cex:durableId="27CEB18D" w16cex:dateUtc="2023-03-29T07:16:00Z"/>
  <w16cex:commentExtensible w16cex:durableId="27CED327" w16cex:dateUtc="2023-03-29T09:3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F6A02E" w16cid:durableId="27CBF870"/>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174A4A8B" w16cid:durableId="27C472A4"/>
  <w16cid:commentId w16cid:paraId="0793A340" w16cid:durableId="27A02371"/>
  <w16cid:commentId w16cid:paraId="4C74640D" w16cid:durableId="27D76C66"/>
  <w16cid:commentId w16cid:paraId="6980313A" w16cid:durableId="27A15037"/>
  <w16cid:commentId w16cid:paraId="675F93AB" w16cid:durableId="27C41DA4"/>
  <w16cid:commentId w16cid:paraId="43744EA8" w16cid:durableId="27CED36B"/>
  <w16cid:commentId w16cid:paraId="441FF8E9" w16cid:durableId="27A160C6"/>
  <w16cid:commentId w16cid:paraId="1D87B38B" w16cid:durableId="27CEB18D"/>
  <w16cid:commentId w16cid:paraId="718743DD" w16cid:durableId="27CED327"/>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1CDC4" w14:textId="77777777" w:rsidR="005E74F2" w:rsidRDefault="005E74F2" w:rsidP="00661F0B">
      <w:r>
        <w:separator/>
      </w:r>
    </w:p>
    <w:p w14:paraId="63EFBE2E" w14:textId="77777777" w:rsidR="005E74F2" w:rsidRDefault="005E74F2"/>
  </w:endnote>
  <w:endnote w:type="continuationSeparator" w:id="0">
    <w:p w14:paraId="194058AC" w14:textId="77777777" w:rsidR="005E74F2" w:rsidRDefault="005E74F2" w:rsidP="00661F0B">
      <w:r>
        <w:continuationSeparator/>
      </w:r>
    </w:p>
    <w:p w14:paraId="5496788E" w14:textId="77777777" w:rsidR="005E74F2" w:rsidRDefault="005E74F2"/>
  </w:endnote>
  <w:endnote w:type="continuationNotice" w:id="1">
    <w:p w14:paraId="0ED50B67" w14:textId="77777777" w:rsidR="005E74F2" w:rsidRDefault="005E74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1490C" w14:textId="77777777" w:rsidR="005E74F2" w:rsidRDefault="005E74F2" w:rsidP="00661F0B">
      <w:r>
        <w:separator/>
      </w:r>
    </w:p>
  </w:footnote>
  <w:footnote w:type="continuationSeparator" w:id="0">
    <w:p w14:paraId="6BD33F9E" w14:textId="77777777" w:rsidR="005E74F2" w:rsidRDefault="005E74F2" w:rsidP="00661F0B">
      <w:r>
        <w:continuationSeparator/>
      </w:r>
    </w:p>
    <w:p w14:paraId="223C72C8" w14:textId="77777777" w:rsidR="005E74F2" w:rsidRDefault="005E74F2"/>
  </w:footnote>
  <w:footnote w:type="continuationNotice" w:id="1">
    <w:p w14:paraId="6194072C" w14:textId="77777777" w:rsidR="005E74F2" w:rsidRDefault="005E74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077FB8AC"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E21AA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E21AA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E21AA6">
      <w:rPr>
        <w:noProof/>
      </w:rPr>
      <w:t>User Reference Guide</w:t>
    </w:r>
    <w:r w:rsidRPr="00DE5501">
      <w:rPr>
        <w:noProof/>
      </w:rPr>
      <w:fldChar w:fldCharType="end"/>
    </w:r>
  </w:p>
  <w:p w14:paraId="57C32097" w14:textId="25E4C929" w:rsidR="00541F51" w:rsidRPr="00A71BC0" w:rsidRDefault="00BC3811">
    <w:pPr>
      <w:pStyle w:val="Header"/>
      <w:pPrChange w:id="15"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E21AA6">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0ED23EA0"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447D3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447D3D">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447D3D">
      <w:rPr>
        <w:noProof/>
      </w:rPr>
      <w:t>User Reference Guide</w:t>
    </w:r>
    <w:r w:rsidRPr="00DE5501">
      <w:rPr>
        <w:noProof/>
      </w:rPr>
      <w:fldChar w:fldCharType="end"/>
    </w:r>
  </w:p>
  <w:p w14:paraId="49004D09" w14:textId="06BE03F5" w:rsidR="00541F51" w:rsidRPr="00EF4761" w:rsidRDefault="00EC4396" w:rsidP="003D020F">
    <w:pPr>
      <w:pStyle w:val="Header"/>
      <w:pBdr>
        <w:bottom w:val="single" w:sz="24" w:space="5" w:color="54B948"/>
      </w:pBdr>
    </w:pPr>
    <w:fldSimple w:instr="STYLEREF  &quot;Heading 1,Section Title&quot;  \* MERGEFORMAT">
      <w:r w:rsidR="00447D3D">
        <w:rPr>
          <w:noProof/>
        </w:rPr>
        <w:t>Introduction to OptiVault</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353FDFD3"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F513DF">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F513DF">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F513DF">
      <w:rPr>
        <w:noProof/>
      </w:rPr>
      <w:t>User Reference Guide</w:t>
    </w:r>
    <w:r w:rsidRPr="00DE5501">
      <w:rPr>
        <w:noProof/>
      </w:rPr>
      <w:fldChar w:fldCharType="end"/>
    </w:r>
  </w:p>
  <w:p w14:paraId="41AE04AE" w14:textId="6C9E19E8"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F513DF">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hideGrammaticalErrors/>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NKgFACt0d/At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26E6"/>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15D0"/>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21B"/>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143"/>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27D3"/>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388"/>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7A0"/>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969B3"/>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0EA7"/>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47D3D"/>
    <w:rsid w:val="00450C49"/>
    <w:rsid w:val="00451A10"/>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C54"/>
    <w:rsid w:val="004A3E01"/>
    <w:rsid w:val="004A4A9C"/>
    <w:rsid w:val="004A5562"/>
    <w:rsid w:val="004A5A77"/>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2A96"/>
    <w:rsid w:val="00565EE0"/>
    <w:rsid w:val="00567323"/>
    <w:rsid w:val="0057011D"/>
    <w:rsid w:val="00570AEC"/>
    <w:rsid w:val="00570C69"/>
    <w:rsid w:val="00571017"/>
    <w:rsid w:val="00572A80"/>
    <w:rsid w:val="00572ADE"/>
    <w:rsid w:val="00572D54"/>
    <w:rsid w:val="0057371B"/>
    <w:rsid w:val="00573A78"/>
    <w:rsid w:val="00574AC4"/>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8FB"/>
    <w:rsid w:val="005B3A38"/>
    <w:rsid w:val="005B4EA0"/>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2FA6"/>
    <w:rsid w:val="005E3EF3"/>
    <w:rsid w:val="005E55A6"/>
    <w:rsid w:val="005E5DF9"/>
    <w:rsid w:val="005E6E57"/>
    <w:rsid w:val="005E7461"/>
    <w:rsid w:val="005E74F2"/>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4DBC"/>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F0B"/>
    <w:rsid w:val="00662D77"/>
    <w:rsid w:val="00662FB2"/>
    <w:rsid w:val="006641F0"/>
    <w:rsid w:val="00664CE5"/>
    <w:rsid w:val="00665613"/>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29B8"/>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4ECD"/>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C61"/>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918"/>
    <w:rsid w:val="008270F5"/>
    <w:rsid w:val="00830085"/>
    <w:rsid w:val="008310CE"/>
    <w:rsid w:val="008322DF"/>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28"/>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22C0"/>
    <w:rsid w:val="009E4A44"/>
    <w:rsid w:val="009E4D2B"/>
    <w:rsid w:val="009E5D0E"/>
    <w:rsid w:val="009F1AE7"/>
    <w:rsid w:val="009F1E1A"/>
    <w:rsid w:val="009F2CBE"/>
    <w:rsid w:val="009F39D0"/>
    <w:rsid w:val="009F3BDF"/>
    <w:rsid w:val="009F4203"/>
    <w:rsid w:val="009F6130"/>
    <w:rsid w:val="00A00024"/>
    <w:rsid w:val="00A004D8"/>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6B05"/>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04D3"/>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3AC4"/>
    <w:rsid w:val="00BE572A"/>
    <w:rsid w:val="00BE615F"/>
    <w:rsid w:val="00BE6BF3"/>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378"/>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993"/>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0B55"/>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D5FD7"/>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1AA6"/>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9613B"/>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C4396"/>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3DF"/>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53FA"/>
    <w:rsid w:val="00FE7208"/>
    <w:rsid w:val="00FF1034"/>
    <w:rsid w:val="00FF179B"/>
    <w:rsid w:val="00FF3B56"/>
    <w:rsid w:val="00FF4906"/>
    <w:rsid w:val="00FF5C7D"/>
    <w:rsid w:val="00FF5F34"/>
    <w:rsid w:val="00FF6007"/>
    <w:rsid w:val="00FF6652"/>
    <w:rsid w:val="00FF7317"/>
    <w:rsid w:val="12EF21A9"/>
    <w:rsid w:val="1509025C"/>
    <w:rsid w:val="166ABD3B"/>
    <w:rsid w:val="219414B4"/>
    <w:rsid w:val="221C3896"/>
    <w:rsid w:val="22A6CBFB"/>
    <w:rsid w:val="2DCABD1F"/>
    <w:rsid w:val="316E5E05"/>
    <w:rsid w:val="35B982C0"/>
    <w:rsid w:val="41FF8A69"/>
    <w:rsid w:val="58CB5956"/>
    <w:rsid w:val="63A0129C"/>
    <w:rsid w:val="6F8D6461"/>
    <w:rsid w:val="70CC4466"/>
    <w:rsid w:val="791B1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C3CBFBA-0D43-4395-989D-5B5188F9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170D7D"/>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EC4396"/>
    <w:pPr>
      <w:spacing w:before="60" w:after="60"/>
      <w:ind w:left="1258" w:hanging="181"/>
      <w:pPrChange w:id="0" w:author="Moses, Robinson" w:date="2023-04-05T03:31:00Z">
        <w:pPr>
          <w:tabs>
            <w:tab w:val="left" w:pos="1258"/>
            <w:tab w:val="right" w:leader="dot" w:pos="10081"/>
          </w:tabs>
          <w:suppressAutoHyphens/>
          <w:spacing w:before="60" w:after="60"/>
          <w:ind w:left="1258" w:hanging="181"/>
        </w:pPr>
      </w:pPrChange>
    </w:pPr>
    <w:rPr>
      <w:rFonts w:cs="Open Sans"/>
      <w:b w:val="0"/>
      <w:sz w:val="20"/>
      <w:rPrChange w:id="0" w:author="Moses, Robinson" w:date="2023-04-05T03:31:00Z">
        <w:rPr>
          <w:rFonts w:ascii="Open Sans" w:hAnsi="Open Sans" w:cs="Open Sans"/>
          <w:szCs w:val="28"/>
          <w:lang w:val="en-GB" w:eastAsia="en-US" w:bidi="ar-SA"/>
        </w:rPr>
      </w:rPrChange>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F513DF"/>
    <w:pPr>
      <w:ind w:left="1760" w:hanging="220"/>
      <w:pPrChange w:id="1" w:author="Moses, Robinson" w:date="2023-04-05T05:52:00Z">
        <w:pPr>
          <w:spacing w:after="200" w:line="252" w:lineRule="auto"/>
          <w:ind w:left="1760" w:hanging="220"/>
        </w:pPr>
      </w:pPrChange>
    </w:pPr>
    <w:rPr>
      <w:rPrChange w:id="1" w:author="Moses, Robinson" w:date="2023-04-05T05:52:00Z">
        <w:rPr>
          <w:rFonts w:ascii="Calibri" w:hAnsi="Calibri"/>
          <w:sz w:val="22"/>
          <w:szCs w:val="22"/>
          <w:lang w:val="en-US" w:eastAsia="en-US" w:bidi="en-US"/>
        </w:rPr>
      </w:rPrChange>
    </w:r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170D7D"/>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8.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microsoft.com/office/2011/relationships/commentsExtended" Target="commentsExtended.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eader" Target="header6.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wmf"/><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microsoft.com/office/2016/09/relationships/commentsIds" Target="commentsId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openxmlformats.org/officeDocument/2006/relationships/footer" Target="footer4.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7.png"/><Relationship Id="rId172" Type="http://schemas.openxmlformats.org/officeDocument/2006/relationships/image" Target="media/image149.png"/><Relationship Id="rId193" Type="http://schemas.openxmlformats.org/officeDocument/2006/relationships/fontTable" Target="fontTable.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diagramColors" Target="diagrams/colors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jpeg"/><Relationship Id="rId152" Type="http://schemas.openxmlformats.org/officeDocument/2006/relationships/image" Target="media/image129.png"/><Relationship Id="rId173" Type="http://schemas.openxmlformats.org/officeDocument/2006/relationships/image" Target="media/image150.png"/><Relationship Id="rId194" Type="http://schemas.microsoft.com/office/2011/relationships/people" Target="peop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microsoft.com/office/2007/relationships/diagramDrawing" Target="diagrams/drawing1.xm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eader" Target="header5.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image" Target="media/image48.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theme" Target="theme/theme1.xml"/><Relationship Id="rId190" Type="http://schemas.openxmlformats.org/officeDocument/2006/relationships/hyperlink" Target="https://xxx.xxx.xxx"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wmf"/><Relationship Id="rId68" Type="http://schemas.openxmlformats.org/officeDocument/2006/relationships/diagramData" Target="diagrams/data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Layout" Target="diagrams/layout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QuickStyle" Target="diagrams/quickStyle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2.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745915C-52F9-4534-8E21-F4FB4F7627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New Template for 3.3</Template>
  <TotalTime>66</TotalTime>
  <Pages>235</Pages>
  <Words>46988</Words>
  <Characters>267835</Characters>
  <Application>Microsoft Office Word</Application>
  <DocSecurity>0</DocSecurity>
  <Lines>2231</Lines>
  <Paragraphs>628</Paragraphs>
  <ScaleCrop>false</ScaleCrop>
  <Company>NCR</Company>
  <LinksUpToDate>false</LinksUpToDate>
  <CharactersWithSpaces>314195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32</cp:revision>
  <cp:lastPrinted>2019-11-26T01:45:00Z</cp:lastPrinted>
  <dcterms:created xsi:type="dcterms:W3CDTF">2023-04-05T09:51:00Z</dcterms:created>
  <dcterms:modified xsi:type="dcterms:W3CDTF">2023-04-05T10:56:00Z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