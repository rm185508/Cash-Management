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mc:Ignorable="w14 w15 w16se w16cid w16 w16cex w16sdtdh wp14">
  <w:body>
    <w:p w:rsidR="00514DA4" w:rsidP="00514DA4" w:rsidRDefault="00F742C6" w14:paraId="0F01B4A7" w14:textId="47F9BCE1">
      <w:pPr>
        <w:pStyle w:val="Brand"/>
      </w:pPr>
      <w:bookmarkStart w:name="_Toc128021041" w:id="2"/>
      <w:r>
        <w:t>CXBanking</w:t>
      </w:r>
      <w:bookmarkEnd w:id="2"/>
    </w:p>
    <w:p w:rsidRPr="00F56777" w:rsidR="00F56777" w:rsidP="00F56777" w:rsidRDefault="000571A5" w14:paraId="4F7C263C" w14:textId="191E104E">
      <w:pPr>
        <w:pStyle w:val="Product"/>
      </w:pPr>
      <w:bookmarkStart w:name="_Toc128021042" w:id="3"/>
      <w:r>
        <w:t>OptiVault 10.</w:t>
      </w:r>
      <w:ins w:author="Moses, Robinson" w:date="2023-03-24T01:53:00Z" w:id="4">
        <w:r w:rsidR="00B07346">
          <w:t>1</w:t>
        </w:r>
      </w:ins>
      <w:del w:author="Moses, Robinson" w:date="2023-03-24T01:53:00Z" w:id="5">
        <w:r w:rsidDel="00B07346">
          <w:delText>0</w:delText>
        </w:r>
      </w:del>
      <w:bookmarkEnd w:id="3"/>
    </w:p>
    <w:p w:rsidR="000B3F3C" w:rsidP="00F56777" w:rsidRDefault="000571A5" w14:paraId="68D3B525" w14:textId="74655D5A">
      <w:pPr>
        <w:pStyle w:val="Title"/>
      </w:pPr>
      <w:bookmarkStart w:name="_Toc128021043" w:id="6"/>
      <w:r>
        <w:t>User Reference Guide</w:t>
      </w:r>
      <w:bookmarkEnd w:id="6"/>
    </w:p>
    <w:p w:rsidRPr="002F056B" w:rsidR="00215312" w:rsidP="00477F71" w:rsidRDefault="000571A5" w14:paraId="53D79038" w14:textId="24A851E7">
      <w:pPr>
        <w:pStyle w:val="DocInfo"/>
        <w:rPr>
          <w:b/>
          <w:bCs/>
          <w:lang w:val="en-US"/>
          <w:rPrChange w:author="Moses, Robinson" w:date="2023-04-26T03:57:00Z" w:id="7">
            <w:rPr>
              <w:b/>
              <w:bCs/>
            </w:rPr>
          </w:rPrChange>
        </w:rPr>
      </w:pPr>
      <w:r w:rsidRPr="00477F71">
        <w:rPr>
          <w:b/>
          <w:bCs/>
        </w:rPr>
        <w:t xml:space="preserve">Build Number: </w:t>
      </w:r>
      <w:commentRangeStart w:id="8"/>
      <w:r w:rsidRPr="00477F71" w:rsidR="00477F71">
        <w:rPr>
          <w:b/>
          <w:bCs/>
        </w:rPr>
        <w:t>313</w:t>
      </w:r>
      <w:ins w:author="Moses, Robinson" w:date="2023-05-02T07:16:00Z" w:id="9">
        <w:r w:rsidR="00B31D39">
          <w:rPr>
            <w:b/>
            <w:bCs/>
          </w:rPr>
          <w:t>2</w:t>
        </w:r>
      </w:ins>
      <w:del w:author="Moses, Robinson" w:date="2023-05-02T07:16:00Z" w:id="10">
        <w:r w:rsidRPr="00477F71" w:rsidDel="00B31D39" w:rsidR="00477F71">
          <w:rPr>
            <w:b/>
            <w:bCs/>
          </w:rPr>
          <w:delText>1</w:delText>
        </w:r>
        <w:commentRangeEnd w:id="8"/>
        <w:r w:rsidDel="00B31D39" w:rsidR="00DD3209">
          <w:rPr>
            <w:rStyle w:val="CommentReference"/>
            <w:rFonts w:ascii="Calibri" w:hAnsi="Calibri"/>
            <w:lang w:val="en-US" w:bidi="en-US"/>
          </w:rPr>
          <w:commentReference w:id="8"/>
        </w:r>
      </w:del>
    </w:p>
    <w:p w:rsidRPr="00477F71" w:rsidR="00B05E19" w:rsidP="00C06923" w:rsidRDefault="00477F71" w14:paraId="0FC4A9C2" w14:textId="18026FA2">
      <w:pPr>
        <w:pStyle w:val="Date"/>
        <w:rPr>
          <w:b/>
          <w:bCs/>
        </w:rPr>
      </w:pPr>
      <w:del w:author="Moses, Robinson" w:date="2023-04-18T01:08:00Z" w:id="11">
        <w:r w:rsidRPr="00477F71" w:rsidDel="00DD3209">
          <w:rPr>
            <w:b/>
            <w:bCs/>
          </w:rPr>
          <w:delText xml:space="preserve">January </w:delText>
        </w:r>
      </w:del>
      <w:ins w:author="Moses, Robinson" w:date="2023-04-18T01:08:00Z" w:id="12">
        <w:r w:rsidR="00DD3209">
          <w:rPr>
            <w:b/>
            <w:bCs/>
          </w:rPr>
          <w:t>April</w:t>
        </w:r>
        <w:r w:rsidRPr="00477F71" w:rsidR="00DD3209">
          <w:rPr>
            <w:b/>
            <w:bCs/>
          </w:rPr>
          <w:t xml:space="preserve"> </w:t>
        </w:r>
      </w:ins>
      <w:r w:rsidRPr="00477F71">
        <w:rPr>
          <w:b/>
          <w:bCs/>
        </w:rPr>
        <w:t>2023</w:t>
      </w:r>
    </w:p>
    <w:p w:rsidRPr="002C38D9" w:rsidR="008447FE" w:rsidP="00C713DD" w:rsidRDefault="008447FE" w14:paraId="06B14328" w14:textId="77777777">
      <w:pPr>
        <w:pStyle w:val="ChapterTitle"/>
      </w:pPr>
      <w:bookmarkStart w:name="_Toc127491511" w:id="13"/>
      <w:bookmarkStart w:name="_Toc128021044" w:id="14"/>
      <w:r w:rsidRPr="002C38D9">
        <w:lastRenderedPageBreak/>
        <w:t>Copyright and Trademark Information</w:t>
      </w:r>
      <w:bookmarkEnd w:id="13"/>
      <w:bookmarkEnd w:id="14"/>
    </w:p>
    <w:p w:rsidR="00E70723" w:rsidP="00E70723" w:rsidRDefault="00E70723" w14:paraId="352810D0" w14:textId="6A273147">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rsidR="00E70723" w:rsidP="00E70723" w:rsidRDefault="00E70723" w14:paraId="5D19BDF3" w14:textId="77777777">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rsidR="00E70723" w:rsidP="00E70723" w:rsidRDefault="00E70723" w14:paraId="3F98F612" w14:textId="77777777">
      <w:pPr>
        <w:pStyle w:val="BodyText"/>
      </w:pPr>
      <w:r>
        <w:t>OptiCash, OptiNet, OptiVault, OptiCashMI, OptiVLM, OptimizeCF, OptiSuite, OptiRecon, and OptiBridge are trademarks of NCR Corporation.</w:t>
      </w:r>
    </w:p>
    <w:p w:rsidR="00E70723" w:rsidP="00E70723" w:rsidRDefault="00E70723" w14:paraId="6A24EA27" w14:textId="2C6602BC">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rsidR="00C0514F" w:rsidP="00C0514F" w:rsidRDefault="00C0514F" w14:paraId="5C95C9A9" w14:textId="77777777">
      <w:pPr>
        <w:pStyle w:val="BodyText"/>
      </w:pPr>
    </w:p>
    <w:p w:rsidR="00C0514F" w:rsidP="00C0514F" w:rsidRDefault="00C0514F" w14:paraId="2D3A82EB" w14:textId="722A51EC">
      <w:pPr>
        <w:pStyle w:val="BodyText"/>
      </w:pPr>
      <w:r w:rsidRPr="00C0514F">
        <w:t xml:space="preserve">Copyright NCR Corporation. </w:t>
      </w:r>
    </w:p>
    <w:p w:rsidRPr="00C0514F" w:rsidR="00C0514F" w:rsidP="00C0514F" w:rsidRDefault="00C0514F" w14:paraId="6083AC6E" w14:textId="15CB2441">
      <w:pPr>
        <w:pStyle w:val="BodyText"/>
      </w:pPr>
      <w:r w:rsidRPr="00C0514F">
        <w:t>All Rights Reserved</w:t>
      </w:r>
    </w:p>
    <w:p w:rsidR="002E1E15" w:rsidP="00C713DD" w:rsidRDefault="002E1E15" w14:paraId="55840D74" w14:textId="32E4BF3C">
      <w:pPr>
        <w:pStyle w:val="ChapterTitle"/>
      </w:pPr>
      <w:bookmarkStart w:name="_Toc127491512" w:id="15"/>
      <w:bookmarkStart w:name="_Toc128021045" w:id="16"/>
      <w:r>
        <w:lastRenderedPageBreak/>
        <w:t>Revision Record</w:t>
      </w:r>
      <w:bookmarkEnd w:id="15"/>
      <w:bookmarkEnd w:id="16"/>
    </w:p>
    <w:tbl>
      <w:tblPr>
        <w:tblStyle w:val="TableHeadingTop"/>
        <w:tblW w:w="9360" w:type="dxa"/>
        <w:tblLook w:val="04A0" w:firstRow="1" w:lastRow="0" w:firstColumn="1" w:lastColumn="0" w:noHBand="0" w:noVBand="1"/>
        <w:tblPrChange w:author="Moses, Robinson" w:date="2023-04-26T03:58:00Z" w:id="17">
          <w:tblPr>
            <w:tblStyle w:val="TableHeadingTop"/>
            <w:tblW w:w="9360" w:type="dxa"/>
            <w:tblLook w:val="04A0" w:firstRow="1" w:lastRow="0" w:firstColumn="1" w:lastColumn="0" w:noHBand="0" w:noVBand="1"/>
          </w:tblPr>
        </w:tblPrChange>
      </w:tblPr>
      <w:tblGrid>
        <w:gridCol w:w="3256"/>
        <w:gridCol w:w="2100"/>
        <w:gridCol w:w="4004"/>
        <w:tblGridChange w:id="18">
          <w:tblGrid>
            <w:gridCol w:w="1440"/>
            <w:gridCol w:w="1440"/>
            <w:gridCol w:w="6480"/>
          </w:tblGrid>
        </w:tblGridChange>
      </w:tblGrid>
      <w:tr w:rsidRPr="00CA70B5" w:rsidR="002E1E15" w:rsidTr="002F056B" w14:paraId="14338101" w14:textId="77777777">
        <w:trPr>
          <w:cnfStyle w:val="100000000000" w:firstRow="1" w:lastRow="0" w:firstColumn="0" w:lastColumn="0" w:oddVBand="0" w:evenVBand="0" w:oddHBand="0" w:evenHBand="0" w:firstRowFirstColumn="0" w:firstRowLastColumn="0" w:lastRowFirstColumn="0" w:lastRowLastColumn="0"/>
        </w:trPr>
        <w:tc>
          <w:tcPr>
            <w:tcW w:w="0" w:type="dxa"/>
            <w:tcBorders>
              <w:bottom w:val="single" w:color="auto" w:sz="4" w:space="0"/>
            </w:tcBorders>
            <w:tcPrChange w:author="Moses, Robinson" w:date="2023-04-26T03:58:00Z" w:id="19">
              <w:tcPr>
                <w:tcW w:w="1440" w:type="dxa"/>
                <w:tcBorders>
                  <w:bottom w:val="single" w:color="auto" w:sz="4" w:space="0"/>
                </w:tcBorders>
              </w:tcPr>
            </w:tcPrChange>
          </w:tcPr>
          <w:p w:rsidRPr="00D22F24" w:rsidR="002E1E15" w:rsidP="00D22F24" w:rsidRDefault="002E1E15" w14:paraId="46050277" w14:textId="77777777">
            <w:pPr>
              <w:pStyle w:val="TableHeading"/>
              <w:jc w:val="center"/>
              <w:cnfStyle w:val="100000000000" w:firstRow="1" w:lastRow="0" w:firstColumn="0" w:lastColumn="0" w:oddVBand="0" w:evenVBand="0" w:oddHBand="0" w:evenHBand="0" w:firstRowFirstColumn="0" w:firstRowLastColumn="0" w:lastRowFirstColumn="0" w:lastRowLastColumn="0"/>
            </w:pPr>
            <w:r w:rsidRPr="00D22F24">
              <w:t>Date</w:t>
            </w:r>
          </w:p>
        </w:tc>
        <w:tc>
          <w:tcPr>
            <w:tcW w:w="0" w:type="dxa"/>
            <w:tcPrChange w:author="Moses, Robinson" w:date="2023-04-26T03:58:00Z" w:id="20">
              <w:tcPr>
                <w:tcW w:w="1440" w:type="dxa"/>
              </w:tcPr>
            </w:tcPrChange>
          </w:tcPr>
          <w:p w:rsidRPr="00D22F24" w:rsidR="002E1E15" w:rsidP="00D22F24" w:rsidRDefault="002E1E15" w14:paraId="493C7B94" w14:textId="77777777">
            <w:pPr>
              <w:pStyle w:val="TableHeading"/>
              <w:jc w:val="center"/>
              <w:cnfStyle w:val="100000000000" w:firstRow="1" w:lastRow="0" w:firstColumn="0" w:lastColumn="0" w:oddVBand="0" w:evenVBand="0" w:oddHBand="0" w:evenHBand="0" w:firstRowFirstColumn="0" w:firstRowLastColumn="0" w:lastRowFirstColumn="0" w:lastRowLastColumn="0"/>
            </w:pPr>
            <w:r w:rsidRPr="00D22F24">
              <w:t>Page No.</w:t>
            </w:r>
          </w:p>
        </w:tc>
        <w:tc>
          <w:tcPr>
            <w:tcW w:w="0" w:type="dxa"/>
            <w:tcPrChange w:author="Moses, Robinson" w:date="2023-04-26T03:58:00Z" w:id="21">
              <w:tcPr>
                <w:tcW w:w="6480" w:type="dxa"/>
              </w:tcPr>
            </w:tcPrChange>
          </w:tcPr>
          <w:p w:rsidRPr="00CA70B5" w:rsidR="002E1E15" w:rsidP="00A72BF3" w:rsidRDefault="002E1E15" w14:paraId="305DA945" w14:textId="77777777">
            <w:pPr>
              <w:pStyle w:val="TableHeading"/>
              <w:cnfStyle w:val="100000000000" w:firstRow="1" w:lastRow="0" w:firstColumn="0" w:lastColumn="0" w:oddVBand="0" w:evenVBand="0" w:oddHBand="0" w:evenHBand="0" w:firstRowFirstColumn="0" w:firstRowLastColumn="0" w:lastRowFirstColumn="0" w:lastRowLastColumn="0"/>
            </w:pPr>
            <w:r>
              <w:t>Description of Change</w:t>
            </w:r>
          </w:p>
        </w:tc>
      </w:tr>
      <w:tr w:rsidRPr="00F52559" w:rsidR="002E1E15" w:rsidTr="002F056B" w14:paraId="1777513B" w14:textId="77777777">
        <w:tc>
          <w:tcPr>
            <w:tcW w:w="0" w:type="dxa"/>
            <w:tcBorders>
              <w:bottom w:val="single" w:color="auto" w:sz="4" w:space="0"/>
            </w:tcBorders>
            <w:tcPrChange w:author="Moses, Robinson" w:date="2023-04-26T03:58:00Z" w:id="22">
              <w:tcPr>
                <w:tcW w:w="1440" w:type="dxa"/>
                <w:tcBorders>
                  <w:bottom w:val="nil"/>
                </w:tcBorders>
              </w:tcPr>
            </w:tcPrChange>
          </w:tcPr>
          <w:p w:rsidRPr="00F52559" w:rsidR="002E1E15" w:rsidP="002B4945" w:rsidRDefault="005D7A0D" w14:paraId="16E8BB0A" w14:textId="56A5DA1A">
            <w:pPr>
              <w:pStyle w:val="TableBody"/>
              <w:jc w:val="center"/>
            </w:pPr>
            <w:del w:author="Moses, Robinson" w:date="2023-04-18T01:08:00Z" w:id="23">
              <w:r w:rsidDel="00DD3209">
                <w:delText xml:space="preserve">February </w:delText>
              </w:r>
            </w:del>
            <w:ins w:author="Moses, Robinson" w:date="2023-04-18T01:08:00Z" w:id="24">
              <w:r w:rsidR="00DD3209">
                <w:t xml:space="preserve">April </w:t>
              </w:r>
            </w:ins>
            <w:r>
              <w:t>2023</w:t>
            </w:r>
          </w:p>
        </w:tc>
        <w:tc>
          <w:tcPr>
            <w:tcW w:w="0" w:type="dxa"/>
            <w:tcPrChange w:author="Moses, Robinson" w:date="2023-04-26T03:58:00Z" w:id="25">
              <w:tcPr>
                <w:tcW w:w="1440" w:type="dxa"/>
              </w:tcPr>
            </w:tcPrChange>
          </w:tcPr>
          <w:p w:rsidR="002E1E15" w:rsidP="002B4945" w:rsidRDefault="005D7A0D" w14:paraId="795C2088" w14:textId="7B9C6967">
            <w:pPr>
              <w:pStyle w:val="TableBody"/>
              <w:keepNext/>
              <w:jc w:val="center"/>
            </w:pPr>
            <w:r>
              <w:t>ALL</w:t>
            </w:r>
          </w:p>
        </w:tc>
        <w:tc>
          <w:tcPr>
            <w:tcW w:w="0" w:type="dxa"/>
            <w:tcPrChange w:author="Moses, Robinson" w:date="2023-04-26T03:58:00Z" w:id="26">
              <w:tcPr>
                <w:tcW w:w="6480" w:type="dxa"/>
              </w:tcPr>
            </w:tcPrChange>
          </w:tcPr>
          <w:p w:rsidRPr="00F52559" w:rsidR="002E1E15" w:rsidP="00303136" w:rsidRDefault="005D7A0D" w14:paraId="5E59008F" w14:textId="4BD8E6EC">
            <w:pPr>
              <w:pStyle w:val="TableBody"/>
              <w:keepNext/>
            </w:pPr>
            <w:del w:author="Moses, Robinson" w:date="2023-04-18T01:08:00Z" w:id="27">
              <w:r w:rsidDel="00DD3209">
                <w:delText xml:space="preserve">Formatting </w:delText>
              </w:r>
              <w:r w:rsidDel="00DD3209" w:rsidR="00C713DD">
                <w:delText>Changes</w:delText>
              </w:r>
            </w:del>
            <w:ins w:author="Moses, Robinson" w:date="2023-04-18T01:08:00Z" w:id="28">
              <w:r w:rsidR="00DD3209">
                <w:t xml:space="preserve"> </w:t>
              </w:r>
            </w:ins>
            <w:ins w:author="Moses, Robinson" w:date="2023-04-18T01:09:00Z" w:id="29">
              <w:r w:rsidR="00DD3209">
                <w:t>Initial Draft</w:t>
              </w:r>
            </w:ins>
          </w:p>
        </w:tc>
      </w:tr>
      <w:tr w:rsidRPr="00F52559" w:rsidR="002E1E15" w:rsidTr="002F056B" w14:paraId="5802311B" w14:textId="77777777">
        <w:tc>
          <w:tcPr>
            <w:tcW w:w="0" w:type="dxa"/>
            <w:tcBorders>
              <w:top w:val="single" w:color="auto" w:sz="4" w:space="0"/>
              <w:bottom w:val="single" w:color="auto" w:sz="4" w:space="0"/>
            </w:tcBorders>
            <w:tcPrChange w:author="Moses, Robinson" w:date="2023-04-26T03:58:00Z" w:id="30">
              <w:tcPr>
                <w:tcW w:w="1440" w:type="dxa"/>
                <w:tcBorders>
                  <w:top w:val="nil"/>
                  <w:bottom w:val="nil"/>
                </w:tcBorders>
              </w:tcPr>
            </w:tcPrChange>
          </w:tcPr>
          <w:p w:rsidRPr="00F52559" w:rsidR="002E1E15" w:rsidP="002B4945" w:rsidRDefault="002F056B" w14:paraId="577411C2" w14:textId="58E81EAC">
            <w:pPr>
              <w:pStyle w:val="TableBody"/>
              <w:keepNext/>
              <w:jc w:val="center"/>
            </w:pPr>
            <w:commentRangeStart w:id="31"/>
            <w:ins w:author="Moses, Robinson" w:date="2023-04-26T03:58:00Z" w:id="32">
              <w:r>
                <w:t>April 2023</w:t>
              </w:r>
              <w:commentRangeEnd w:id="31"/>
              <w:r>
                <w:rPr>
                  <w:rStyle w:val="CommentReference"/>
                  <w:rFonts w:ascii="Calibri" w:hAnsi="Calibri"/>
                  <w:lang w:val="en-US" w:bidi="en-US"/>
                </w:rPr>
                <w:commentReference w:id="31"/>
              </w:r>
            </w:ins>
          </w:p>
        </w:tc>
        <w:tc>
          <w:tcPr>
            <w:tcW w:w="0" w:type="dxa"/>
            <w:tcPrChange w:author="Moses, Robinson" w:date="2023-04-26T03:58:00Z" w:id="33">
              <w:tcPr>
                <w:tcW w:w="1440" w:type="dxa"/>
              </w:tcPr>
            </w:tcPrChange>
          </w:tcPr>
          <w:p w:rsidR="002E1E15" w:rsidP="002B4945" w:rsidRDefault="002E1E15" w14:paraId="1ADA2AB4" w14:textId="2792CA09">
            <w:pPr>
              <w:pStyle w:val="TableBody"/>
              <w:keepNext/>
              <w:jc w:val="center"/>
            </w:pPr>
          </w:p>
        </w:tc>
        <w:tc>
          <w:tcPr>
            <w:tcW w:w="0" w:type="dxa"/>
            <w:tcPrChange w:author="Moses, Robinson" w:date="2023-04-26T03:58:00Z" w:id="34">
              <w:tcPr>
                <w:tcW w:w="6480" w:type="dxa"/>
              </w:tcPr>
            </w:tcPrChange>
          </w:tcPr>
          <w:p w:rsidRPr="00F52559" w:rsidR="002E1E15" w:rsidP="002B4945" w:rsidRDefault="002E1E15" w14:paraId="3EA4EC18" w14:textId="22A4CE80">
            <w:pPr>
              <w:pStyle w:val="TableBody"/>
              <w:keepNext/>
            </w:pPr>
          </w:p>
        </w:tc>
      </w:tr>
      <w:tr w:rsidRPr="00F52559" w:rsidR="002E1E15" w:rsidTr="002F056B" w14:paraId="3D9474FE" w14:textId="77777777">
        <w:tc>
          <w:tcPr>
            <w:tcW w:w="0" w:type="dxa"/>
            <w:tcBorders>
              <w:top w:val="single" w:color="auto" w:sz="4" w:space="0"/>
              <w:bottom w:val="single" w:color="auto" w:sz="4" w:space="0"/>
            </w:tcBorders>
            <w:tcPrChange w:author="Moses, Robinson" w:date="2023-04-26T03:58:00Z" w:id="35">
              <w:tcPr>
                <w:tcW w:w="1440" w:type="dxa"/>
                <w:tcBorders>
                  <w:top w:val="nil"/>
                  <w:bottom w:val="single" w:color="auto" w:sz="4" w:space="0"/>
                </w:tcBorders>
              </w:tcPr>
            </w:tcPrChange>
          </w:tcPr>
          <w:p w:rsidRPr="00F52559" w:rsidR="002E1E15" w:rsidP="002B4945" w:rsidRDefault="002E1E15" w14:paraId="6722B139" w14:textId="77777777">
            <w:pPr>
              <w:pStyle w:val="TableBody"/>
              <w:keepNext/>
              <w:jc w:val="center"/>
            </w:pPr>
          </w:p>
        </w:tc>
        <w:tc>
          <w:tcPr>
            <w:tcW w:w="0" w:type="dxa"/>
            <w:tcPrChange w:author="Moses, Robinson" w:date="2023-04-26T03:58:00Z" w:id="36">
              <w:tcPr>
                <w:tcW w:w="1440" w:type="dxa"/>
              </w:tcPr>
            </w:tcPrChange>
          </w:tcPr>
          <w:p w:rsidR="002E1E15" w:rsidP="002B4945" w:rsidRDefault="002E1E15" w14:paraId="38F5BE6F" w14:textId="2FAA41D0">
            <w:pPr>
              <w:pStyle w:val="TableBody"/>
              <w:keepNext/>
              <w:jc w:val="center"/>
            </w:pPr>
          </w:p>
        </w:tc>
        <w:tc>
          <w:tcPr>
            <w:tcW w:w="0" w:type="dxa"/>
            <w:tcPrChange w:author="Moses, Robinson" w:date="2023-04-26T03:58:00Z" w:id="37">
              <w:tcPr>
                <w:tcW w:w="6480" w:type="dxa"/>
              </w:tcPr>
            </w:tcPrChange>
          </w:tcPr>
          <w:p w:rsidRPr="00F52559" w:rsidR="002E1E15" w:rsidP="002B4945" w:rsidRDefault="002E1E15" w14:paraId="46978349" w14:textId="455D8453">
            <w:pPr>
              <w:pStyle w:val="TableBody"/>
              <w:keepNext/>
            </w:pPr>
          </w:p>
        </w:tc>
      </w:tr>
    </w:tbl>
    <w:p w:rsidR="002E1E15" w:rsidP="00FC33F8" w:rsidRDefault="002E1E15" w14:paraId="0358F637" w14:textId="77777777">
      <w:pPr>
        <w:pStyle w:val="BodyText"/>
      </w:pPr>
    </w:p>
    <w:bookmarkStart w:name="_Toc128021046" w:displacedByCustomXml="next" w:id="38"/>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rsidR="00674B2E" w:rsidP="00DB2CF6" w:rsidRDefault="00674B2E" w14:paraId="57B6CAED" w14:textId="0008F012">
          <w:pPr>
            <w:pStyle w:val="ChapterTitle"/>
          </w:pPr>
          <w:r>
            <w:t>Table of Contents</w:t>
          </w:r>
          <w:bookmarkEnd w:id="38"/>
        </w:p>
        <w:p w:rsidR="000116E0" w:rsidP="00170D7D" w:rsidRDefault="00674B2E" w14:paraId="71E0BC68" w14:textId="61FDD7B9">
          <w:pPr>
            <w:pStyle w:val="TOC1"/>
            <w:rPr>
              <w:rFonts w:asciiTheme="minorHAnsi" w:hAnsiTheme="minorHAnsi" w:eastAsiaTheme="minorEastAsia" w:cstheme="minorBidi"/>
              <w:noProof/>
              <w:szCs w:val="22"/>
              <w:lang w:val="en-US"/>
            </w:rPr>
          </w:pPr>
          <w:r>
            <w:fldChar w:fldCharType="begin"/>
          </w:r>
          <w:r>
            <w:instrText xml:space="preserve"> TOC \o "1-3" \h \z \u </w:instrText>
          </w:r>
          <w:r>
            <w:fldChar w:fldCharType="separate"/>
          </w:r>
          <w:hyperlink w:history="1" w:anchor="_Toc128021041">
            <w:r w:rsidRPr="00FC763C" w:rsidR="000116E0">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5A8CA3B" w14:textId="22ADB9DC">
          <w:pPr>
            <w:pStyle w:val="TOC2"/>
            <w:rPr>
              <w:rFonts w:asciiTheme="minorHAnsi" w:hAnsiTheme="minorHAnsi" w:eastAsiaTheme="minorEastAsia" w:cstheme="minorBidi"/>
              <w:noProof/>
              <w:sz w:val="22"/>
              <w:szCs w:val="22"/>
              <w:lang w:val="en-US"/>
            </w:rPr>
          </w:pPr>
          <w:hyperlink w:history="1" w:anchor="_Toc128021042">
            <w:r w:rsidRPr="00FC763C" w:rsidR="000116E0">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7631B5D" w14:textId="5BC974EE">
          <w:pPr>
            <w:pStyle w:val="TOC3"/>
            <w:rPr>
              <w:rFonts w:asciiTheme="minorHAnsi" w:hAnsiTheme="minorHAnsi" w:eastAsiaTheme="minorEastAsia" w:cstheme="minorBidi"/>
              <w:noProof/>
              <w:sz w:val="22"/>
              <w:szCs w:val="22"/>
              <w:lang w:val="en-US"/>
            </w:rPr>
          </w:pPr>
          <w:hyperlink w:history="1" w:anchor="_Toc128021043">
            <w:r w:rsidRPr="00FC763C" w:rsidR="000116E0">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170D7D" w:rsidRDefault="00000000" w14:paraId="401DA822" w14:textId="0FF088FF">
          <w:pPr>
            <w:pStyle w:val="TOC1"/>
            <w:rPr>
              <w:rFonts w:asciiTheme="minorHAnsi" w:hAnsiTheme="minorHAnsi" w:eastAsiaTheme="minorEastAsia" w:cstheme="minorBidi"/>
              <w:noProof/>
              <w:szCs w:val="22"/>
              <w:lang w:val="en-US"/>
            </w:rPr>
          </w:pPr>
          <w:hyperlink w:history="1" w:anchor="_Toc128021044">
            <w:r w:rsidRPr="00FC763C" w:rsidR="000116E0">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170D7D" w:rsidRDefault="00000000" w14:paraId="4CC80907" w14:textId="48C79175">
          <w:pPr>
            <w:pStyle w:val="TOC1"/>
            <w:rPr>
              <w:rFonts w:asciiTheme="minorHAnsi" w:hAnsiTheme="minorHAnsi" w:eastAsiaTheme="minorEastAsia" w:cstheme="minorBidi"/>
              <w:noProof/>
              <w:szCs w:val="22"/>
              <w:lang w:val="en-US"/>
            </w:rPr>
          </w:pPr>
          <w:hyperlink w:history="1" w:anchor="_Toc128021045">
            <w:r w:rsidRPr="00FC763C" w:rsidR="000116E0">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170D7D" w:rsidRDefault="00000000" w14:paraId="310F21DE" w14:textId="7EADB031">
          <w:pPr>
            <w:pStyle w:val="TOC1"/>
            <w:rPr>
              <w:rFonts w:asciiTheme="minorHAnsi" w:hAnsiTheme="minorHAnsi" w:eastAsiaTheme="minorEastAsia" w:cstheme="minorBidi"/>
              <w:noProof/>
              <w:szCs w:val="22"/>
              <w:lang w:val="en-US"/>
            </w:rPr>
          </w:pPr>
          <w:hyperlink w:history="1" w:anchor="_Toc128021046">
            <w:r w:rsidRPr="00FC763C" w:rsidR="000116E0">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170D7D" w:rsidRDefault="00000000" w14:paraId="2C9310B3" w14:textId="42C17BAA">
          <w:pPr>
            <w:pStyle w:val="TOC1"/>
            <w:rPr>
              <w:rFonts w:asciiTheme="minorHAnsi" w:hAnsiTheme="minorHAnsi" w:eastAsiaTheme="minorEastAsia" w:cstheme="minorBidi"/>
              <w:noProof/>
              <w:szCs w:val="22"/>
              <w:lang w:val="en-US"/>
            </w:rPr>
          </w:pPr>
          <w:hyperlink w:history="1" w:anchor="_Toc128021047">
            <w:r w:rsidRPr="00FC763C" w:rsidR="000116E0">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0F46EB5" w14:textId="53940C90">
          <w:pPr>
            <w:pStyle w:val="TOC2"/>
            <w:rPr>
              <w:rFonts w:asciiTheme="minorHAnsi" w:hAnsiTheme="minorHAnsi" w:eastAsiaTheme="minorEastAsia" w:cstheme="minorBidi"/>
              <w:noProof/>
              <w:sz w:val="22"/>
              <w:szCs w:val="22"/>
              <w:lang w:val="en-US"/>
            </w:rPr>
          </w:pPr>
          <w:hyperlink w:history="1" w:anchor="_Toc128021048">
            <w:r w:rsidRPr="00FC763C" w:rsidR="000116E0">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5C47DAC3" w14:textId="66F00716">
          <w:pPr>
            <w:pStyle w:val="TOC1"/>
            <w:rPr>
              <w:rFonts w:asciiTheme="minorHAnsi" w:hAnsiTheme="minorHAnsi" w:eastAsiaTheme="minorEastAsia" w:cstheme="minorBidi"/>
              <w:noProof/>
              <w:szCs w:val="22"/>
              <w:lang w:val="en-US"/>
            </w:rPr>
          </w:pPr>
          <w:hyperlink w:history="1" w:anchor="_Toc128021049">
            <w:r w:rsidRPr="00FC763C" w:rsidR="000116E0">
              <w:rPr>
                <w:rStyle w:val="Hyperlink"/>
                <w:noProof/>
              </w:rPr>
              <w:t>1</w:t>
            </w:r>
            <w:r w:rsidR="000116E0">
              <w:rPr>
                <w:rFonts w:asciiTheme="minorHAnsi" w:hAnsiTheme="minorHAnsi" w:eastAsiaTheme="minorEastAsia" w:cstheme="minorBidi"/>
                <w:noProof/>
                <w:szCs w:val="22"/>
                <w:lang w:val="en-US"/>
              </w:rPr>
              <w:tab/>
            </w:r>
            <w:r w:rsidRPr="00FC763C" w:rsidR="000116E0">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RDefault="00EC4396" w14:paraId="4BA04FD8" w14:textId="4FAE956C">
          <w:pPr>
            <w:pStyle w:val="TOC2"/>
            <w:rPr>
              <w:rFonts w:asciiTheme="minorHAnsi" w:hAnsiTheme="minorHAnsi" w:eastAsiaTheme="minorEastAsia" w:cstheme="minorBidi"/>
              <w:noProof/>
              <w:sz w:val="22"/>
              <w:szCs w:val="22"/>
              <w:lang w:val="en-US"/>
            </w:rPr>
            <w:pPrChange w:author="Moses, Robinson" w:date="2023-04-18T01:09:00Z" w:id="39">
              <w:pPr>
                <w:pStyle w:val="TOC2"/>
                <w:tabs>
                  <w:tab w:val="left" w:pos="1621"/>
                </w:tabs>
              </w:pPr>
            </w:pPrChange>
          </w:pPr>
          <w:r>
            <w:fldChar w:fldCharType="begin"/>
          </w:r>
          <w:r>
            <w:instrText xml:space="preserve"> HYPERLINK \l "_Toc128021050" </w:instrText>
          </w:r>
          <w:r>
            <w:fldChar w:fldCharType="separate"/>
          </w:r>
          <w:r w:rsidRPr="00FC763C" w:rsidR="000116E0">
            <w:rPr>
              <w:rStyle w:val="Hyperlink"/>
              <w:noProof/>
            </w:rPr>
            <w:t>1.1</w:t>
          </w:r>
          <w:r w:rsidR="000116E0">
            <w:rPr>
              <w:rFonts w:asciiTheme="minorHAnsi" w:hAnsiTheme="minorHAnsi" w:eastAsiaTheme="minorEastAsia" w:cstheme="minorBidi"/>
              <w:noProof/>
              <w:sz w:val="22"/>
              <w:szCs w:val="22"/>
              <w:lang w:val="en-US"/>
            </w:rPr>
            <w:tab/>
          </w:r>
          <w:r w:rsidRPr="00FC763C" w:rsidR="000116E0">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rsidR="000116E0" w:rsidP="00DD3209" w:rsidRDefault="00000000" w14:paraId="6023E59D" w14:textId="7BAB3EA3">
          <w:pPr>
            <w:pStyle w:val="TOC3"/>
            <w:rPr>
              <w:rFonts w:asciiTheme="minorHAnsi" w:hAnsiTheme="minorHAnsi" w:eastAsiaTheme="minorEastAsia" w:cstheme="minorBidi"/>
              <w:noProof/>
              <w:sz w:val="22"/>
              <w:szCs w:val="22"/>
              <w:lang w:val="en-US"/>
            </w:rPr>
          </w:pPr>
          <w:hyperlink w:history="1" w:anchor="_Toc128021051">
            <w:r w:rsidRPr="00FC763C" w:rsidR="000116E0">
              <w:rPr>
                <w:rStyle w:val="Hyperlink"/>
                <w:noProof/>
              </w:rPr>
              <w:t>1.1.1</w:t>
            </w:r>
            <w:r w:rsidR="000116E0">
              <w:rPr>
                <w:rFonts w:asciiTheme="minorHAnsi" w:hAnsiTheme="minorHAnsi" w:eastAsiaTheme="minorEastAsia" w:cstheme="minorBidi"/>
                <w:noProof/>
                <w:sz w:val="22"/>
                <w:szCs w:val="22"/>
                <w:lang w:val="en-US"/>
              </w:rPr>
              <w:tab/>
            </w:r>
            <w:r w:rsidRPr="00FC763C" w:rsidR="000116E0">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C2C9133" w14:textId="1CA1EE1E">
          <w:pPr>
            <w:pStyle w:val="TOC3"/>
            <w:rPr>
              <w:rFonts w:asciiTheme="minorHAnsi" w:hAnsiTheme="minorHAnsi" w:eastAsiaTheme="minorEastAsia" w:cstheme="minorBidi"/>
              <w:noProof/>
              <w:sz w:val="22"/>
              <w:szCs w:val="22"/>
              <w:lang w:val="en-US"/>
            </w:rPr>
          </w:pPr>
          <w:hyperlink w:history="1" w:anchor="_Toc128021052">
            <w:r w:rsidRPr="00FC763C" w:rsidR="000116E0">
              <w:rPr>
                <w:rStyle w:val="Hyperlink"/>
                <w:noProof/>
              </w:rPr>
              <w:t>1.1.2</w:t>
            </w:r>
            <w:r w:rsidR="000116E0">
              <w:rPr>
                <w:rFonts w:asciiTheme="minorHAnsi" w:hAnsiTheme="minorHAnsi" w:eastAsiaTheme="minorEastAsia" w:cstheme="minorBidi"/>
                <w:noProof/>
                <w:sz w:val="22"/>
                <w:szCs w:val="22"/>
                <w:lang w:val="en-US"/>
              </w:rPr>
              <w:tab/>
            </w:r>
            <w:r w:rsidRPr="00FC763C" w:rsidR="000116E0">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4CB3136" w14:textId="0970AFD7">
          <w:pPr>
            <w:pStyle w:val="TOC3"/>
            <w:rPr>
              <w:rFonts w:asciiTheme="minorHAnsi" w:hAnsiTheme="minorHAnsi" w:eastAsiaTheme="minorEastAsia" w:cstheme="minorBidi"/>
              <w:noProof/>
              <w:sz w:val="22"/>
              <w:szCs w:val="22"/>
              <w:lang w:val="en-US"/>
            </w:rPr>
          </w:pPr>
          <w:hyperlink w:history="1" w:anchor="_Toc128021053">
            <w:r w:rsidRPr="00FC763C" w:rsidR="000116E0">
              <w:rPr>
                <w:rStyle w:val="Hyperlink"/>
                <w:noProof/>
              </w:rPr>
              <w:t>1.1.3</w:t>
            </w:r>
            <w:r w:rsidR="000116E0">
              <w:rPr>
                <w:rFonts w:asciiTheme="minorHAnsi" w:hAnsiTheme="minorHAnsi" w:eastAsiaTheme="minorEastAsia" w:cstheme="minorBidi"/>
                <w:noProof/>
                <w:sz w:val="22"/>
                <w:szCs w:val="22"/>
                <w:lang w:val="en-US"/>
              </w:rPr>
              <w:tab/>
            </w:r>
            <w:r w:rsidRPr="00FC763C" w:rsidR="000116E0">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722BBCBB" w14:textId="34F70FBE">
          <w:pPr>
            <w:pStyle w:val="TOC3"/>
            <w:rPr>
              <w:rFonts w:asciiTheme="minorHAnsi" w:hAnsiTheme="minorHAnsi" w:eastAsiaTheme="minorEastAsia" w:cstheme="minorBidi"/>
              <w:noProof/>
              <w:sz w:val="22"/>
              <w:szCs w:val="22"/>
              <w:lang w:val="en-US"/>
            </w:rPr>
          </w:pPr>
          <w:hyperlink w:history="1" w:anchor="_Toc128021054">
            <w:r w:rsidRPr="00FC763C" w:rsidR="000116E0">
              <w:rPr>
                <w:rStyle w:val="Hyperlink"/>
                <w:noProof/>
              </w:rPr>
              <w:t>1.1.4</w:t>
            </w:r>
            <w:r w:rsidR="000116E0">
              <w:rPr>
                <w:rFonts w:asciiTheme="minorHAnsi" w:hAnsiTheme="minorHAnsi" w:eastAsiaTheme="minorEastAsia" w:cstheme="minorBidi"/>
                <w:noProof/>
                <w:sz w:val="22"/>
                <w:szCs w:val="22"/>
                <w:lang w:val="en-US"/>
              </w:rPr>
              <w:tab/>
            </w:r>
            <w:r w:rsidRPr="00FC763C" w:rsidR="000116E0">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2F44327" w14:textId="3C5506F0">
          <w:pPr>
            <w:pStyle w:val="TOC3"/>
            <w:rPr>
              <w:rFonts w:asciiTheme="minorHAnsi" w:hAnsiTheme="minorHAnsi" w:eastAsiaTheme="minorEastAsia" w:cstheme="minorBidi"/>
              <w:noProof/>
              <w:sz w:val="22"/>
              <w:szCs w:val="22"/>
              <w:lang w:val="en-US"/>
            </w:rPr>
          </w:pPr>
          <w:hyperlink w:history="1" w:anchor="_Toc128021055">
            <w:r w:rsidRPr="00FC763C" w:rsidR="000116E0">
              <w:rPr>
                <w:rStyle w:val="Hyperlink"/>
                <w:noProof/>
              </w:rPr>
              <w:t>1.1.5</w:t>
            </w:r>
            <w:r w:rsidR="000116E0">
              <w:rPr>
                <w:rFonts w:asciiTheme="minorHAnsi" w:hAnsiTheme="minorHAnsi" w:eastAsiaTheme="minorEastAsia" w:cstheme="minorBidi"/>
                <w:noProof/>
                <w:sz w:val="22"/>
                <w:szCs w:val="22"/>
                <w:lang w:val="en-US"/>
              </w:rPr>
              <w:tab/>
            </w:r>
            <w:r w:rsidRPr="00FC763C" w:rsidR="000116E0">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3FC0F454" w14:textId="4AFD2C07">
          <w:pPr>
            <w:pStyle w:val="TOC1"/>
            <w:rPr>
              <w:rFonts w:asciiTheme="minorHAnsi" w:hAnsiTheme="minorHAnsi" w:eastAsiaTheme="minorEastAsia" w:cstheme="minorBidi"/>
              <w:noProof/>
              <w:szCs w:val="22"/>
              <w:lang w:val="en-US"/>
            </w:rPr>
          </w:pPr>
          <w:hyperlink w:history="1" w:anchor="_Toc128021056">
            <w:r w:rsidRPr="00FC763C" w:rsidR="000116E0">
              <w:rPr>
                <w:rStyle w:val="Hyperlink"/>
                <w:noProof/>
              </w:rPr>
              <w:t>2</w:t>
            </w:r>
            <w:r w:rsidR="000116E0">
              <w:rPr>
                <w:rFonts w:asciiTheme="minorHAnsi" w:hAnsiTheme="minorHAnsi" w:eastAsiaTheme="minorEastAsia" w:cstheme="minorBidi"/>
                <w:noProof/>
                <w:szCs w:val="22"/>
                <w:lang w:val="en-US"/>
              </w:rPr>
              <w:tab/>
            </w:r>
            <w:r w:rsidRPr="00FC763C" w:rsidR="000116E0">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RDefault="00EC4396" w14:paraId="686A0717" w14:textId="29688B6A">
          <w:pPr>
            <w:pStyle w:val="TOC2"/>
            <w:rPr>
              <w:rFonts w:asciiTheme="minorHAnsi" w:hAnsiTheme="minorHAnsi" w:eastAsiaTheme="minorEastAsia" w:cstheme="minorBidi"/>
              <w:noProof/>
              <w:sz w:val="22"/>
              <w:szCs w:val="22"/>
              <w:lang w:val="en-US"/>
            </w:rPr>
            <w:pPrChange w:author="Moses, Robinson" w:date="2023-04-18T01:09:00Z" w:id="40">
              <w:pPr>
                <w:pStyle w:val="TOC2"/>
                <w:tabs>
                  <w:tab w:val="left" w:pos="1621"/>
                </w:tabs>
              </w:pPr>
            </w:pPrChange>
          </w:pPr>
          <w:r>
            <w:fldChar w:fldCharType="begin"/>
          </w:r>
          <w:r>
            <w:instrText xml:space="preserve"> HYPERLINK \l "_Toc128021057" </w:instrText>
          </w:r>
          <w:r>
            <w:fldChar w:fldCharType="separate"/>
          </w:r>
          <w:r w:rsidRPr="00FC763C" w:rsidR="000116E0">
            <w:rPr>
              <w:rStyle w:val="Hyperlink"/>
              <w:noProof/>
            </w:rPr>
            <w:t>2.1</w:t>
          </w:r>
          <w:r w:rsidR="000116E0">
            <w:rPr>
              <w:rFonts w:asciiTheme="minorHAnsi" w:hAnsiTheme="minorHAnsi" w:eastAsiaTheme="minorEastAsia" w:cstheme="minorBidi"/>
              <w:noProof/>
              <w:sz w:val="22"/>
              <w:szCs w:val="22"/>
              <w:lang w:val="en-US"/>
            </w:rPr>
            <w:tab/>
          </w:r>
          <w:r w:rsidRPr="00FC763C" w:rsidR="000116E0">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rsidR="000116E0" w:rsidP="00DD3209" w:rsidRDefault="00000000" w14:paraId="469EEF9F" w14:textId="0CFB8FA2">
          <w:pPr>
            <w:pStyle w:val="TOC3"/>
            <w:rPr>
              <w:rFonts w:asciiTheme="minorHAnsi" w:hAnsiTheme="minorHAnsi" w:eastAsiaTheme="minorEastAsia" w:cstheme="minorBidi"/>
              <w:noProof/>
              <w:sz w:val="22"/>
              <w:szCs w:val="22"/>
              <w:lang w:val="en-US"/>
            </w:rPr>
          </w:pPr>
          <w:hyperlink w:history="1" w:anchor="_Toc128021058">
            <w:r w:rsidRPr="00FC763C" w:rsidR="000116E0">
              <w:rPr>
                <w:rStyle w:val="Hyperlink"/>
                <w:noProof/>
              </w:rPr>
              <w:t>2.1.1</w:t>
            </w:r>
            <w:r w:rsidR="000116E0">
              <w:rPr>
                <w:rFonts w:asciiTheme="minorHAnsi" w:hAnsiTheme="minorHAnsi" w:eastAsiaTheme="minorEastAsia" w:cstheme="minorBidi"/>
                <w:noProof/>
                <w:sz w:val="22"/>
                <w:szCs w:val="22"/>
                <w:lang w:val="en-US"/>
              </w:rPr>
              <w:tab/>
            </w:r>
            <w:r w:rsidRPr="00FC763C" w:rsidR="000116E0">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A5B80AD" w14:textId="20BCE97B">
          <w:pPr>
            <w:pStyle w:val="TOC3"/>
            <w:rPr>
              <w:rFonts w:asciiTheme="minorHAnsi" w:hAnsiTheme="minorHAnsi" w:eastAsiaTheme="minorEastAsia" w:cstheme="minorBidi"/>
              <w:noProof/>
              <w:sz w:val="22"/>
              <w:szCs w:val="22"/>
              <w:lang w:val="en-US"/>
            </w:rPr>
          </w:pPr>
          <w:hyperlink w:history="1" w:anchor="_Toc128021059">
            <w:r w:rsidRPr="00FC763C" w:rsidR="000116E0">
              <w:rPr>
                <w:rStyle w:val="Hyperlink"/>
                <w:noProof/>
              </w:rPr>
              <w:t>2.1.2</w:t>
            </w:r>
            <w:r w:rsidR="000116E0">
              <w:rPr>
                <w:rFonts w:asciiTheme="minorHAnsi" w:hAnsiTheme="minorHAnsi" w:eastAsiaTheme="minorEastAsia" w:cstheme="minorBidi"/>
                <w:noProof/>
                <w:sz w:val="22"/>
                <w:szCs w:val="22"/>
                <w:lang w:val="en-US"/>
              </w:rPr>
              <w:tab/>
            </w:r>
            <w:r w:rsidRPr="00FC763C" w:rsidR="000116E0">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364457E" w14:textId="3FD92959">
          <w:pPr>
            <w:pStyle w:val="TOC3"/>
            <w:rPr>
              <w:rFonts w:asciiTheme="minorHAnsi" w:hAnsiTheme="minorHAnsi" w:eastAsiaTheme="minorEastAsia" w:cstheme="minorBidi"/>
              <w:noProof/>
              <w:sz w:val="22"/>
              <w:szCs w:val="22"/>
              <w:lang w:val="en-US"/>
            </w:rPr>
          </w:pPr>
          <w:hyperlink w:history="1" w:anchor="_Toc128021060">
            <w:r w:rsidRPr="00FC763C" w:rsidR="000116E0">
              <w:rPr>
                <w:rStyle w:val="Hyperlink"/>
                <w:noProof/>
              </w:rPr>
              <w:t>2.1.3</w:t>
            </w:r>
            <w:r w:rsidR="000116E0">
              <w:rPr>
                <w:rFonts w:asciiTheme="minorHAnsi" w:hAnsiTheme="minorHAnsi" w:eastAsiaTheme="minorEastAsia" w:cstheme="minorBidi"/>
                <w:noProof/>
                <w:sz w:val="22"/>
                <w:szCs w:val="22"/>
                <w:lang w:val="en-US"/>
              </w:rPr>
              <w:tab/>
            </w:r>
            <w:r w:rsidRPr="00FC763C" w:rsidR="000116E0">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8CAA1AE" w14:textId="56194762">
          <w:pPr>
            <w:pStyle w:val="TOC3"/>
            <w:rPr>
              <w:rFonts w:asciiTheme="minorHAnsi" w:hAnsiTheme="minorHAnsi" w:eastAsiaTheme="minorEastAsia" w:cstheme="minorBidi"/>
              <w:noProof/>
              <w:sz w:val="22"/>
              <w:szCs w:val="22"/>
              <w:lang w:val="en-US"/>
            </w:rPr>
          </w:pPr>
          <w:hyperlink w:history="1" w:anchor="_Toc128021061">
            <w:r w:rsidRPr="00FC763C" w:rsidR="000116E0">
              <w:rPr>
                <w:rStyle w:val="Hyperlink"/>
                <w:noProof/>
              </w:rPr>
              <w:t>2.1.4</w:t>
            </w:r>
            <w:r w:rsidR="000116E0">
              <w:rPr>
                <w:rFonts w:asciiTheme="minorHAnsi" w:hAnsiTheme="minorHAnsi" w:eastAsiaTheme="minorEastAsia" w:cstheme="minorBidi"/>
                <w:noProof/>
                <w:sz w:val="22"/>
                <w:szCs w:val="22"/>
                <w:lang w:val="en-US"/>
              </w:rPr>
              <w:tab/>
            </w:r>
            <w:r w:rsidRPr="00FC763C" w:rsidR="000116E0">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0A95ECF" w14:textId="759BA63D">
          <w:pPr>
            <w:pStyle w:val="TOC3"/>
            <w:rPr>
              <w:rFonts w:asciiTheme="minorHAnsi" w:hAnsiTheme="minorHAnsi" w:eastAsiaTheme="minorEastAsia" w:cstheme="minorBidi"/>
              <w:noProof/>
              <w:sz w:val="22"/>
              <w:szCs w:val="22"/>
              <w:lang w:val="en-US"/>
            </w:rPr>
          </w:pPr>
          <w:hyperlink w:history="1" w:anchor="_Toc128021062">
            <w:r w:rsidRPr="00FC763C" w:rsidR="000116E0">
              <w:rPr>
                <w:rStyle w:val="Hyperlink"/>
                <w:noProof/>
              </w:rPr>
              <w:t>2.1.5</w:t>
            </w:r>
            <w:r w:rsidR="000116E0">
              <w:rPr>
                <w:rFonts w:asciiTheme="minorHAnsi" w:hAnsiTheme="minorHAnsi" w:eastAsiaTheme="minorEastAsia" w:cstheme="minorBidi"/>
                <w:noProof/>
                <w:sz w:val="22"/>
                <w:szCs w:val="22"/>
                <w:lang w:val="en-US"/>
              </w:rPr>
              <w:tab/>
            </w:r>
            <w:r w:rsidRPr="00FC763C" w:rsidR="000116E0">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CA719CC" w14:textId="4A746807">
          <w:pPr>
            <w:pStyle w:val="TOC3"/>
            <w:rPr>
              <w:rFonts w:asciiTheme="minorHAnsi" w:hAnsiTheme="minorHAnsi" w:eastAsiaTheme="minorEastAsia" w:cstheme="minorBidi"/>
              <w:noProof/>
              <w:sz w:val="22"/>
              <w:szCs w:val="22"/>
              <w:lang w:val="en-US"/>
            </w:rPr>
          </w:pPr>
          <w:hyperlink w:history="1" w:anchor="_Toc128021063">
            <w:r w:rsidRPr="00FC763C" w:rsidR="000116E0">
              <w:rPr>
                <w:rStyle w:val="Hyperlink"/>
                <w:noProof/>
              </w:rPr>
              <w:t>2.1.6</w:t>
            </w:r>
            <w:r w:rsidR="000116E0">
              <w:rPr>
                <w:rFonts w:asciiTheme="minorHAnsi" w:hAnsiTheme="minorHAnsi" w:eastAsiaTheme="minorEastAsia" w:cstheme="minorBidi"/>
                <w:noProof/>
                <w:sz w:val="22"/>
                <w:szCs w:val="22"/>
                <w:lang w:val="en-US"/>
              </w:rPr>
              <w:tab/>
            </w:r>
            <w:r w:rsidRPr="00FC763C" w:rsidR="000116E0">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1955E7C" w14:textId="0ECD43D1">
          <w:pPr>
            <w:pStyle w:val="TOC3"/>
            <w:rPr>
              <w:rFonts w:asciiTheme="minorHAnsi" w:hAnsiTheme="minorHAnsi" w:eastAsiaTheme="minorEastAsia" w:cstheme="minorBidi"/>
              <w:noProof/>
              <w:sz w:val="22"/>
              <w:szCs w:val="22"/>
              <w:lang w:val="en-US"/>
            </w:rPr>
          </w:pPr>
          <w:hyperlink w:history="1" w:anchor="_Toc128021064">
            <w:r w:rsidRPr="00FC763C" w:rsidR="000116E0">
              <w:rPr>
                <w:rStyle w:val="Hyperlink"/>
                <w:noProof/>
                <w:lang w:val="en-US"/>
              </w:rPr>
              <w:t>2.1.7</w:t>
            </w:r>
            <w:r w:rsidR="000116E0">
              <w:rPr>
                <w:rFonts w:asciiTheme="minorHAnsi" w:hAnsiTheme="minorHAnsi" w:eastAsiaTheme="minorEastAsia" w:cstheme="minorBidi"/>
                <w:noProof/>
                <w:sz w:val="22"/>
                <w:szCs w:val="22"/>
                <w:lang w:val="en-US"/>
              </w:rPr>
              <w:tab/>
            </w:r>
            <w:r w:rsidRPr="00FC763C" w:rsidR="000116E0">
              <w:rPr>
                <w:rStyle w:val="Hyperlink"/>
                <w:noProof/>
                <w:lang w:val="en-US"/>
              </w:rPr>
              <w:t>Language</w:t>
            </w:r>
            <w:r w:rsidRPr="00FC763C" w:rsidR="000116E0">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A567770" w14:textId="62CB5DCB">
          <w:pPr>
            <w:pStyle w:val="TOC3"/>
            <w:rPr>
              <w:rFonts w:asciiTheme="minorHAnsi" w:hAnsiTheme="minorHAnsi" w:eastAsiaTheme="minorEastAsia" w:cstheme="minorBidi"/>
              <w:noProof/>
              <w:sz w:val="22"/>
              <w:szCs w:val="22"/>
              <w:lang w:val="en-US"/>
            </w:rPr>
          </w:pPr>
          <w:hyperlink w:history="1" w:anchor="_Toc128021065">
            <w:r w:rsidRPr="00FC763C" w:rsidR="000116E0">
              <w:rPr>
                <w:rStyle w:val="Hyperlink"/>
                <w:noProof/>
                <w:lang w:val="en-US"/>
              </w:rPr>
              <w:t>2.1.8</w:t>
            </w:r>
            <w:r w:rsidR="000116E0">
              <w:rPr>
                <w:rFonts w:asciiTheme="minorHAnsi" w:hAnsiTheme="minorHAnsi" w:eastAsiaTheme="minorEastAsia" w:cstheme="minorBidi"/>
                <w:noProof/>
                <w:sz w:val="22"/>
                <w:szCs w:val="22"/>
                <w:lang w:val="en-US"/>
              </w:rPr>
              <w:tab/>
            </w:r>
            <w:r w:rsidRPr="00FC763C" w:rsidR="000116E0">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230ECF7" w14:textId="466D609B">
          <w:pPr>
            <w:pStyle w:val="TOC3"/>
            <w:rPr>
              <w:rFonts w:asciiTheme="minorHAnsi" w:hAnsiTheme="minorHAnsi" w:eastAsiaTheme="minorEastAsia" w:cstheme="minorBidi"/>
              <w:noProof/>
              <w:sz w:val="22"/>
              <w:szCs w:val="22"/>
              <w:lang w:val="en-US"/>
            </w:rPr>
          </w:pPr>
          <w:hyperlink w:history="1" w:anchor="_Toc128021066">
            <w:r w:rsidRPr="00FC763C" w:rsidR="000116E0">
              <w:rPr>
                <w:rStyle w:val="Hyperlink"/>
                <w:noProof/>
              </w:rPr>
              <w:t>2.1.9</w:t>
            </w:r>
            <w:r w:rsidR="000116E0">
              <w:rPr>
                <w:rFonts w:asciiTheme="minorHAnsi" w:hAnsiTheme="minorHAnsi" w:eastAsiaTheme="minorEastAsia" w:cstheme="minorBidi"/>
                <w:noProof/>
                <w:sz w:val="22"/>
                <w:szCs w:val="22"/>
                <w:lang w:val="en-US"/>
              </w:rPr>
              <w:tab/>
            </w:r>
            <w:r w:rsidRPr="00FC763C" w:rsidR="000116E0">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9FF8689" w14:textId="79D8867F">
          <w:pPr>
            <w:pStyle w:val="TOC3"/>
            <w:rPr>
              <w:rFonts w:asciiTheme="minorHAnsi" w:hAnsiTheme="minorHAnsi" w:eastAsiaTheme="minorEastAsia" w:cstheme="minorBidi"/>
              <w:noProof/>
              <w:sz w:val="22"/>
              <w:szCs w:val="22"/>
              <w:lang w:val="en-US"/>
            </w:rPr>
          </w:pPr>
          <w:hyperlink w:history="1" w:anchor="_Toc128021067">
            <w:r w:rsidRPr="00FC763C" w:rsidR="000116E0">
              <w:rPr>
                <w:rStyle w:val="Hyperlink"/>
                <w:noProof/>
              </w:rPr>
              <w:t>2.1.10</w:t>
            </w:r>
            <w:r w:rsidR="000116E0">
              <w:rPr>
                <w:rFonts w:asciiTheme="minorHAnsi" w:hAnsiTheme="minorHAnsi" w:eastAsiaTheme="minorEastAsia" w:cstheme="minorBidi"/>
                <w:noProof/>
                <w:sz w:val="22"/>
                <w:szCs w:val="22"/>
                <w:lang w:val="en-US"/>
              </w:rPr>
              <w:tab/>
            </w:r>
            <w:r w:rsidRPr="00FC763C" w:rsidR="000116E0">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AD92890" w14:textId="6CFCB125">
          <w:pPr>
            <w:pStyle w:val="TOC3"/>
            <w:rPr>
              <w:rFonts w:asciiTheme="minorHAnsi" w:hAnsiTheme="minorHAnsi" w:eastAsiaTheme="minorEastAsia" w:cstheme="minorBidi"/>
              <w:noProof/>
              <w:sz w:val="22"/>
              <w:szCs w:val="22"/>
              <w:lang w:val="en-US"/>
            </w:rPr>
          </w:pPr>
          <w:hyperlink w:history="1" w:anchor="_Toc128021068">
            <w:r w:rsidRPr="00FC763C" w:rsidR="000116E0">
              <w:rPr>
                <w:rStyle w:val="Hyperlink"/>
                <w:noProof/>
              </w:rPr>
              <w:t>2.1.11</w:t>
            </w:r>
            <w:r w:rsidR="000116E0">
              <w:rPr>
                <w:rFonts w:asciiTheme="minorHAnsi" w:hAnsiTheme="minorHAnsi" w:eastAsiaTheme="minorEastAsia" w:cstheme="minorBidi"/>
                <w:noProof/>
                <w:sz w:val="22"/>
                <w:szCs w:val="22"/>
                <w:lang w:val="en-US"/>
              </w:rPr>
              <w:tab/>
            </w:r>
            <w:r w:rsidRPr="00FC763C" w:rsidR="000116E0">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7F5DA47" w14:textId="4EF26AB4">
          <w:pPr>
            <w:pStyle w:val="TOC3"/>
            <w:rPr>
              <w:rFonts w:asciiTheme="minorHAnsi" w:hAnsiTheme="minorHAnsi" w:eastAsiaTheme="minorEastAsia" w:cstheme="minorBidi"/>
              <w:noProof/>
              <w:sz w:val="22"/>
              <w:szCs w:val="22"/>
              <w:lang w:val="en-US"/>
            </w:rPr>
          </w:pPr>
          <w:hyperlink w:history="1" w:anchor="_Toc128021069">
            <w:r w:rsidRPr="00FC763C" w:rsidR="000116E0">
              <w:rPr>
                <w:rStyle w:val="Hyperlink"/>
                <w:noProof/>
              </w:rPr>
              <w:t>2.1.12</w:t>
            </w:r>
            <w:r w:rsidR="000116E0">
              <w:rPr>
                <w:rFonts w:asciiTheme="minorHAnsi" w:hAnsiTheme="minorHAnsi" w:eastAsiaTheme="minorEastAsia" w:cstheme="minorBidi"/>
                <w:noProof/>
                <w:sz w:val="22"/>
                <w:szCs w:val="22"/>
                <w:lang w:val="en-US"/>
              </w:rPr>
              <w:tab/>
            </w:r>
            <w:r w:rsidRPr="00FC763C" w:rsidR="000116E0">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DC3B7F3" w14:textId="6438134D">
          <w:pPr>
            <w:pStyle w:val="TOC3"/>
            <w:rPr>
              <w:rFonts w:asciiTheme="minorHAnsi" w:hAnsiTheme="minorHAnsi" w:eastAsiaTheme="minorEastAsia" w:cstheme="minorBidi"/>
              <w:noProof/>
              <w:sz w:val="22"/>
              <w:szCs w:val="22"/>
              <w:lang w:val="en-US"/>
            </w:rPr>
          </w:pPr>
          <w:hyperlink w:history="1" w:anchor="_Toc128021070">
            <w:r w:rsidRPr="00FC763C" w:rsidR="000116E0">
              <w:rPr>
                <w:rStyle w:val="Hyperlink"/>
                <w:noProof/>
              </w:rPr>
              <w:t>2.1.13</w:t>
            </w:r>
            <w:r w:rsidR="000116E0">
              <w:rPr>
                <w:rFonts w:asciiTheme="minorHAnsi" w:hAnsiTheme="minorHAnsi" w:eastAsiaTheme="minorEastAsia" w:cstheme="minorBidi"/>
                <w:noProof/>
                <w:sz w:val="22"/>
                <w:szCs w:val="22"/>
                <w:lang w:val="en-US"/>
              </w:rPr>
              <w:tab/>
            </w:r>
            <w:r w:rsidRPr="00FC763C" w:rsidR="000116E0">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874BD2C" w14:textId="2A3A6B1F">
          <w:pPr>
            <w:pStyle w:val="TOC3"/>
            <w:rPr>
              <w:rFonts w:asciiTheme="minorHAnsi" w:hAnsiTheme="minorHAnsi" w:eastAsiaTheme="minorEastAsia" w:cstheme="minorBidi"/>
              <w:noProof/>
              <w:sz w:val="22"/>
              <w:szCs w:val="22"/>
              <w:lang w:val="en-US"/>
            </w:rPr>
          </w:pPr>
          <w:hyperlink w:history="1" w:anchor="_Toc128021071">
            <w:r w:rsidRPr="00FC763C" w:rsidR="000116E0">
              <w:rPr>
                <w:rStyle w:val="Hyperlink"/>
                <w:noProof/>
              </w:rPr>
              <w:t>2.1.14</w:t>
            </w:r>
            <w:r w:rsidR="000116E0">
              <w:rPr>
                <w:rFonts w:asciiTheme="minorHAnsi" w:hAnsiTheme="minorHAnsi" w:eastAsiaTheme="minorEastAsia" w:cstheme="minorBidi"/>
                <w:noProof/>
                <w:sz w:val="22"/>
                <w:szCs w:val="22"/>
                <w:lang w:val="en-US"/>
              </w:rPr>
              <w:tab/>
            </w:r>
            <w:r w:rsidRPr="00FC763C" w:rsidR="000116E0">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RDefault="00EC4396" w14:paraId="5189F6EF" w14:textId="5072615A">
          <w:pPr>
            <w:pStyle w:val="TOC2"/>
            <w:rPr>
              <w:rFonts w:asciiTheme="minorHAnsi" w:hAnsiTheme="minorHAnsi" w:eastAsiaTheme="minorEastAsia" w:cstheme="minorBidi"/>
              <w:noProof/>
              <w:sz w:val="22"/>
              <w:szCs w:val="22"/>
              <w:lang w:val="en-US"/>
            </w:rPr>
            <w:pPrChange w:author="Moses, Robinson" w:date="2023-04-18T01:09:00Z" w:id="41">
              <w:pPr>
                <w:pStyle w:val="TOC2"/>
                <w:tabs>
                  <w:tab w:val="left" w:pos="1621"/>
                </w:tabs>
              </w:pPr>
            </w:pPrChange>
          </w:pPr>
          <w:r>
            <w:fldChar w:fldCharType="begin"/>
          </w:r>
          <w:r>
            <w:instrText xml:space="preserve"> HYPERLINK \l "_Toc128021072" </w:instrText>
          </w:r>
          <w:r>
            <w:fldChar w:fldCharType="separate"/>
          </w:r>
          <w:r w:rsidRPr="00FC763C" w:rsidR="000116E0">
            <w:rPr>
              <w:rStyle w:val="Hyperlink"/>
              <w:noProof/>
            </w:rPr>
            <w:t>2.2</w:t>
          </w:r>
          <w:r w:rsidR="000116E0">
            <w:rPr>
              <w:rFonts w:asciiTheme="minorHAnsi" w:hAnsiTheme="minorHAnsi" w:eastAsiaTheme="minorEastAsia" w:cstheme="minorBidi"/>
              <w:noProof/>
              <w:sz w:val="22"/>
              <w:szCs w:val="22"/>
              <w:lang w:val="en-US"/>
            </w:rPr>
            <w:tab/>
          </w:r>
          <w:r w:rsidRPr="00FC763C" w:rsidR="000116E0">
            <w:rPr>
              <w:rStyle w:val="Hyperlink"/>
              <w:noProof/>
              <w:lang w:val="en-US"/>
            </w:rPr>
            <w:t>Cashpoint</w:t>
          </w:r>
          <w:r w:rsidRPr="00FC763C" w:rsidR="000116E0">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rsidR="000116E0" w:rsidP="00DD3209" w:rsidRDefault="00000000" w14:paraId="34D30046" w14:textId="31577B6A">
          <w:pPr>
            <w:pStyle w:val="TOC3"/>
            <w:rPr>
              <w:rFonts w:asciiTheme="minorHAnsi" w:hAnsiTheme="minorHAnsi" w:eastAsiaTheme="minorEastAsia" w:cstheme="minorBidi"/>
              <w:noProof/>
              <w:sz w:val="22"/>
              <w:szCs w:val="22"/>
              <w:lang w:val="en-US"/>
            </w:rPr>
          </w:pPr>
          <w:hyperlink w:history="1" w:anchor="_Toc128021073">
            <w:r w:rsidRPr="00FC763C" w:rsidR="000116E0">
              <w:rPr>
                <w:rStyle w:val="Hyperlink"/>
                <w:noProof/>
              </w:rPr>
              <w:t>2.2.1</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DBE41EB" w14:textId="34AA7398">
          <w:pPr>
            <w:pStyle w:val="TOC3"/>
            <w:rPr>
              <w:rFonts w:asciiTheme="minorHAnsi" w:hAnsiTheme="minorHAnsi" w:eastAsiaTheme="minorEastAsia" w:cstheme="minorBidi"/>
              <w:noProof/>
              <w:sz w:val="22"/>
              <w:szCs w:val="22"/>
              <w:lang w:val="en-US"/>
            </w:rPr>
          </w:pPr>
          <w:hyperlink w:history="1" w:anchor="_Toc128021074">
            <w:r w:rsidRPr="00FC763C" w:rsidR="000116E0">
              <w:rPr>
                <w:rStyle w:val="Hyperlink"/>
                <w:noProof/>
              </w:rPr>
              <w:t>2.2.2</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6F38899" w14:textId="6D695F26">
          <w:pPr>
            <w:pStyle w:val="TOC3"/>
            <w:rPr>
              <w:rFonts w:asciiTheme="minorHAnsi" w:hAnsiTheme="minorHAnsi" w:eastAsiaTheme="minorEastAsia" w:cstheme="minorBidi"/>
              <w:noProof/>
              <w:sz w:val="22"/>
              <w:szCs w:val="22"/>
              <w:lang w:val="en-US"/>
            </w:rPr>
          </w:pPr>
          <w:hyperlink w:history="1" w:anchor="_Toc128021075">
            <w:r w:rsidRPr="00FC763C" w:rsidR="000116E0">
              <w:rPr>
                <w:rStyle w:val="Hyperlink"/>
                <w:noProof/>
              </w:rPr>
              <w:t>2.2.3</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7CC2035" w14:textId="0178C673">
          <w:pPr>
            <w:pStyle w:val="TOC3"/>
            <w:rPr>
              <w:rFonts w:asciiTheme="minorHAnsi" w:hAnsiTheme="minorHAnsi" w:eastAsiaTheme="minorEastAsia" w:cstheme="minorBidi"/>
              <w:noProof/>
              <w:sz w:val="22"/>
              <w:szCs w:val="22"/>
              <w:lang w:val="en-US"/>
            </w:rPr>
          </w:pPr>
          <w:hyperlink w:history="1" w:anchor="_Toc128021077">
            <w:r w:rsidRPr="00FC763C" w:rsidR="000116E0">
              <w:rPr>
                <w:rStyle w:val="Hyperlink"/>
                <w:noProof/>
              </w:rPr>
              <w:t>2.2.4</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CFC8E29" w14:textId="14F66FDB">
          <w:pPr>
            <w:pStyle w:val="TOC3"/>
            <w:rPr>
              <w:rFonts w:asciiTheme="minorHAnsi" w:hAnsiTheme="minorHAnsi" w:eastAsiaTheme="minorEastAsia" w:cstheme="minorBidi"/>
              <w:noProof/>
              <w:sz w:val="22"/>
              <w:szCs w:val="22"/>
              <w:lang w:val="en-US"/>
            </w:rPr>
          </w:pPr>
          <w:hyperlink w:history="1" w:anchor="_Toc128021078">
            <w:r w:rsidRPr="00FC763C" w:rsidR="000116E0">
              <w:rPr>
                <w:rStyle w:val="Hyperlink"/>
                <w:noProof/>
              </w:rPr>
              <w:t>2.2.5</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FE68CDE" w14:textId="6AF1B3C3">
          <w:pPr>
            <w:pStyle w:val="TOC3"/>
            <w:rPr>
              <w:rFonts w:asciiTheme="minorHAnsi" w:hAnsiTheme="minorHAnsi" w:eastAsiaTheme="minorEastAsia" w:cstheme="minorBidi"/>
              <w:noProof/>
              <w:sz w:val="22"/>
              <w:szCs w:val="22"/>
              <w:lang w:val="en-US"/>
            </w:rPr>
          </w:pPr>
          <w:hyperlink w:history="1" w:anchor="_Toc128021079">
            <w:r w:rsidRPr="00FC763C" w:rsidR="000116E0">
              <w:rPr>
                <w:rStyle w:val="Hyperlink"/>
                <w:noProof/>
              </w:rPr>
              <w:t>2.2.6</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AB6EF8C" w14:textId="492394B5">
          <w:pPr>
            <w:pStyle w:val="TOC3"/>
            <w:rPr>
              <w:rFonts w:asciiTheme="minorHAnsi" w:hAnsiTheme="minorHAnsi" w:eastAsiaTheme="minorEastAsia" w:cstheme="minorBidi"/>
              <w:noProof/>
              <w:sz w:val="22"/>
              <w:szCs w:val="22"/>
              <w:lang w:val="en-US"/>
            </w:rPr>
          </w:pPr>
          <w:hyperlink w:history="1" w:anchor="_Toc128021080">
            <w:r w:rsidRPr="00FC763C" w:rsidR="000116E0">
              <w:rPr>
                <w:rStyle w:val="Hyperlink"/>
                <w:noProof/>
              </w:rPr>
              <w:t>2.2.7</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Basic</w:t>
            </w:r>
            <w:r w:rsidRPr="00FC763C" w:rsidR="000116E0">
              <w:rPr>
                <w:rStyle w:val="Hyperlink"/>
                <w:rFonts w:ascii="Wingdings" w:hAnsi="Wingdings"/>
                <w:noProof/>
              </w:rPr>
              <w:t></w:t>
            </w:r>
            <w:r w:rsidRPr="00FC763C" w:rsidR="000116E0">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710B1F8" w14:textId="24460B1A">
          <w:pPr>
            <w:pStyle w:val="TOC3"/>
            <w:rPr>
              <w:rFonts w:asciiTheme="minorHAnsi" w:hAnsiTheme="minorHAnsi" w:eastAsiaTheme="minorEastAsia" w:cstheme="minorBidi"/>
              <w:noProof/>
              <w:sz w:val="22"/>
              <w:szCs w:val="22"/>
              <w:lang w:val="en-US"/>
            </w:rPr>
          </w:pPr>
          <w:hyperlink w:history="1" w:anchor="_Toc128021081">
            <w:r w:rsidRPr="00FC763C" w:rsidR="000116E0">
              <w:rPr>
                <w:rStyle w:val="Hyperlink"/>
                <w:noProof/>
              </w:rPr>
              <w:t>2.2.8</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6881DFC" w14:textId="580237E7">
          <w:pPr>
            <w:pStyle w:val="TOC3"/>
            <w:rPr>
              <w:rFonts w:asciiTheme="minorHAnsi" w:hAnsiTheme="minorHAnsi" w:eastAsiaTheme="minorEastAsia" w:cstheme="minorBidi"/>
              <w:noProof/>
              <w:sz w:val="22"/>
              <w:szCs w:val="22"/>
              <w:lang w:val="en-US"/>
            </w:rPr>
          </w:pPr>
          <w:hyperlink w:history="1" w:anchor="_Toc128021082">
            <w:r w:rsidRPr="00FC763C" w:rsidR="000116E0">
              <w:rPr>
                <w:rStyle w:val="Hyperlink"/>
                <w:noProof/>
              </w:rPr>
              <w:t>2.2.9</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EF30A70" w14:textId="35716FC8">
          <w:pPr>
            <w:pStyle w:val="TOC3"/>
            <w:rPr>
              <w:rFonts w:asciiTheme="minorHAnsi" w:hAnsiTheme="minorHAnsi" w:eastAsiaTheme="minorEastAsia" w:cstheme="minorBidi"/>
              <w:noProof/>
              <w:sz w:val="22"/>
              <w:szCs w:val="22"/>
              <w:lang w:val="en-US"/>
            </w:rPr>
          </w:pPr>
          <w:hyperlink w:history="1" w:anchor="_Toc128021083">
            <w:r w:rsidRPr="00FC763C" w:rsidR="000116E0">
              <w:rPr>
                <w:rStyle w:val="Hyperlink"/>
                <w:noProof/>
              </w:rPr>
              <w:t>2.2.10</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CE445E0" w14:textId="2CEE2C1A">
          <w:pPr>
            <w:pStyle w:val="TOC3"/>
            <w:rPr>
              <w:rFonts w:asciiTheme="minorHAnsi" w:hAnsiTheme="minorHAnsi" w:eastAsiaTheme="minorEastAsia" w:cstheme="minorBidi"/>
              <w:noProof/>
              <w:sz w:val="22"/>
              <w:szCs w:val="22"/>
              <w:lang w:val="en-US"/>
            </w:rPr>
          </w:pPr>
          <w:hyperlink w:history="1" w:anchor="_Toc128021084">
            <w:r w:rsidRPr="00FC763C" w:rsidR="000116E0">
              <w:rPr>
                <w:rStyle w:val="Hyperlink"/>
                <w:noProof/>
                <w:lang w:val="en-US"/>
              </w:rPr>
              <w:t>2.2.11</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Denomination Yield</w:t>
            </w:r>
            <w:r w:rsidRPr="00FC763C" w:rsidR="000116E0">
              <w:rPr>
                <w:rStyle w:val="Hyperlink"/>
                <w:rFonts w:ascii="Wingdings" w:hAnsi="Wingdings"/>
                <w:noProof/>
              </w:rPr>
              <w:t></w:t>
            </w:r>
            <w:r w:rsidRPr="00FC763C" w:rsidR="000116E0">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C597E63" w14:textId="68C83A50">
          <w:pPr>
            <w:pStyle w:val="TOC3"/>
            <w:rPr>
              <w:rFonts w:asciiTheme="minorHAnsi" w:hAnsiTheme="minorHAnsi" w:eastAsiaTheme="minorEastAsia" w:cstheme="minorBidi"/>
              <w:noProof/>
              <w:sz w:val="22"/>
              <w:szCs w:val="22"/>
              <w:lang w:val="en-US"/>
            </w:rPr>
          </w:pPr>
          <w:hyperlink w:history="1" w:anchor="_Toc128021085">
            <w:r w:rsidRPr="00FC763C" w:rsidR="000116E0">
              <w:rPr>
                <w:rStyle w:val="Hyperlink"/>
                <w:noProof/>
              </w:rPr>
              <w:t>2.2.12</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05277E7" w14:textId="09481C7D">
          <w:pPr>
            <w:pStyle w:val="TOC3"/>
            <w:rPr>
              <w:rFonts w:asciiTheme="minorHAnsi" w:hAnsiTheme="minorHAnsi" w:eastAsiaTheme="minorEastAsia" w:cstheme="minorBidi"/>
              <w:noProof/>
              <w:sz w:val="22"/>
              <w:szCs w:val="22"/>
              <w:lang w:val="en-US"/>
            </w:rPr>
          </w:pPr>
          <w:hyperlink w:history="1" w:anchor="_Toc128021086">
            <w:r w:rsidRPr="00FC763C" w:rsidR="000116E0">
              <w:rPr>
                <w:rStyle w:val="Hyperlink"/>
                <w:noProof/>
              </w:rPr>
              <w:t>2.2.13</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6CEADE4" w14:textId="6877376D">
          <w:pPr>
            <w:pStyle w:val="TOC3"/>
            <w:rPr>
              <w:rFonts w:asciiTheme="minorHAnsi" w:hAnsiTheme="minorHAnsi" w:eastAsiaTheme="minorEastAsia" w:cstheme="minorBidi"/>
              <w:noProof/>
              <w:sz w:val="22"/>
              <w:szCs w:val="22"/>
              <w:lang w:val="en-US"/>
            </w:rPr>
          </w:pPr>
          <w:hyperlink w:history="1" w:anchor="_Toc128021087">
            <w:r w:rsidRPr="00FC763C" w:rsidR="000116E0">
              <w:rPr>
                <w:rStyle w:val="Hyperlink"/>
                <w:noProof/>
              </w:rPr>
              <w:t>2.2.14</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1F1B68E" w14:textId="4C23F928">
          <w:pPr>
            <w:pStyle w:val="TOC3"/>
            <w:rPr>
              <w:rFonts w:asciiTheme="minorHAnsi" w:hAnsiTheme="minorHAnsi" w:eastAsiaTheme="minorEastAsia" w:cstheme="minorBidi"/>
              <w:noProof/>
              <w:sz w:val="22"/>
              <w:szCs w:val="22"/>
              <w:lang w:val="en-US"/>
            </w:rPr>
          </w:pPr>
          <w:hyperlink w:history="1" w:anchor="_Toc128021088">
            <w:r w:rsidRPr="00FC763C" w:rsidR="000116E0">
              <w:rPr>
                <w:rStyle w:val="Hyperlink"/>
                <w:noProof/>
              </w:rPr>
              <w:t>2.2.15</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Advanced</w:t>
            </w:r>
            <w:r w:rsidRPr="00FC763C" w:rsidR="000116E0">
              <w:rPr>
                <w:rStyle w:val="Hyperlink"/>
                <w:rFonts w:ascii="Wingdings" w:hAnsi="Wingdings"/>
                <w:noProof/>
              </w:rPr>
              <w:t></w:t>
            </w:r>
            <w:r w:rsidRPr="00FC763C" w:rsidR="000116E0">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70F53E4C" w14:textId="3FC15C44">
          <w:pPr>
            <w:pStyle w:val="TOC3"/>
            <w:rPr>
              <w:rFonts w:asciiTheme="minorHAnsi" w:hAnsiTheme="minorHAnsi" w:eastAsiaTheme="minorEastAsia" w:cstheme="minorBidi"/>
              <w:noProof/>
              <w:sz w:val="22"/>
              <w:szCs w:val="22"/>
              <w:lang w:val="en-US"/>
            </w:rPr>
          </w:pPr>
          <w:hyperlink w:history="1" w:anchor="_Toc128021089">
            <w:r w:rsidRPr="00FC763C" w:rsidR="000116E0">
              <w:rPr>
                <w:rStyle w:val="Hyperlink"/>
                <w:noProof/>
              </w:rPr>
              <w:t>2.2.16</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Orders</w:t>
            </w:r>
            <w:r w:rsidRPr="00FC763C" w:rsidR="000116E0">
              <w:rPr>
                <w:rStyle w:val="Hyperlink"/>
                <w:rFonts w:ascii="Wingdings" w:hAnsi="Wingdings"/>
                <w:noProof/>
              </w:rPr>
              <w:t></w:t>
            </w:r>
            <w:r w:rsidRPr="00FC763C" w:rsidR="000116E0">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B63EC37" w14:textId="642AFF58">
          <w:pPr>
            <w:pStyle w:val="TOC3"/>
            <w:rPr>
              <w:rFonts w:asciiTheme="minorHAnsi" w:hAnsiTheme="minorHAnsi" w:eastAsiaTheme="minorEastAsia" w:cstheme="minorBidi"/>
              <w:noProof/>
              <w:sz w:val="22"/>
              <w:szCs w:val="22"/>
              <w:lang w:val="en-US"/>
            </w:rPr>
          </w:pPr>
          <w:hyperlink w:history="1" w:anchor="_Toc128021090">
            <w:r w:rsidRPr="00FC763C" w:rsidR="000116E0">
              <w:rPr>
                <w:rStyle w:val="Hyperlink"/>
                <w:noProof/>
              </w:rPr>
              <w:t>2.2.17</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Orders</w:t>
            </w:r>
            <w:r w:rsidRPr="00FC763C" w:rsidR="000116E0">
              <w:rPr>
                <w:rStyle w:val="Hyperlink"/>
                <w:rFonts w:ascii="Wingdings" w:hAnsi="Wingdings"/>
                <w:noProof/>
              </w:rPr>
              <w:t></w:t>
            </w:r>
            <w:r w:rsidRPr="00FC763C" w:rsidR="000116E0">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3699E2D" w14:textId="55AEB9B5">
          <w:pPr>
            <w:pStyle w:val="TOC3"/>
            <w:rPr>
              <w:rFonts w:asciiTheme="minorHAnsi" w:hAnsiTheme="minorHAnsi" w:eastAsiaTheme="minorEastAsia" w:cstheme="minorBidi"/>
              <w:noProof/>
              <w:sz w:val="22"/>
              <w:szCs w:val="22"/>
              <w:lang w:val="en-US"/>
            </w:rPr>
          </w:pPr>
          <w:hyperlink w:history="1" w:anchor="_Toc128021091">
            <w:r w:rsidRPr="00FC763C" w:rsidR="000116E0">
              <w:rPr>
                <w:rStyle w:val="Hyperlink"/>
                <w:noProof/>
              </w:rPr>
              <w:t>2.2.18</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Orders</w:t>
            </w:r>
            <w:r w:rsidRPr="00FC763C" w:rsidR="000116E0">
              <w:rPr>
                <w:rStyle w:val="Hyperlink"/>
                <w:rFonts w:ascii="Wingdings" w:hAnsi="Wingdings"/>
                <w:noProof/>
              </w:rPr>
              <w:t></w:t>
            </w:r>
            <w:r w:rsidRPr="00FC763C" w:rsidR="000116E0">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5E5CD8F" w14:textId="633EB224">
          <w:pPr>
            <w:pStyle w:val="TOC3"/>
            <w:rPr>
              <w:rFonts w:asciiTheme="minorHAnsi" w:hAnsiTheme="minorHAnsi" w:eastAsiaTheme="minorEastAsia" w:cstheme="minorBidi"/>
              <w:noProof/>
              <w:sz w:val="22"/>
              <w:szCs w:val="22"/>
              <w:lang w:val="en-US"/>
            </w:rPr>
          </w:pPr>
          <w:hyperlink w:history="1" w:anchor="_Toc128021092">
            <w:r w:rsidRPr="00FC763C" w:rsidR="000116E0">
              <w:rPr>
                <w:rStyle w:val="Hyperlink"/>
                <w:noProof/>
              </w:rPr>
              <w:t>2.2.19</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Orders</w:t>
            </w:r>
            <w:r w:rsidRPr="00FC763C" w:rsidR="000116E0">
              <w:rPr>
                <w:rStyle w:val="Hyperlink"/>
                <w:rFonts w:ascii="Wingdings" w:hAnsi="Wingdings"/>
                <w:noProof/>
              </w:rPr>
              <w:t></w:t>
            </w:r>
            <w:r w:rsidRPr="00FC763C" w:rsidR="000116E0">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C0BBD0A" w14:textId="37B28E19">
          <w:pPr>
            <w:pStyle w:val="TOC3"/>
            <w:rPr>
              <w:rFonts w:asciiTheme="minorHAnsi" w:hAnsiTheme="minorHAnsi" w:eastAsiaTheme="minorEastAsia" w:cstheme="minorBidi"/>
              <w:noProof/>
              <w:sz w:val="22"/>
              <w:szCs w:val="22"/>
              <w:lang w:val="en-US"/>
            </w:rPr>
          </w:pPr>
          <w:hyperlink w:history="1" w:anchor="_Toc128021093">
            <w:r w:rsidRPr="00FC763C" w:rsidR="000116E0">
              <w:rPr>
                <w:rStyle w:val="Hyperlink"/>
                <w:noProof/>
              </w:rPr>
              <w:t>2.2.20</w:t>
            </w:r>
            <w:r w:rsidR="000116E0">
              <w:rPr>
                <w:rFonts w:asciiTheme="minorHAnsi" w:hAnsiTheme="minorHAnsi" w:eastAsiaTheme="minorEastAsia" w:cstheme="minorBidi"/>
                <w:noProof/>
                <w:sz w:val="22"/>
                <w:szCs w:val="22"/>
                <w:lang w:val="en-US"/>
              </w:rPr>
              <w:tab/>
            </w:r>
            <w:r w:rsidRPr="00FC763C" w:rsidR="000116E0">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9601D86" w14:textId="5ADDA94E">
          <w:pPr>
            <w:pStyle w:val="TOC3"/>
            <w:rPr>
              <w:rFonts w:asciiTheme="minorHAnsi" w:hAnsiTheme="minorHAnsi" w:eastAsiaTheme="minorEastAsia" w:cstheme="minorBidi"/>
              <w:noProof/>
              <w:sz w:val="22"/>
              <w:szCs w:val="22"/>
              <w:lang w:val="en-US"/>
            </w:rPr>
          </w:pPr>
          <w:hyperlink w:history="1" w:anchor="_Toc128021094">
            <w:r w:rsidRPr="00FC763C" w:rsidR="000116E0">
              <w:rPr>
                <w:rStyle w:val="Hyperlink"/>
                <w:noProof/>
              </w:rPr>
              <w:t>2.2.21</w:t>
            </w:r>
            <w:r w:rsidR="000116E0">
              <w:rPr>
                <w:rFonts w:asciiTheme="minorHAnsi" w:hAnsiTheme="minorHAnsi" w:eastAsiaTheme="minorEastAsia" w:cstheme="minorBidi"/>
                <w:noProof/>
                <w:sz w:val="22"/>
                <w:szCs w:val="22"/>
                <w:lang w:val="en-US"/>
              </w:rPr>
              <w:tab/>
            </w:r>
            <w:r w:rsidRPr="00FC763C" w:rsidR="000116E0">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7595EF2" w14:textId="3C4E4FB7">
          <w:pPr>
            <w:pStyle w:val="TOC3"/>
            <w:rPr>
              <w:rFonts w:asciiTheme="minorHAnsi" w:hAnsiTheme="minorHAnsi" w:eastAsiaTheme="minorEastAsia" w:cstheme="minorBidi"/>
              <w:noProof/>
              <w:sz w:val="22"/>
              <w:szCs w:val="22"/>
              <w:lang w:val="en-US"/>
            </w:rPr>
          </w:pPr>
          <w:hyperlink w:history="1" w:anchor="_Toc128021095">
            <w:r w:rsidRPr="00FC763C" w:rsidR="000116E0">
              <w:rPr>
                <w:rStyle w:val="Hyperlink"/>
                <w:noProof/>
              </w:rPr>
              <w:t>2.2.22</w:t>
            </w:r>
            <w:r w:rsidR="000116E0">
              <w:rPr>
                <w:rFonts w:asciiTheme="minorHAnsi" w:hAnsiTheme="minorHAnsi" w:eastAsiaTheme="minorEastAsia" w:cstheme="minorBidi"/>
                <w:noProof/>
                <w:sz w:val="22"/>
                <w:szCs w:val="22"/>
                <w:lang w:val="en-US"/>
              </w:rPr>
              <w:tab/>
            </w:r>
            <w:r w:rsidRPr="00FC763C" w:rsidR="000116E0">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A9C2568" w14:textId="33A251CC">
          <w:pPr>
            <w:pStyle w:val="TOC3"/>
            <w:rPr>
              <w:rFonts w:asciiTheme="minorHAnsi" w:hAnsiTheme="minorHAnsi" w:eastAsiaTheme="minorEastAsia" w:cstheme="minorBidi"/>
              <w:noProof/>
              <w:sz w:val="22"/>
              <w:szCs w:val="22"/>
              <w:lang w:val="en-US"/>
            </w:rPr>
          </w:pPr>
          <w:hyperlink w:history="1" w:anchor="_Toc128021096">
            <w:r w:rsidRPr="00FC763C" w:rsidR="000116E0">
              <w:rPr>
                <w:rStyle w:val="Hyperlink"/>
                <w:noProof/>
              </w:rPr>
              <w:t>2.2.23</w:t>
            </w:r>
            <w:r w:rsidR="000116E0">
              <w:rPr>
                <w:rFonts w:asciiTheme="minorHAnsi" w:hAnsiTheme="minorHAnsi" w:eastAsiaTheme="minorEastAsia" w:cstheme="minorBidi"/>
                <w:noProof/>
                <w:sz w:val="22"/>
                <w:szCs w:val="22"/>
                <w:lang w:val="en-US"/>
              </w:rPr>
              <w:tab/>
            </w:r>
            <w:r w:rsidRPr="00FC763C" w:rsidR="000116E0">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353E92A" w14:textId="6217D053">
          <w:pPr>
            <w:pStyle w:val="TOC3"/>
            <w:rPr>
              <w:rFonts w:asciiTheme="minorHAnsi" w:hAnsiTheme="minorHAnsi" w:eastAsiaTheme="minorEastAsia" w:cstheme="minorBidi"/>
              <w:noProof/>
              <w:sz w:val="22"/>
              <w:szCs w:val="22"/>
              <w:lang w:val="en-US"/>
            </w:rPr>
          </w:pPr>
          <w:hyperlink w:history="1" w:anchor="_Toc128021097">
            <w:r w:rsidRPr="00FC763C" w:rsidR="000116E0">
              <w:rPr>
                <w:rStyle w:val="Hyperlink"/>
                <w:noProof/>
              </w:rPr>
              <w:t>2.2.24</w:t>
            </w:r>
            <w:r w:rsidR="000116E0">
              <w:rPr>
                <w:rFonts w:asciiTheme="minorHAnsi" w:hAnsiTheme="minorHAnsi" w:eastAsiaTheme="minorEastAsia" w:cstheme="minorBidi"/>
                <w:noProof/>
                <w:sz w:val="22"/>
                <w:szCs w:val="22"/>
                <w:lang w:val="en-US"/>
              </w:rPr>
              <w:tab/>
            </w:r>
            <w:r w:rsidRPr="00FC763C" w:rsidR="000116E0">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524B6B1" w14:textId="1FBD9E31">
          <w:pPr>
            <w:pStyle w:val="TOC3"/>
            <w:rPr>
              <w:rFonts w:asciiTheme="minorHAnsi" w:hAnsiTheme="minorHAnsi" w:eastAsiaTheme="minorEastAsia" w:cstheme="minorBidi"/>
              <w:noProof/>
              <w:sz w:val="22"/>
              <w:szCs w:val="22"/>
              <w:lang w:val="en-US"/>
            </w:rPr>
          </w:pPr>
          <w:hyperlink w:history="1" w:anchor="_Toc128021098">
            <w:r w:rsidRPr="00FC763C" w:rsidR="000116E0">
              <w:rPr>
                <w:rStyle w:val="Hyperlink"/>
                <w:noProof/>
              </w:rPr>
              <w:t>2.2.25</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Forecast</w:t>
            </w:r>
            <w:r w:rsidRPr="00FC763C" w:rsidR="000116E0">
              <w:rPr>
                <w:rStyle w:val="Hyperlink"/>
                <w:rFonts w:ascii="Wingdings" w:hAnsi="Wingdings"/>
                <w:noProof/>
              </w:rPr>
              <w:t></w:t>
            </w:r>
            <w:r w:rsidRPr="00FC763C" w:rsidR="000116E0">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C81743F" w14:textId="10E4C1EC">
          <w:pPr>
            <w:pStyle w:val="TOC3"/>
            <w:rPr>
              <w:rFonts w:asciiTheme="minorHAnsi" w:hAnsiTheme="minorHAnsi" w:eastAsiaTheme="minorEastAsia" w:cstheme="minorBidi"/>
              <w:noProof/>
              <w:sz w:val="22"/>
              <w:szCs w:val="22"/>
              <w:lang w:val="en-US"/>
            </w:rPr>
          </w:pPr>
          <w:hyperlink w:history="1" w:anchor="_Toc128021099">
            <w:r w:rsidRPr="00FC763C" w:rsidR="000116E0">
              <w:rPr>
                <w:rStyle w:val="Hyperlink"/>
                <w:noProof/>
              </w:rPr>
              <w:t>2.2.26</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Forecast</w:t>
            </w:r>
            <w:r w:rsidRPr="00FC763C" w:rsidR="000116E0">
              <w:rPr>
                <w:rStyle w:val="Hyperlink"/>
                <w:rFonts w:ascii="Wingdings" w:hAnsi="Wingdings"/>
                <w:noProof/>
              </w:rPr>
              <w:t></w:t>
            </w:r>
            <w:r w:rsidRPr="00FC763C" w:rsidR="000116E0">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D558DD2" w14:textId="2A7F24D2">
          <w:pPr>
            <w:pStyle w:val="TOC3"/>
            <w:rPr>
              <w:rFonts w:asciiTheme="minorHAnsi" w:hAnsiTheme="minorHAnsi" w:eastAsiaTheme="minorEastAsia" w:cstheme="minorBidi"/>
              <w:noProof/>
              <w:sz w:val="22"/>
              <w:szCs w:val="22"/>
              <w:lang w:val="en-US"/>
            </w:rPr>
          </w:pPr>
          <w:hyperlink w:history="1" w:anchor="_Toc128021100">
            <w:r w:rsidRPr="00FC763C" w:rsidR="000116E0">
              <w:rPr>
                <w:rStyle w:val="Hyperlink"/>
                <w:noProof/>
              </w:rPr>
              <w:t>2.2.27</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Forecast</w:t>
            </w:r>
            <w:r w:rsidRPr="00FC763C" w:rsidR="000116E0">
              <w:rPr>
                <w:rStyle w:val="Hyperlink"/>
                <w:rFonts w:ascii="Wingdings" w:hAnsi="Wingdings"/>
                <w:noProof/>
              </w:rPr>
              <w:t></w:t>
            </w:r>
            <w:r w:rsidRPr="00FC763C" w:rsidR="000116E0">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62E9193" w14:textId="285AE0CC">
          <w:pPr>
            <w:pStyle w:val="TOC3"/>
            <w:rPr>
              <w:rFonts w:asciiTheme="minorHAnsi" w:hAnsiTheme="minorHAnsi" w:eastAsiaTheme="minorEastAsia" w:cstheme="minorBidi"/>
              <w:noProof/>
              <w:sz w:val="22"/>
              <w:szCs w:val="22"/>
              <w:lang w:val="en-US"/>
            </w:rPr>
          </w:pPr>
          <w:hyperlink w:history="1" w:anchor="_Toc128021101">
            <w:r w:rsidRPr="00FC763C" w:rsidR="000116E0">
              <w:rPr>
                <w:rStyle w:val="Hyperlink"/>
                <w:noProof/>
              </w:rPr>
              <w:t>2.2.28</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Forecast</w:t>
            </w:r>
            <w:r w:rsidRPr="00FC763C" w:rsidR="000116E0">
              <w:rPr>
                <w:rStyle w:val="Hyperlink"/>
                <w:rFonts w:ascii="Wingdings" w:hAnsi="Wingdings"/>
                <w:noProof/>
              </w:rPr>
              <w:t></w:t>
            </w:r>
            <w:r w:rsidRPr="00FC763C" w:rsidR="000116E0">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393779D" w14:textId="383F5F41">
          <w:pPr>
            <w:pStyle w:val="TOC3"/>
            <w:rPr>
              <w:rFonts w:asciiTheme="minorHAnsi" w:hAnsiTheme="minorHAnsi" w:eastAsiaTheme="minorEastAsia" w:cstheme="minorBidi"/>
              <w:noProof/>
              <w:sz w:val="22"/>
              <w:szCs w:val="22"/>
              <w:lang w:val="en-US"/>
            </w:rPr>
          </w:pPr>
          <w:hyperlink w:history="1" w:anchor="_Toc128021102">
            <w:r w:rsidRPr="00FC763C" w:rsidR="000116E0">
              <w:rPr>
                <w:rStyle w:val="Hyperlink"/>
                <w:noProof/>
              </w:rPr>
              <w:t>2.2.29</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Forecast</w:t>
            </w:r>
            <w:r w:rsidRPr="00FC763C" w:rsidR="000116E0">
              <w:rPr>
                <w:rStyle w:val="Hyperlink"/>
                <w:rFonts w:ascii="Wingdings" w:hAnsi="Wingdings"/>
                <w:noProof/>
              </w:rPr>
              <w:t></w:t>
            </w:r>
            <w:r w:rsidRPr="00FC763C" w:rsidR="000116E0">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B609941" w14:textId="3F58EC4C">
          <w:pPr>
            <w:pStyle w:val="TOC3"/>
            <w:rPr>
              <w:rFonts w:asciiTheme="minorHAnsi" w:hAnsiTheme="minorHAnsi" w:eastAsiaTheme="minorEastAsia" w:cstheme="minorBidi"/>
              <w:noProof/>
              <w:sz w:val="22"/>
              <w:szCs w:val="22"/>
              <w:lang w:val="en-US"/>
            </w:rPr>
          </w:pPr>
          <w:hyperlink w:history="1" w:anchor="_Toc128021103">
            <w:r w:rsidRPr="00FC763C" w:rsidR="000116E0">
              <w:rPr>
                <w:rStyle w:val="Hyperlink"/>
                <w:noProof/>
              </w:rPr>
              <w:t>2.2.30</w:t>
            </w:r>
            <w:r w:rsidR="000116E0">
              <w:rPr>
                <w:rFonts w:asciiTheme="minorHAnsi" w:hAnsiTheme="minorHAnsi" w:eastAsiaTheme="minorEastAsia" w:cstheme="minorBidi"/>
                <w:noProof/>
                <w:sz w:val="22"/>
                <w:szCs w:val="22"/>
                <w:lang w:val="en-US"/>
              </w:rPr>
              <w:tab/>
            </w:r>
            <w:r w:rsidRPr="00FC763C" w:rsidR="000116E0">
              <w:rPr>
                <w:rStyle w:val="Hyperlink"/>
                <w:noProof/>
              </w:rPr>
              <w:t>Cashpoint</w:t>
            </w:r>
            <w:r w:rsidRPr="00FC763C" w:rsidR="000116E0">
              <w:rPr>
                <w:rStyle w:val="Hyperlink"/>
                <w:rFonts w:ascii="Wingdings" w:hAnsi="Wingdings"/>
                <w:noProof/>
              </w:rPr>
              <w:t></w:t>
            </w:r>
            <w:r w:rsidRPr="00FC763C" w:rsidR="000116E0">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13E41694" w14:textId="3720E595">
          <w:pPr>
            <w:pStyle w:val="TOC1"/>
            <w:rPr>
              <w:rFonts w:asciiTheme="minorHAnsi" w:hAnsiTheme="minorHAnsi" w:eastAsiaTheme="minorEastAsia" w:cstheme="minorBidi"/>
              <w:noProof/>
              <w:szCs w:val="22"/>
              <w:lang w:val="en-US"/>
            </w:rPr>
          </w:pPr>
          <w:hyperlink w:history="1" w:anchor="_Toc128021104">
            <w:r w:rsidRPr="00FC763C" w:rsidR="000116E0">
              <w:rPr>
                <w:rStyle w:val="Hyperlink"/>
                <w:noProof/>
              </w:rPr>
              <w:t>3</w:t>
            </w:r>
            <w:r w:rsidR="000116E0">
              <w:rPr>
                <w:rFonts w:asciiTheme="minorHAnsi" w:hAnsiTheme="minorHAnsi" w:eastAsiaTheme="minorEastAsia" w:cstheme="minorBidi"/>
                <w:noProof/>
                <w:szCs w:val="22"/>
                <w:lang w:val="en-US"/>
              </w:rPr>
              <w:tab/>
            </w:r>
            <w:r w:rsidRPr="00FC763C" w:rsidR="000116E0">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042D594" w14:textId="6D9FE7F5">
          <w:pPr>
            <w:pStyle w:val="TOC3"/>
            <w:rPr>
              <w:rFonts w:asciiTheme="minorHAnsi" w:hAnsiTheme="minorHAnsi" w:eastAsiaTheme="minorEastAsia" w:cstheme="minorBidi"/>
              <w:noProof/>
              <w:sz w:val="22"/>
              <w:szCs w:val="22"/>
              <w:lang w:val="en-US"/>
            </w:rPr>
          </w:pPr>
          <w:hyperlink w:history="1" w:anchor="_Toc128021105">
            <w:r w:rsidRPr="00FC763C" w:rsidR="000116E0">
              <w:rPr>
                <w:rStyle w:val="Hyperlink"/>
                <w:noProof/>
              </w:rPr>
              <w:t>3.1.1</w:t>
            </w:r>
            <w:r w:rsidR="000116E0">
              <w:rPr>
                <w:rFonts w:asciiTheme="minorHAnsi" w:hAnsiTheme="minorHAnsi" w:eastAsiaTheme="minorEastAsia" w:cstheme="minorBidi"/>
                <w:noProof/>
                <w:sz w:val="22"/>
                <w:szCs w:val="22"/>
                <w:lang w:val="en-US"/>
              </w:rPr>
              <w:tab/>
            </w:r>
            <w:r w:rsidRPr="00FC763C" w:rsidR="000116E0">
              <w:rPr>
                <w:rStyle w:val="Hyperlink"/>
                <w:noProof/>
              </w:rPr>
              <w:t>Today</w:t>
            </w:r>
            <w:r w:rsidRPr="00FC763C" w:rsidR="000116E0">
              <w:rPr>
                <w:rStyle w:val="Hyperlink"/>
                <w:rFonts w:ascii="Wingdings" w:hAnsi="Wingdings"/>
                <w:noProof/>
              </w:rPr>
              <w:t></w:t>
            </w:r>
            <w:r w:rsidRPr="00FC763C" w:rsidR="000116E0">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F084FE2" w14:textId="2604A778">
          <w:pPr>
            <w:pStyle w:val="TOC3"/>
            <w:rPr>
              <w:rFonts w:asciiTheme="minorHAnsi" w:hAnsiTheme="minorHAnsi" w:eastAsiaTheme="minorEastAsia" w:cstheme="minorBidi"/>
              <w:noProof/>
              <w:sz w:val="22"/>
              <w:szCs w:val="22"/>
              <w:lang w:val="en-US"/>
            </w:rPr>
          </w:pPr>
          <w:hyperlink w:history="1" w:anchor="_Toc128021106">
            <w:r w:rsidRPr="00FC763C" w:rsidR="000116E0">
              <w:rPr>
                <w:rStyle w:val="Hyperlink"/>
                <w:noProof/>
              </w:rPr>
              <w:t>3.1.2</w:t>
            </w:r>
            <w:r w:rsidR="000116E0">
              <w:rPr>
                <w:rFonts w:asciiTheme="minorHAnsi" w:hAnsiTheme="minorHAnsi" w:eastAsiaTheme="minorEastAsia" w:cstheme="minorBidi"/>
                <w:noProof/>
                <w:sz w:val="22"/>
                <w:szCs w:val="22"/>
                <w:lang w:val="en-US"/>
              </w:rPr>
              <w:tab/>
            </w:r>
            <w:r w:rsidRPr="00FC763C" w:rsidR="000116E0">
              <w:rPr>
                <w:rStyle w:val="Hyperlink"/>
                <w:noProof/>
              </w:rPr>
              <w:t>Snapshot</w:t>
            </w:r>
            <w:r w:rsidRPr="00FC763C" w:rsidR="000116E0">
              <w:rPr>
                <w:rStyle w:val="Hyperlink"/>
                <w:rFonts w:ascii="Wingdings" w:hAnsi="Wingdings"/>
                <w:noProof/>
              </w:rPr>
              <w:t></w:t>
            </w:r>
            <w:r w:rsidRPr="00FC763C" w:rsidR="000116E0">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CED3EA8" w14:textId="4BF65FAA">
          <w:pPr>
            <w:pStyle w:val="TOC3"/>
            <w:rPr>
              <w:rFonts w:asciiTheme="minorHAnsi" w:hAnsiTheme="minorHAnsi" w:eastAsiaTheme="minorEastAsia" w:cstheme="minorBidi"/>
              <w:noProof/>
              <w:sz w:val="22"/>
              <w:szCs w:val="22"/>
              <w:lang w:val="en-US"/>
            </w:rPr>
          </w:pPr>
          <w:hyperlink w:history="1" w:anchor="_Toc128021107">
            <w:r w:rsidRPr="00FC763C" w:rsidR="000116E0">
              <w:rPr>
                <w:rStyle w:val="Hyperlink"/>
                <w:noProof/>
                <w:lang w:val="en-US"/>
              </w:rPr>
              <w:t>3.1.3</w:t>
            </w:r>
            <w:r w:rsidR="000116E0">
              <w:rPr>
                <w:rFonts w:asciiTheme="minorHAnsi" w:hAnsiTheme="minorHAnsi" w:eastAsiaTheme="minorEastAsia" w:cstheme="minorBidi"/>
                <w:noProof/>
                <w:sz w:val="22"/>
                <w:szCs w:val="22"/>
                <w:lang w:val="en-US"/>
              </w:rPr>
              <w:tab/>
            </w:r>
            <w:r w:rsidRPr="00FC763C" w:rsidR="000116E0">
              <w:rPr>
                <w:rStyle w:val="Hyperlink"/>
                <w:noProof/>
                <w:lang w:val="en-US"/>
              </w:rPr>
              <w:t>Today</w:t>
            </w:r>
            <w:r w:rsidRPr="00FC763C" w:rsidR="000116E0">
              <w:rPr>
                <w:rStyle w:val="Hyperlink"/>
                <w:rFonts w:ascii="Wingdings" w:hAnsi="Wingdings"/>
                <w:noProof/>
              </w:rPr>
              <w:t></w:t>
            </w:r>
            <w:r w:rsidRPr="00FC763C" w:rsidR="000116E0">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4899DA7" w14:textId="01A6DFC2">
          <w:pPr>
            <w:pStyle w:val="TOC3"/>
            <w:rPr>
              <w:rFonts w:asciiTheme="minorHAnsi" w:hAnsiTheme="minorHAnsi" w:eastAsiaTheme="minorEastAsia" w:cstheme="minorBidi"/>
              <w:noProof/>
              <w:sz w:val="22"/>
              <w:szCs w:val="22"/>
              <w:lang w:val="en-US"/>
            </w:rPr>
          </w:pPr>
          <w:hyperlink w:history="1" w:anchor="_Toc128021108">
            <w:r w:rsidRPr="00FC763C" w:rsidR="000116E0">
              <w:rPr>
                <w:rStyle w:val="Hyperlink"/>
                <w:noProof/>
                <w:lang w:val="en-US"/>
              </w:rPr>
              <w:t>3.1.4</w:t>
            </w:r>
            <w:r w:rsidR="000116E0">
              <w:rPr>
                <w:rFonts w:asciiTheme="minorHAnsi" w:hAnsiTheme="minorHAnsi" w:eastAsiaTheme="minorEastAsia" w:cstheme="minorBidi"/>
                <w:noProof/>
                <w:sz w:val="22"/>
                <w:szCs w:val="22"/>
                <w:lang w:val="en-US"/>
              </w:rPr>
              <w:tab/>
            </w:r>
            <w:r w:rsidRPr="00FC763C" w:rsidR="000116E0">
              <w:rPr>
                <w:rStyle w:val="Hyperlink"/>
                <w:noProof/>
                <w:lang w:val="en-US"/>
              </w:rPr>
              <w:t>Today</w:t>
            </w:r>
            <w:r w:rsidRPr="00FC763C" w:rsidR="000116E0">
              <w:rPr>
                <w:rStyle w:val="Hyperlink"/>
                <w:rFonts w:ascii="Wingdings" w:hAnsi="Wingdings"/>
                <w:noProof/>
              </w:rPr>
              <w:t></w:t>
            </w:r>
            <w:r w:rsidRPr="00FC763C" w:rsidR="000116E0">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E71FBB6" w14:textId="610BE706">
          <w:pPr>
            <w:pStyle w:val="TOC3"/>
            <w:rPr>
              <w:rFonts w:asciiTheme="minorHAnsi" w:hAnsiTheme="minorHAnsi" w:eastAsiaTheme="minorEastAsia" w:cstheme="minorBidi"/>
              <w:noProof/>
              <w:sz w:val="22"/>
              <w:szCs w:val="22"/>
              <w:lang w:val="en-US"/>
            </w:rPr>
          </w:pPr>
          <w:hyperlink w:history="1" w:anchor="_Toc128021109">
            <w:r w:rsidRPr="00FC763C" w:rsidR="000116E0">
              <w:rPr>
                <w:rStyle w:val="Hyperlink"/>
                <w:noProof/>
                <w:lang w:val="en-US"/>
              </w:rPr>
              <w:t>3.1.5</w:t>
            </w:r>
            <w:r w:rsidR="000116E0">
              <w:rPr>
                <w:rFonts w:asciiTheme="minorHAnsi" w:hAnsiTheme="minorHAnsi" w:eastAsiaTheme="minorEastAsia" w:cstheme="minorBidi"/>
                <w:noProof/>
                <w:sz w:val="22"/>
                <w:szCs w:val="22"/>
                <w:lang w:val="en-US"/>
              </w:rPr>
              <w:tab/>
            </w:r>
            <w:r w:rsidRPr="00FC763C" w:rsidR="000116E0">
              <w:rPr>
                <w:rStyle w:val="Hyperlink"/>
                <w:noProof/>
                <w:lang w:val="en-US"/>
              </w:rPr>
              <w:t>Today</w:t>
            </w:r>
            <w:r w:rsidRPr="00FC763C" w:rsidR="000116E0">
              <w:rPr>
                <w:rStyle w:val="Hyperlink"/>
                <w:rFonts w:ascii="Wingdings" w:hAnsi="Wingdings"/>
                <w:noProof/>
              </w:rPr>
              <w:t></w:t>
            </w:r>
            <w:r w:rsidRPr="00FC763C" w:rsidR="000116E0">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25D27279" w14:textId="37398853">
          <w:pPr>
            <w:pStyle w:val="TOC1"/>
            <w:rPr>
              <w:rFonts w:asciiTheme="minorHAnsi" w:hAnsiTheme="minorHAnsi" w:eastAsiaTheme="minorEastAsia" w:cstheme="minorBidi"/>
              <w:noProof/>
              <w:szCs w:val="22"/>
              <w:lang w:val="en-US"/>
            </w:rPr>
          </w:pPr>
          <w:hyperlink w:history="1" w:anchor="_Toc128021110">
            <w:r w:rsidRPr="00FC763C" w:rsidR="000116E0">
              <w:rPr>
                <w:rStyle w:val="Hyperlink"/>
                <w:noProof/>
              </w:rPr>
              <w:t>4</w:t>
            </w:r>
            <w:r w:rsidR="000116E0">
              <w:rPr>
                <w:rFonts w:asciiTheme="minorHAnsi" w:hAnsiTheme="minorHAnsi" w:eastAsiaTheme="minorEastAsia" w:cstheme="minorBidi"/>
                <w:noProof/>
                <w:szCs w:val="22"/>
                <w:lang w:val="en-US"/>
              </w:rPr>
              <w:tab/>
            </w:r>
            <w:r w:rsidRPr="00FC763C" w:rsidR="000116E0">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57E6174" w14:textId="69D476A7">
          <w:pPr>
            <w:pStyle w:val="TOC3"/>
            <w:rPr>
              <w:rFonts w:asciiTheme="minorHAnsi" w:hAnsiTheme="minorHAnsi" w:eastAsiaTheme="minorEastAsia" w:cstheme="minorBidi"/>
              <w:noProof/>
              <w:sz w:val="22"/>
              <w:szCs w:val="22"/>
              <w:lang w:val="en-US"/>
            </w:rPr>
          </w:pPr>
          <w:hyperlink w:history="1" w:anchor="_Toc128021111">
            <w:r w:rsidRPr="00FC763C" w:rsidR="000116E0">
              <w:rPr>
                <w:rStyle w:val="Hyperlink"/>
                <w:noProof/>
              </w:rPr>
              <w:t>4.1.1</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C6D5C49" w14:textId="5507D18D">
          <w:pPr>
            <w:pStyle w:val="TOC3"/>
            <w:rPr>
              <w:rFonts w:asciiTheme="minorHAnsi" w:hAnsiTheme="minorHAnsi" w:eastAsiaTheme="minorEastAsia" w:cstheme="minorBidi"/>
              <w:noProof/>
              <w:sz w:val="22"/>
              <w:szCs w:val="22"/>
              <w:lang w:val="en-US"/>
            </w:rPr>
          </w:pPr>
          <w:hyperlink w:history="1" w:anchor="_Toc128021112">
            <w:r w:rsidRPr="00FC763C" w:rsidR="000116E0">
              <w:rPr>
                <w:rStyle w:val="Hyperlink"/>
                <w:noProof/>
              </w:rPr>
              <w:t>4.1.2</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7A7A1862" w14:textId="13EBBF9E">
          <w:pPr>
            <w:pStyle w:val="TOC3"/>
            <w:rPr>
              <w:rFonts w:asciiTheme="minorHAnsi" w:hAnsiTheme="minorHAnsi" w:eastAsiaTheme="minorEastAsia" w:cstheme="minorBidi"/>
              <w:noProof/>
              <w:sz w:val="22"/>
              <w:szCs w:val="22"/>
              <w:lang w:val="en-US"/>
            </w:rPr>
          </w:pPr>
          <w:hyperlink w:history="1" w:anchor="_Toc128021113">
            <w:r w:rsidRPr="00FC763C" w:rsidR="000116E0">
              <w:rPr>
                <w:rStyle w:val="Hyperlink"/>
                <w:noProof/>
              </w:rPr>
              <w:t>4.1.3</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eastAsia="Wingdings" w:cs="Wingdings"/>
                <w:noProof/>
              </w:rPr>
              <w:t></w:t>
            </w:r>
            <w:r w:rsidRPr="00FC763C" w:rsidR="000116E0">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9066CD3" w14:textId="2FA04462">
          <w:pPr>
            <w:pStyle w:val="TOC3"/>
            <w:rPr>
              <w:rFonts w:asciiTheme="minorHAnsi" w:hAnsiTheme="minorHAnsi" w:eastAsiaTheme="minorEastAsia" w:cstheme="minorBidi"/>
              <w:noProof/>
              <w:sz w:val="22"/>
              <w:szCs w:val="22"/>
              <w:lang w:val="en-US"/>
            </w:rPr>
          </w:pPr>
          <w:hyperlink w:history="1" w:anchor="_Toc128021114">
            <w:r w:rsidRPr="00FC763C" w:rsidR="000116E0">
              <w:rPr>
                <w:rStyle w:val="Hyperlink"/>
                <w:noProof/>
              </w:rPr>
              <w:t>4.1.4</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689B2FE" w14:textId="0F7E8844">
          <w:pPr>
            <w:pStyle w:val="TOC3"/>
            <w:rPr>
              <w:rFonts w:asciiTheme="minorHAnsi" w:hAnsiTheme="minorHAnsi" w:eastAsiaTheme="minorEastAsia" w:cstheme="minorBidi"/>
              <w:noProof/>
              <w:sz w:val="22"/>
              <w:szCs w:val="22"/>
              <w:lang w:val="en-US"/>
            </w:rPr>
          </w:pPr>
          <w:hyperlink w:history="1" w:anchor="_Toc128021115">
            <w:r w:rsidRPr="00FC763C" w:rsidR="000116E0">
              <w:rPr>
                <w:rStyle w:val="Hyperlink"/>
                <w:noProof/>
              </w:rPr>
              <w:t>4.1.5</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BA49A09" w14:textId="16CAFB44">
          <w:pPr>
            <w:pStyle w:val="TOC3"/>
            <w:rPr>
              <w:rFonts w:asciiTheme="minorHAnsi" w:hAnsiTheme="minorHAnsi" w:eastAsiaTheme="minorEastAsia" w:cstheme="minorBidi"/>
              <w:noProof/>
              <w:sz w:val="22"/>
              <w:szCs w:val="22"/>
              <w:lang w:val="en-US"/>
            </w:rPr>
          </w:pPr>
          <w:hyperlink w:history="1" w:anchor="_Toc128021116">
            <w:r w:rsidRPr="00FC763C" w:rsidR="000116E0">
              <w:rPr>
                <w:rStyle w:val="Hyperlink"/>
                <w:noProof/>
              </w:rPr>
              <w:t>4.1.6</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4B603FD" w14:textId="033C7903">
          <w:pPr>
            <w:pStyle w:val="TOC3"/>
            <w:rPr>
              <w:rFonts w:asciiTheme="minorHAnsi" w:hAnsiTheme="minorHAnsi" w:eastAsiaTheme="minorEastAsia" w:cstheme="minorBidi"/>
              <w:noProof/>
              <w:sz w:val="22"/>
              <w:szCs w:val="22"/>
              <w:lang w:val="en-US"/>
            </w:rPr>
          </w:pPr>
          <w:hyperlink w:history="1" w:anchor="_Toc128021117">
            <w:r w:rsidRPr="00FC763C" w:rsidR="000116E0">
              <w:rPr>
                <w:rStyle w:val="Hyperlink"/>
                <w:noProof/>
              </w:rPr>
              <w:t>4.1.7</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5C3EE02" w14:textId="271CACB2">
          <w:pPr>
            <w:pStyle w:val="TOC3"/>
            <w:rPr>
              <w:rFonts w:asciiTheme="minorHAnsi" w:hAnsiTheme="minorHAnsi" w:eastAsiaTheme="minorEastAsia" w:cstheme="minorBidi"/>
              <w:noProof/>
              <w:sz w:val="22"/>
              <w:szCs w:val="22"/>
              <w:lang w:val="en-US"/>
            </w:rPr>
          </w:pPr>
          <w:hyperlink w:history="1" w:anchor="_Toc128021118">
            <w:r w:rsidRPr="00FC763C" w:rsidR="000116E0">
              <w:rPr>
                <w:rStyle w:val="Hyperlink"/>
                <w:noProof/>
              </w:rPr>
              <w:t>4.1.8</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88E8830" w14:textId="652C755D">
          <w:pPr>
            <w:pStyle w:val="TOC3"/>
            <w:rPr>
              <w:rFonts w:asciiTheme="minorHAnsi" w:hAnsiTheme="minorHAnsi" w:eastAsiaTheme="minorEastAsia" w:cstheme="minorBidi"/>
              <w:noProof/>
              <w:sz w:val="22"/>
              <w:szCs w:val="22"/>
              <w:lang w:val="en-US"/>
            </w:rPr>
          </w:pPr>
          <w:hyperlink w:history="1" w:anchor="_Toc128021119">
            <w:r w:rsidRPr="00FC763C" w:rsidR="000116E0">
              <w:rPr>
                <w:rStyle w:val="Hyperlink"/>
                <w:noProof/>
              </w:rPr>
              <w:t>4.1.9</w:t>
            </w:r>
            <w:r w:rsidR="000116E0">
              <w:rPr>
                <w:rFonts w:asciiTheme="minorHAnsi" w:hAnsiTheme="minorHAnsi" w:eastAsiaTheme="minorEastAsia" w:cstheme="minorBidi"/>
                <w:noProof/>
                <w:sz w:val="22"/>
                <w:szCs w:val="22"/>
                <w:lang w:val="en-US"/>
              </w:rPr>
              <w:tab/>
            </w:r>
            <w:r w:rsidRPr="00FC763C" w:rsidR="000116E0">
              <w:rPr>
                <w:rStyle w:val="Hyperlink"/>
                <w:noProof/>
              </w:rPr>
              <w:t>Processing</w:t>
            </w:r>
            <w:r w:rsidRPr="00FC763C" w:rsidR="000116E0">
              <w:rPr>
                <w:rStyle w:val="Hyperlink"/>
                <w:rFonts w:ascii="Wingdings" w:hAnsi="Wingdings"/>
                <w:noProof/>
              </w:rPr>
              <w:t></w:t>
            </w:r>
            <w:r w:rsidRPr="00FC763C" w:rsidR="000116E0">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4F0B5B86" w14:textId="38B86003">
          <w:pPr>
            <w:pStyle w:val="TOC1"/>
            <w:rPr>
              <w:rFonts w:asciiTheme="minorHAnsi" w:hAnsiTheme="minorHAnsi" w:eastAsiaTheme="minorEastAsia" w:cstheme="minorBidi"/>
              <w:noProof/>
              <w:szCs w:val="22"/>
              <w:lang w:val="en-US"/>
            </w:rPr>
          </w:pPr>
          <w:hyperlink w:history="1" w:anchor="_Toc128021120">
            <w:r w:rsidRPr="00FC763C" w:rsidR="000116E0">
              <w:rPr>
                <w:rStyle w:val="Hyperlink"/>
                <w:noProof/>
              </w:rPr>
              <w:t>5</w:t>
            </w:r>
            <w:r w:rsidR="000116E0">
              <w:rPr>
                <w:rFonts w:asciiTheme="minorHAnsi" w:hAnsiTheme="minorHAnsi" w:eastAsiaTheme="minorEastAsia" w:cstheme="minorBidi"/>
                <w:noProof/>
                <w:szCs w:val="22"/>
                <w:lang w:val="en-US"/>
              </w:rPr>
              <w:tab/>
            </w:r>
            <w:r w:rsidRPr="00FC763C" w:rsidR="000116E0">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1C30577" w14:textId="13A0B60A">
          <w:pPr>
            <w:pStyle w:val="TOC3"/>
            <w:rPr>
              <w:rFonts w:asciiTheme="minorHAnsi" w:hAnsiTheme="minorHAnsi" w:eastAsiaTheme="minorEastAsia" w:cstheme="minorBidi"/>
              <w:noProof/>
              <w:sz w:val="22"/>
              <w:szCs w:val="22"/>
              <w:lang w:val="en-US"/>
            </w:rPr>
          </w:pPr>
          <w:hyperlink w:history="1" w:anchor="_Toc128021121">
            <w:r w:rsidRPr="00FC763C" w:rsidR="000116E0">
              <w:rPr>
                <w:rStyle w:val="Hyperlink"/>
                <w:noProof/>
              </w:rPr>
              <w:t>5.1.1</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1B55B48" w14:textId="1506A727">
          <w:pPr>
            <w:pStyle w:val="TOC3"/>
            <w:rPr>
              <w:rFonts w:asciiTheme="minorHAnsi" w:hAnsiTheme="minorHAnsi" w:eastAsiaTheme="minorEastAsia" w:cstheme="minorBidi"/>
              <w:noProof/>
              <w:sz w:val="22"/>
              <w:szCs w:val="22"/>
              <w:lang w:val="en-US"/>
            </w:rPr>
          </w:pPr>
          <w:hyperlink w:history="1" w:anchor="_Toc128021122">
            <w:r w:rsidRPr="00FC763C" w:rsidR="000116E0">
              <w:rPr>
                <w:rStyle w:val="Hyperlink"/>
                <w:noProof/>
              </w:rPr>
              <w:t>5.1.2</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57BA3B7" w14:textId="5946C88B">
          <w:pPr>
            <w:pStyle w:val="TOC3"/>
            <w:rPr>
              <w:rFonts w:asciiTheme="minorHAnsi" w:hAnsiTheme="minorHAnsi" w:eastAsiaTheme="minorEastAsia" w:cstheme="minorBidi"/>
              <w:noProof/>
              <w:sz w:val="22"/>
              <w:szCs w:val="22"/>
              <w:lang w:val="en-US"/>
            </w:rPr>
          </w:pPr>
          <w:hyperlink w:history="1" w:anchor="_Toc128021123">
            <w:r w:rsidRPr="00FC763C" w:rsidR="000116E0">
              <w:rPr>
                <w:rStyle w:val="Hyperlink"/>
                <w:noProof/>
              </w:rPr>
              <w:t>5.1.3</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34463B2" w14:textId="61B0E7C4">
          <w:pPr>
            <w:pStyle w:val="TOC3"/>
            <w:rPr>
              <w:rFonts w:asciiTheme="minorHAnsi" w:hAnsiTheme="minorHAnsi" w:eastAsiaTheme="minorEastAsia" w:cstheme="minorBidi"/>
              <w:noProof/>
              <w:sz w:val="22"/>
              <w:szCs w:val="22"/>
              <w:lang w:val="en-US"/>
            </w:rPr>
          </w:pPr>
          <w:hyperlink w:history="1" w:anchor="_Toc128021124">
            <w:r w:rsidRPr="00FC763C" w:rsidR="000116E0">
              <w:rPr>
                <w:rStyle w:val="Hyperlink"/>
                <w:noProof/>
              </w:rPr>
              <w:t>5.1.4</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1B170B1" w14:textId="7A90C3B7">
          <w:pPr>
            <w:pStyle w:val="TOC3"/>
            <w:rPr>
              <w:rFonts w:asciiTheme="minorHAnsi" w:hAnsiTheme="minorHAnsi" w:eastAsiaTheme="minorEastAsia" w:cstheme="minorBidi"/>
              <w:noProof/>
              <w:sz w:val="22"/>
              <w:szCs w:val="22"/>
              <w:lang w:val="en-US"/>
            </w:rPr>
          </w:pPr>
          <w:hyperlink w:history="1" w:anchor="_Toc128021125">
            <w:r w:rsidRPr="00FC763C" w:rsidR="000116E0">
              <w:rPr>
                <w:rStyle w:val="Hyperlink"/>
                <w:noProof/>
              </w:rPr>
              <w:t>5.1.5</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7F3D05A5" w14:textId="471FE285">
          <w:pPr>
            <w:pStyle w:val="TOC3"/>
            <w:rPr>
              <w:rFonts w:asciiTheme="minorHAnsi" w:hAnsiTheme="minorHAnsi" w:eastAsiaTheme="minorEastAsia" w:cstheme="minorBidi"/>
              <w:noProof/>
              <w:sz w:val="22"/>
              <w:szCs w:val="22"/>
              <w:lang w:val="en-US"/>
            </w:rPr>
          </w:pPr>
          <w:hyperlink w:history="1" w:anchor="_Toc128021126">
            <w:r w:rsidRPr="00FC763C" w:rsidR="000116E0">
              <w:rPr>
                <w:rStyle w:val="Hyperlink"/>
                <w:noProof/>
              </w:rPr>
              <w:t>5.1.6</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30E98DB" w14:textId="4FFDDFFB">
          <w:pPr>
            <w:pStyle w:val="TOC3"/>
            <w:rPr>
              <w:rFonts w:asciiTheme="minorHAnsi" w:hAnsiTheme="minorHAnsi" w:eastAsiaTheme="minorEastAsia" w:cstheme="minorBidi"/>
              <w:noProof/>
              <w:sz w:val="22"/>
              <w:szCs w:val="22"/>
              <w:lang w:val="en-US"/>
            </w:rPr>
          </w:pPr>
          <w:hyperlink w:history="1" w:anchor="_Toc128021127">
            <w:r w:rsidRPr="00FC763C" w:rsidR="000116E0">
              <w:rPr>
                <w:rStyle w:val="Hyperlink"/>
                <w:noProof/>
              </w:rPr>
              <w:t>5.1.7</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20AE499" w14:textId="4DDF58D4">
          <w:pPr>
            <w:pStyle w:val="TOC3"/>
            <w:rPr>
              <w:rFonts w:asciiTheme="minorHAnsi" w:hAnsiTheme="minorHAnsi" w:eastAsiaTheme="minorEastAsia" w:cstheme="minorBidi"/>
              <w:noProof/>
              <w:sz w:val="22"/>
              <w:szCs w:val="22"/>
              <w:lang w:val="en-US"/>
            </w:rPr>
          </w:pPr>
          <w:hyperlink w:history="1" w:anchor="_Toc128021128">
            <w:r w:rsidRPr="00FC763C" w:rsidR="000116E0">
              <w:rPr>
                <w:rStyle w:val="Hyperlink"/>
                <w:noProof/>
                <w:lang w:val="en-US"/>
              </w:rPr>
              <w:t>5.1.8</w:t>
            </w:r>
            <w:r w:rsidR="000116E0">
              <w:rPr>
                <w:rFonts w:asciiTheme="minorHAnsi" w:hAnsiTheme="minorHAnsi" w:eastAsiaTheme="minorEastAsia" w:cstheme="minorBidi"/>
                <w:noProof/>
                <w:sz w:val="22"/>
                <w:szCs w:val="22"/>
                <w:lang w:val="en-US"/>
              </w:rPr>
              <w:tab/>
            </w:r>
            <w:r w:rsidRPr="00FC763C" w:rsidR="000116E0">
              <w:rPr>
                <w:rStyle w:val="Hyperlink"/>
                <w:noProof/>
              </w:rPr>
              <w:t>Network</w:t>
            </w:r>
            <w:r w:rsidRPr="00FC763C" w:rsidR="000116E0">
              <w:rPr>
                <w:rStyle w:val="Hyperlink"/>
                <w:rFonts w:ascii="Wingdings" w:hAnsi="Wingdings"/>
                <w:noProof/>
              </w:rPr>
              <w:t></w:t>
            </w:r>
            <w:r w:rsidRPr="00FC763C" w:rsidR="000116E0">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36F08FA8" w14:textId="7572135B">
          <w:pPr>
            <w:pStyle w:val="TOC1"/>
            <w:rPr>
              <w:rFonts w:asciiTheme="minorHAnsi" w:hAnsiTheme="minorHAnsi" w:eastAsiaTheme="minorEastAsia" w:cstheme="minorBidi"/>
              <w:noProof/>
              <w:szCs w:val="22"/>
              <w:lang w:val="en-US"/>
            </w:rPr>
          </w:pPr>
          <w:hyperlink w:history="1" w:anchor="_Toc128021129">
            <w:r w:rsidRPr="00FC763C" w:rsidR="000116E0">
              <w:rPr>
                <w:rStyle w:val="Hyperlink"/>
                <w:noProof/>
              </w:rPr>
              <w:t>6</w:t>
            </w:r>
            <w:r w:rsidR="000116E0">
              <w:rPr>
                <w:rFonts w:asciiTheme="minorHAnsi" w:hAnsiTheme="minorHAnsi" w:eastAsiaTheme="minorEastAsia" w:cstheme="minorBidi"/>
                <w:noProof/>
                <w:szCs w:val="22"/>
                <w:lang w:val="en-US"/>
              </w:rPr>
              <w:tab/>
            </w:r>
            <w:r w:rsidRPr="00FC763C" w:rsidR="000116E0">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5C40436" w14:textId="147FBAF5">
          <w:pPr>
            <w:pStyle w:val="TOC3"/>
            <w:rPr>
              <w:rFonts w:asciiTheme="minorHAnsi" w:hAnsiTheme="minorHAnsi" w:eastAsiaTheme="minorEastAsia" w:cstheme="minorBidi"/>
              <w:noProof/>
              <w:sz w:val="22"/>
              <w:szCs w:val="22"/>
              <w:lang w:val="en-US"/>
            </w:rPr>
          </w:pPr>
          <w:hyperlink w:history="1" w:anchor="_Toc128021130">
            <w:r w:rsidRPr="00FC763C" w:rsidR="000116E0">
              <w:rPr>
                <w:rStyle w:val="Hyperlink"/>
                <w:noProof/>
              </w:rPr>
              <w:t>6.1.1</w:t>
            </w:r>
            <w:r w:rsidR="000116E0">
              <w:rPr>
                <w:rFonts w:asciiTheme="minorHAnsi" w:hAnsiTheme="minorHAnsi" w:eastAsiaTheme="minorEastAsia" w:cstheme="minorBidi"/>
                <w:noProof/>
                <w:sz w:val="22"/>
                <w:szCs w:val="22"/>
                <w:lang w:val="en-US"/>
              </w:rPr>
              <w:tab/>
            </w:r>
            <w:r w:rsidRPr="00FC763C" w:rsidR="000116E0">
              <w:rPr>
                <w:rStyle w:val="Hyperlink"/>
                <w:noProof/>
              </w:rPr>
              <w:t>Events</w:t>
            </w:r>
            <w:r w:rsidRPr="00FC763C" w:rsidR="000116E0">
              <w:rPr>
                <w:rStyle w:val="Hyperlink"/>
                <w:rFonts w:ascii="Wingdings" w:hAnsi="Wingdings"/>
                <w:noProof/>
              </w:rPr>
              <w:t></w:t>
            </w:r>
            <w:r w:rsidRPr="00FC763C" w:rsidR="000116E0">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BE25FD7" w14:textId="47F76CE2">
          <w:pPr>
            <w:pStyle w:val="TOC3"/>
            <w:rPr>
              <w:rFonts w:asciiTheme="minorHAnsi" w:hAnsiTheme="minorHAnsi" w:eastAsiaTheme="minorEastAsia" w:cstheme="minorBidi"/>
              <w:noProof/>
              <w:sz w:val="22"/>
              <w:szCs w:val="22"/>
              <w:lang w:val="en-US"/>
            </w:rPr>
          </w:pPr>
          <w:hyperlink w:history="1" w:anchor="_Toc128021131">
            <w:r w:rsidRPr="00FC763C" w:rsidR="000116E0">
              <w:rPr>
                <w:rStyle w:val="Hyperlink"/>
                <w:noProof/>
              </w:rPr>
              <w:t>6.1.2</w:t>
            </w:r>
            <w:r w:rsidR="000116E0">
              <w:rPr>
                <w:rFonts w:asciiTheme="minorHAnsi" w:hAnsiTheme="minorHAnsi" w:eastAsiaTheme="minorEastAsia" w:cstheme="minorBidi"/>
                <w:noProof/>
                <w:sz w:val="22"/>
                <w:szCs w:val="22"/>
                <w:lang w:val="en-US"/>
              </w:rPr>
              <w:tab/>
            </w:r>
            <w:r w:rsidRPr="00FC763C" w:rsidR="000116E0">
              <w:rPr>
                <w:rStyle w:val="Hyperlink"/>
                <w:noProof/>
              </w:rPr>
              <w:t>Events</w:t>
            </w:r>
            <w:r w:rsidRPr="00FC763C" w:rsidR="000116E0">
              <w:rPr>
                <w:rStyle w:val="Hyperlink"/>
                <w:rFonts w:ascii="Wingdings" w:hAnsi="Wingdings"/>
                <w:noProof/>
              </w:rPr>
              <w:t></w:t>
            </w:r>
            <w:r w:rsidRPr="00FC763C" w:rsidR="000116E0">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68374E1" w14:textId="052DF622">
          <w:pPr>
            <w:pStyle w:val="TOC3"/>
            <w:rPr>
              <w:rFonts w:asciiTheme="minorHAnsi" w:hAnsiTheme="minorHAnsi" w:eastAsiaTheme="minorEastAsia" w:cstheme="minorBidi"/>
              <w:noProof/>
              <w:sz w:val="22"/>
              <w:szCs w:val="22"/>
              <w:lang w:val="en-US"/>
            </w:rPr>
          </w:pPr>
          <w:hyperlink w:history="1" w:anchor="_Toc128021132">
            <w:r w:rsidRPr="00FC763C" w:rsidR="000116E0">
              <w:rPr>
                <w:rStyle w:val="Hyperlink"/>
                <w:noProof/>
              </w:rPr>
              <w:t>6.1.3</w:t>
            </w:r>
            <w:r w:rsidR="000116E0">
              <w:rPr>
                <w:rFonts w:asciiTheme="minorHAnsi" w:hAnsiTheme="minorHAnsi" w:eastAsiaTheme="minorEastAsia" w:cstheme="minorBidi"/>
                <w:noProof/>
                <w:sz w:val="22"/>
                <w:szCs w:val="22"/>
                <w:lang w:val="en-US"/>
              </w:rPr>
              <w:tab/>
            </w:r>
            <w:r w:rsidRPr="00FC763C" w:rsidR="000116E0">
              <w:rPr>
                <w:rStyle w:val="Hyperlink"/>
                <w:noProof/>
              </w:rPr>
              <w:t>Events</w:t>
            </w:r>
            <w:r w:rsidRPr="00FC763C" w:rsidR="000116E0">
              <w:rPr>
                <w:rStyle w:val="Hyperlink"/>
                <w:rFonts w:ascii="Wingdings" w:hAnsi="Wingdings"/>
                <w:noProof/>
              </w:rPr>
              <w:t></w:t>
            </w:r>
            <w:r w:rsidRPr="00FC763C" w:rsidR="000116E0">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7C2790EF" w14:textId="0AC6F99D">
          <w:pPr>
            <w:pStyle w:val="TOC1"/>
            <w:rPr>
              <w:rFonts w:asciiTheme="minorHAnsi" w:hAnsiTheme="minorHAnsi" w:eastAsiaTheme="minorEastAsia" w:cstheme="minorBidi"/>
              <w:noProof/>
              <w:szCs w:val="22"/>
              <w:lang w:val="en-US"/>
            </w:rPr>
          </w:pPr>
          <w:hyperlink w:history="1" w:anchor="_Toc128021133">
            <w:r w:rsidRPr="00FC763C" w:rsidR="000116E0">
              <w:rPr>
                <w:rStyle w:val="Hyperlink"/>
                <w:noProof/>
              </w:rPr>
              <w:t>7</w:t>
            </w:r>
            <w:r w:rsidR="000116E0">
              <w:rPr>
                <w:rFonts w:asciiTheme="minorHAnsi" w:hAnsiTheme="minorHAnsi" w:eastAsiaTheme="minorEastAsia" w:cstheme="minorBidi"/>
                <w:noProof/>
                <w:szCs w:val="22"/>
                <w:lang w:val="en-US"/>
              </w:rPr>
              <w:tab/>
            </w:r>
            <w:r w:rsidRPr="00FC763C" w:rsidR="000116E0">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4F01FAE" w14:textId="2CEB29C7">
          <w:pPr>
            <w:pStyle w:val="TOC3"/>
            <w:rPr>
              <w:rFonts w:asciiTheme="minorHAnsi" w:hAnsiTheme="minorHAnsi" w:eastAsiaTheme="minorEastAsia" w:cstheme="minorBidi"/>
              <w:noProof/>
              <w:sz w:val="22"/>
              <w:szCs w:val="22"/>
              <w:lang w:val="en-US"/>
            </w:rPr>
          </w:pPr>
          <w:hyperlink w:history="1" w:anchor="_Toc128021134">
            <w:r w:rsidRPr="00FC763C" w:rsidR="000116E0">
              <w:rPr>
                <w:rStyle w:val="Hyperlink"/>
                <w:noProof/>
              </w:rPr>
              <w:t>7.1.1</w:t>
            </w:r>
            <w:r w:rsidR="000116E0">
              <w:rPr>
                <w:rFonts w:asciiTheme="minorHAnsi" w:hAnsiTheme="minorHAnsi" w:eastAsiaTheme="minorEastAsia" w:cstheme="minorBidi"/>
                <w:noProof/>
                <w:sz w:val="22"/>
                <w:szCs w:val="22"/>
                <w:lang w:val="en-US"/>
              </w:rPr>
              <w:tab/>
            </w:r>
            <w:r w:rsidRPr="00FC763C" w:rsidR="000116E0">
              <w:rPr>
                <w:rStyle w:val="Hyperlink"/>
                <w:noProof/>
              </w:rPr>
              <w:t>Settings</w:t>
            </w:r>
            <w:r w:rsidRPr="00FC763C" w:rsidR="000116E0">
              <w:rPr>
                <w:rStyle w:val="Hyperlink"/>
                <w:rFonts w:ascii="Wingdings" w:hAnsi="Wingdings"/>
                <w:noProof/>
              </w:rPr>
              <w:t></w:t>
            </w:r>
            <w:r w:rsidRPr="00FC763C" w:rsidR="000116E0">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5AFC1D9E" w14:textId="1BE10EC8">
          <w:pPr>
            <w:pStyle w:val="TOC3"/>
            <w:rPr>
              <w:rFonts w:asciiTheme="minorHAnsi" w:hAnsiTheme="minorHAnsi" w:eastAsiaTheme="minorEastAsia" w:cstheme="minorBidi"/>
              <w:noProof/>
              <w:sz w:val="22"/>
              <w:szCs w:val="22"/>
              <w:lang w:val="en-US"/>
            </w:rPr>
          </w:pPr>
          <w:hyperlink w:history="1" w:anchor="_Toc128021135">
            <w:r w:rsidRPr="00FC763C" w:rsidR="000116E0">
              <w:rPr>
                <w:rStyle w:val="Hyperlink"/>
                <w:noProof/>
              </w:rPr>
              <w:t>7.1.2</w:t>
            </w:r>
            <w:r w:rsidR="000116E0">
              <w:rPr>
                <w:rFonts w:asciiTheme="minorHAnsi" w:hAnsiTheme="minorHAnsi" w:eastAsiaTheme="minorEastAsia" w:cstheme="minorBidi"/>
                <w:noProof/>
                <w:sz w:val="22"/>
                <w:szCs w:val="22"/>
                <w:lang w:val="en-US"/>
              </w:rPr>
              <w:tab/>
            </w:r>
            <w:r w:rsidRPr="00FC763C" w:rsidR="000116E0">
              <w:rPr>
                <w:rStyle w:val="Hyperlink"/>
                <w:noProof/>
              </w:rPr>
              <w:t>Settings</w:t>
            </w:r>
            <w:r w:rsidRPr="00FC763C" w:rsidR="000116E0">
              <w:rPr>
                <w:rStyle w:val="Hyperlink"/>
                <w:rFonts w:ascii="Wingdings" w:hAnsi="Wingdings"/>
                <w:noProof/>
              </w:rPr>
              <w:t></w:t>
            </w:r>
            <w:r w:rsidRPr="00FC763C" w:rsidR="000116E0">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5091436" w14:textId="228A1DB9">
          <w:pPr>
            <w:pStyle w:val="TOC3"/>
            <w:rPr>
              <w:rFonts w:asciiTheme="minorHAnsi" w:hAnsiTheme="minorHAnsi" w:eastAsiaTheme="minorEastAsia" w:cstheme="minorBidi"/>
              <w:noProof/>
              <w:sz w:val="22"/>
              <w:szCs w:val="22"/>
              <w:lang w:val="en-US"/>
            </w:rPr>
          </w:pPr>
          <w:hyperlink w:history="1" w:anchor="_Toc128021136">
            <w:r w:rsidRPr="00FC763C" w:rsidR="000116E0">
              <w:rPr>
                <w:rStyle w:val="Hyperlink"/>
                <w:noProof/>
              </w:rPr>
              <w:t>7.1.3</w:t>
            </w:r>
            <w:r w:rsidR="000116E0">
              <w:rPr>
                <w:rFonts w:asciiTheme="minorHAnsi" w:hAnsiTheme="minorHAnsi" w:eastAsiaTheme="minorEastAsia" w:cstheme="minorBidi"/>
                <w:noProof/>
                <w:sz w:val="22"/>
                <w:szCs w:val="22"/>
                <w:lang w:val="en-US"/>
              </w:rPr>
              <w:tab/>
            </w:r>
            <w:r w:rsidRPr="00FC763C" w:rsidR="000116E0">
              <w:rPr>
                <w:rStyle w:val="Hyperlink"/>
                <w:noProof/>
              </w:rPr>
              <w:t>Settings</w:t>
            </w:r>
            <w:r w:rsidRPr="00FC763C" w:rsidR="000116E0">
              <w:rPr>
                <w:rStyle w:val="Hyperlink"/>
                <w:rFonts w:ascii="Wingdings" w:hAnsi="Wingdings"/>
                <w:noProof/>
              </w:rPr>
              <w:t></w:t>
            </w:r>
            <w:r w:rsidRPr="00FC763C" w:rsidR="000116E0">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8591EFB" w14:textId="228E133B">
          <w:pPr>
            <w:pStyle w:val="TOC3"/>
            <w:rPr>
              <w:rFonts w:asciiTheme="minorHAnsi" w:hAnsiTheme="minorHAnsi" w:eastAsiaTheme="minorEastAsia" w:cstheme="minorBidi"/>
              <w:noProof/>
              <w:sz w:val="22"/>
              <w:szCs w:val="22"/>
              <w:lang w:val="en-US"/>
            </w:rPr>
          </w:pPr>
          <w:hyperlink w:history="1" w:anchor="_Toc128021137">
            <w:r w:rsidRPr="00FC763C" w:rsidR="000116E0">
              <w:rPr>
                <w:rStyle w:val="Hyperlink"/>
                <w:noProof/>
              </w:rPr>
              <w:t>7.1.4</w:t>
            </w:r>
            <w:r w:rsidR="000116E0">
              <w:rPr>
                <w:rFonts w:asciiTheme="minorHAnsi" w:hAnsiTheme="minorHAnsi" w:eastAsiaTheme="minorEastAsia" w:cstheme="minorBidi"/>
                <w:noProof/>
                <w:sz w:val="22"/>
                <w:szCs w:val="22"/>
                <w:lang w:val="en-US"/>
              </w:rPr>
              <w:tab/>
            </w:r>
            <w:r w:rsidRPr="00FC763C" w:rsidR="000116E0">
              <w:rPr>
                <w:rStyle w:val="Hyperlink"/>
                <w:noProof/>
              </w:rPr>
              <w:t>Settings</w:t>
            </w:r>
            <w:r w:rsidRPr="00FC763C" w:rsidR="000116E0">
              <w:rPr>
                <w:rStyle w:val="Hyperlink"/>
                <w:rFonts w:ascii="Wingdings" w:hAnsi="Wingdings"/>
                <w:noProof/>
              </w:rPr>
              <w:t></w:t>
            </w:r>
            <w:r w:rsidRPr="00FC763C" w:rsidR="000116E0">
              <w:rPr>
                <w:rStyle w:val="Hyperlink"/>
                <w:noProof/>
                <w:lang w:val="en-US"/>
              </w:rPr>
              <w:t>Currencies/</w:t>
            </w:r>
            <w:r w:rsidRPr="00FC763C" w:rsidR="000116E0">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E0641FA" w14:textId="3629DD0D">
          <w:pPr>
            <w:pStyle w:val="TOC3"/>
            <w:rPr>
              <w:rFonts w:asciiTheme="minorHAnsi" w:hAnsiTheme="minorHAnsi" w:eastAsiaTheme="minorEastAsia" w:cstheme="minorBidi"/>
              <w:noProof/>
              <w:sz w:val="22"/>
              <w:szCs w:val="22"/>
              <w:lang w:val="en-US"/>
            </w:rPr>
          </w:pPr>
          <w:hyperlink w:history="1" w:anchor="_Toc128021138">
            <w:r w:rsidRPr="00FC763C" w:rsidR="000116E0">
              <w:rPr>
                <w:rStyle w:val="Hyperlink"/>
                <w:noProof/>
              </w:rPr>
              <w:t>7.1.5</w:t>
            </w:r>
            <w:r w:rsidR="000116E0">
              <w:rPr>
                <w:rFonts w:asciiTheme="minorHAnsi" w:hAnsiTheme="minorHAnsi" w:eastAsiaTheme="minorEastAsia" w:cstheme="minorBidi"/>
                <w:noProof/>
                <w:sz w:val="22"/>
                <w:szCs w:val="22"/>
                <w:lang w:val="en-US"/>
              </w:rPr>
              <w:tab/>
            </w:r>
            <w:r w:rsidRPr="00FC763C" w:rsidR="000116E0">
              <w:rPr>
                <w:rStyle w:val="Hyperlink"/>
                <w:noProof/>
              </w:rPr>
              <w:t>Settings</w:t>
            </w:r>
            <w:r w:rsidRPr="00FC763C" w:rsidR="000116E0">
              <w:rPr>
                <w:rStyle w:val="Hyperlink"/>
                <w:rFonts w:ascii="Wingdings" w:hAnsi="Wingdings"/>
                <w:noProof/>
              </w:rPr>
              <w:t></w:t>
            </w:r>
            <w:r w:rsidRPr="00FC763C" w:rsidR="000116E0">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11DCF8A" w14:textId="683AB199">
          <w:pPr>
            <w:pStyle w:val="TOC3"/>
            <w:rPr>
              <w:rFonts w:asciiTheme="minorHAnsi" w:hAnsiTheme="minorHAnsi" w:eastAsiaTheme="minorEastAsia" w:cstheme="minorBidi"/>
              <w:noProof/>
              <w:sz w:val="22"/>
              <w:szCs w:val="22"/>
              <w:lang w:val="en-US"/>
            </w:rPr>
          </w:pPr>
          <w:hyperlink w:history="1" w:anchor="_Toc128021139">
            <w:r w:rsidRPr="00FC763C" w:rsidR="000116E0">
              <w:rPr>
                <w:rStyle w:val="Hyperlink"/>
                <w:noProof/>
              </w:rPr>
              <w:t>7.1.6</w:t>
            </w:r>
            <w:r w:rsidR="000116E0">
              <w:rPr>
                <w:rFonts w:asciiTheme="minorHAnsi" w:hAnsiTheme="minorHAnsi" w:eastAsiaTheme="minorEastAsia" w:cstheme="minorBidi"/>
                <w:noProof/>
                <w:sz w:val="22"/>
                <w:szCs w:val="22"/>
                <w:lang w:val="en-US"/>
              </w:rPr>
              <w:tab/>
            </w:r>
            <w:r w:rsidRPr="00FC763C" w:rsidR="000116E0">
              <w:rPr>
                <w:rStyle w:val="Hyperlink"/>
                <w:noProof/>
              </w:rPr>
              <w:t>Settings</w:t>
            </w:r>
            <w:r w:rsidRPr="00FC763C" w:rsidR="000116E0">
              <w:rPr>
                <w:rStyle w:val="Hyperlink"/>
                <w:rFonts w:ascii="Wingdings" w:hAnsi="Wingdings"/>
                <w:noProof/>
              </w:rPr>
              <w:t></w:t>
            </w:r>
            <w:r w:rsidRPr="00FC763C" w:rsidR="000116E0">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2FAFB20F" w14:textId="25367855">
          <w:pPr>
            <w:pStyle w:val="TOC1"/>
            <w:rPr>
              <w:rFonts w:asciiTheme="minorHAnsi" w:hAnsiTheme="minorHAnsi" w:eastAsiaTheme="minorEastAsia" w:cstheme="minorBidi"/>
              <w:noProof/>
              <w:szCs w:val="22"/>
              <w:lang w:val="en-US"/>
            </w:rPr>
          </w:pPr>
          <w:hyperlink w:history="1" w:anchor="_Toc128021140">
            <w:r w:rsidRPr="00FC763C" w:rsidR="000116E0">
              <w:rPr>
                <w:rStyle w:val="Hyperlink"/>
                <w:noProof/>
              </w:rPr>
              <w:t>8</w:t>
            </w:r>
            <w:r w:rsidR="000116E0">
              <w:rPr>
                <w:rFonts w:asciiTheme="minorHAnsi" w:hAnsiTheme="minorHAnsi" w:eastAsiaTheme="minorEastAsia" w:cstheme="minorBidi"/>
                <w:noProof/>
                <w:szCs w:val="22"/>
                <w:lang w:val="en-US"/>
              </w:rPr>
              <w:tab/>
            </w:r>
            <w:r w:rsidRPr="00FC763C" w:rsidR="000116E0">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024EA386" w14:textId="1044D66C">
          <w:pPr>
            <w:pStyle w:val="TOC3"/>
            <w:rPr>
              <w:rFonts w:asciiTheme="minorHAnsi" w:hAnsiTheme="minorHAnsi" w:eastAsiaTheme="minorEastAsia" w:cstheme="minorBidi"/>
              <w:noProof/>
              <w:sz w:val="22"/>
              <w:szCs w:val="22"/>
              <w:lang w:val="en-US"/>
            </w:rPr>
          </w:pPr>
          <w:hyperlink w:history="1" w:anchor="_Toc128021141">
            <w:r w:rsidRPr="00FC763C" w:rsidR="000116E0">
              <w:rPr>
                <w:rStyle w:val="Hyperlink"/>
                <w:noProof/>
              </w:rPr>
              <w:t>8.1.2</w:t>
            </w:r>
            <w:r w:rsidR="000116E0">
              <w:rPr>
                <w:rFonts w:asciiTheme="minorHAnsi" w:hAnsiTheme="minorHAnsi" w:eastAsiaTheme="minorEastAsia" w:cstheme="minorBidi"/>
                <w:noProof/>
                <w:sz w:val="22"/>
                <w:szCs w:val="22"/>
                <w:lang w:val="en-US"/>
              </w:rPr>
              <w:tab/>
            </w:r>
            <w:r w:rsidRPr="00FC763C" w:rsidR="000116E0">
              <w:rPr>
                <w:rStyle w:val="Hyperlink"/>
                <w:noProof/>
              </w:rPr>
              <w:t>Maintenance</w:t>
            </w:r>
            <w:r w:rsidRPr="00FC763C" w:rsidR="000116E0">
              <w:rPr>
                <w:rStyle w:val="Hyperlink"/>
                <w:rFonts w:ascii="Wingdings" w:hAnsi="Wingdings"/>
                <w:noProof/>
              </w:rPr>
              <w:t></w:t>
            </w:r>
            <w:r w:rsidRPr="00FC763C" w:rsidR="000116E0">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DE3F664" w14:textId="44F61247">
          <w:pPr>
            <w:pStyle w:val="TOC3"/>
            <w:rPr>
              <w:rFonts w:asciiTheme="minorHAnsi" w:hAnsiTheme="minorHAnsi" w:eastAsiaTheme="minorEastAsia" w:cstheme="minorBidi"/>
              <w:noProof/>
              <w:sz w:val="22"/>
              <w:szCs w:val="22"/>
              <w:lang w:val="en-US"/>
            </w:rPr>
          </w:pPr>
          <w:hyperlink w:history="1" w:anchor="_Toc128021142">
            <w:r w:rsidRPr="00FC763C" w:rsidR="000116E0">
              <w:rPr>
                <w:rStyle w:val="Hyperlink"/>
                <w:noProof/>
              </w:rPr>
              <w:t>8.1.3</w:t>
            </w:r>
            <w:r w:rsidR="000116E0">
              <w:rPr>
                <w:rFonts w:asciiTheme="minorHAnsi" w:hAnsiTheme="minorHAnsi" w:eastAsiaTheme="minorEastAsia" w:cstheme="minorBidi"/>
                <w:noProof/>
                <w:sz w:val="22"/>
                <w:szCs w:val="22"/>
                <w:lang w:val="en-US"/>
              </w:rPr>
              <w:tab/>
            </w:r>
            <w:r w:rsidRPr="00FC763C" w:rsidR="000116E0">
              <w:rPr>
                <w:rStyle w:val="Hyperlink"/>
                <w:noProof/>
              </w:rPr>
              <w:t>Maintenance</w:t>
            </w:r>
            <w:r w:rsidRPr="00FC763C" w:rsidR="000116E0">
              <w:rPr>
                <w:rStyle w:val="Hyperlink"/>
                <w:rFonts w:ascii="Wingdings" w:hAnsi="Wingdings"/>
                <w:noProof/>
              </w:rPr>
              <w:t></w:t>
            </w:r>
            <w:r w:rsidRPr="00FC763C" w:rsidR="000116E0">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4D702256" w14:textId="14A2ED4C">
          <w:pPr>
            <w:pStyle w:val="TOC3"/>
            <w:rPr>
              <w:rFonts w:asciiTheme="minorHAnsi" w:hAnsiTheme="minorHAnsi" w:eastAsiaTheme="minorEastAsia" w:cstheme="minorBidi"/>
              <w:noProof/>
              <w:sz w:val="22"/>
              <w:szCs w:val="22"/>
              <w:lang w:val="en-US"/>
            </w:rPr>
          </w:pPr>
          <w:hyperlink w:history="1" w:anchor="_Toc128021143">
            <w:r w:rsidRPr="00FC763C" w:rsidR="000116E0">
              <w:rPr>
                <w:rStyle w:val="Hyperlink"/>
                <w:noProof/>
              </w:rPr>
              <w:t>8.1.4</w:t>
            </w:r>
            <w:r w:rsidR="000116E0">
              <w:rPr>
                <w:rFonts w:asciiTheme="minorHAnsi" w:hAnsiTheme="minorHAnsi" w:eastAsiaTheme="minorEastAsia" w:cstheme="minorBidi"/>
                <w:noProof/>
                <w:sz w:val="22"/>
                <w:szCs w:val="22"/>
                <w:lang w:val="en-US"/>
              </w:rPr>
              <w:tab/>
            </w:r>
            <w:r w:rsidRPr="00FC763C" w:rsidR="000116E0">
              <w:rPr>
                <w:rStyle w:val="Hyperlink"/>
                <w:noProof/>
              </w:rPr>
              <w:t>System</w:t>
            </w:r>
            <w:r w:rsidRPr="00FC763C" w:rsidR="000116E0">
              <w:rPr>
                <w:rStyle w:val="Hyperlink"/>
                <w:rFonts w:ascii="Wingdings" w:hAnsi="Wingdings"/>
                <w:noProof/>
              </w:rPr>
              <w:t></w:t>
            </w:r>
            <w:r w:rsidRPr="00FC763C" w:rsidR="000116E0">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1E21D13" w14:textId="7221E10E">
          <w:pPr>
            <w:pStyle w:val="TOC3"/>
            <w:rPr>
              <w:rFonts w:asciiTheme="minorHAnsi" w:hAnsiTheme="minorHAnsi" w:eastAsiaTheme="minorEastAsia" w:cstheme="minorBidi"/>
              <w:noProof/>
              <w:sz w:val="22"/>
              <w:szCs w:val="22"/>
              <w:lang w:val="en-US"/>
            </w:rPr>
          </w:pPr>
          <w:hyperlink w:history="1" w:anchor="_Toc128021144">
            <w:r w:rsidRPr="00FC763C" w:rsidR="000116E0">
              <w:rPr>
                <w:rStyle w:val="Hyperlink"/>
                <w:noProof/>
              </w:rPr>
              <w:t>8.1.5</w:t>
            </w:r>
            <w:r w:rsidR="000116E0">
              <w:rPr>
                <w:rFonts w:asciiTheme="minorHAnsi" w:hAnsiTheme="minorHAnsi" w:eastAsiaTheme="minorEastAsia" w:cstheme="minorBidi"/>
                <w:noProof/>
                <w:sz w:val="22"/>
                <w:szCs w:val="22"/>
                <w:lang w:val="en-US"/>
              </w:rPr>
              <w:tab/>
            </w:r>
            <w:r w:rsidRPr="00FC763C" w:rsidR="000116E0">
              <w:rPr>
                <w:rStyle w:val="Hyperlink"/>
                <w:noProof/>
              </w:rPr>
              <w:t>System</w:t>
            </w:r>
            <w:r w:rsidRPr="00FC763C" w:rsidR="000116E0">
              <w:rPr>
                <w:rStyle w:val="Hyperlink"/>
                <w:rFonts w:ascii="Wingdings" w:hAnsi="Wingdings"/>
                <w:noProof/>
              </w:rPr>
              <w:t></w:t>
            </w:r>
            <w:r w:rsidRPr="00FC763C" w:rsidR="000116E0">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3A8247F5" w14:textId="24BE4AEE">
          <w:pPr>
            <w:pStyle w:val="TOC1"/>
            <w:rPr>
              <w:rFonts w:asciiTheme="minorHAnsi" w:hAnsiTheme="minorHAnsi" w:eastAsiaTheme="minorEastAsia" w:cstheme="minorBidi"/>
              <w:noProof/>
              <w:szCs w:val="22"/>
              <w:lang w:val="en-US"/>
            </w:rPr>
          </w:pPr>
          <w:hyperlink w:history="1" w:anchor="_Toc128021145">
            <w:r w:rsidRPr="00FC763C" w:rsidR="000116E0">
              <w:rPr>
                <w:rStyle w:val="Hyperlink"/>
                <w:noProof/>
              </w:rPr>
              <w:t>9</w:t>
            </w:r>
            <w:r w:rsidR="000116E0">
              <w:rPr>
                <w:rFonts w:asciiTheme="minorHAnsi" w:hAnsiTheme="minorHAnsi" w:eastAsiaTheme="minorEastAsia" w:cstheme="minorBidi"/>
                <w:noProof/>
                <w:szCs w:val="22"/>
                <w:lang w:val="en-US"/>
              </w:rPr>
              <w:tab/>
            </w:r>
            <w:r w:rsidRPr="00FC763C" w:rsidR="000116E0">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330F449E" w14:textId="3554E941">
          <w:pPr>
            <w:pStyle w:val="TOC3"/>
            <w:rPr>
              <w:rFonts w:asciiTheme="minorHAnsi" w:hAnsiTheme="minorHAnsi" w:eastAsiaTheme="minorEastAsia" w:cstheme="minorBidi"/>
              <w:noProof/>
              <w:sz w:val="22"/>
              <w:szCs w:val="22"/>
              <w:lang w:val="en-US"/>
            </w:rPr>
          </w:pPr>
          <w:hyperlink w:history="1" w:anchor="_Toc128021146">
            <w:r w:rsidRPr="00FC763C" w:rsidR="000116E0">
              <w:rPr>
                <w:rStyle w:val="Hyperlink"/>
                <w:noProof/>
              </w:rPr>
              <w:t>9.1.1</w:t>
            </w:r>
            <w:r w:rsidR="000116E0">
              <w:rPr>
                <w:rFonts w:asciiTheme="minorHAnsi" w:hAnsiTheme="minorHAnsi" w:eastAsiaTheme="minorEastAsia" w:cstheme="minorBidi"/>
                <w:noProof/>
                <w:sz w:val="22"/>
                <w:szCs w:val="22"/>
                <w:lang w:val="en-US"/>
              </w:rPr>
              <w:tab/>
            </w:r>
            <w:r w:rsidRPr="00FC763C" w:rsidR="000116E0">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BC8273B" w14:textId="39B102A9">
          <w:pPr>
            <w:pStyle w:val="TOC3"/>
            <w:rPr>
              <w:rFonts w:asciiTheme="minorHAnsi" w:hAnsiTheme="minorHAnsi" w:eastAsiaTheme="minorEastAsia" w:cstheme="minorBidi"/>
              <w:noProof/>
              <w:sz w:val="22"/>
              <w:szCs w:val="22"/>
              <w:lang w:val="en-US"/>
            </w:rPr>
          </w:pPr>
          <w:hyperlink w:history="1" w:anchor="_Toc128021147">
            <w:r w:rsidRPr="00FC763C" w:rsidR="000116E0">
              <w:rPr>
                <w:rStyle w:val="Hyperlink"/>
                <w:noProof/>
              </w:rPr>
              <w:t>9.1.2</w:t>
            </w:r>
            <w:r w:rsidR="000116E0">
              <w:rPr>
                <w:rFonts w:asciiTheme="minorHAnsi" w:hAnsiTheme="minorHAnsi" w:eastAsiaTheme="minorEastAsia" w:cstheme="minorBidi"/>
                <w:noProof/>
                <w:sz w:val="22"/>
                <w:szCs w:val="22"/>
                <w:lang w:val="en-US"/>
              </w:rPr>
              <w:tab/>
            </w:r>
            <w:r w:rsidRPr="00FC763C" w:rsidR="000116E0">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7895E75C" w14:textId="5DDAED7C">
          <w:pPr>
            <w:pStyle w:val="TOC3"/>
            <w:rPr>
              <w:rFonts w:asciiTheme="minorHAnsi" w:hAnsiTheme="minorHAnsi" w:eastAsiaTheme="minorEastAsia" w:cstheme="minorBidi"/>
              <w:noProof/>
              <w:sz w:val="22"/>
              <w:szCs w:val="22"/>
              <w:lang w:val="en-US"/>
            </w:rPr>
          </w:pPr>
          <w:hyperlink w:history="1" w:anchor="_Toc128021148">
            <w:r w:rsidRPr="00FC763C" w:rsidR="000116E0">
              <w:rPr>
                <w:rStyle w:val="Hyperlink"/>
                <w:noProof/>
              </w:rPr>
              <w:t>9.1.3</w:t>
            </w:r>
            <w:r w:rsidR="000116E0">
              <w:rPr>
                <w:rFonts w:asciiTheme="minorHAnsi" w:hAnsiTheme="minorHAnsi" w:eastAsiaTheme="minorEastAsia" w:cstheme="minorBidi"/>
                <w:noProof/>
                <w:sz w:val="22"/>
                <w:szCs w:val="22"/>
                <w:lang w:val="en-US"/>
              </w:rPr>
              <w:tab/>
            </w:r>
            <w:r w:rsidRPr="00FC763C" w:rsidR="000116E0">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29D9A80A" w14:textId="1A7F8BE0">
          <w:pPr>
            <w:pStyle w:val="TOC3"/>
            <w:rPr>
              <w:rFonts w:asciiTheme="minorHAnsi" w:hAnsiTheme="minorHAnsi" w:eastAsiaTheme="minorEastAsia" w:cstheme="minorBidi"/>
              <w:noProof/>
              <w:sz w:val="22"/>
              <w:szCs w:val="22"/>
              <w:lang w:val="en-US"/>
            </w:rPr>
          </w:pPr>
          <w:hyperlink w:history="1" w:anchor="_Toc128021149">
            <w:r w:rsidRPr="00FC763C" w:rsidR="000116E0">
              <w:rPr>
                <w:rStyle w:val="Hyperlink"/>
                <w:noProof/>
              </w:rPr>
              <w:t>9.1.4</w:t>
            </w:r>
            <w:r w:rsidR="000116E0">
              <w:rPr>
                <w:rFonts w:asciiTheme="minorHAnsi" w:hAnsiTheme="minorHAnsi" w:eastAsiaTheme="minorEastAsia" w:cstheme="minorBidi"/>
                <w:noProof/>
                <w:sz w:val="22"/>
                <w:szCs w:val="22"/>
                <w:lang w:val="en-US"/>
              </w:rPr>
              <w:tab/>
            </w:r>
            <w:r w:rsidRPr="00FC763C" w:rsidR="000116E0">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1E10459A" w14:textId="63A198E7">
          <w:pPr>
            <w:pStyle w:val="TOC3"/>
            <w:rPr>
              <w:rFonts w:asciiTheme="minorHAnsi" w:hAnsiTheme="minorHAnsi" w:eastAsiaTheme="minorEastAsia" w:cstheme="minorBidi"/>
              <w:noProof/>
              <w:sz w:val="22"/>
              <w:szCs w:val="22"/>
              <w:lang w:val="en-US"/>
            </w:rPr>
          </w:pPr>
          <w:hyperlink w:history="1" w:anchor="_Toc128021150">
            <w:r w:rsidRPr="00FC763C" w:rsidR="000116E0">
              <w:rPr>
                <w:rStyle w:val="Hyperlink"/>
                <w:noProof/>
              </w:rPr>
              <w:t>9.1.5</w:t>
            </w:r>
            <w:r w:rsidR="000116E0">
              <w:rPr>
                <w:rFonts w:asciiTheme="minorHAnsi" w:hAnsiTheme="minorHAnsi" w:eastAsiaTheme="minorEastAsia" w:cstheme="minorBidi"/>
                <w:noProof/>
                <w:sz w:val="22"/>
                <w:szCs w:val="22"/>
                <w:lang w:val="en-US"/>
              </w:rPr>
              <w:tab/>
            </w:r>
            <w:r w:rsidRPr="00FC763C" w:rsidR="000116E0">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714AE0BC" w14:textId="7B405A36">
          <w:pPr>
            <w:pStyle w:val="TOC3"/>
            <w:rPr>
              <w:rFonts w:asciiTheme="minorHAnsi" w:hAnsiTheme="minorHAnsi" w:eastAsiaTheme="minorEastAsia" w:cstheme="minorBidi"/>
              <w:noProof/>
              <w:sz w:val="22"/>
              <w:szCs w:val="22"/>
              <w:lang w:val="en-US"/>
            </w:rPr>
          </w:pPr>
          <w:hyperlink w:history="1" w:anchor="_Toc128021151">
            <w:r w:rsidRPr="00FC763C" w:rsidR="000116E0">
              <w:rPr>
                <w:rStyle w:val="Hyperlink"/>
                <w:noProof/>
              </w:rPr>
              <w:t>9.1.6</w:t>
            </w:r>
            <w:r w:rsidR="000116E0">
              <w:rPr>
                <w:rFonts w:asciiTheme="minorHAnsi" w:hAnsiTheme="minorHAnsi" w:eastAsiaTheme="minorEastAsia" w:cstheme="minorBidi"/>
                <w:noProof/>
                <w:sz w:val="22"/>
                <w:szCs w:val="22"/>
                <w:lang w:val="en-US"/>
              </w:rPr>
              <w:tab/>
            </w:r>
            <w:r w:rsidRPr="00FC763C" w:rsidR="000116E0">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DD3209" w:rsidRDefault="00000000" w14:paraId="609C8A8D" w14:textId="18FAE950">
          <w:pPr>
            <w:pStyle w:val="TOC3"/>
            <w:rPr>
              <w:rFonts w:asciiTheme="minorHAnsi" w:hAnsiTheme="minorHAnsi" w:eastAsiaTheme="minorEastAsia" w:cstheme="minorBidi"/>
              <w:noProof/>
              <w:sz w:val="22"/>
              <w:szCs w:val="22"/>
              <w:lang w:val="en-US"/>
            </w:rPr>
          </w:pPr>
          <w:hyperlink w:history="1" w:anchor="_Toc128021152">
            <w:r w:rsidRPr="00FC763C" w:rsidR="000116E0">
              <w:rPr>
                <w:rStyle w:val="Hyperlink"/>
                <w:noProof/>
              </w:rPr>
              <w:t>9.1.7</w:t>
            </w:r>
            <w:r w:rsidR="000116E0">
              <w:rPr>
                <w:rFonts w:asciiTheme="minorHAnsi" w:hAnsiTheme="minorHAnsi" w:eastAsiaTheme="minorEastAsia" w:cstheme="minorBidi"/>
                <w:noProof/>
                <w:sz w:val="22"/>
                <w:szCs w:val="22"/>
                <w:lang w:val="en-US"/>
              </w:rPr>
              <w:tab/>
            </w:r>
            <w:r w:rsidRPr="00FC763C" w:rsidR="000116E0">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0116E0" w:rsidP="003307B4" w:rsidRDefault="00000000" w14:paraId="707C1F9B" w14:textId="6A80A686">
          <w:pPr>
            <w:pStyle w:val="TOC1"/>
            <w:rPr>
              <w:rFonts w:asciiTheme="minorHAnsi" w:hAnsiTheme="minorHAnsi" w:eastAsiaTheme="minorEastAsia" w:cstheme="minorBidi"/>
              <w:noProof/>
              <w:szCs w:val="22"/>
              <w:lang w:val="en-US"/>
            </w:rPr>
          </w:pPr>
          <w:hyperlink w:history="1" w:anchor="_Toc128021153">
            <w:r w:rsidRPr="00FC763C" w:rsidR="000116E0">
              <w:rPr>
                <w:rStyle w:val="Hyperlink"/>
                <w:noProof/>
              </w:rPr>
              <w:t>10</w:t>
            </w:r>
            <w:r w:rsidR="000116E0">
              <w:rPr>
                <w:rFonts w:asciiTheme="minorHAnsi" w:hAnsiTheme="minorHAnsi" w:eastAsiaTheme="minorEastAsia" w:cstheme="minorBidi"/>
                <w:noProof/>
                <w:szCs w:val="22"/>
                <w:lang w:val="en-US"/>
              </w:rPr>
              <w:tab/>
            </w:r>
            <w:r w:rsidRPr="00FC763C" w:rsidR="000116E0">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rsidR="00674B2E" w:rsidRDefault="00674B2E" w14:paraId="1A93DA50" w14:textId="64D57C16">
          <w:r>
            <w:rPr>
              <w:b/>
              <w:bCs/>
              <w:noProof/>
            </w:rPr>
            <w:fldChar w:fldCharType="end"/>
          </w:r>
        </w:p>
      </w:sdtContent>
    </w:sdt>
    <w:p w:rsidR="00EE2021" w:rsidP="00C713DD" w:rsidRDefault="00EE2021" w14:paraId="2864E0DD" w14:textId="6BCD3820">
      <w:pPr>
        <w:pStyle w:val="TableofFigures"/>
        <w:sectPr w:rsidR="00EE2021" w:rsidSect="00B05E19">
          <w:headerReference w:type="even" r:id="rId15"/>
          <w:headerReference w:type="default" r:id="rId16"/>
          <w:footerReference w:type="even" r:id="rId17"/>
          <w:footerReference w:type="default" r:id="rId18"/>
          <w:headerReference w:type="first" r:id="rId19"/>
          <w:footerReference w:type="first" r:id="rId20"/>
          <w:pgSz w:w="12240" w:h="15840" w:code="1"/>
          <w:pgMar w:top="1440" w:right="1077" w:bottom="1440" w:left="1077" w:header="709" w:footer="567" w:gutter="0"/>
          <w:cols w:space="708"/>
          <w:titlePg/>
          <w:docGrid w:linePitch="360"/>
        </w:sectPr>
      </w:pPr>
    </w:p>
    <w:p w:rsidR="00D76133" w:rsidP="006953DA" w:rsidRDefault="00D76133" w14:paraId="41134C83" w14:textId="268C992D">
      <w:pPr>
        <w:pStyle w:val="ChapterTitle"/>
      </w:pPr>
      <w:bookmarkStart w:name="_Toc25160841" w:id="43"/>
      <w:bookmarkStart w:name="_Toc127491514" w:id="44"/>
      <w:bookmarkStart w:name="_Toc128021047" w:id="45"/>
      <w:r>
        <w:lastRenderedPageBreak/>
        <w:t>Preface</w:t>
      </w:r>
      <w:bookmarkEnd w:id="43"/>
      <w:bookmarkEnd w:id="44"/>
      <w:bookmarkEnd w:id="45"/>
    </w:p>
    <w:p w:rsidRPr="00A875AE" w:rsidR="00911A6B" w:rsidP="00911A6B" w:rsidRDefault="00911A6B" w14:paraId="3AECC3C9" w14:textId="77777777">
      <w:pPr>
        <w:pStyle w:val="BodyText"/>
      </w:pPr>
      <w:bookmarkStart w:name="_Toc25160842" w:id="46"/>
      <w:r w:rsidRPr="00A875AE">
        <w:t>The conventions used in this help documentation are shown in the table below.</w:t>
      </w:r>
    </w:p>
    <w:p w:rsidR="00D76133" w:rsidP="00C713DD" w:rsidRDefault="000A4187" w14:paraId="515240F2" w14:textId="391580EA">
      <w:pPr>
        <w:pStyle w:val="Heading2"/>
        <w:numPr>
          <w:ilvl w:val="0"/>
          <w:numId w:val="0"/>
        </w:numPr>
        <w:ind w:left="576" w:hanging="576"/>
      </w:pPr>
      <w:bookmarkStart w:name="_Toc127491515" w:id="47"/>
      <w:bookmarkStart w:name="_Toc128021048" w:id="48"/>
      <w:r>
        <w:t xml:space="preserve">Document </w:t>
      </w:r>
      <w:r w:rsidR="00345FE3">
        <w:t>Conventions</w:t>
      </w:r>
      <w:bookmarkEnd w:id="46"/>
      <w:bookmarkEnd w:id="47"/>
      <w:bookmarkEnd w:id="48"/>
    </w:p>
    <w:p w:rsidRPr="00A875AE" w:rsidR="00731052" w:rsidP="00731052" w:rsidRDefault="00731052" w14:paraId="798A07EB" w14:textId="77777777">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760"/>
        <w:gridCol w:w="6290"/>
      </w:tblGrid>
      <w:tr w:rsidRPr="00A875AE" w:rsidR="00731052" w:rsidTr="006271D1" w14:paraId="7BF85769" w14:textId="77777777">
        <w:trPr>
          <w:cantSplit/>
          <w:tblHeader/>
        </w:trPr>
        <w:tc>
          <w:tcPr>
            <w:tcW w:w="1760" w:type="dxa"/>
            <w:tcBorders>
              <w:top w:val="single" w:color="auto" w:sz="6" w:space="0"/>
              <w:bottom w:val="double" w:color="auto" w:sz="6" w:space="0"/>
              <w:right w:val="single" w:color="auto" w:sz="6" w:space="0"/>
            </w:tcBorders>
            <w:shd w:val="clear" w:color="auto" w:fill="60C03A"/>
          </w:tcPr>
          <w:p w:rsidRPr="00A875AE" w:rsidR="00731052" w:rsidP="00170D7D" w:rsidRDefault="00731052" w14:paraId="3F5EC3C6" w14:textId="77777777">
            <w:pPr>
              <w:pStyle w:val="TableHeader"/>
            </w:pPr>
            <w:r w:rsidRPr="00A875AE">
              <w:t>Convention</w:t>
            </w:r>
          </w:p>
        </w:tc>
        <w:tc>
          <w:tcPr>
            <w:tcW w:w="6290" w:type="dxa"/>
            <w:tcBorders>
              <w:top w:val="single" w:color="auto" w:sz="6" w:space="0"/>
              <w:left w:val="nil"/>
              <w:bottom w:val="double" w:color="auto" w:sz="6" w:space="0"/>
            </w:tcBorders>
            <w:shd w:val="clear" w:color="auto" w:fill="60C03A"/>
          </w:tcPr>
          <w:p w:rsidRPr="00A875AE" w:rsidR="00731052" w:rsidP="00170D7D" w:rsidRDefault="00731052" w14:paraId="31895115" w14:textId="77777777">
            <w:pPr>
              <w:pStyle w:val="TableHeader"/>
            </w:pPr>
            <w:r w:rsidRPr="00A875AE">
              <w:t>Use</w:t>
            </w:r>
          </w:p>
        </w:tc>
      </w:tr>
      <w:tr w:rsidRPr="00A875AE" w:rsidR="00731052" w:rsidTr="006271D1" w14:paraId="3EEBF0D7" w14:textId="77777777">
        <w:trPr>
          <w:cantSplit/>
        </w:trPr>
        <w:tc>
          <w:tcPr>
            <w:tcW w:w="1760" w:type="dxa"/>
            <w:tcBorders>
              <w:top w:val="nil"/>
              <w:bottom w:val="single" w:color="auto" w:sz="6" w:space="0"/>
              <w:right w:val="single" w:color="auto" w:sz="6" w:space="0"/>
            </w:tcBorders>
          </w:tcPr>
          <w:p w:rsidRPr="00A908CB" w:rsidR="00731052" w:rsidP="006271D1" w:rsidRDefault="00000000" w14:paraId="013E4D9C" w14:textId="77777777">
            <w:pPr>
              <w:pStyle w:val="TopofSection"/>
              <w:rPr>
                <w:b/>
                <w:bCs/>
                <w:sz w:val="22"/>
                <w:szCs w:val="22"/>
                <w:u w:val="single"/>
                <w:lang w:val="en-US" w:eastAsia="en-US" w:bidi="en-US"/>
              </w:rPr>
            </w:pPr>
            <w:hyperlink w:history="1" w:anchor="_Conventions_Used_in">
              <w:r w:rsidRPr="00A908CB" w:rsidR="00731052">
                <w:rPr>
                  <w:rStyle w:val="HeaderChar"/>
                  <w:b/>
                  <w:bCs/>
                  <w:sz w:val="22"/>
                  <w:lang w:val="en-US" w:eastAsia="en-US" w:bidi="en-US"/>
                </w:rPr>
                <w:t>Green</w:t>
              </w:r>
            </w:hyperlink>
            <w:r w:rsidRPr="00A908CB" w:rsidR="00731052">
              <w:rPr>
                <w:b/>
                <w:bCs/>
                <w:sz w:val="22"/>
                <w:szCs w:val="22"/>
                <w:lang w:val="en-US" w:eastAsia="en-US" w:bidi="en-US"/>
              </w:rPr>
              <w:t xml:space="preserve"> Text</w:t>
            </w:r>
          </w:p>
        </w:tc>
        <w:tc>
          <w:tcPr>
            <w:tcW w:w="6290" w:type="dxa"/>
            <w:tcBorders>
              <w:top w:val="nil"/>
              <w:left w:val="single" w:color="auto" w:sz="6" w:space="0"/>
              <w:bottom w:val="single" w:color="auto" w:sz="6" w:space="0"/>
            </w:tcBorders>
          </w:tcPr>
          <w:p w:rsidRPr="00FB292A" w:rsidR="00731052" w:rsidP="00731052" w:rsidRDefault="00731052" w14:paraId="4E3413E4" w14:textId="19D230BA">
            <w:pPr>
              <w:pStyle w:val="TableBody"/>
            </w:pPr>
            <w:r w:rsidRPr="00FB292A">
              <w:t xml:space="preserve">Indicates a link to the top of the current section. These links can be clicked to quickly navigate through this document. (In some </w:t>
            </w:r>
            <w:r w:rsidRPr="00FB292A" w:rsidR="00E12072">
              <w:t>cases,</w:t>
            </w:r>
            <w:r w:rsidRPr="00FB292A">
              <w:t xml:space="preserve"> you may need to hold the CTRL key to click the link)</w:t>
            </w:r>
          </w:p>
        </w:tc>
      </w:tr>
      <w:tr w:rsidRPr="00A875AE" w:rsidR="00731052" w:rsidTr="006271D1" w14:paraId="6E7E5546" w14:textId="77777777">
        <w:trPr>
          <w:cantSplit/>
        </w:trPr>
        <w:tc>
          <w:tcPr>
            <w:tcW w:w="1760" w:type="dxa"/>
            <w:tcBorders>
              <w:top w:val="single" w:color="auto" w:sz="6" w:space="0"/>
              <w:bottom w:val="single" w:color="auto" w:sz="6" w:space="0"/>
              <w:right w:val="single" w:color="auto" w:sz="6" w:space="0"/>
            </w:tcBorders>
          </w:tcPr>
          <w:p w:rsidRPr="00A908CB" w:rsidR="00731052" w:rsidP="006271D1" w:rsidRDefault="00731052" w14:paraId="7C833355" w14:textId="77777777">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color="auto" w:sz="6" w:space="0"/>
              <w:left w:val="single" w:color="auto" w:sz="6" w:space="0"/>
              <w:bottom w:val="single" w:color="auto" w:sz="6" w:space="0"/>
            </w:tcBorders>
          </w:tcPr>
          <w:p w:rsidRPr="00FB292A" w:rsidR="00731052" w:rsidP="00731052" w:rsidRDefault="00731052" w14:paraId="50552BCE" w14:textId="70D39655">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Pr="00A875AE" w:rsidR="00731052" w:rsidTr="006271D1" w14:paraId="2936D34F" w14:textId="77777777">
        <w:trPr>
          <w:cantSplit/>
        </w:trPr>
        <w:tc>
          <w:tcPr>
            <w:tcW w:w="1760" w:type="dxa"/>
            <w:tcBorders>
              <w:top w:val="single" w:color="auto" w:sz="6" w:space="0"/>
              <w:bottom w:val="single" w:color="auto" w:sz="6" w:space="0"/>
              <w:right w:val="single" w:color="auto" w:sz="6" w:space="0"/>
            </w:tcBorders>
          </w:tcPr>
          <w:p w:rsidRPr="007A1BC4" w:rsidR="00731052" w:rsidP="006271D1" w:rsidRDefault="00731052" w14:paraId="7F9A5DA8" w14:textId="77777777">
            <w:pPr>
              <w:pStyle w:val="TableCellText"/>
              <w:rPr>
                <w:rFonts w:cs="Arial"/>
                <w:b/>
                <w:bCs/>
                <w:lang w:val="en-US" w:eastAsia="en-US" w:bidi="en-US"/>
              </w:rPr>
            </w:pPr>
            <w:r w:rsidRPr="007A1BC4">
              <w:rPr>
                <w:rFonts w:ascii="Wingdings" w:hAnsi="Wingdings" w:eastAsia="Wingdings" w:cs="Wingdings"/>
                <w:b/>
                <w:bCs/>
                <w:lang w:val="en-US" w:eastAsia="en-US" w:bidi="en-US"/>
              </w:rPr>
              <w:t>à</w:t>
            </w:r>
          </w:p>
        </w:tc>
        <w:tc>
          <w:tcPr>
            <w:tcW w:w="6290" w:type="dxa"/>
            <w:tcBorders>
              <w:top w:val="single" w:color="auto" w:sz="6" w:space="0"/>
              <w:left w:val="single" w:color="auto" w:sz="6" w:space="0"/>
              <w:bottom w:val="single" w:color="auto" w:sz="6" w:space="0"/>
            </w:tcBorders>
          </w:tcPr>
          <w:p w:rsidRPr="00FB292A" w:rsidR="00731052" w:rsidP="00731052" w:rsidRDefault="00731052" w14:paraId="6007E05A" w14:textId="77777777">
            <w:pPr>
              <w:pStyle w:val="TableBody"/>
            </w:pPr>
            <w:r w:rsidRPr="00FB292A">
              <w:t>The “arrow” sign indicates a menu choice.  For example, "</w:t>
            </w:r>
            <w:r w:rsidRPr="00FB292A">
              <w:rPr>
                <w:b/>
                <w:bCs/>
              </w:rPr>
              <w:t xml:space="preserve">Choose File </w:t>
            </w:r>
            <w:r w:rsidRPr="00FB292A">
              <w:rPr>
                <w:rFonts w:ascii="Wingdings" w:hAnsi="Wingdings" w:eastAsia="Wingdings" w:cs="Wingdings"/>
                <w:b/>
                <w:bCs/>
              </w:rPr>
              <w:t>à</w:t>
            </w:r>
            <w:r w:rsidRPr="00FB292A">
              <w:rPr>
                <w:b/>
                <w:bCs/>
              </w:rPr>
              <w:t xml:space="preserve"> Open</w:t>
            </w:r>
            <w:r w:rsidRPr="00FB292A">
              <w:t>" means "click the File menu, and then click Open."</w:t>
            </w:r>
          </w:p>
        </w:tc>
      </w:tr>
      <w:tr w:rsidRPr="00A875AE" w:rsidR="00731052" w:rsidTr="006271D1" w14:paraId="343D2224" w14:textId="77777777">
        <w:trPr>
          <w:cantSplit/>
        </w:trPr>
        <w:tc>
          <w:tcPr>
            <w:tcW w:w="1760" w:type="dxa"/>
            <w:tcBorders>
              <w:top w:val="single" w:color="auto" w:sz="6" w:space="0"/>
              <w:bottom w:val="single" w:color="auto" w:sz="6" w:space="0"/>
              <w:right w:val="single" w:color="auto" w:sz="6" w:space="0"/>
            </w:tcBorders>
          </w:tcPr>
          <w:p w:rsidRPr="00FB292A" w:rsidR="00731052" w:rsidP="006271D1" w:rsidRDefault="00731052" w14:paraId="375545C8" w14:textId="77777777">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color="auto" w:sz="6" w:space="0"/>
              <w:left w:val="single" w:color="auto" w:sz="6" w:space="0"/>
              <w:bottom w:val="single" w:color="auto" w:sz="6" w:space="0"/>
            </w:tcBorders>
          </w:tcPr>
          <w:p w:rsidRPr="00FB292A" w:rsidR="00731052" w:rsidP="00731052" w:rsidRDefault="00731052" w14:paraId="5D62D974" w14:textId="12B88A72">
            <w:pPr>
              <w:pStyle w:val="TableBody"/>
            </w:pPr>
            <w:r w:rsidRPr="00FB292A">
              <w:t>Used to warn users of potential problems or to take caution when making changes to setting</w:t>
            </w:r>
            <w:r w:rsidR="008439B8">
              <w:t>s</w:t>
            </w:r>
            <w:r w:rsidRPr="00FB292A">
              <w:t xml:space="preserve"> and parameters.</w:t>
            </w:r>
          </w:p>
        </w:tc>
      </w:tr>
      <w:tr w:rsidRPr="00A875AE" w:rsidR="00731052" w:rsidTr="006271D1" w14:paraId="46C766F0" w14:textId="77777777">
        <w:trPr>
          <w:cantSplit/>
        </w:trPr>
        <w:tc>
          <w:tcPr>
            <w:tcW w:w="1760" w:type="dxa"/>
            <w:tcBorders>
              <w:top w:val="single" w:color="auto" w:sz="6" w:space="0"/>
              <w:bottom w:val="single" w:color="auto" w:sz="6" w:space="0"/>
              <w:right w:val="single" w:color="auto" w:sz="6" w:space="0"/>
            </w:tcBorders>
          </w:tcPr>
          <w:p w:rsidRPr="00FB292A" w:rsidR="00731052" w:rsidP="006271D1" w:rsidRDefault="00731052" w14:paraId="2853813E" w14:textId="77777777">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3A9CDE7D">
                    <v:group id="Group 21" style="width:39.15pt;height:39.75pt;mso-position-horizontal-relative:char;mso-position-vertical-relative:line" coordsize="783,795" o:spid="_x0000_s1026" w14:anchorId="08A68C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style="position:absolute;width:716;height:795;visibility:visible;mso-wrap-style:square;v-text-anchor:top"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style="position:absolute;left:323;top:184;width:460;height:461;visibility:visible;mso-wrap-style:square;v-text-anchor:top"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color="auto" w:sz="6" w:space="0"/>
              <w:left w:val="single" w:color="auto" w:sz="6" w:space="0"/>
              <w:bottom w:val="single" w:color="auto" w:sz="6" w:space="0"/>
            </w:tcBorders>
          </w:tcPr>
          <w:p w:rsidRPr="00FB292A" w:rsidR="00731052" w:rsidP="00731052" w:rsidRDefault="00731052" w14:paraId="2691E9E9" w14:textId="7B7C19B6">
            <w:pPr>
              <w:pStyle w:val="TableBody"/>
            </w:pPr>
            <w:r w:rsidRPr="00FB292A">
              <w:t xml:space="preserve">Tips or information that may </w:t>
            </w:r>
            <w:r w:rsidR="008439B8">
              <w:t>help use</w:t>
            </w:r>
            <w:r w:rsidRPr="00FB292A">
              <w:t xml:space="preserve"> the functionality.</w:t>
            </w:r>
          </w:p>
        </w:tc>
      </w:tr>
    </w:tbl>
    <w:p w:rsidRPr="00326CDA" w:rsidR="00731052" w:rsidP="00731052" w:rsidRDefault="00731052" w14:paraId="1B70DAF4" w14:textId="77777777">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00930739" w:rsidP="00930739" w:rsidRDefault="00930739" w14:paraId="79ED0680" w14:textId="77777777">
      <w:pPr>
        <w:pStyle w:val="BodyText"/>
      </w:pPr>
    </w:p>
    <w:p w:rsidRPr="00A875AE" w:rsidR="007467C0" w:rsidP="00E12072" w:rsidRDefault="007467C0" w14:paraId="59FD7732" w14:textId="77777777">
      <w:pPr>
        <w:pStyle w:val="Heading1"/>
      </w:pPr>
      <w:bookmarkStart w:name="_Toc29089985" w:id="49"/>
      <w:bookmarkStart w:name="_Toc20016708" w:id="50"/>
      <w:bookmarkStart w:name="_Toc20017125" w:id="51"/>
      <w:bookmarkStart w:name="_Toc146954412" w:id="52"/>
      <w:bookmarkStart w:name="_Toc146954797" w:id="53"/>
      <w:bookmarkStart w:name="_Toc221530642" w:id="54"/>
      <w:bookmarkStart w:name="_Toc223436117" w:id="55"/>
      <w:bookmarkStart w:name="_Ref245707246" w:id="56"/>
      <w:bookmarkStart w:name="_Toc74556327" w:id="57"/>
      <w:bookmarkStart w:name="_Toc127491516" w:id="58"/>
      <w:bookmarkStart w:name="_Toc128021049" w:id="59"/>
      <w:r w:rsidRPr="00A875AE">
        <w:lastRenderedPageBreak/>
        <w:t>Introduction to Opti</w:t>
      </w:r>
      <w:bookmarkEnd w:id="49"/>
      <w:bookmarkEnd w:id="50"/>
      <w:bookmarkEnd w:id="51"/>
      <w:bookmarkEnd w:id="52"/>
      <w:bookmarkEnd w:id="53"/>
      <w:bookmarkEnd w:id="54"/>
      <w:bookmarkEnd w:id="55"/>
      <w:r>
        <w:t>Vault</w:t>
      </w:r>
      <w:bookmarkEnd w:id="56"/>
      <w:bookmarkEnd w:id="57"/>
      <w:bookmarkEnd w:id="58"/>
      <w:bookmarkEnd w:id="59"/>
    </w:p>
    <w:p w:rsidRPr="00A875AE" w:rsidR="007467C0" w:rsidP="00C26B25" w:rsidRDefault="007467C0" w14:paraId="6BD292C7" w14:textId="075190D3">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Pr="00A875AE" w:rsidR="00920AFE">
        <w:t>considering</w:t>
      </w:r>
      <w:r w:rsidRPr="00A875AE">
        <w:t xml:space="preserve"> important factors such as seasonality, holidays, special events, and trends. </w:t>
      </w:r>
    </w:p>
    <w:p w:rsidR="000B0FF3" w:rsidP="00C26B25" w:rsidRDefault="007467C0" w14:paraId="34FB3FB7" w14:textId="77777777">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rsidR="007467C0" w:rsidP="00C26B25" w:rsidRDefault="007467C0" w14:paraId="0855BF6D" w14:textId="3DF32C67">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rsidR="007467C0" w:rsidP="00C26B25" w:rsidRDefault="007467C0" w14:paraId="5C9D780F" w14:textId="77777777">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rsidR="007467C0" w:rsidP="00C26B25" w:rsidRDefault="007467C0" w14:paraId="2013D1E2" w14:textId="77777777">
      <w:pPr>
        <w:pStyle w:val="ListBullet"/>
      </w:pPr>
      <w:r>
        <w:fldChar w:fldCharType="begin"/>
      </w:r>
      <w:r>
        <w:instrText xml:space="preserve"> REF _Ref245709418 \h  \* MERGEFORMAT </w:instrText>
      </w:r>
      <w:r>
        <w:fldChar w:fldCharType="separate"/>
      </w:r>
      <w:r w:rsidRPr="00A875AE">
        <w:t>Getting Started</w:t>
      </w:r>
      <w:r>
        <w:fldChar w:fldCharType="end"/>
      </w:r>
    </w:p>
    <w:p w:rsidR="007467C0" w:rsidP="00C26B25" w:rsidRDefault="007467C0" w14:paraId="33679D4D" w14:textId="77777777">
      <w:pPr>
        <w:pStyle w:val="ListBullet"/>
      </w:pPr>
      <w:r>
        <w:fldChar w:fldCharType="begin"/>
      </w:r>
      <w:r>
        <w:instrText xml:space="preserve"> REF _Ref245709386 \h  \* MERGEFORMAT </w:instrText>
      </w:r>
      <w:r>
        <w:fldChar w:fldCharType="separate"/>
      </w:r>
      <w:r w:rsidRPr="00A875AE">
        <w:t>Screen Resolution</w:t>
      </w:r>
      <w:r>
        <w:fldChar w:fldCharType="end"/>
      </w:r>
    </w:p>
    <w:p w:rsidR="007467C0" w:rsidP="00C26B25" w:rsidRDefault="007467C0" w14:paraId="290A506A" w14:textId="77777777">
      <w:pPr>
        <w:pStyle w:val="ListBullet"/>
      </w:pPr>
      <w:r>
        <w:fldChar w:fldCharType="begin"/>
      </w:r>
      <w:r>
        <w:instrText xml:space="preserve"> REF _Ref28770822 \h  \* MERGEFORMAT </w:instrText>
      </w:r>
      <w:r>
        <w:fldChar w:fldCharType="separate"/>
      </w:r>
      <w:r w:rsidRPr="00A875AE">
        <w:t>Navigation Tips</w:t>
      </w:r>
      <w:r>
        <w:fldChar w:fldCharType="end"/>
      </w:r>
    </w:p>
    <w:p w:rsidR="007467C0" w:rsidP="00C26B25" w:rsidRDefault="007467C0" w14:paraId="0BBBCA41" w14:textId="77777777">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rsidR="007467C0" w:rsidP="00C26B25" w:rsidRDefault="007467C0" w14:paraId="3E4AC7A0" w14:textId="77777777">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rsidR="007467C0" w:rsidP="00C26B25" w:rsidRDefault="007467C0" w14:paraId="55D91ED0" w14:textId="77777777">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220"/>
        <w:gridCol w:w="6830"/>
      </w:tblGrid>
      <w:tr w:rsidRPr="00A875AE" w:rsidR="007467C0" w:rsidTr="006271D1" w14:paraId="6B593E0E" w14:textId="77777777">
        <w:trPr>
          <w:cantSplit/>
        </w:trPr>
        <w:tc>
          <w:tcPr>
            <w:tcW w:w="1220" w:type="dxa"/>
            <w:tcBorders>
              <w:top w:val="single" w:color="auto" w:sz="4" w:space="0"/>
              <w:left w:val="single" w:color="auto" w:sz="4" w:space="0"/>
              <w:bottom w:val="single" w:color="auto" w:sz="4" w:space="0"/>
              <w:right w:val="single" w:color="auto" w:sz="4" w:space="0"/>
            </w:tcBorders>
          </w:tcPr>
          <w:p w:rsidRPr="00FB292A" w:rsidR="007467C0" w:rsidP="006271D1" w:rsidRDefault="007467C0" w14:paraId="072A489E" w14:textId="77777777">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22">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color="auto" w:sz="4" w:space="0"/>
              <w:left w:val="single" w:color="auto" w:sz="4" w:space="0"/>
              <w:bottom w:val="single" w:color="auto" w:sz="4" w:space="0"/>
              <w:right w:val="single" w:color="auto" w:sz="4" w:space="0"/>
            </w:tcBorders>
          </w:tcPr>
          <w:p w:rsidRPr="00FB292A" w:rsidR="007467C0" w:rsidP="002E7B6A" w:rsidRDefault="007467C0" w14:paraId="7C307DDB" w14:textId="4C8C3966">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Pr="00FB292A" w:rsidR="00571017">
              <w:t xml:space="preserve"> </w:t>
            </w:r>
            <w:r w:rsidRPr="00FB292A">
              <w:t xml:space="preserve">limited undo capabilities for the users; therefore be sure to consult this manual before deleting or changing system parameters.  </w:t>
            </w:r>
          </w:p>
        </w:tc>
      </w:tr>
    </w:tbl>
    <w:p w:rsidRPr="00A875AE" w:rsidR="007467C0" w:rsidP="00DD3209" w:rsidRDefault="007467C0" w14:paraId="59AE96E5" w14:textId="77777777">
      <w:pPr>
        <w:pStyle w:val="TOC3"/>
      </w:pPr>
    </w:p>
    <w:p w:rsidRPr="00A875AE" w:rsidR="007467C0" w:rsidP="007467C0" w:rsidRDefault="007467C0" w14:paraId="2B9402E7" w14:textId="77777777">
      <w:pPr>
        <w:pStyle w:val="Heading2"/>
      </w:pPr>
      <w:bookmarkStart w:name="_Toc20016709" w:id="60"/>
      <w:bookmarkStart w:name="_Toc20017126" w:id="61"/>
      <w:bookmarkStart w:name="_Toc29089986" w:id="62"/>
      <w:bookmarkStart w:name="_Toc146954413" w:id="63"/>
      <w:bookmarkStart w:name="_Toc146954798" w:id="64"/>
      <w:bookmarkStart w:name="_Toc221530644" w:id="65"/>
      <w:bookmarkStart w:name="_Toc223436119" w:id="66"/>
      <w:bookmarkStart w:name="_Ref245709418" w:id="67"/>
      <w:bookmarkStart w:name="_Toc74556329" w:id="68"/>
      <w:bookmarkStart w:name="_Toc127491517" w:id="69"/>
      <w:bookmarkStart w:name="_Toc128021050" w:id="70"/>
      <w:r w:rsidRPr="00A875AE">
        <w:t>Getting Started</w:t>
      </w:r>
      <w:bookmarkEnd w:id="60"/>
      <w:bookmarkEnd w:id="61"/>
      <w:bookmarkEnd w:id="62"/>
      <w:bookmarkEnd w:id="63"/>
      <w:bookmarkEnd w:id="64"/>
      <w:bookmarkEnd w:id="65"/>
      <w:bookmarkEnd w:id="66"/>
      <w:bookmarkEnd w:id="67"/>
      <w:bookmarkEnd w:id="68"/>
      <w:bookmarkEnd w:id="69"/>
      <w:bookmarkEnd w:id="70"/>
    </w:p>
    <w:p w:rsidR="007467C0" w:rsidP="002E7B6A" w:rsidRDefault="007467C0" w14:paraId="68401CC6" w14:textId="77777777">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rsidRPr="00326CDA" w:rsidR="007467C0" w:rsidP="007467C0" w:rsidRDefault="007467C0" w14:paraId="7E9CD55B" w14:textId="77777777">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Pr="00A875AE" w:rsidR="007467C0" w:rsidP="007467C0" w:rsidRDefault="007467C0" w14:paraId="61B206CF" w14:textId="77777777"/>
    <w:p w:rsidRPr="00A875AE" w:rsidR="007467C0" w:rsidP="007467C0" w:rsidRDefault="007467C0" w14:paraId="05BC0BB2" w14:textId="77777777">
      <w:pPr>
        <w:pStyle w:val="Heading3"/>
      </w:pPr>
      <w:bookmarkStart w:name="_Toc223436120" w:id="71"/>
      <w:bookmarkStart w:name="_Ref245709386" w:id="72"/>
      <w:bookmarkStart w:name="_Toc74556330" w:id="73"/>
      <w:bookmarkStart w:name="_Toc127491518" w:id="74"/>
      <w:bookmarkStart w:name="_Toc128021051" w:id="75"/>
      <w:r w:rsidRPr="00A875AE">
        <w:lastRenderedPageBreak/>
        <w:t>Screen Resolution</w:t>
      </w:r>
      <w:bookmarkEnd w:id="71"/>
      <w:bookmarkEnd w:id="72"/>
      <w:bookmarkEnd w:id="73"/>
      <w:bookmarkEnd w:id="74"/>
      <w:bookmarkEnd w:id="75"/>
    </w:p>
    <w:p w:rsidR="007467C0" w:rsidP="002E7B6A" w:rsidRDefault="007467C0" w14:paraId="1A194CA3" w14:textId="14A38F35">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rsidRPr="00326CDA" w:rsidR="007467C0" w:rsidP="007467C0" w:rsidRDefault="007467C0" w14:paraId="579DB9B1" w14:textId="77777777">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Pr="00A875AE" w:rsidR="007467C0" w:rsidP="007467C0" w:rsidRDefault="007467C0" w14:paraId="58E9A925" w14:textId="77777777"/>
    <w:p w:rsidRPr="00A875AE" w:rsidR="007467C0" w:rsidP="007467C0" w:rsidRDefault="007467C0" w14:paraId="170AD539" w14:textId="77777777">
      <w:pPr>
        <w:pStyle w:val="Heading3"/>
      </w:pPr>
      <w:bookmarkStart w:name="_Ref28770822" w:id="76"/>
      <w:bookmarkStart w:name="_Toc29368578" w:id="77"/>
      <w:bookmarkStart w:name="_Toc54312620" w:id="78"/>
      <w:bookmarkStart w:name="_Toc223436121" w:id="79"/>
      <w:bookmarkStart w:name="_Toc74556331" w:id="80"/>
      <w:bookmarkStart w:name="_Toc127491519" w:id="81"/>
      <w:bookmarkStart w:name="_Toc128021052" w:id="82"/>
      <w:r w:rsidRPr="00A875AE">
        <w:t>Navigation Tips</w:t>
      </w:r>
      <w:bookmarkEnd w:id="76"/>
      <w:bookmarkEnd w:id="77"/>
      <w:bookmarkEnd w:id="78"/>
      <w:bookmarkEnd w:id="79"/>
      <w:bookmarkEnd w:id="80"/>
      <w:bookmarkEnd w:id="81"/>
      <w:bookmarkEnd w:id="82"/>
    </w:p>
    <w:p w:rsidR="007467C0" w:rsidP="002E7B6A" w:rsidRDefault="007467C0" w14:paraId="15A2AAF3" w14:textId="04C1209D">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23">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rsidRPr="00326CDA" w:rsidR="007467C0" w:rsidP="007467C0" w:rsidRDefault="007467C0" w14:paraId="1C84EB72" w14:textId="77777777">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Pr="00A875AE" w:rsidR="007467C0" w:rsidP="007467C0" w:rsidRDefault="007467C0" w14:paraId="32492C9D" w14:textId="77777777"/>
    <w:p w:rsidRPr="00A875AE" w:rsidR="007467C0" w:rsidP="007467C0" w:rsidRDefault="007467C0" w14:paraId="3C413F5A" w14:textId="77777777">
      <w:pPr>
        <w:pStyle w:val="Heading3"/>
      </w:pPr>
      <w:bookmarkStart w:name="_Ref26084971" w:id="83"/>
      <w:bookmarkStart w:name="_Toc29089988" w:id="84"/>
      <w:bookmarkStart w:name="_Ref58912280" w:id="85"/>
      <w:bookmarkStart w:name="_Toc146954416" w:id="86"/>
      <w:bookmarkStart w:name="_Toc146954801" w:id="87"/>
      <w:bookmarkStart w:name="_Toc223436122" w:id="88"/>
      <w:bookmarkStart w:name="_Toc74556332" w:id="89"/>
      <w:bookmarkStart w:name="_Toc127491520" w:id="90"/>
      <w:bookmarkStart w:name="_Toc128021053" w:id="91"/>
      <w:r w:rsidRPr="00A875AE">
        <w:t xml:space="preserve">Accessing </w:t>
      </w:r>
      <w:r>
        <w:t>OptiVault</w:t>
      </w:r>
      <w:bookmarkEnd w:id="83"/>
      <w:bookmarkEnd w:id="84"/>
      <w:bookmarkEnd w:id="85"/>
      <w:bookmarkEnd w:id="86"/>
      <w:bookmarkEnd w:id="87"/>
      <w:bookmarkEnd w:id="88"/>
      <w:bookmarkEnd w:id="89"/>
      <w:bookmarkEnd w:id="90"/>
      <w:bookmarkEnd w:id="91"/>
      <w:r w:rsidRPr="00A875AE">
        <w:t xml:space="preserve"> </w:t>
      </w:r>
    </w:p>
    <w:p w:rsidR="007467C0" w:rsidP="002E7B6A" w:rsidRDefault="007467C0" w14:paraId="2E284201" w14:textId="55658794">
      <w:pPr>
        <w:pStyle w:val="BodyText"/>
        <w:rPr>
          <w:ins w:author="Moses, Robinson" w:date="2023-05-02T07:17:00Z" w:id="92"/>
        </w:rPr>
      </w:pPr>
      <w:r>
        <w:t xml:space="preserve">To begin using the application, enter the required </w:t>
      </w:r>
      <w:ins w:author="Pinnu, Sainath" w:date="2023-04-05T09:23:00Z" w:id="93">
        <w:del w:author="Moses, Robinson" w:date="2023-04-18T01:18:00Z" w:id="94">
          <w:r w:rsidDel="004A6012" w:rsidR="2DCABD1F">
            <w:delText xml:space="preserve">EPSS </w:delText>
          </w:r>
        </w:del>
      </w:ins>
      <w:commentRangeStart w:id="95"/>
      <w:ins w:author="Pinnu, Sainath" w:date="2023-03-29T11:37:00Z" w:id="96">
        <w:r w:rsidR="00170D7D">
          <w:t>Application</w:t>
        </w:r>
      </w:ins>
      <w:commentRangeEnd w:id="95"/>
      <w:r>
        <w:rPr>
          <w:rStyle w:val="CommentReference"/>
        </w:rPr>
        <w:commentReference w:id="95"/>
      </w:r>
      <w:ins w:author="Pinnu, Sainath" w:date="2023-03-29T11:37:00Z" w:id="97">
        <w:r w:rsidR="00170D7D">
          <w:t xml:space="preserve"> </w:t>
        </w:r>
      </w:ins>
      <w:del w:author="Pinnu, Sainath" w:date="2023-03-29T11:37:00Z" w:id="98">
        <w:r w:rsidDel="007467C0">
          <w:delText xml:space="preserve">OptiVault </w:delText>
        </w:r>
      </w:del>
      <w:r>
        <w:t xml:space="preserve">URL in the browser. </w:t>
      </w:r>
    </w:p>
    <w:p w:rsidR="000F6834" w:rsidP="00555078" w:rsidRDefault="000F6834" w14:paraId="5D665A27" w14:textId="72CF4134">
      <w:pPr>
        <w:pStyle w:val="BodyText"/>
        <w:rPr>
          <w:ins w:author="Moses, Robinson" w:date="2023-05-02T07:17:00Z" w:id="99"/>
        </w:rPr>
        <w:pPrChange w:author="Moses, Robinson" w:date="2023-05-02T07:18:00Z" w:id="100">
          <w:pPr/>
        </w:pPrChange>
      </w:pPr>
      <w:ins w:author="Moses, Robinson" w:date="2023-05-02T07:17:00Z" w:id="101">
        <w:r w:rsidRPr="00853805">
          <w:rPr>
            <w:rPrChange w:author="Moses, Robinson" w:date="2023-04-13T03:55:00Z" w:id="102">
              <w:rPr>
                <w:rFonts w:ascii="Segoe UI" w:hAnsi="Segoe UI" w:cs="Segoe UI"/>
                <w:color w:val="374151"/>
                <w:shd w:val="clear" w:color="auto" w:fill="F7F7F8"/>
              </w:rPr>
            </w:rPrChange>
          </w:rPr>
          <w:t>To start using the application, first type in the required EPSS Application</w:t>
        </w:r>
      </w:ins>
      <w:ins w:author="Moses, Robinson" w:date="2023-05-02T07:18:00Z" w:id="103">
        <w:r w:rsidR="00555078">
          <w:t xml:space="preserve"> </w:t>
        </w:r>
      </w:ins>
      <w:ins w:author="Moses, Robinson" w:date="2023-05-02T07:17:00Z" w:id="104">
        <w:r w:rsidRPr="00853805">
          <w:rPr>
            <w:rPrChange w:author="Moses, Robinson" w:date="2023-04-13T03:55:00Z" w:id="105">
              <w:rPr>
                <w:rFonts w:ascii="Segoe UI" w:hAnsi="Segoe UI" w:cs="Segoe UI"/>
                <w:color w:val="374151"/>
                <w:shd w:val="clear" w:color="auto" w:fill="F7F7F8"/>
              </w:rPr>
            </w:rPrChange>
          </w:rPr>
          <w:t xml:space="preserve">OptiVLM URL into your browser and then proceed to access </w:t>
        </w:r>
      </w:ins>
      <w:ins w:author="Moses, Robinson" w:date="2023-05-02T07:18:00Z" w:id="106">
        <w:r w:rsidR="00555078">
          <w:t>Opti</w:t>
        </w:r>
      </w:ins>
      <w:ins w:author="Moses, Robinson" w:date="2023-05-02T07:17:00Z" w:id="107">
        <w:r w:rsidRPr="00853805">
          <w:rPr>
            <w:rPrChange w:author="Moses, Robinson" w:date="2023-04-13T03:55:00Z" w:id="108">
              <w:rPr>
                <w:rFonts w:ascii="Segoe UI" w:hAnsi="Segoe UI" w:cs="Segoe UI"/>
                <w:color w:val="374151"/>
                <w:shd w:val="clear" w:color="auto" w:fill="F7F7F8"/>
              </w:rPr>
            </w:rPrChange>
          </w:rPr>
          <w:t xml:space="preserve">Vault </w:t>
        </w:r>
        <w:r>
          <w:t>with provided user ID and password</w:t>
        </w:r>
        <w:r w:rsidRPr="00853805">
          <w:rPr>
            <w:rPrChange w:author="Moses, Robinson" w:date="2023-04-13T03:55:00Z" w:id="109">
              <w:rPr>
                <w:rFonts w:ascii="Segoe UI" w:hAnsi="Segoe UI" w:cs="Segoe UI"/>
                <w:color w:val="374151"/>
                <w:shd w:val="clear" w:color="auto" w:fill="F7F7F8"/>
              </w:rPr>
            </w:rPrChange>
          </w:rPr>
          <w:t>.</w:t>
        </w:r>
        <w:r>
          <w:t xml:space="preserve"> Make sure to correctly enter the credentials as more than five</w:t>
        </w:r>
      </w:ins>
      <w:ins w:author="Moses, Robinson" w:date="2023-05-02T07:18:00Z" w:id="110">
        <w:r w:rsidR="00CA3A85">
          <w:t xml:space="preserve"> </w:t>
        </w:r>
      </w:ins>
      <w:ins w:author="Moses, Robinson" w:date="2023-05-02T07:17:00Z" w:id="111">
        <w:r>
          <w:t xml:space="preserve">(5) incorrect attempts will block your account. If you don’t have user ID and password please contact your administrator. </w:t>
        </w:r>
        <w:r>
          <w:br/>
        </w:r>
        <w:r>
          <w:br/>
        </w:r>
        <w:r>
          <w:t>Users can be added from Shared Services &gt; User Management by admin.</w:t>
        </w:r>
      </w:ins>
    </w:p>
    <w:p w:rsidRPr="00A875AE" w:rsidR="000F6834" w:rsidP="002E7B6A" w:rsidRDefault="000F6834" w14:paraId="359D54AE" w14:textId="77777777">
      <w:pPr>
        <w:pStyle w:val="BodyText"/>
      </w:pPr>
    </w:p>
    <w:tbl>
      <w:tblPr>
        <w:tblW w:w="0" w:type="auto"/>
        <w:tblInd w:w="439" w:type="dxa"/>
        <w:tblBorders>
          <w:top w:val="single" w:color="auto" w:sz="6" w:space="0"/>
          <w:left w:val="single" w:color="auto" w:sz="6" w:space="0"/>
          <w:bottom w:val="single" w:color="auto" w:sz="6" w:space="0"/>
          <w:right w:val="single" w:color="auto" w:sz="6" w:space="0"/>
          <w:insideV w:val="single" w:color="auto" w:sz="6" w:space="0"/>
        </w:tblBorders>
        <w:tblLayout w:type="fixed"/>
        <w:tblCellMar>
          <w:left w:w="72" w:type="dxa"/>
          <w:right w:w="72" w:type="dxa"/>
        </w:tblCellMar>
        <w:tblLook w:val="0000" w:firstRow="0" w:lastRow="0" w:firstColumn="0" w:lastColumn="0" w:noHBand="0" w:noVBand="0"/>
      </w:tblPr>
      <w:tblGrid>
        <w:gridCol w:w="1080"/>
        <w:gridCol w:w="7279"/>
      </w:tblGrid>
      <w:tr w:rsidRPr="00A875AE" w:rsidR="007467C0" w:rsidTr="58CB5956" w14:paraId="7683CA2F" w14:textId="77777777">
        <w:trPr>
          <w:cantSplit/>
          <w:trHeight w:val="840"/>
        </w:trPr>
        <w:tc>
          <w:tcPr>
            <w:tcW w:w="1080" w:type="dxa"/>
            <w:vAlign w:val="center"/>
          </w:tcPr>
          <w:p w:rsidRPr="00A875AE" w:rsidR="007467C0" w:rsidP="007C0D48" w:rsidRDefault="007467C0" w14:paraId="5978DFD4" w14:textId="77777777">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022F79EC">
                    <v:group id="Canvas 1716" style="width:39.15pt;height:39.75pt;mso-position-horizontal-relative:char;mso-position-vertical-relative:line" coordsize="497205,504825" o:spid="_x0000_s1026" editas="canvas" w14:anchorId="14E7E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497205;height:504825;visibility:visible;mso-wrap-style:square" type="#_x0000_t75">
                        <v:fill o:detectmouseclick="t"/>
                        <v:path o:connecttype="none"/>
                      </v:shape>
                      <v:shape id="Freeform 1718"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color="auto" w:sz="6" w:space="0"/>
              <w:bottom w:val="single" w:color="auto" w:sz="6" w:space="0"/>
              <w:right w:val="single" w:color="auto" w:sz="6" w:space="0"/>
            </w:tcBorders>
            <w:vAlign w:val="center"/>
          </w:tcPr>
          <w:p w:rsidRPr="00A875AE" w:rsidR="007467C0" w:rsidP="00662D77" w:rsidRDefault="007467C0" w14:paraId="0D2F9C17" w14:textId="117A582A">
            <w:pPr>
              <w:pStyle w:val="TableBody"/>
            </w:pPr>
            <w:r w:rsidRPr="58CB5956">
              <w:rPr>
                <w:b/>
                <w:bCs/>
              </w:rPr>
              <w:t>Suggestion:</w:t>
            </w:r>
            <w:r>
              <w:t xml:space="preserve"> save the</w:t>
            </w:r>
            <w:ins w:author="Pinnu, Sainath" w:date="2023-04-05T09:23:00Z" w:id="112">
              <w:r w:rsidR="35B982C0">
                <w:t xml:space="preserve"> </w:t>
              </w:r>
              <w:del w:author="Moses, Robinson" w:date="2023-04-18T01:18:00Z" w:id="113">
                <w:r w:rsidDel="004A6012" w:rsidR="35B982C0">
                  <w:delText>EPSS</w:delText>
                </w:r>
              </w:del>
            </w:ins>
            <w:del w:author="Moses, Robinson" w:date="2023-04-18T01:18:00Z" w:id="114">
              <w:r w:rsidDel="004A6012">
                <w:delText xml:space="preserve"> </w:delText>
              </w:r>
            </w:del>
            <w:ins w:author="Pinnu, Sainath" w:date="2023-03-29T11:38:00Z" w:id="115">
              <w:r w:rsidR="00170D7D">
                <w:t xml:space="preserve">Application </w:t>
              </w:r>
            </w:ins>
            <w:del w:author="Pinnu, Sainath" w:date="2023-03-29T11:38:00Z" w:id="116">
              <w:r w:rsidDel="007467C0">
                <w:delText xml:space="preserve">OptiVault </w:delText>
              </w:r>
            </w:del>
            <w:r>
              <w:t>URL in the Favorites folder for easier future access.</w:t>
            </w:r>
          </w:p>
        </w:tc>
      </w:tr>
    </w:tbl>
    <w:p w:rsidRPr="00326CDA" w:rsidR="007467C0" w:rsidP="007467C0" w:rsidRDefault="007467C0" w14:paraId="7C1B5D43" w14:textId="77777777">
      <w:pPr>
        <w:pStyle w:val="TopofSection"/>
      </w:pPr>
      <w:bookmarkStart w:name="_Ref22622143" w:id="117"/>
      <w:bookmarkStart w:name="_Ref26084973" w:id="118"/>
      <w:bookmarkStart w:name="_Toc29089989" w:id="119"/>
      <w:bookmarkStart w:name="_Toc223436123" w:id="120"/>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007467C0" w:rsidP="007467C0" w:rsidRDefault="007467C0" w14:paraId="40D5C814" w14:textId="728BD5A8">
      <w:pPr>
        <w:rPr>
          <w:color w:val="622423"/>
          <w:sz w:val="24"/>
          <w:szCs w:val="24"/>
        </w:rPr>
      </w:pPr>
    </w:p>
    <w:p w:rsidRPr="00A875AE" w:rsidR="007467C0" w:rsidRDefault="007467C0" w14:paraId="6469811A" w14:textId="1E1BD86C">
      <w:pPr>
        <w:pStyle w:val="Heading3"/>
        <w:numPr>
          <w:ilvl w:val="2"/>
          <w:numId w:val="0"/>
        </w:numPr>
        <w:ind w:left="720"/>
        <w:pPrChange w:author="Pinnu, Sainath" w:date="2023-03-29T15:15:00Z" w:id="121">
          <w:pPr>
            <w:pStyle w:val="Heading3"/>
          </w:pPr>
        </w:pPrChange>
      </w:pPr>
      <w:bookmarkStart w:name="_Ref245709447" w:id="122"/>
      <w:bookmarkStart w:name="_Toc74556333" w:id="123"/>
      <w:bookmarkStart w:name="_Toc127491521" w:id="124"/>
      <w:bookmarkStart w:name="_Toc128021054" w:id="125"/>
      <w:del w:author="Pinnu, Sainath" w:date="2023-04-05T09:24:00Z" w:id="126">
        <w:r w:rsidDel="007467C0">
          <w:delText xml:space="preserve">Logging </w:delText>
        </w:r>
        <w:bookmarkEnd w:id="117"/>
        <w:r w:rsidDel="007467C0">
          <w:delText>into</w:delText>
        </w:r>
      </w:del>
      <w:ins w:author="Pinnu, Sainath" w:date="2023-04-05T09:24:00Z" w:id="127">
        <w:r w:rsidR="1509025C">
          <w:t>Opening</w:t>
        </w:r>
      </w:ins>
      <w:r>
        <w:t xml:space="preserve"> </w:t>
      </w:r>
      <w:bookmarkEnd w:id="118"/>
      <w:bookmarkEnd w:id="119"/>
      <w:bookmarkEnd w:id="120"/>
      <w:r>
        <w:t>OptiVault</w:t>
      </w:r>
      <w:bookmarkEnd w:id="122"/>
      <w:bookmarkEnd w:id="123"/>
      <w:bookmarkEnd w:id="124"/>
      <w:bookmarkEnd w:id="125"/>
      <w:r>
        <w:t xml:space="preserve"> </w:t>
      </w:r>
    </w:p>
    <w:p w:rsidRPr="00853805" w:rsidR="002F47A2" w:rsidP="002F47A2" w:rsidRDefault="002F47A2" w14:paraId="7450E724" w14:textId="537BF658">
      <w:pPr>
        <w:pStyle w:val="BodyText"/>
        <w:rPr>
          <w:ins w:author="Moses, Robinson" w:date="2023-05-02T07:19:00Z" w:id="128"/>
          <w:rStyle w:val="normaltextrun"/>
          <w:rPrChange w:author="Moses, Robinson" w:date="2023-04-13T03:55:00Z" w:id="129">
            <w:rPr>
              <w:ins w:author="Moses, Robinson" w:date="2023-05-02T07:19:00Z" w:id="130"/>
              <w:rStyle w:val="normaltextrun"/>
              <w:rFonts w:cs="Open Sans"/>
              <w:color w:val="0078D4"/>
              <w:szCs w:val="22"/>
              <w:u w:val="single"/>
              <w:shd w:val="clear" w:color="auto" w:fill="FFFFFF"/>
            </w:rPr>
          </w:rPrChange>
        </w:rPr>
      </w:pPr>
      <w:ins w:author="Moses, Robinson" w:date="2023-05-02T07:19:00Z" w:id="131">
        <w:r w:rsidRPr="00853805">
          <w:rPr>
            <w:rPrChange w:author="Moses, Robinson" w:date="2023-04-13T03:55:00Z" w:id="132">
              <w:rPr>
                <w:rFonts w:ascii="Segoe UI" w:hAnsi="Segoe UI" w:cs="Segoe UI"/>
                <w:color w:val="374151"/>
                <w:shd w:val="clear" w:color="auto" w:fill="F7F7F8"/>
              </w:rPr>
            </w:rPrChange>
          </w:rPr>
          <w:t xml:space="preserve">After a successful login, you will be directed to the Cash Management Dashboard screen, as </w:t>
        </w:r>
        <w:r>
          <w:t>shown</w:t>
        </w:r>
        <w:r w:rsidRPr="00853805">
          <w:rPr>
            <w:rPrChange w:author="Moses, Robinson" w:date="2023-04-13T03:55:00Z" w:id="133">
              <w:rPr>
                <w:rFonts w:ascii="Segoe UI" w:hAnsi="Segoe UI" w:cs="Segoe UI"/>
                <w:color w:val="374151"/>
                <w:shd w:val="clear" w:color="auto" w:fill="F7F7F8"/>
              </w:rPr>
            </w:rPrChange>
          </w:rPr>
          <w:t xml:space="preserve"> below. To enter </w:t>
        </w:r>
        <w:r>
          <w:t>OptiVault</w:t>
        </w:r>
        <w:r w:rsidRPr="00853805">
          <w:rPr>
            <w:rPrChange w:author="Moses, Robinson" w:date="2023-04-13T03:55:00Z" w:id="134">
              <w:rPr>
                <w:rFonts w:ascii="Segoe UI" w:hAnsi="Segoe UI" w:cs="Segoe UI"/>
                <w:color w:val="374151"/>
                <w:shd w:val="clear" w:color="auto" w:fill="F7F7F8"/>
              </w:rPr>
            </w:rPrChange>
          </w:rPr>
          <w:t>, click on the '</w:t>
        </w:r>
        <w:r w:rsidR="0061301D">
          <w:t>OV</w:t>
        </w:r>
        <w:r w:rsidRPr="00853805">
          <w:rPr>
            <w:rPrChange w:author="Moses, Robinson" w:date="2023-04-13T03:55:00Z" w:id="135">
              <w:rPr>
                <w:rFonts w:ascii="Segoe UI" w:hAnsi="Segoe UI" w:cs="Segoe UI"/>
                <w:color w:val="374151"/>
                <w:shd w:val="clear" w:color="auto" w:fill="F7F7F8"/>
              </w:rPr>
            </w:rPrChange>
          </w:rPr>
          <w:t>' button located in the App Launcher.</w:t>
        </w:r>
        <w:r>
          <w:t xml:space="preserve"> App launcher is the icon at top left of the screen which allows users to switch between the </w:t>
        </w:r>
        <w:r>
          <w:lastRenderedPageBreak/>
          <w:t xml:space="preserve">application to which user has access to. </w:t>
        </w:r>
        <w:r>
          <w:br/>
        </w:r>
        <w:r>
          <w:br/>
        </w:r>
        <w:r>
          <w:t xml:space="preserve">Note: If you don’t see the desired application which you are trying to access rech out to your administrator so the access can be provisioned. </w:t>
        </w:r>
      </w:ins>
    </w:p>
    <w:p w:rsidR="002F47A2" w:rsidP="00412FF4" w:rsidRDefault="002F47A2" w14:paraId="75D051FF" w14:textId="77777777">
      <w:pPr>
        <w:pStyle w:val="BodyText"/>
        <w:rPr>
          <w:ins w:author="Moses, Robinson" w:date="2023-05-02T07:19:00Z" w:id="136"/>
        </w:rPr>
      </w:pPr>
    </w:p>
    <w:p w:rsidRPr="00A875AE" w:rsidR="007467C0" w:rsidP="00412FF4" w:rsidRDefault="007467C0" w14:paraId="3E8ABA7B" w14:textId="43276B6D">
      <w:pPr>
        <w:pStyle w:val="BodyText"/>
      </w:pPr>
      <w:del w:author="Moses, Robinson" w:date="2023-05-02T07:20:00Z" w:id="137">
        <w:r w:rsidDel="0061301D">
          <w:delText xml:space="preserve">Once </w:delText>
        </w:r>
      </w:del>
      <w:ins w:author="Pinnu, Sainath" w:date="2023-04-05T09:24:00Z" w:id="138">
        <w:del w:author="Moses, Robinson" w:date="2023-05-02T07:20:00Z" w:id="139">
          <w:r w:rsidDel="0061301D" w:rsidR="22A6CBFB">
            <w:delText xml:space="preserve">EPSS </w:delText>
          </w:r>
        </w:del>
      </w:ins>
      <w:ins w:author="Pinnu, Sainath" w:date="2023-03-29T11:38:00Z" w:id="140">
        <w:del w:author="Moses, Robinson" w:date="2023-05-02T07:20:00Z" w:id="141">
          <w:r w:rsidDel="0061301D" w:rsidR="00170D7D">
            <w:delText xml:space="preserve">Application </w:delText>
          </w:r>
        </w:del>
      </w:ins>
      <w:del w:author="Moses, Robinson" w:date="2023-05-02T07:20:00Z" w:id="142">
        <w:r w:rsidDel="0061301D">
          <w:delText xml:space="preserve">OptiVault has been launched, the login screen will appear, as shown below.  To login, enter your Username and Password, and click the </w:delText>
        </w:r>
        <w:r w:rsidRPr="58CB5956" w:rsidDel="0061301D">
          <w:rPr>
            <w:b/>
            <w:bCs/>
          </w:rPr>
          <w:delText>‘Login’</w:delText>
        </w:r>
        <w:r w:rsidDel="0061301D">
          <w:delText xml:space="preserve"> button.</w:delText>
        </w:r>
      </w:del>
    </w:p>
    <w:tbl>
      <w:tblPr>
        <w:tblW w:w="0" w:type="auto"/>
        <w:tblInd w:w="479" w:type="dxa"/>
        <w:tblBorders>
          <w:top w:val="single" w:color="auto" w:sz="6" w:space="0"/>
          <w:left w:val="single" w:color="auto" w:sz="6" w:space="0"/>
          <w:bottom w:val="single" w:color="auto" w:sz="6" w:space="0"/>
          <w:right w:val="single" w:color="auto" w:sz="6" w:space="0"/>
          <w:insideV w:val="single" w:color="auto" w:sz="6" w:space="0"/>
        </w:tblBorders>
        <w:tblCellMar>
          <w:left w:w="79" w:type="dxa"/>
          <w:right w:w="79" w:type="dxa"/>
        </w:tblCellMar>
        <w:tblLook w:val="0000" w:firstRow="0" w:lastRow="0" w:firstColumn="0" w:lastColumn="0" w:noHBand="0" w:noVBand="0"/>
      </w:tblPr>
      <w:tblGrid>
        <w:gridCol w:w="2508"/>
        <w:gridCol w:w="7083"/>
      </w:tblGrid>
      <w:tr w:rsidRPr="00A875AE" w:rsidR="007467C0" w:rsidDel="007C0D48" w:rsidTr="007A1BC4" w14:paraId="464892BE" w14:textId="24C6BE7F">
        <w:trPr>
          <w:cantSplit/>
          <w:trHeight w:val="840"/>
          <w:del w:author="Moses, Robinson" w:date="2023-04-26T03:59:00Z" w:id="143"/>
        </w:trPr>
        <w:tc>
          <w:tcPr>
            <w:tcW w:w="1043" w:type="dxa"/>
            <w:vAlign w:val="center"/>
          </w:tcPr>
          <w:p w:rsidRPr="00A875AE" w:rsidR="007467C0" w:rsidDel="007C0D48" w:rsidP="007C0D48" w:rsidRDefault="007467C0" w14:paraId="6B20DA12" w14:textId="0C1E0034">
            <w:pPr>
              <w:pStyle w:val="Index8"/>
              <w:rPr>
                <w:del w:author="Moses, Robinson" w:date="2023-04-26T03:59:00Z" w:id="144"/>
              </w:rPr>
            </w:pPr>
            <w:del w:author="Moses, Robinson" w:date="2023-04-26T03:59:00Z" w:id="145">
              <w:r w:rsidDel="007C0D48">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05958897">
                      <v:group id="Canvas 1720" style="width:39.15pt;height:39.75pt;mso-position-horizontal-relative:char;mso-position-vertical-relative:line" coordsize="497205,504825" o:spid="_x0000_s1026" editas="canvas" w14:anchorId="463A3E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style="position:absolute;width:497205;height:504825;visibility:visible;mso-wrap-style:square" type="#_x0000_t75">
                          <v:fill o:detectmouseclick="t"/>
                          <v:path o:connecttype="none"/>
                        </v:shape>
                        <v:shape id="Freeform 1722"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del>
          </w:p>
        </w:tc>
        <w:tc>
          <w:tcPr>
            <w:tcW w:w="8548" w:type="dxa"/>
            <w:tcBorders>
              <w:top w:val="single" w:color="auto" w:sz="6" w:space="0"/>
              <w:bottom w:val="single" w:color="auto" w:sz="6" w:space="0"/>
              <w:right w:val="single" w:color="auto" w:sz="6" w:space="0"/>
            </w:tcBorders>
            <w:vAlign w:val="center"/>
          </w:tcPr>
          <w:p w:rsidRPr="00FB292A" w:rsidR="007467C0" w:rsidDel="007C0D48" w:rsidP="00412FF4" w:rsidRDefault="007467C0" w14:paraId="665AD920" w14:textId="45854577">
            <w:pPr>
              <w:pStyle w:val="TableNote"/>
              <w:rPr>
                <w:del w:author="Moses, Robinson" w:date="2023-04-26T03:59:00Z" w:id="146"/>
              </w:rPr>
            </w:pPr>
            <w:del w:author="Moses, Robinson" w:date="2023-04-26T03:59:00Z" w:id="147">
              <w:r w:rsidRPr="00FB292A" w:rsidDel="007C0D48">
                <w:rPr>
                  <w:b/>
                  <w:bCs/>
                </w:rPr>
                <w:delText xml:space="preserve">Note: </w:delText>
              </w:r>
              <w:r w:rsidRPr="00FB292A" w:rsidDel="007C0D48">
                <w:delText xml:space="preserve"> </w:delText>
              </w:r>
            </w:del>
            <w:del w:author="Moses, Robinson" w:date="2023-04-05T03:34:00Z" w:id="148">
              <w:r w:rsidRPr="00FB292A" w:rsidDel="00EC4396">
                <w:delText xml:space="preserve">For external authentication, the Login prompt will not be displayed. Login will be automatic based on network authentication.  </w:delText>
              </w:r>
            </w:del>
          </w:p>
        </w:tc>
      </w:tr>
    </w:tbl>
    <w:p w:rsidR="007467C0" w:rsidP="007467C0" w:rsidRDefault="007467C0" w14:paraId="4A0D93E2" w14:textId="638877E0">
      <w:pPr>
        <w:pStyle w:val="Caption"/>
      </w:pPr>
      <w:bookmarkStart w:name="_Toc74556433" w:id="149"/>
      <w:bookmarkStart w:name="_Toc128022110" w:id="150"/>
      <w:r>
        <w:t xml:space="preserve">Figure </w:t>
      </w:r>
      <w:r>
        <w:fldChar w:fldCharType="begin"/>
      </w:r>
      <w:r>
        <w:instrText xml:space="preserve"> SEQ Figure \* ARABIC </w:instrText>
      </w:r>
      <w:r>
        <w:fldChar w:fldCharType="separate"/>
      </w:r>
      <w:r w:rsidRPr="5E0AD879">
        <w:rPr>
          <w:noProof/>
        </w:rPr>
        <w:t>1</w:t>
      </w:r>
      <w:r>
        <w:fldChar w:fldCharType="end"/>
      </w:r>
      <w:r>
        <w:t xml:space="preserve">: </w:t>
      </w:r>
      <w:del w:author="Pinnu, Sainath" w:date="2023-04-10T07:15:00Z" w:id="151">
        <w:r w:rsidDel="007467C0">
          <w:delText xml:space="preserve">OptiVault </w:delText>
        </w:r>
      </w:del>
      <w:ins w:author="Pinnu, Sainath" w:date="2023-04-10T07:15:00Z" w:id="152">
        <w:r w:rsidR="026A4D2C">
          <w:t xml:space="preserve">EPSS Application </w:t>
        </w:r>
      </w:ins>
      <w:r>
        <w:t>Login Page</w:t>
      </w:r>
      <w:bookmarkEnd w:id="149"/>
      <w:bookmarkEnd w:id="150"/>
    </w:p>
    <w:p w:rsidR="00170D7D" w:rsidRDefault="007467C0" w14:paraId="146FDAA1" w14:textId="77777777">
      <w:pPr>
        <w:keepNext/>
        <w:spacing w:after="0" w:line="240" w:lineRule="auto"/>
        <w:jc w:val="center"/>
        <w:rPr>
          <w:ins w:author="Pinnu, Sainath" w:date="2023-03-29T11:43:00Z" w:id="153"/>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0D7D" w:rsidRDefault="00170D7D" w14:paraId="75BA8DD4" w14:textId="77777777">
      <w:pPr>
        <w:keepNext/>
        <w:spacing w:after="0" w:line="240" w:lineRule="auto"/>
        <w:jc w:val="center"/>
        <w:rPr>
          <w:ins w:author="Pinnu, Sainath" w:date="2023-03-29T11:43:00Z" w:id="154"/>
          <w:rStyle w:val="BodyTextChar"/>
        </w:rPr>
      </w:pPr>
    </w:p>
    <w:p w:rsidRPr="00D27271" w:rsidR="00170D7D" w:rsidDel="00CA1E8D" w:rsidRDefault="00170D7D" w14:paraId="2E5C8375" w14:textId="1E8F9DC6">
      <w:pPr>
        <w:pStyle w:val="BodyText"/>
        <w:rPr>
          <w:ins w:author="Pinnu, Sainath" w:date="2023-03-29T11:39:00Z" w:id="155"/>
          <w:del w:author="Moses, Robinson" w:date="2023-04-18T01:19:00Z" w:id="156"/>
          <w:rPrChange w:author="Moses, Robinson" w:date="2023-04-26T04:00:00Z" w:id="157">
            <w:rPr>
              <w:ins w:author="Pinnu, Sainath" w:date="2023-03-29T11:39:00Z" w:id="158"/>
              <w:del w:author="Moses, Robinson" w:date="2023-04-18T01:19:00Z" w:id="159"/>
              <w:rStyle w:val="BodyTextChar"/>
            </w:rPr>
          </w:rPrChange>
        </w:rPr>
        <w:pPrChange w:author="Moses, Robinson" w:date="2023-04-26T04:00:00Z" w:id="160">
          <w:pPr>
            <w:keepNext/>
            <w:spacing w:after="0" w:line="240" w:lineRule="auto"/>
            <w:jc w:val="center"/>
          </w:pPr>
        </w:pPrChange>
      </w:pPr>
      <w:ins w:author="Pinnu, Sainath" w:date="2023-03-29T11:39:00Z" w:id="161">
        <w:del w:author="Moses, Robinson" w:date="2023-04-18T01:19:00Z" w:id="162">
          <w:r w:rsidRPr="00D27271" w:rsidDel="00CA1E8D">
            <w:rPr>
              <w:rPrChange w:author="Moses, Robinson" w:date="2023-04-26T04:00:00Z" w:id="163">
                <w:rPr>
                  <w:rStyle w:val="BodyTextChar"/>
                </w:rPr>
              </w:rPrChange>
            </w:rPr>
            <w:delText xml:space="preserve">Once Login is </w:delText>
          </w:r>
        </w:del>
      </w:ins>
      <w:ins w:author="Pinnu, Sainath" w:date="2023-03-29T11:40:00Z" w:id="164">
        <w:del w:author="Moses, Robinson" w:date="2023-04-18T01:19:00Z" w:id="165">
          <w:r w:rsidRPr="00D27271" w:rsidDel="00CA1E8D">
            <w:rPr>
              <w:rPrChange w:author="Moses, Robinson" w:date="2023-04-26T04:00:00Z" w:id="166">
                <w:rPr>
                  <w:rStyle w:val="BodyTextChar"/>
                </w:rPr>
              </w:rPrChange>
            </w:rPr>
            <w:delText xml:space="preserve">Successful </w:delText>
          </w:r>
        </w:del>
      </w:ins>
      <w:ins w:author="Pinnu, Sainath" w:date="2023-03-29T11:44:00Z" w:id="167">
        <w:del w:author="Moses, Robinson" w:date="2023-04-18T01:19:00Z" w:id="168">
          <w:r w:rsidRPr="00D27271" w:rsidDel="00CA1E8D">
            <w:rPr>
              <w:rPrChange w:author="Moses, Robinson" w:date="2023-04-26T04:00:00Z" w:id="169">
                <w:rPr>
                  <w:rStyle w:val="BodyTextChar"/>
                </w:rPr>
              </w:rPrChange>
            </w:rPr>
            <w:delText>Cash Management</w:delText>
          </w:r>
        </w:del>
      </w:ins>
      <w:ins w:author="Pinnu, Sainath" w:date="2023-03-29T11:45:00Z" w:id="170">
        <w:del w:author="Moses, Robinson" w:date="2023-04-18T01:19:00Z" w:id="171">
          <w:r w:rsidRPr="00D27271" w:rsidDel="00CA1E8D">
            <w:rPr>
              <w:rPrChange w:author="Moses, Robinson" w:date="2023-04-26T04:00:00Z" w:id="172">
                <w:rPr>
                  <w:rStyle w:val="BodyTextChar"/>
                </w:rPr>
              </w:rPrChange>
            </w:rPr>
            <w:delText xml:space="preserve"> </w:delText>
          </w:r>
        </w:del>
      </w:ins>
      <w:ins w:author="Pinnu, Sainath" w:date="2023-03-29T15:00:00Z" w:id="173">
        <w:del w:author="Moses, Robinson" w:date="2023-04-18T01:19:00Z" w:id="174">
          <w:r w:rsidRPr="00D27271" w:rsidDel="00CA1E8D" w:rsidR="00665613">
            <w:rPr>
              <w:rPrChange w:author="Moses, Robinson" w:date="2023-04-26T04:00:00Z" w:id="175">
                <w:rPr>
                  <w:rStyle w:val="BodyTextChar"/>
                </w:rPr>
              </w:rPrChange>
            </w:rPr>
            <w:delText>Dashboard</w:delText>
          </w:r>
        </w:del>
      </w:ins>
      <w:ins w:author="Pinnu, Sainath" w:date="2023-03-29T11:40:00Z" w:id="176">
        <w:del w:author="Moses, Robinson" w:date="2023-04-18T01:19:00Z" w:id="177">
          <w:r w:rsidRPr="00D27271" w:rsidDel="00CA1E8D">
            <w:rPr>
              <w:rPrChange w:author="Moses, Robinson" w:date="2023-04-26T04:00:00Z" w:id="178">
                <w:rPr>
                  <w:rStyle w:val="BodyTextChar"/>
                </w:rPr>
              </w:rPrChange>
            </w:rPr>
            <w:delText xml:space="preserve"> Screen will appear as shown be</w:delText>
          </w:r>
        </w:del>
      </w:ins>
      <w:ins w:author="Pinnu, Sainath" w:date="2023-03-29T11:41:00Z" w:id="179">
        <w:del w:author="Moses, Robinson" w:date="2023-04-18T01:19:00Z" w:id="180">
          <w:r w:rsidRPr="00D27271" w:rsidDel="00CA1E8D">
            <w:rPr>
              <w:rPrChange w:author="Moses, Robinson" w:date="2023-04-26T04:00:00Z" w:id="181">
                <w:rPr>
                  <w:rStyle w:val="BodyTextChar"/>
                </w:rPr>
              </w:rPrChange>
            </w:rPr>
            <w:delText>low. To ac</w:delText>
          </w:r>
        </w:del>
      </w:ins>
      <w:ins w:author="Pinnu, Sainath" w:date="2023-03-29T11:42:00Z" w:id="182">
        <w:del w:author="Moses, Robinson" w:date="2023-04-18T01:19:00Z" w:id="183">
          <w:r w:rsidRPr="00D27271" w:rsidDel="00CA1E8D">
            <w:rPr>
              <w:rPrChange w:author="Moses, Robinson" w:date="2023-04-26T04:00:00Z" w:id="184">
                <w:rPr>
                  <w:rStyle w:val="BodyTextChar"/>
                </w:rPr>
              </w:rPrChange>
            </w:rPr>
            <w:delText xml:space="preserve">cess OptiVault </w:delText>
          </w:r>
        </w:del>
      </w:ins>
      <w:ins w:author="Pinnu, Sainath" w:date="2023-03-29T11:41:00Z" w:id="185">
        <w:del w:author="Moses, Robinson" w:date="2023-04-18T01:19:00Z" w:id="186">
          <w:r w:rsidRPr="00D27271" w:rsidDel="00CA1E8D">
            <w:rPr>
              <w:rPrChange w:author="Moses, Robinson" w:date="2023-04-26T04:00:00Z" w:id="187">
                <w:rPr>
                  <w:rStyle w:val="BodyTextChar"/>
                </w:rPr>
              </w:rPrChange>
            </w:rPr>
            <w:delText>Open App</w:delText>
          </w:r>
        </w:del>
      </w:ins>
      <w:ins w:author="Pinnu, Sainath" w:date="2023-03-29T11:43:00Z" w:id="188">
        <w:del w:author="Moses, Robinson" w:date="2023-04-18T01:19:00Z" w:id="189">
          <w:r w:rsidRPr="00D27271" w:rsidDel="00CA1E8D">
            <w:rPr>
              <w:rPrChange w:author="Moses, Robinson" w:date="2023-04-26T04:00:00Z" w:id="190">
                <w:rPr>
                  <w:rStyle w:val="BodyTextChar"/>
                </w:rPr>
              </w:rPrChange>
            </w:rPr>
            <w:delText xml:space="preserve"> </w:delText>
          </w:r>
        </w:del>
      </w:ins>
      <w:ins w:author="Pinnu, Sainath" w:date="2023-03-29T11:41:00Z" w:id="191">
        <w:del w:author="Moses, Robinson" w:date="2023-04-18T01:19:00Z" w:id="192">
          <w:r w:rsidRPr="00D27271" w:rsidDel="00CA1E8D">
            <w:rPr>
              <w:rPrChange w:author="Moses, Robinson" w:date="2023-04-26T04:00:00Z" w:id="193">
                <w:rPr>
                  <w:rStyle w:val="BodyTextChar"/>
                </w:rPr>
              </w:rPrChange>
            </w:rPr>
            <w:delText>Launcher</w:delText>
          </w:r>
        </w:del>
      </w:ins>
      <w:ins w:author="Pinnu, Sainath" w:date="2023-03-29T11:42:00Z" w:id="194">
        <w:del w:author="Moses, Robinson" w:date="2023-04-18T01:19:00Z" w:id="195">
          <w:r w:rsidRPr="00D27271" w:rsidDel="00CA1E8D">
            <w:rPr>
              <w:rPrChange w:author="Moses, Robinson" w:date="2023-04-26T04:00:00Z" w:id="196">
                <w:rPr>
                  <w:rStyle w:val="BodyTextChar"/>
                </w:rPr>
              </w:rPrChange>
            </w:rPr>
            <w:delText>,</w:delText>
          </w:r>
        </w:del>
      </w:ins>
      <w:ins w:author="Pinnu, Sainath" w:date="2023-03-29T11:43:00Z" w:id="197">
        <w:del w:author="Moses, Robinson" w:date="2023-04-18T01:19:00Z" w:id="198">
          <w:r w:rsidRPr="00D27271" w:rsidDel="00CA1E8D">
            <w:rPr>
              <w:rPrChange w:author="Moses, Robinson" w:date="2023-04-26T04:00:00Z" w:id="199">
                <w:rPr>
                  <w:rStyle w:val="BodyTextChar"/>
                </w:rPr>
              </w:rPrChange>
            </w:rPr>
            <w:delText xml:space="preserve"> </w:delText>
          </w:r>
        </w:del>
      </w:ins>
      <w:ins w:author="Pinnu, Sainath" w:date="2023-03-29T11:42:00Z" w:id="200">
        <w:del w:author="Moses, Robinson" w:date="2023-04-18T01:19:00Z" w:id="201">
          <w:r w:rsidRPr="00D27271" w:rsidDel="00CA1E8D">
            <w:rPr>
              <w:rPrChange w:author="Moses, Robinson" w:date="2023-04-26T04:00:00Z" w:id="202">
                <w:rPr>
                  <w:rStyle w:val="BodyTextChar"/>
                </w:rPr>
              </w:rPrChange>
            </w:rPr>
            <w:delText>and</w:delText>
          </w:r>
        </w:del>
      </w:ins>
      <w:ins w:author="Pinnu, Sainath" w:date="2023-03-29T11:43:00Z" w:id="203">
        <w:del w:author="Moses, Robinson" w:date="2023-04-18T01:19:00Z" w:id="204">
          <w:r w:rsidRPr="00D27271" w:rsidDel="00CA1E8D">
            <w:rPr>
              <w:rPrChange w:author="Moses, Robinson" w:date="2023-04-26T04:00:00Z" w:id="205">
                <w:rPr>
                  <w:rStyle w:val="BodyTextChar"/>
                </w:rPr>
              </w:rPrChange>
            </w:rPr>
            <w:delText xml:space="preserve"> click on ‘OV’ button</w:delText>
          </w:r>
        </w:del>
      </w:ins>
      <w:ins w:author="Pinnu, Sainath" w:date="2023-03-29T11:39:00Z" w:id="206">
        <w:del w:author="Moses, Robinson" w:date="2023-04-18T01:19:00Z" w:id="207">
          <w:r w:rsidRPr="00D27271" w:rsidDel="00CA1E8D">
            <w:rPr>
              <w:rPrChange w:author="Moses, Robinson" w:date="2023-04-26T04:00:00Z" w:id="208">
                <w:rPr>
                  <w:rStyle w:val="BodyTextChar"/>
                </w:rPr>
              </w:rPrChange>
            </w:rPr>
            <w:delText xml:space="preserve">  </w:delText>
          </w:r>
        </w:del>
      </w:ins>
    </w:p>
    <w:p w:rsidRPr="00A85425" w:rsidR="00CF107E" w:rsidRDefault="00BD1C79" w14:paraId="09A46E52" w14:textId="77777777">
      <w:pPr>
        <w:keepNext/>
        <w:spacing w:after="0" w:line="240" w:lineRule="auto"/>
        <w:jc w:val="center"/>
        <w:rPr>
          <w:rStyle w:val="BodyTextChar"/>
          <w:rPrChange w:author="Moses, Robbie" w:date="2023-02-13T06:54:00Z" w:id="209">
            <w:rPr/>
          </w:rPrChange>
        </w:rPr>
        <w:pPrChange w:author="Moses, Robbie" w:date="2023-02-13T06:55:00Z" w:id="210">
          <w:pPr>
            <w:keepNext/>
            <w:jc w:val="center"/>
          </w:pPr>
        </w:pPrChange>
      </w:pPr>
      <w:ins w:author="Pinnu, Sainath" w:date="2023-03-21T11:11:00Z" w:id="211">
        <w:r>
          <w:rPr>
            <w:rStyle w:val="BodyTextChar"/>
          </w:rPr>
          <w:lastRenderedPageBreak/>
          <w:br/>
        </w:r>
      </w:ins>
      <w:commentRangeStart w:id="212"/>
      <w:ins w:author="Pinnu, Sainath" w:date="2023-03-21T15:37:00Z" w:id="213">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4610" cy="4110355"/>
                      </a:xfrm>
                      <a:prstGeom prst="rect">
                        <a:avLst/>
                      </a:prstGeom>
                    </pic:spPr>
                  </pic:pic>
                </a:graphicData>
              </a:graphic>
            </wp:inline>
          </w:drawing>
        </w:r>
      </w:ins>
      <w:commentRangeEnd w:id="212"/>
      <w:ins w:author="Pinnu, Sainath" w:date="2023-03-21T17:12:00Z" w:id="214">
        <w:r w:rsidR="00C927E9">
          <w:rPr>
            <w:rStyle w:val="CommentReference"/>
          </w:rPr>
          <w:commentReference w:id="212"/>
        </w:r>
      </w:ins>
    </w:p>
    <w:p w:rsidR="007467C0" w:rsidRDefault="007467C0" w14:paraId="40B6BE68" w14:textId="77777777">
      <w:pPr>
        <w:pStyle w:val="TopofSection"/>
        <w:spacing w:after="0" w:line="240" w:lineRule="auto"/>
        <w:pPrChange w:author="Moses, Robbie" w:date="2023-02-13T06:55:00Z" w:id="215">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Pr="00A875AE" w:rsidR="007467C0" w:rsidP="007467C0" w:rsidRDefault="007467C0" w14:paraId="267DDFEA" w14:textId="2F96D2D2">
      <w:pPr>
        <w:pStyle w:val="Heading3"/>
      </w:pPr>
      <w:bookmarkStart w:name="_Ref26084974" w:id="216"/>
      <w:bookmarkStart w:name="_Toc29089990" w:id="217"/>
      <w:bookmarkStart w:name="_Toc223436124" w:id="218"/>
      <w:bookmarkStart w:name="_Ref245709455" w:id="219"/>
      <w:bookmarkStart w:name="_Toc74556334" w:id="220"/>
      <w:bookmarkStart w:name="_Toc127491522" w:id="221"/>
      <w:bookmarkStart w:name="_Toc128021055" w:id="222"/>
      <w:r w:rsidRPr="00A875AE">
        <w:t xml:space="preserve">Logging Out Of </w:t>
      </w:r>
      <w:bookmarkEnd w:id="216"/>
      <w:bookmarkEnd w:id="217"/>
      <w:bookmarkEnd w:id="218"/>
      <w:r>
        <w:t>OptiVault</w:t>
      </w:r>
      <w:bookmarkEnd w:id="219"/>
      <w:bookmarkEnd w:id="220"/>
      <w:bookmarkEnd w:id="221"/>
      <w:bookmarkEnd w:id="222"/>
    </w:p>
    <w:p w:rsidR="00746BD3" w:rsidP="0041353D" w:rsidRDefault="007467C0" w14:paraId="2E197516" w14:textId="168A82B7">
      <w:pPr>
        <w:pStyle w:val="BodyText"/>
      </w:pPr>
      <w:r>
        <w:t xml:space="preserve">To logout, click the Logout button </w:t>
      </w:r>
      <w:del w:author="Pinnu, Sainath" w:date="2023-03-29T11:48:00Z" w:id="223">
        <w:r w:rsidDel="00D8760F">
          <w:rPr>
            <w:noProof/>
          </w:rPr>
          <w:drawing>
            <wp:inline distT="0" distB="0" distL="0" distR="0" wp14:anchorId="29B84AC8" wp14:editId="1E199879">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rsidDel="00D8760F">
          <w:delText xml:space="preserve"> </w:delText>
        </w:r>
      </w:del>
      <w:ins w:author="Pinnu, Sainath" w:date="2023-03-29T11:50:00Z" w:id="224">
        <w:r w:rsidR="00D8760F">
          <w:t>fro</w:t>
        </w:r>
      </w:ins>
      <w:ins w:author="Pinnu, Sainath" w:date="2023-03-29T11:51:00Z" w:id="225">
        <w:r w:rsidR="00D8760F">
          <w:t xml:space="preserve">m User </w:t>
        </w:r>
      </w:ins>
      <w:ins w:author="Pinnu, Sainath" w:date="2023-03-29T12:00:00Z" w:id="226">
        <w:r w:rsidR="003307B4">
          <w:t xml:space="preserve">Menu Item </w:t>
        </w:r>
      </w:ins>
      <w:ins w:author="Pinnu, Sainath" w:date="2023-03-29T11:51:00Z" w:id="227">
        <w:r w:rsidR="00D8760F">
          <w:t xml:space="preserve">Icon which is </w:t>
        </w:r>
      </w:ins>
      <w:r>
        <w:t>located in the</w:t>
      </w:r>
      <w:ins w:author="Pinnu, Sainath" w:date="2023-03-29T11:52:00Z" w:id="228">
        <w:r w:rsidR="00D8760F">
          <w:t xml:space="preserve"> bottom</w:t>
        </w:r>
      </w:ins>
      <w:ins w:author="Pinnu, Sainath" w:date="2023-03-29T11:50:00Z" w:id="229">
        <w:r w:rsidR="00D8760F">
          <w:t xml:space="preserve"> left</w:t>
        </w:r>
      </w:ins>
      <w:ins w:author="Pinnu, Sainath" w:date="2023-03-29T11:51:00Z" w:id="230">
        <w:r w:rsidR="00D8760F">
          <w:t xml:space="preserve">-side menu options </w:t>
        </w:r>
      </w:ins>
      <w:ins w:author="Pinnu, Sainath" w:date="2023-03-29T11:50:00Z" w:id="231">
        <w:r w:rsidR="00D8760F">
          <w:t xml:space="preserve"> </w:t>
        </w:r>
      </w:ins>
      <w:del w:author="Pinnu, Sainath" w:date="2023-03-29T11:52:00Z" w:id="232">
        <w:r w:rsidDel="00D8760F">
          <w:delText xml:space="preserve"> top </w:delText>
        </w:r>
        <w:r w:rsidDel="00D8760F" w:rsidR="004C1F1A">
          <w:delText>right-</w:delText>
        </w:r>
        <w:r w:rsidDel="00D8760F">
          <w:delText>hand corner</w:delText>
        </w:r>
      </w:del>
      <w:r>
        <w:t xml:space="preserve"> of the screen. </w:t>
      </w:r>
    </w:p>
    <w:p w:rsidRPr="00A875AE" w:rsidR="007467C0" w:rsidP="0041353D" w:rsidRDefault="00746BD3" w14:paraId="4603CD41" w14:textId="2AACA259">
      <w:pPr>
        <w:pStyle w:val="BodyText"/>
      </w:pPr>
      <w:r>
        <w:rPr>
          <w:noProof/>
        </w:rPr>
        <w:lastRenderedPageBreak/>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4610" cy="3722370"/>
                    </a:xfrm>
                    <a:prstGeom prst="rect">
                      <a:avLst/>
                    </a:prstGeom>
                  </pic:spPr>
                </pic:pic>
              </a:graphicData>
            </a:graphic>
          </wp:inline>
        </w:drawing>
      </w:r>
    </w:p>
    <w:tbl>
      <w:tblPr>
        <w:tblW w:w="0" w:type="auto"/>
        <w:tblInd w:w="479" w:type="dxa"/>
        <w:tblBorders>
          <w:top w:val="single" w:color="auto" w:sz="6" w:space="0"/>
          <w:left w:val="single" w:color="auto" w:sz="6" w:space="0"/>
          <w:bottom w:val="single" w:color="auto" w:sz="6" w:space="0"/>
          <w:right w:val="single" w:color="auto" w:sz="6" w:space="0"/>
          <w:insideV w:val="single" w:color="auto" w:sz="6" w:space="0"/>
        </w:tblBorders>
        <w:tblCellMar>
          <w:left w:w="79" w:type="dxa"/>
          <w:right w:w="79" w:type="dxa"/>
        </w:tblCellMar>
        <w:tblLook w:val="0000" w:firstRow="0" w:lastRow="0" w:firstColumn="0" w:lastColumn="0" w:noHBand="0" w:noVBand="0"/>
      </w:tblPr>
      <w:tblGrid>
        <w:gridCol w:w="2508"/>
        <w:gridCol w:w="6811"/>
      </w:tblGrid>
      <w:tr w:rsidRPr="00A875AE" w:rsidR="007467C0" w:rsidTr="58CB5956" w14:paraId="1A8DD659" w14:textId="77777777">
        <w:trPr>
          <w:cantSplit/>
          <w:trHeight w:val="840"/>
        </w:trPr>
        <w:tc>
          <w:tcPr>
            <w:tcW w:w="1224" w:type="dxa"/>
            <w:vAlign w:val="center"/>
          </w:tcPr>
          <w:p w:rsidRPr="00A875AE" w:rsidR="007467C0" w:rsidP="007C0D48" w:rsidRDefault="007467C0" w14:paraId="1AE607C3" w14:textId="77777777">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12B7CEFA">
                    <v:group id="Canvas 1724" style="width:39.15pt;height:39.75pt;mso-position-horizontal-relative:char;mso-position-vertical-relative:line" coordsize="497205,504825" o:spid="_x0000_s1026" editas="canvas" w14:anchorId="181B8C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style="position:absolute;width:497205;height:504825;visibility:visible;mso-wrap-style:square" type="#_x0000_t75">
                        <v:fill o:detectmouseclick="t"/>
                        <v:path o:connecttype="none"/>
                      </v:shape>
                      <v:shape id="Freeform 1726"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color="auto" w:sz="6" w:space="0"/>
              <w:bottom w:val="single" w:color="auto" w:sz="6" w:space="0"/>
              <w:right w:val="single" w:color="auto" w:sz="6" w:space="0"/>
            </w:tcBorders>
            <w:vAlign w:val="center"/>
          </w:tcPr>
          <w:p w:rsidRPr="00FB292A" w:rsidR="007467C0" w:rsidDel="00064EFC" w:rsidP="00721A93" w:rsidRDefault="007467C0" w14:paraId="05C492D1" w14:textId="546737C5">
            <w:pPr>
              <w:pStyle w:val="TableNote"/>
              <w:rPr>
                <w:del w:author="Moses, Robbie" w:date="2023-02-13T06:56:00Z" w:id="233"/>
              </w:rPr>
            </w:pPr>
            <w:r w:rsidRPr="58CB5956">
              <w:rPr>
                <w:b/>
                <w:bCs/>
              </w:rPr>
              <w:t xml:space="preserve">Note: </w:t>
            </w:r>
            <w:r>
              <w:t xml:space="preserve"> To ensure </w:t>
            </w:r>
            <w:r w:rsidR="004C1F1A">
              <w:t xml:space="preserve">the </w:t>
            </w:r>
            <w:r>
              <w:t xml:space="preserve">successful processing of the OptiVault system, do not use the </w:t>
            </w:r>
            <w:r w:rsidRPr="58CB5956">
              <w:rPr>
                <w:b/>
                <w:bCs/>
              </w:rPr>
              <w:t>Close</w:t>
            </w:r>
            <w:r>
              <w:t xml:space="preserve"> button in the browser; always use the </w:t>
            </w:r>
            <w:ins w:author="Pinnu, Sainath" w:date="2023-04-05T09:24:00Z" w:id="234">
              <w:del w:author="Moses, Robinson" w:date="2023-04-18T01:20:00Z" w:id="235">
                <w:r w:rsidDel="00FC6C31" w:rsidR="63A0129C">
                  <w:delText xml:space="preserve">EPSS </w:delText>
                </w:r>
              </w:del>
            </w:ins>
            <w:del w:author="Pinnu, Sainath" w:date="2023-03-29T11:56:00Z" w:id="236">
              <w:r w:rsidDel="007467C0">
                <w:delText xml:space="preserve">OptiVault </w:delText>
              </w:r>
            </w:del>
            <w:ins w:author="Pinnu, Sainath" w:date="2023-03-29T11:56:00Z" w:id="237">
              <w:r w:rsidR="003307B4">
                <w:t xml:space="preserve">Application </w:t>
              </w:r>
            </w:ins>
            <w:r>
              <w:t xml:space="preserve">Logout icon </w:t>
            </w:r>
            <w:commentRangeStart w:id="238"/>
            <w:commentRangeStart w:id="239"/>
            <w:r>
              <w:t>instead</w:t>
            </w:r>
            <w:commentRangeEnd w:id="238"/>
            <w:r>
              <w:rPr>
                <w:rStyle w:val="CommentReference"/>
              </w:rPr>
              <w:commentReference w:id="238"/>
            </w:r>
            <w:commentRangeEnd w:id="239"/>
            <w:r>
              <w:rPr>
                <w:rStyle w:val="CommentReference"/>
              </w:rPr>
              <w:commentReference w:id="239"/>
            </w:r>
            <w:r>
              <w:t xml:space="preserve">. </w:t>
            </w:r>
          </w:p>
          <w:p w:rsidRPr="00FB292A" w:rsidR="007467C0" w:rsidP="00C5749D" w:rsidRDefault="007467C0" w14:paraId="614120A2" w14:textId="09613BD9">
            <w:pPr>
              <w:pStyle w:val="TableNote"/>
            </w:pPr>
            <w:del w:author="Pinnu, Sainath" w:date="2023-03-29T11:56:00Z" w:id="240">
              <w:r w:rsidRPr="00FB292A" w:rsidDel="003307B4">
                <w:delText xml:space="preserve">For </w:delText>
              </w:r>
              <w:r w:rsidRPr="00C5749D" w:rsidDel="003307B4">
                <w:rPr>
                  <w:b/>
                  <w:bCs/>
                  <w:rPrChange w:author="Moses, Robbie" w:date="2023-02-13T06:56:00Z" w:id="241">
                    <w:rPr/>
                  </w:rPrChange>
                </w:rPr>
                <w:delText>external authentication</w:delText>
              </w:r>
              <w:r w:rsidRPr="00FB292A" w:rsidDel="003307B4">
                <w:delText xml:space="preserve">, the Logout button will not be displayed. Simply close your browser to close the application window. </w:delText>
              </w:r>
            </w:del>
          </w:p>
        </w:tc>
      </w:tr>
    </w:tbl>
    <w:p w:rsidRPr="00326CDA" w:rsidR="007467C0" w:rsidP="007467C0" w:rsidRDefault="007467C0" w14:paraId="0CF00F40" w14:textId="77777777">
      <w:pPr>
        <w:pStyle w:val="TopofSection"/>
      </w:pPr>
      <w:bookmarkStart w:name="_Conventions_Used_in" w:id="242"/>
      <w:bookmarkEnd w:id="242"/>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rsidRPr="00A875AE" w:rsidR="007467C0" w:rsidP="007467C0" w:rsidRDefault="007467C0" w14:paraId="7085D1A7" w14:textId="77777777"/>
    <w:p w:rsidR="007467C0" w:rsidP="007467C0" w:rsidRDefault="007467C0" w14:paraId="58C8F7D7" w14:textId="77777777">
      <w:pPr>
        <w:pStyle w:val="Heading1"/>
      </w:pPr>
      <w:bookmarkStart w:name="_Toc221530646" w:id="243"/>
      <w:bookmarkStart w:name="_Toc223436125" w:id="244"/>
      <w:bookmarkStart w:name="_Ref231747033" w:id="245"/>
      <w:bookmarkStart w:name="_Ref231747905" w:id="246"/>
      <w:bookmarkStart w:name="_Ref245707287" w:id="247"/>
      <w:bookmarkStart w:name="_Toc74556335" w:id="248"/>
      <w:bookmarkStart w:name="_Toc127491523" w:id="249"/>
      <w:bookmarkStart w:name="_Toc128021056" w:id="250"/>
      <w:bookmarkStart w:name="_Ref128021166" w:id="251"/>
      <w:r w:rsidRPr="00A875AE">
        <w:lastRenderedPageBreak/>
        <w:t>Introduction to the Interface</w:t>
      </w:r>
      <w:bookmarkEnd w:id="243"/>
      <w:bookmarkEnd w:id="244"/>
      <w:bookmarkEnd w:id="245"/>
      <w:bookmarkEnd w:id="246"/>
      <w:bookmarkEnd w:id="247"/>
      <w:bookmarkEnd w:id="248"/>
      <w:bookmarkEnd w:id="249"/>
      <w:bookmarkEnd w:id="250"/>
      <w:bookmarkEnd w:id="251"/>
    </w:p>
    <w:p w:rsidRPr="00A875AE" w:rsidR="007467C0" w:rsidP="0041353D" w:rsidRDefault="007467C0" w14:paraId="30D8DCD5" w14:textId="6B03F598">
      <w:pPr>
        <w:pStyle w:val="BodyText"/>
      </w:pPr>
      <w:r w:rsidRPr="00A875AE">
        <w:t xml:space="preserve">The following section will </w:t>
      </w:r>
      <w:r w:rsidR="00721A93">
        <w:t>il</w:t>
      </w:r>
      <w:r w:rsidR="00B839C7">
        <w:t>lustrate</w:t>
      </w:r>
      <w:r w:rsidRPr="00A875AE" w:rsidR="00721A93">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rsidR="007467C0" w:rsidP="0041353D" w:rsidRDefault="007467C0" w14:paraId="0A9C962C" w14:textId="77777777">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rsidR="007467C0" w:rsidP="0041353D" w:rsidRDefault="007467C0" w14:paraId="3439D1B4" w14:textId="49FEBD10">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rsidR="0051577F" w:rsidP="0041353D" w:rsidRDefault="007467C0" w14:paraId="32DF50A1" w14:textId="38E24D85">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rsidRPr="00C43002" w:rsidR="007467C0" w:rsidP="0041353D" w:rsidRDefault="007467C0" w14:paraId="292EB751" w14:textId="44C41ED3">
      <w:pPr>
        <w:pStyle w:val="ListBullet"/>
      </w:pPr>
      <w:r>
        <w:fldChar w:fldCharType="begin"/>
      </w:r>
      <w:r>
        <w:instrText xml:space="preserve"> REF _Ref245707318 \h  \* MERGEFORMAT </w:instrText>
      </w:r>
      <w:r>
        <w:fldChar w:fldCharType="separate"/>
      </w:r>
      <w:r>
        <w:t>Processing Tab</w:t>
      </w:r>
      <w:r>
        <w:fldChar w:fldCharType="end"/>
      </w:r>
    </w:p>
    <w:p w:rsidRPr="00C43002" w:rsidR="007467C0" w:rsidP="0041353D" w:rsidRDefault="007467C0" w14:paraId="003B5880" w14:textId="77777777">
      <w:pPr>
        <w:pStyle w:val="ListBullet"/>
      </w:pPr>
      <w:r>
        <w:fldChar w:fldCharType="begin"/>
      </w:r>
      <w:r>
        <w:instrText xml:space="preserve"> REF _Ref245707323 \h  \* MERGEFORMAT </w:instrText>
      </w:r>
      <w:r>
        <w:fldChar w:fldCharType="separate"/>
      </w:r>
      <w:r>
        <w:t>Network Tab</w:t>
      </w:r>
      <w:r>
        <w:fldChar w:fldCharType="end"/>
      </w:r>
    </w:p>
    <w:p w:rsidRPr="00C43002" w:rsidR="007467C0" w:rsidP="0041353D" w:rsidRDefault="007467C0" w14:paraId="7FBED135" w14:textId="77777777">
      <w:pPr>
        <w:pStyle w:val="ListBullet"/>
      </w:pPr>
      <w:r>
        <w:fldChar w:fldCharType="begin"/>
      </w:r>
      <w:r>
        <w:instrText xml:space="preserve"> REF _Ref245707328 \h  \* MERGEFORMAT </w:instrText>
      </w:r>
      <w:r>
        <w:fldChar w:fldCharType="separate"/>
      </w:r>
      <w:r>
        <w:t>Events Tab</w:t>
      </w:r>
      <w:r>
        <w:fldChar w:fldCharType="end"/>
      </w:r>
    </w:p>
    <w:p w:rsidR="003307B4" w:rsidP="0041353D" w:rsidRDefault="007467C0" w14:paraId="428C2811" w14:textId="2D51BB8D">
      <w:pPr>
        <w:pStyle w:val="ListBullet"/>
        <w:rPr>
          <w:ins w:author="Pinnu, Sainath" w:date="2023-03-29T12:01:00Z" w:id="252"/>
        </w:rPr>
      </w:pPr>
      <w:del w:author="Pinnu, Sainath" w:date="2023-03-29T12:01:00Z" w:id="253">
        <w:r w:rsidDel="003307B4">
          <w:fldChar w:fldCharType="begin"/>
        </w:r>
        <w:r w:rsidDel="003307B4">
          <w:delInstrText xml:space="preserve"> REF _Ref245707334 \h  \* MERGEFORMAT </w:delInstrText>
        </w:r>
        <w:r w:rsidDel="003307B4">
          <w:fldChar w:fldCharType="separate"/>
        </w:r>
        <w:r w:rsidRPr="00722E5E" w:rsidDel="003307B4">
          <w:delText>System Tab</w:delText>
        </w:r>
        <w:r w:rsidDel="003307B4">
          <w:fldChar w:fldCharType="end"/>
        </w:r>
      </w:del>
      <w:ins w:author="Pinnu, Sainath" w:date="2023-03-29T12:01:00Z" w:id="254">
        <w:r w:rsidR="003307B4">
          <w:t>Settings Tab</w:t>
        </w:r>
      </w:ins>
    </w:p>
    <w:p w:rsidRPr="00C43002" w:rsidR="003307B4" w:rsidP="0041353D" w:rsidRDefault="003307B4" w14:paraId="2EB418EF" w14:textId="08657662">
      <w:pPr>
        <w:pStyle w:val="ListBullet"/>
      </w:pPr>
      <w:ins w:author="Pinnu, Sainath" w:date="2023-03-29T12:01:00Z" w:id="255">
        <w:r>
          <w:t>Maintenance Tab</w:t>
        </w:r>
      </w:ins>
    </w:p>
    <w:p w:rsidR="007467C0" w:rsidP="0041353D" w:rsidRDefault="007467C0" w14:paraId="26F2ED6B" w14:textId="1C972804">
      <w:pPr>
        <w:pStyle w:val="ListBullet"/>
      </w:pPr>
      <w:r>
        <w:fldChar w:fldCharType="begin"/>
      </w:r>
      <w:r>
        <w:instrText xml:space="preserve"> REF _Ref245707339 \h  \* MERGEFORMAT </w:instrText>
      </w:r>
      <w:r>
        <w:fldChar w:fldCharType="separate"/>
      </w:r>
      <w:r>
        <w:t>Reports Tab</w:t>
      </w:r>
      <w:r>
        <w:fldChar w:fldCharType="end"/>
      </w:r>
    </w:p>
    <w:p w:rsidRPr="00A875AE" w:rsidR="007467C0" w:rsidP="007467C0" w:rsidRDefault="007467C0" w14:paraId="508AECCC" w14:textId="77777777">
      <w:pPr>
        <w:pStyle w:val="Heading2"/>
      </w:pPr>
      <w:bookmarkStart w:name="_General_OptiVault_Pages" w:id="256"/>
      <w:bookmarkStart w:name="_Toc221530649" w:id="257"/>
      <w:bookmarkStart w:name="_Ref221779281" w:id="258"/>
      <w:bookmarkStart w:name="_Toc223436126" w:id="259"/>
      <w:bookmarkStart w:name="_Ref236037783" w:id="260"/>
      <w:bookmarkStart w:name="_Toc243109694" w:id="261"/>
      <w:bookmarkStart w:name="_Ref245707892" w:id="262"/>
      <w:bookmarkStart w:name="_Ref245708162" w:id="263"/>
      <w:bookmarkStart w:name="_Ref245708174" w:id="264"/>
      <w:bookmarkStart w:name="_Toc74556336" w:id="265"/>
      <w:bookmarkStart w:name="_Toc127491524" w:id="266"/>
      <w:bookmarkStart w:name="_Toc128021057" w:id="267"/>
      <w:bookmarkEnd w:id="256"/>
      <w:r w:rsidRPr="00A875AE">
        <w:t xml:space="preserve">General </w:t>
      </w:r>
      <w:r>
        <w:t>OptiVault</w:t>
      </w:r>
      <w:r w:rsidRPr="00A875AE">
        <w:t xml:space="preserve"> Pages</w:t>
      </w:r>
      <w:bookmarkEnd w:id="257"/>
      <w:bookmarkEnd w:id="258"/>
      <w:bookmarkEnd w:id="259"/>
      <w:bookmarkEnd w:id="260"/>
      <w:bookmarkEnd w:id="261"/>
      <w:bookmarkEnd w:id="262"/>
      <w:bookmarkEnd w:id="263"/>
      <w:bookmarkEnd w:id="264"/>
      <w:bookmarkEnd w:id="265"/>
      <w:bookmarkEnd w:id="266"/>
      <w:bookmarkEnd w:id="267"/>
    </w:p>
    <w:p w:rsidR="007467C0" w:rsidP="0041353D" w:rsidRDefault="007467C0" w14:paraId="7CAB4086" w14:textId="18A02963">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rsidR="007467C0" w:rsidP="0041353D" w:rsidRDefault="007467C0" w14:paraId="50D73C88" w14:textId="77777777">
      <w:pPr>
        <w:pStyle w:val="BodyText"/>
      </w:pPr>
      <w:r>
        <w:t xml:space="preserve">The </w:t>
      </w:r>
      <w:r w:rsidRPr="00160407">
        <w:t>following is a summary of</w:t>
      </w:r>
      <w:r>
        <w:t xml:space="preserve"> the information that will be covered along with hyperlinks to each topic:</w:t>
      </w:r>
    </w:p>
    <w:p w:rsidR="007467C0" w:rsidP="0041353D" w:rsidRDefault="007467C0" w14:paraId="6C39FDF4" w14:textId="77777777">
      <w:pPr>
        <w:pStyle w:val="ListBullet"/>
      </w:pPr>
      <w:r>
        <w:fldChar w:fldCharType="begin"/>
      </w:r>
      <w:r>
        <w:instrText xml:space="preserve"> REF _Ref249807964 \h  \* MERGEFORMAT </w:instrText>
      </w:r>
      <w:r>
        <w:fldChar w:fldCharType="separate"/>
      </w:r>
      <w:r w:rsidRPr="00A875AE">
        <w:t>Main Menu Tabs</w:t>
      </w:r>
      <w:r>
        <w:fldChar w:fldCharType="end"/>
      </w:r>
    </w:p>
    <w:p w:rsidR="007467C0" w:rsidP="0041353D" w:rsidRDefault="007467C0" w14:paraId="07D05D99" w14:textId="77777777">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rsidR="007467C0" w:rsidP="0041353D" w:rsidRDefault="007467C0" w14:paraId="5FA3760B" w14:textId="77777777">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rsidR="007467C0" w:rsidP="0041353D" w:rsidRDefault="007467C0" w14:paraId="1CF47E6E" w14:textId="77777777">
      <w:pPr>
        <w:pStyle w:val="ListBullet"/>
      </w:pPr>
      <w:r>
        <w:fldChar w:fldCharType="begin"/>
      </w:r>
      <w:r>
        <w:instrText xml:space="preserve"> REF _Ref221779724 \h  \* MERGEFORMAT </w:instrText>
      </w:r>
      <w:r>
        <w:fldChar w:fldCharType="separate"/>
      </w:r>
      <w:r w:rsidRPr="00A875AE">
        <w:t>Date Selector</w:t>
      </w:r>
      <w:r>
        <w:fldChar w:fldCharType="end"/>
      </w:r>
    </w:p>
    <w:p w:rsidRPr="00431E36" w:rsidR="007467C0" w:rsidP="0041353D" w:rsidRDefault="007467C0" w14:paraId="6AA31428" w14:textId="77777777">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rsidRPr="00F309BB" w:rsidR="007467C0" w:rsidP="0041353D" w:rsidRDefault="00000000" w14:paraId="0D492657" w14:textId="77777777">
      <w:pPr>
        <w:pStyle w:val="ListBullet"/>
      </w:pPr>
      <w:hyperlink w:history="1" w:anchor="_Cashpoint_Selector">
        <w:r w:rsidRPr="00431E36" w:rsidR="007467C0">
          <w:t>Cashpoint Selector</w:t>
        </w:r>
      </w:hyperlink>
    </w:p>
    <w:p w:rsidRPr="00AC07DE" w:rsidR="007467C0" w:rsidP="001F5D44" w:rsidRDefault="00000000" w14:paraId="43B7AC6C" w14:textId="451EBE1F">
      <w:pPr>
        <w:pStyle w:val="ListBullet"/>
      </w:pPr>
      <w:hyperlink w:history="1" w:anchor="_Language_Selector">
        <w:r w:rsidRPr="001A6D45" w:rsidR="007467C0">
          <w:t>Language Selector</w:t>
        </w:r>
      </w:hyperlink>
    </w:p>
    <w:p w:rsidRPr="00A053DE" w:rsidR="007467C0" w:rsidP="007467C0" w:rsidRDefault="007467C0" w14:paraId="785E9554" w14:textId="77777777">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Pr="00A875AE" w:rsidR="007467C0" w:rsidP="007467C0" w:rsidRDefault="007467C0" w14:paraId="5F93BF82" w14:textId="77777777">
      <w:pPr>
        <w:pStyle w:val="Heading3"/>
      </w:pPr>
      <w:bookmarkStart w:name="_Toc221530647" w:id="268"/>
      <w:bookmarkStart w:name="_Ref221779719" w:id="269"/>
      <w:bookmarkStart w:name="_Toc223436127" w:id="270"/>
      <w:bookmarkStart w:name="_Toc243109695" w:id="271"/>
      <w:bookmarkStart w:name="_Ref249807964" w:id="272"/>
      <w:bookmarkStart w:name="_Toc74556337" w:id="273"/>
      <w:bookmarkStart w:name="_Toc127491525" w:id="274"/>
      <w:bookmarkStart w:name="_Toc128021058" w:id="275"/>
      <w:r w:rsidRPr="00A875AE">
        <w:lastRenderedPageBreak/>
        <w:t>Main Menu Tabs</w:t>
      </w:r>
      <w:bookmarkEnd w:id="268"/>
      <w:bookmarkEnd w:id="269"/>
      <w:bookmarkEnd w:id="270"/>
      <w:bookmarkEnd w:id="271"/>
      <w:bookmarkEnd w:id="272"/>
      <w:bookmarkEnd w:id="273"/>
      <w:bookmarkEnd w:id="274"/>
      <w:bookmarkEnd w:id="275"/>
    </w:p>
    <w:p w:rsidR="007467C0" w:rsidP="007E44FB" w:rsidRDefault="007467C0" w14:paraId="4226D224" w14:textId="65ACC24C">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rsidR="007467C0" w:rsidP="007467C0" w:rsidRDefault="007467C0" w14:paraId="665888D7" w14:textId="77777777">
      <w:pPr>
        <w:pStyle w:val="Caption"/>
      </w:pPr>
      <w:bookmarkStart w:name="_Toc74556434" w:id="276"/>
      <w:bookmarkStart w:name="_Toc128022111" w:id="277"/>
      <w:r>
        <w:t xml:space="preserve">Figure </w:t>
      </w:r>
      <w:r>
        <w:fldChar w:fldCharType="begin"/>
      </w:r>
      <w:r>
        <w:instrText xml:space="preserve"> SEQ Figure \* ARABIC </w:instrText>
      </w:r>
      <w:r>
        <w:fldChar w:fldCharType="separate"/>
      </w:r>
      <w:r>
        <w:rPr>
          <w:noProof/>
        </w:rPr>
        <w:t>2</w:t>
      </w:r>
      <w:r>
        <w:fldChar w:fldCharType="end"/>
      </w:r>
      <w:r>
        <w:t>: Navigation Tabs</w:t>
      </w:r>
      <w:bookmarkEnd w:id="276"/>
      <w:bookmarkEnd w:id="277"/>
    </w:p>
    <w:p w:rsidR="007467C0" w:rsidP="007E44FB" w:rsidRDefault="00CB6D6B" w14:paraId="6D86912B" w14:textId="7DF5D210">
      <w:pPr>
        <w:jc w:val="center"/>
      </w:pPr>
      <w:ins w:author="Pinnu, Sainath" w:date="2023-03-21T11:18:00Z" w:id="278">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155950"/>
                      </a:xfrm>
                      <a:prstGeom prst="rect">
                        <a:avLst/>
                      </a:prstGeom>
                    </pic:spPr>
                  </pic:pic>
                </a:graphicData>
              </a:graphic>
            </wp:inline>
          </w:drawing>
        </w:r>
      </w:ins>
      <w:del w:author="Pinnu, Sainath" w:date="2023-03-21T11:18:00Z" w:id="279">
        <w:r w:rsidDel="00292F5B" w:rsidR="007467C0">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Pr="00A875AE" w:rsidR="007467C0" w:rsidP="007467C0" w:rsidRDefault="007467C0" w14:paraId="5B442FFC" w14:textId="77777777">
      <w:pPr>
        <w:pStyle w:val="Caption"/>
      </w:pPr>
      <w:bookmarkStart w:name="_Toc74556641" w:id="280"/>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28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580"/>
        <w:gridCol w:w="6470"/>
      </w:tblGrid>
      <w:tr w:rsidRPr="00A875AE" w:rsidR="007467C0" w:rsidTr="58CB5956" w14:paraId="04B9970B" w14:textId="77777777">
        <w:trPr>
          <w:cantSplit/>
          <w:tblHeader/>
        </w:trPr>
        <w:tc>
          <w:tcPr>
            <w:tcW w:w="158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1F1CC2F" w14:textId="77777777">
            <w:pPr>
              <w:pStyle w:val="TableHeader"/>
            </w:pPr>
            <w:r w:rsidRPr="00A875AE">
              <w:t>Tabs</w:t>
            </w:r>
          </w:p>
        </w:tc>
        <w:tc>
          <w:tcPr>
            <w:tcW w:w="6470" w:type="dxa"/>
            <w:tcBorders>
              <w:top w:val="single" w:color="auto" w:sz="6" w:space="0"/>
              <w:left w:val="nil"/>
              <w:bottom w:val="double" w:color="auto" w:sz="6" w:space="0"/>
            </w:tcBorders>
            <w:shd w:val="clear" w:color="auto" w:fill="60C03A"/>
          </w:tcPr>
          <w:p w:rsidRPr="00A875AE" w:rsidR="007467C0" w:rsidP="00170D7D" w:rsidRDefault="007467C0" w14:paraId="143307A9" w14:textId="77777777">
            <w:pPr>
              <w:pStyle w:val="TableHeader"/>
            </w:pPr>
            <w:r w:rsidRPr="00A875AE">
              <w:t>Description</w:t>
            </w:r>
          </w:p>
        </w:tc>
      </w:tr>
      <w:tr w:rsidRPr="00A875AE" w:rsidR="007467C0" w:rsidTr="58CB5956" w14:paraId="7A21EAF1" w14:textId="77777777">
        <w:trPr>
          <w:cantSplit/>
        </w:trPr>
        <w:tc>
          <w:tcPr>
            <w:tcW w:w="1580" w:type="dxa"/>
            <w:tcBorders>
              <w:top w:val="nil"/>
              <w:bottom w:val="single" w:color="auto" w:sz="6" w:space="0"/>
              <w:right w:val="single" w:color="auto" w:sz="6" w:space="0"/>
            </w:tcBorders>
          </w:tcPr>
          <w:p w:rsidRPr="002F0FF7" w:rsidR="007467C0" w:rsidP="002F0FF7" w:rsidRDefault="007467C0" w14:paraId="5EE440C2" w14:textId="77777777">
            <w:pPr>
              <w:pStyle w:val="TableBody"/>
              <w:rPr>
                <w:b/>
                <w:bCs/>
              </w:rPr>
            </w:pPr>
            <w:r w:rsidRPr="002F0FF7">
              <w:rPr>
                <w:b/>
                <w:bCs/>
              </w:rPr>
              <w:t>Today</w:t>
            </w:r>
          </w:p>
        </w:tc>
        <w:tc>
          <w:tcPr>
            <w:tcW w:w="6470" w:type="dxa"/>
            <w:tcBorders>
              <w:top w:val="nil"/>
              <w:left w:val="single" w:color="auto" w:sz="6" w:space="0"/>
              <w:bottom w:val="single" w:color="auto" w:sz="6" w:space="0"/>
            </w:tcBorders>
          </w:tcPr>
          <w:p w:rsidRPr="00FB292A" w:rsidR="007467C0" w:rsidP="002F0FF7" w:rsidRDefault="007467C0" w14:paraId="7595426B" w14:textId="3E254524">
            <w:pPr>
              <w:pStyle w:val="TableBody"/>
            </w:pPr>
            <w:r w:rsidRPr="00FB292A">
              <w:t>Shows daily Cashpoint</w:t>
            </w:r>
            <w:ins w:author="Moses, Robbie" w:date="2023-02-13T08:01:00Z" w:id="281">
              <w:r w:rsidR="007C2841">
                <w:t>,</w:t>
              </w:r>
            </w:ins>
            <w:r w:rsidRPr="00FB292A">
              <w:t xml:space="preserve"> order </w:t>
            </w:r>
            <w:r w:rsidRPr="00FB292A" w:rsidR="007B0616">
              <w:t>status and</w:t>
            </w:r>
            <w:r w:rsidRPr="00FB292A">
              <w:t xml:space="preserve"> lists the processes or tasks to be executed on a daily basis by users. </w:t>
            </w:r>
          </w:p>
        </w:tc>
      </w:tr>
      <w:tr w:rsidRPr="00A875AE" w:rsidR="007467C0" w:rsidTr="58CB5956" w14:paraId="00338B73" w14:textId="77777777">
        <w:trPr>
          <w:cantSplit/>
        </w:trPr>
        <w:tc>
          <w:tcPr>
            <w:tcW w:w="1580" w:type="dxa"/>
            <w:tcBorders>
              <w:top w:val="single" w:color="auto" w:sz="6" w:space="0"/>
              <w:bottom w:val="single" w:color="auto" w:sz="6" w:space="0"/>
              <w:right w:val="single" w:color="auto" w:sz="6" w:space="0"/>
            </w:tcBorders>
          </w:tcPr>
          <w:p w:rsidRPr="002F0FF7" w:rsidR="007467C0" w:rsidP="002F0FF7" w:rsidRDefault="007467C0" w14:paraId="023F2B4C" w14:textId="77777777">
            <w:pPr>
              <w:pStyle w:val="TableBody"/>
              <w:rPr>
                <w:b/>
                <w:bCs/>
              </w:rPr>
            </w:pPr>
            <w:r w:rsidRPr="002F0FF7">
              <w:rPr>
                <w:b/>
                <w:bCs/>
              </w:rPr>
              <w:t>Processing</w:t>
            </w:r>
          </w:p>
        </w:tc>
        <w:tc>
          <w:tcPr>
            <w:tcW w:w="6470" w:type="dxa"/>
            <w:tcBorders>
              <w:top w:val="single" w:color="auto" w:sz="6" w:space="0"/>
              <w:left w:val="single" w:color="auto" w:sz="6" w:space="0"/>
              <w:bottom w:val="single" w:color="auto" w:sz="6" w:space="0"/>
            </w:tcBorders>
          </w:tcPr>
          <w:p w:rsidRPr="00FB292A" w:rsidR="007467C0" w:rsidP="002F0FF7" w:rsidRDefault="007467C0" w14:paraId="4C6CACF2" w14:textId="77777777">
            <w:pPr>
              <w:pStyle w:val="TableBody"/>
            </w:pPr>
            <w:r w:rsidRPr="001F5D44">
              <w:rPr>
                <w:b/>
                <w:bCs/>
              </w:rPr>
              <w:t>Contains main OptiVault processes:</w:t>
            </w:r>
            <w:r w:rsidRPr="00FB292A">
              <w:t xml:space="preserve"> balance load, recommendations, forecast, etc.</w:t>
            </w:r>
          </w:p>
        </w:tc>
      </w:tr>
      <w:tr w:rsidRPr="00A875AE" w:rsidR="007467C0" w:rsidTr="58CB5956" w14:paraId="35E23876" w14:textId="77777777">
        <w:trPr>
          <w:cantSplit/>
        </w:trPr>
        <w:tc>
          <w:tcPr>
            <w:tcW w:w="1580" w:type="dxa"/>
            <w:tcBorders>
              <w:top w:val="single" w:color="auto" w:sz="6" w:space="0"/>
              <w:bottom w:val="single" w:color="auto" w:sz="6" w:space="0"/>
              <w:right w:val="single" w:color="auto" w:sz="6" w:space="0"/>
            </w:tcBorders>
          </w:tcPr>
          <w:p w:rsidRPr="002F0FF7" w:rsidR="007467C0" w:rsidP="002F0FF7" w:rsidRDefault="007467C0" w14:paraId="5479627D" w14:textId="77777777">
            <w:pPr>
              <w:pStyle w:val="TableBody"/>
              <w:rPr>
                <w:b/>
                <w:bCs/>
              </w:rPr>
            </w:pPr>
            <w:r w:rsidRPr="002F0FF7">
              <w:rPr>
                <w:b/>
                <w:bCs/>
              </w:rPr>
              <w:t>Network</w:t>
            </w:r>
          </w:p>
        </w:tc>
        <w:tc>
          <w:tcPr>
            <w:tcW w:w="6470" w:type="dxa"/>
            <w:tcBorders>
              <w:top w:val="single" w:color="auto" w:sz="6" w:space="0"/>
              <w:left w:val="single" w:color="auto" w:sz="6" w:space="0"/>
              <w:bottom w:val="single" w:color="auto" w:sz="6" w:space="0"/>
            </w:tcBorders>
          </w:tcPr>
          <w:p w:rsidRPr="00FB292A" w:rsidR="007467C0" w:rsidP="002F0FF7" w:rsidRDefault="007467C0" w14:paraId="4FC43997" w14:textId="77777777">
            <w:pPr>
              <w:pStyle w:val="TableBody"/>
            </w:pPr>
            <w:r w:rsidRPr="00FB292A">
              <w:t xml:space="preserve">Organizing Cashpoints. </w:t>
            </w:r>
          </w:p>
        </w:tc>
      </w:tr>
      <w:tr w:rsidRPr="00A875AE" w:rsidR="007467C0" w:rsidTr="58CB5956" w14:paraId="4271E1CD" w14:textId="77777777">
        <w:trPr>
          <w:cantSplit/>
        </w:trPr>
        <w:tc>
          <w:tcPr>
            <w:tcW w:w="1580" w:type="dxa"/>
            <w:tcBorders>
              <w:top w:val="single" w:color="auto" w:sz="6" w:space="0"/>
              <w:bottom w:val="single" w:color="auto" w:sz="6" w:space="0"/>
              <w:right w:val="single" w:color="auto" w:sz="6" w:space="0"/>
            </w:tcBorders>
          </w:tcPr>
          <w:p w:rsidRPr="002F0FF7" w:rsidR="007467C0" w:rsidP="002F0FF7" w:rsidRDefault="007467C0" w14:paraId="429CE234" w14:textId="77777777">
            <w:pPr>
              <w:pStyle w:val="TableBody"/>
              <w:rPr>
                <w:b/>
                <w:bCs/>
              </w:rPr>
            </w:pPr>
            <w:r w:rsidRPr="002F0FF7">
              <w:rPr>
                <w:b/>
                <w:bCs/>
              </w:rPr>
              <w:t>Events</w:t>
            </w:r>
          </w:p>
        </w:tc>
        <w:tc>
          <w:tcPr>
            <w:tcW w:w="6470" w:type="dxa"/>
            <w:tcBorders>
              <w:top w:val="single" w:color="auto" w:sz="6" w:space="0"/>
              <w:left w:val="single" w:color="auto" w:sz="6" w:space="0"/>
              <w:bottom w:val="single" w:color="auto" w:sz="6" w:space="0"/>
            </w:tcBorders>
          </w:tcPr>
          <w:p w:rsidRPr="00FB292A" w:rsidR="007467C0" w:rsidP="002F0FF7" w:rsidRDefault="007467C0" w14:paraId="179ECED8" w14:textId="77777777">
            <w:pPr>
              <w:pStyle w:val="TableBody"/>
            </w:pPr>
            <w:r w:rsidRPr="00FB292A">
              <w:t>Calendars and event definition.</w:t>
            </w:r>
          </w:p>
        </w:tc>
      </w:tr>
      <w:tr w:rsidRPr="00A875AE" w:rsidR="007467C0" w:rsidTr="58CB5956" w14:paraId="15A022B4" w14:textId="77777777">
        <w:trPr>
          <w:cantSplit/>
        </w:trPr>
        <w:tc>
          <w:tcPr>
            <w:tcW w:w="1580" w:type="dxa"/>
            <w:tcBorders>
              <w:top w:val="single" w:color="auto" w:sz="6" w:space="0"/>
              <w:bottom w:val="single" w:color="auto" w:sz="6" w:space="0"/>
              <w:right w:val="single" w:color="auto" w:sz="6" w:space="0"/>
            </w:tcBorders>
          </w:tcPr>
          <w:p w:rsidRPr="002F0FF7" w:rsidR="007467C0" w:rsidP="002F0FF7" w:rsidRDefault="007467C0" w14:paraId="25F04B31" w14:textId="77777777">
            <w:pPr>
              <w:pStyle w:val="TableBody"/>
              <w:rPr>
                <w:b/>
                <w:bCs/>
              </w:rPr>
            </w:pPr>
            <w:commentRangeStart w:id="282"/>
            <w:del w:author="Pinnu, Sainath" w:date="2023-04-05T09:25:00Z" w:id="283">
              <w:r w:rsidRPr="58CB5956" w:rsidDel="007467C0">
                <w:rPr>
                  <w:b/>
                  <w:bCs/>
                </w:rPr>
                <w:delText>System</w:delText>
              </w:r>
            </w:del>
            <w:commentRangeEnd w:id="282"/>
            <w:r>
              <w:rPr>
                <w:rStyle w:val="CommentReference"/>
              </w:rPr>
              <w:commentReference w:id="282"/>
            </w:r>
          </w:p>
        </w:tc>
        <w:tc>
          <w:tcPr>
            <w:tcW w:w="6470" w:type="dxa"/>
            <w:tcBorders>
              <w:top w:val="single" w:color="auto" w:sz="6" w:space="0"/>
              <w:left w:val="single" w:color="auto" w:sz="6" w:space="0"/>
              <w:bottom w:val="single" w:color="auto" w:sz="6" w:space="0"/>
            </w:tcBorders>
          </w:tcPr>
          <w:p w:rsidRPr="00FB292A" w:rsidR="007467C0" w:rsidP="002F0FF7" w:rsidRDefault="007467C0" w14:paraId="0E8168DA" w14:textId="77777777">
            <w:pPr>
              <w:pStyle w:val="TableBody"/>
            </w:pPr>
            <w:del w:author="Pinnu, Sainath" w:date="2023-03-29T12:05:00Z" w:id="284">
              <w:r w:rsidRPr="00FB292A" w:rsidDel="003307B4">
                <w:delText>System maintenance and institutional setup</w:delText>
              </w:r>
            </w:del>
            <w:del w:author="Pinnu, Sainath" w:date="2023-03-29T12:04:00Z" w:id="285">
              <w:r w:rsidRPr="00FB292A" w:rsidDel="003307B4">
                <w:delText>.</w:delText>
              </w:r>
            </w:del>
          </w:p>
        </w:tc>
      </w:tr>
      <w:tr w:rsidRPr="00A875AE" w:rsidR="007467C0" w:rsidTr="58CB5956" w14:paraId="217BC237" w14:textId="77777777">
        <w:trPr>
          <w:cantSplit/>
        </w:trPr>
        <w:tc>
          <w:tcPr>
            <w:tcW w:w="1580" w:type="dxa"/>
            <w:tcBorders>
              <w:top w:val="single" w:color="auto" w:sz="6" w:space="0"/>
              <w:bottom w:val="single" w:color="auto" w:sz="6" w:space="0"/>
              <w:right w:val="single" w:color="auto" w:sz="6" w:space="0"/>
            </w:tcBorders>
          </w:tcPr>
          <w:p w:rsidRPr="002F0FF7" w:rsidR="007467C0" w:rsidP="002F0FF7" w:rsidRDefault="007467C0" w14:paraId="3B600D03" w14:textId="77777777">
            <w:pPr>
              <w:pStyle w:val="TableBody"/>
              <w:rPr>
                <w:b/>
                <w:bCs/>
              </w:rPr>
            </w:pPr>
            <w:r w:rsidRPr="002F0FF7">
              <w:rPr>
                <w:b/>
                <w:bCs/>
              </w:rPr>
              <w:t>Reports</w:t>
            </w:r>
          </w:p>
        </w:tc>
        <w:tc>
          <w:tcPr>
            <w:tcW w:w="6470" w:type="dxa"/>
            <w:tcBorders>
              <w:top w:val="single" w:color="auto" w:sz="6" w:space="0"/>
              <w:left w:val="single" w:color="auto" w:sz="6" w:space="0"/>
              <w:bottom w:val="single" w:color="auto" w:sz="6" w:space="0"/>
            </w:tcBorders>
          </w:tcPr>
          <w:p w:rsidRPr="00FB292A" w:rsidR="007467C0" w:rsidP="002F0FF7" w:rsidRDefault="007467C0" w14:paraId="6EDFF9B7" w14:textId="77777777">
            <w:pPr>
              <w:pStyle w:val="TableBody"/>
            </w:pPr>
            <w:r w:rsidRPr="00FB292A">
              <w:t>OptiVault reports.</w:t>
            </w:r>
          </w:p>
        </w:tc>
      </w:tr>
      <w:tr w:rsidRPr="00A875AE" w:rsidR="003307B4" w:rsidTr="58CB5956" w14:paraId="0512A210" w14:textId="77777777">
        <w:trPr>
          <w:cantSplit/>
        </w:trPr>
        <w:tc>
          <w:tcPr>
            <w:tcW w:w="1580" w:type="dxa"/>
            <w:tcBorders>
              <w:top w:val="single" w:color="auto" w:sz="6" w:space="0"/>
              <w:bottom w:val="single" w:color="auto" w:sz="6" w:space="0"/>
              <w:right w:val="single" w:color="auto" w:sz="6" w:space="0"/>
            </w:tcBorders>
          </w:tcPr>
          <w:p w:rsidRPr="002F0FF7" w:rsidR="003307B4" w:rsidP="003307B4" w:rsidRDefault="003307B4" w14:paraId="4124C782" w14:textId="49902A0C">
            <w:pPr>
              <w:pStyle w:val="TableBody"/>
              <w:rPr>
                <w:b/>
                <w:bCs/>
              </w:rPr>
            </w:pPr>
            <w:ins w:author="Moses, Robinson" w:date="2023-03-23T07:21:00Z" w:id="286">
              <w:r>
                <w:rPr>
                  <w:b/>
                  <w:bCs/>
                </w:rPr>
                <w:t>Settings</w:t>
              </w:r>
            </w:ins>
          </w:p>
        </w:tc>
        <w:tc>
          <w:tcPr>
            <w:tcW w:w="6470" w:type="dxa"/>
            <w:tcBorders>
              <w:top w:val="single" w:color="auto" w:sz="6" w:space="0"/>
              <w:left w:val="single" w:color="auto" w:sz="6" w:space="0"/>
              <w:bottom w:val="single" w:color="auto" w:sz="6" w:space="0"/>
            </w:tcBorders>
          </w:tcPr>
          <w:p w:rsidRPr="00FB292A" w:rsidR="003307B4" w:rsidP="003307B4" w:rsidRDefault="003307B4" w14:paraId="3B068B16" w14:textId="5BAE5504">
            <w:pPr>
              <w:pStyle w:val="TableBody"/>
            </w:pPr>
            <w:ins w:author="Pinnu, Sainath" w:date="2023-03-29T12:04:00Z" w:id="287">
              <w:r w:rsidRPr="00FB292A">
                <w:t xml:space="preserve">System </w:t>
              </w:r>
              <w:r>
                <w:t>Privileges</w:t>
              </w:r>
              <w:r w:rsidRPr="00FB292A">
                <w:t xml:space="preserve"> and institutional setup.</w:t>
              </w:r>
            </w:ins>
          </w:p>
        </w:tc>
      </w:tr>
      <w:tr w:rsidRPr="00A875AE" w:rsidR="003307B4" w:rsidTr="58CB5956" w14:paraId="6560C803" w14:textId="77777777">
        <w:trPr>
          <w:cantSplit/>
        </w:trPr>
        <w:tc>
          <w:tcPr>
            <w:tcW w:w="1580" w:type="dxa"/>
            <w:tcBorders>
              <w:top w:val="single" w:color="auto" w:sz="6" w:space="0"/>
              <w:bottom w:val="single" w:color="auto" w:sz="6" w:space="0"/>
              <w:right w:val="single" w:color="auto" w:sz="6" w:space="0"/>
            </w:tcBorders>
          </w:tcPr>
          <w:p w:rsidRPr="002F0FF7" w:rsidR="003307B4" w:rsidP="003307B4" w:rsidRDefault="003307B4" w14:paraId="1158AAA3" w14:textId="3AA9F9BB">
            <w:pPr>
              <w:pStyle w:val="TableBody"/>
              <w:rPr>
                <w:b/>
                <w:bCs/>
              </w:rPr>
            </w:pPr>
            <w:ins w:author="Moses, Robinson" w:date="2023-03-23T07:21:00Z" w:id="288">
              <w:r>
                <w:rPr>
                  <w:b/>
                  <w:bCs/>
                </w:rPr>
                <w:t>Maintenance</w:t>
              </w:r>
            </w:ins>
          </w:p>
        </w:tc>
        <w:tc>
          <w:tcPr>
            <w:tcW w:w="6470" w:type="dxa"/>
            <w:tcBorders>
              <w:top w:val="single" w:color="auto" w:sz="6" w:space="0"/>
              <w:left w:val="single" w:color="auto" w:sz="6" w:space="0"/>
              <w:bottom w:val="single" w:color="auto" w:sz="6" w:space="0"/>
            </w:tcBorders>
          </w:tcPr>
          <w:p w:rsidRPr="00FB292A" w:rsidR="003307B4" w:rsidP="003307B4" w:rsidRDefault="003307B4" w14:paraId="1196E877" w14:textId="60EA10A0">
            <w:pPr>
              <w:pStyle w:val="TableBody"/>
            </w:pPr>
            <w:ins w:author="Pinnu, Sainath" w:date="2023-03-29T12:03:00Z" w:id="289">
              <w:r>
                <w:t>M</w:t>
              </w:r>
              <w:r w:rsidRPr="00FB292A">
                <w:t>aintenance</w:t>
              </w:r>
            </w:ins>
            <w:ins w:author="Pinnu, Sainath" w:date="2023-03-29T12:04:00Z" w:id="290">
              <w:r>
                <w:t xml:space="preserve"> and View Logs</w:t>
              </w:r>
            </w:ins>
          </w:p>
        </w:tc>
      </w:tr>
    </w:tbl>
    <w:p w:rsidR="007467C0" w:rsidP="007467C0" w:rsidRDefault="007467C0" w14:paraId="76C51811" w14:textId="75C31A3C">
      <w:pPr>
        <w:pStyle w:val="TopofSection"/>
      </w:pPr>
      <w:bookmarkStart w:name="_Ref221779721" w:id="291"/>
      <w:bookmarkStart w:name="_Toc223436128" w:id="292"/>
      <w:bookmarkStart w:name="_Toc243109696" w:id="293"/>
      <w:r>
        <w:lastRenderedPageBreak/>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Pr="00B82801" w:rsidR="002D58CD" w:rsidP="007467C0" w:rsidRDefault="002D58CD" w14:paraId="58D25AA5" w14:textId="77777777">
      <w:pPr>
        <w:pStyle w:val="TopofSection"/>
      </w:pPr>
    </w:p>
    <w:p w:rsidRPr="00A875AE" w:rsidR="007467C0" w:rsidP="007467C0" w:rsidRDefault="007467C0" w14:paraId="023930C0" w14:textId="77777777">
      <w:pPr>
        <w:pStyle w:val="Heading3"/>
      </w:pPr>
      <w:bookmarkStart w:name="_Ref249807969" w:id="294"/>
      <w:bookmarkStart w:name="_Toc74556338" w:id="295"/>
      <w:bookmarkStart w:name="_Toc127491526" w:id="296"/>
      <w:bookmarkStart w:name="_Toc128021059" w:id="297"/>
      <w:r w:rsidRPr="00A875AE">
        <w:t xml:space="preserve">Common </w:t>
      </w:r>
      <w:r>
        <w:t>OptiVault</w:t>
      </w:r>
      <w:r w:rsidRPr="00A875AE">
        <w:t xml:space="preserve"> Icons</w:t>
      </w:r>
      <w:bookmarkEnd w:id="291"/>
      <w:bookmarkEnd w:id="292"/>
      <w:bookmarkEnd w:id="293"/>
      <w:bookmarkEnd w:id="294"/>
      <w:bookmarkEnd w:id="295"/>
      <w:bookmarkEnd w:id="296"/>
      <w:bookmarkEnd w:id="297"/>
    </w:p>
    <w:p w:rsidRPr="00A875AE" w:rsidR="007467C0" w:rsidP="002F0FF7" w:rsidRDefault="007467C0" w14:paraId="670FF0DE" w14:textId="7777777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rsidRPr="00A875AE" w:rsidR="007467C0" w:rsidP="007467C0" w:rsidRDefault="007467C0" w14:paraId="69985A8D" w14:textId="77777777">
      <w:pPr>
        <w:pStyle w:val="Caption"/>
      </w:pPr>
      <w:bookmarkStart w:name="_Ref221690067" w:id="298"/>
      <w:bookmarkStart w:name="_Toc74556642" w:id="299"/>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298"/>
      <w:bookmarkEnd w:id="29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0" w:type="dxa"/>
          <w:right w:w="0" w:type="dxa"/>
        </w:tblCellMar>
        <w:tblLook w:val="0000" w:firstRow="0" w:lastRow="0" w:firstColumn="0" w:lastColumn="0" w:noHBand="0" w:noVBand="0"/>
      </w:tblPr>
      <w:tblGrid>
        <w:gridCol w:w="1400"/>
        <w:gridCol w:w="6650"/>
      </w:tblGrid>
      <w:tr w:rsidRPr="00A875AE" w:rsidR="007467C0" w:rsidTr="006271D1" w14:paraId="41EED91F" w14:textId="77777777">
        <w:trPr>
          <w:cantSplit/>
          <w:tblHeader/>
        </w:trPr>
        <w:tc>
          <w:tcPr>
            <w:tcW w:w="14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4D6C544" w14:textId="77777777">
            <w:pPr>
              <w:pStyle w:val="TableHeader"/>
            </w:pPr>
            <w:r w:rsidRPr="00A875AE">
              <w:t>Icon</w:t>
            </w:r>
          </w:p>
        </w:tc>
        <w:tc>
          <w:tcPr>
            <w:tcW w:w="6650" w:type="dxa"/>
            <w:tcBorders>
              <w:top w:val="single" w:color="auto" w:sz="6" w:space="0"/>
              <w:left w:val="nil"/>
              <w:bottom w:val="double" w:color="auto" w:sz="6" w:space="0"/>
            </w:tcBorders>
            <w:shd w:val="clear" w:color="auto" w:fill="60C03A"/>
          </w:tcPr>
          <w:p w:rsidRPr="00A875AE" w:rsidR="007467C0" w:rsidP="00170D7D" w:rsidRDefault="007467C0" w14:paraId="0E5A86B7" w14:textId="77777777">
            <w:pPr>
              <w:pStyle w:val="TableHeader"/>
            </w:pPr>
            <w:r w:rsidRPr="00A875AE">
              <w:t>Description</w:t>
            </w:r>
          </w:p>
        </w:tc>
      </w:tr>
      <w:tr w:rsidRPr="00A875AE" w:rsidR="007467C0" w:rsidTr="006271D1" w14:paraId="59185799" w14:textId="77777777">
        <w:trPr>
          <w:cantSplit/>
        </w:trPr>
        <w:tc>
          <w:tcPr>
            <w:tcW w:w="1400" w:type="dxa"/>
            <w:tcBorders>
              <w:top w:val="nil"/>
              <w:bottom w:val="single" w:color="auto" w:sz="6" w:space="0"/>
              <w:right w:val="single" w:color="auto" w:sz="6" w:space="0"/>
            </w:tcBorders>
            <w:vAlign w:val="center"/>
          </w:tcPr>
          <w:p w:rsidRPr="00FB292A" w:rsidR="007467C0" w:rsidP="006271D1" w:rsidRDefault="007467C0" w14:paraId="030C4E69" w14:textId="77777777">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color="auto" w:sz="6" w:space="0"/>
              <w:bottom w:val="single" w:color="auto" w:sz="6" w:space="0"/>
            </w:tcBorders>
          </w:tcPr>
          <w:p w:rsidRPr="00FB292A" w:rsidR="007467C0" w:rsidP="002F0FF7" w:rsidRDefault="007467C0" w14:paraId="0A28C4F3" w14:textId="05E605F0">
            <w:pPr>
              <w:pStyle w:val="TableBody"/>
            </w:pPr>
            <w:r w:rsidRPr="00FB292A">
              <w:rPr>
                <w:b/>
                <w:bCs/>
              </w:rPr>
              <w:t xml:space="preserve">Search Icon: </w:t>
            </w:r>
            <w:r w:rsidRPr="00FB292A">
              <w:t xml:space="preserve">provides access to search for Cashpoints by ID, </w:t>
            </w:r>
            <w:r w:rsidRPr="00FB292A" w:rsidR="0076422B">
              <w:t>Name,</w:t>
            </w:r>
            <w:r w:rsidRPr="00FB292A">
              <w:t xml:space="preserve"> and type.</w:t>
            </w:r>
          </w:p>
        </w:tc>
      </w:tr>
      <w:tr w:rsidRPr="00A875AE" w:rsidR="007467C0" w:rsidTr="006271D1" w14:paraId="3380276F"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15E577B2" w14:textId="77777777">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1F2D9A2B" w14:textId="77777777">
            <w:pPr>
              <w:pStyle w:val="TableBody"/>
            </w:pPr>
            <w:r w:rsidRPr="00FB292A">
              <w:rPr>
                <w:b/>
                <w:bCs/>
              </w:rPr>
              <w:t>Help Icon</w:t>
            </w:r>
            <w:r w:rsidRPr="00FB292A">
              <w:t>: Displays OptiVault On-line help.</w:t>
            </w:r>
          </w:p>
        </w:tc>
      </w:tr>
      <w:tr w:rsidRPr="00A875AE" w:rsidR="007467C0" w:rsidTr="006271D1" w14:paraId="6E50834A"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56758F8F" w14:textId="77777777">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771150AA" w14:textId="0728A09A">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Pr="00A875AE" w:rsidR="007467C0" w:rsidTr="006271D1" w14:paraId="5E51EF02"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21C99FB3" w14:textId="3EC7B0EF">
            <w:pPr>
              <w:pStyle w:val="TableCellText"/>
              <w:jc w:val="center"/>
            </w:pPr>
            <w:del w:author="Moses, Robinson" w:date="2023-03-23T06:56:00Z" w:id="300">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color="auto" w:sz="6" w:space="0"/>
              <w:left w:val="single" w:color="auto" w:sz="6" w:space="0"/>
              <w:bottom w:val="single" w:color="auto" w:sz="6" w:space="0"/>
            </w:tcBorders>
          </w:tcPr>
          <w:p w:rsidRPr="00FB292A" w:rsidR="007467C0" w:rsidP="002F0FF7" w:rsidRDefault="007467C0" w14:paraId="4F006C92" w14:textId="4D004E50">
            <w:pPr>
              <w:pStyle w:val="TableBody"/>
              <w:rPr>
                <w:b/>
                <w:bCs/>
              </w:rPr>
            </w:pPr>
            <w:del w:author="Moses, Robinson" w:date="2023-03-23T06:55:00Z" w:id="301">
              <w:r w:rsidRPr="00FB292A" w:rsidDel="00B5657B">
                <w:rPr>
                  <w:b/>
                  <w:bCs/>
                </w:rPr>
                <w:delText xml:space="preserve">Logout Icon: </w:delText>
              </w:r>
              <w:r w:rsidRPr="00FB292A" w:rsidDel="00B5657B">
                <w:delText xml:space="preserve">Logs the user out of OptiVault and redirects to the Login </w:delText>
              </w:r>
              <w:commentRangeStart w:id="302"/>
              <w:commentRangeStart w:id="303"/>
              <w:r w:rsidRPr="00FB292A" w:rsidDel="00B5657B">
                <w:delText>Screen</w:delText>
              </w:r>
              <w:commentRangeEnd w:id="302"/>
              <w:r w:rsidDel="00B5657B" w:rsidR="005103A7">
                <w:rPr>
                  <w:rStyle w:val="CommentReference"/>
                  <w:rFonts w:ascii="Calibri" w:hAnsi="Calibri"/>
                  <w:lang w:val="en-US" w:bidi="en-US"/>
                </w:rPr>
                <w:commentReference w:id="302"/>
              </w:r>
            </w:del>
            <w:commentRangeEnd w:id="303"/>
            <w:r w:rsidR="00CD3AC2">
              <w:rPr>
                <w:rStyle w:val="CommentReference"/>
                <w:rFonts w:ascii="Calibri" w:hAnsi="Calibri"/>
                <w:lang w:val="en-US" w:bidi="en-US"/>
              </w:rPr>
              <w:commentReference w:id="303"/>
            </w:r>
            <w:del w:author="Moses, Robinson" w:date="2023-03-23T06:55:00Z" w:id="304">
              <w:r w:rsidRPr="00FB292A" w:rsidDel="00B5657B">
                <w:delText xml:space="preserve">. </w:delText>
              </w:r>
            </w:del>
          </w:p>
        </w:tc>
      </w:tr>
      <w:tr w:rsidRPr="00A875AE" w:rsidR="007467C0" w:rsidTr="006271D1" w14:paraId="63CCF0B4"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084B14FE" w14:textId="77777777">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43711204" w14:textId="77777777">
            <w:pPr>
              <w:pStyle w:val="TableBody"/>
              <w:rPr>
                <w:b/>
                <w:bCs/>
              </w:rPr>
            </w:pPr>
            <w:r w:rsidRPr="00FB292A">
              <w:rPr>
                <w:b/>
                <w:bCs/>
              </w:rPr>
              <w:t xml:space="preserve">Home Icon: </w:t>
            </w:r>
            <w:r w:rsidRPr="00FB292A">
              <w:t>Return to the main OptiVault screen.</w:t>
            </w:r>
          </w:p>
        </w:tc>
      </w:tr>
      <w:tr w:rsidRPr="00A875AE" w:rsidR="007467C0" w:rsidTr="006271D1" w14:paraId="0DCD2401"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483B0DA5" w14:textId="77777777">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5">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1C874E22" w14:textId="7777777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Pr="00A875AE" w:rsidR="007467C0" w:rsidTr="006271D1" w14:paraId="0EFD9AA0"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11EAEFF1" w14:textId="77777777">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7D039F27" w14:textId="7777777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Pr="00A875AE" w:rsidR="007467C0" w:rsidTr="006271D1" w14:paraId="131BC452"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32219E8E" w14:textId="77777777">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4ECC6A6D" w14:textId="7777777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Pr="00A875AE" w:rsidR="007467C0" w:rsidTr="006271D1" w14:paraId="16C625E3"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2B4746C5" w14:textId="77777777">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8">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6872CA42" w14:textId="7777777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Pr="00A875AE" w:rsidR="007467C0" w:rsidTr="006271D1" w14:paraId="214F831C"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4AA83C1F" w14:textId="77777777">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3317561E" w14:textId="7777777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Pr="00A875AE" w:rsidR="007467C0" w:rsidTr="006271D1" w14:paraId="642BC02B"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02658438" w14:textId="77777777">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0B8E10EB" w14:textId="7777777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Pr="00A875AE" w:rsidR="007467C0" w:rsidTr="006271D1" w14:paraId="3CADC38E"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7D781650" w14:textId="77777777">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02FCF0C7" w14:textId="7777777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Pr="00A875AE" w:rsidR="007467C0" w:rsidTr="006271D1" w14:paraId="2B3ECE0E"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71340071" w14:textId="77777777">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7301E86F" w14:textId="288674A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Pr="00A875AE" w:rsidR="007467C0" w:rsidTr="006271D1" w14:paraId="7FE5A513"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2373BFF0" w14:textId="77777777">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3">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2A970D4A" w14:textId="5265AF90">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Pr="00FB292A" w:rsidR="0029244C">
              <w:rPr>
                <w:rFonts w:cs="Arial"/>
                <w:bCs/>
                <w:lang w:val="en-US" w:bidi="en-US"/>
              </w:rPr>
              <w:t>problem</w:t>
            </w:r>
            <w:r w:rsidRPr="00FB292A">
              <w:rPr>
                <w:rFonts w:cs="Arial"/>
                <w:bCs/>
                <w:lang w:val="en-US" w:bidi="en-US"/>
              </w:rPr>
              <w:t xml:space="preserve"> with the action or process</w:t>
            </w:r>
          </w:p>
        </w:tc>
      </w:tr>
      <w:tr w:rsidRPr="00A875AE" w:rsidR="007467C0" w:rsidTr="006271D1" w14:paraId="0541A7A5" w14:textId="77777777">
        <w:trPr>
          <w:cantSplit/>
          <w:trHeight w:val="297"/>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27FAB7E6" w14:textId="77777777">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586DBEE8" w14:textId="4EF17EAE">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Pr="00FB292A" w:rsidR="003C6518">
              <w:rPr>
                <w:rFonts w:cs="Arial"/>
                <w:lang w:val="en-US" w:bidi="en-US"/>
              </w:rPr>
              <w:t>to</w:t>
            </w:r>
            <w:r w:rsidRPr="00FB292A">
              <w:rPr>
                <w:rFonts w:cs="Arial"/>
                <w:lang w:val="en-US" w:bidi="en-US"/>
              </w:rPr>
              <w:t xml:space="preserve"> close it, click on the top right corner of the note).</w:t>
            </w:r>
          </w:p>
        </w:tc>
      </w:tr>
      <w:tr w:rsidRPr="00A875AE" w:rsidR="007467C0" w:rsidTr="006271D1" w14:paraId="0D3D61BD"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42C924DB" w14:textId="77777777">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3997BD13" w14:textId="7777777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Pr="00A875AE" w:rsidR="007467C0" w:rsidTr="006271D1" w14:paraId="157F8689"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06DB4F5A" w14:textId="77777777">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267FF24F" w14:textId="7777777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Pr="00A875AE" w:rsidR="007467C0" w:rsidTr="006271D1" w14:paraId="598D6A28"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5858F455" w14:textId="77777777">
            <w:pPr>
              <w:pStyle w:val="TableCellText"/>
              <w:jc w:val="center"/>
              <w:rPr>
                <w:rFonts w:cs="Arial"/>
                <w:lang w:val="en-US" w:eastAsia="en-US" w:bidi="en-US"/>
              </w:rPr>
            </w:pPr>
            <w:bookmarkStart w:name="_Ref28770821" w:id="305"/>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67A2546B" w14:textId="7777777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Pr="00A875AE" w:rsidR="007467C0" w:rsidTr="006271D1" w14:paraId="55E6D67B" w14:textId="77777777">
        <w:trPr>
          <w:cantSplit/>
          <w:trHeight w:val="561"/>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212E5FD8" w14:textId="77777777">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0B1F96BF" w14:textId="7777777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Pr="00A875AE" w:rsidR="007467C0" w:rsidTr="006271D1" w14:paraId="505E7720"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13BF1643" w14:textId="77777777">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24C5B932" w14:textId="0BFD500F">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Pr="00A875AE" w:rsidR="007467C0" w:rsidTr="006271D1" w14:paraId="46F64969" w14:textId="77777777">
        <w:trPr>
          <w:cantSplit/>
        </w:trPr>
        <w:tc>
          <w:tcPr>
            <w:tcW w:w="1400" w:type="dxa"/>
            <w:tcBorders>
              <w:top w:val="single" w:color="auto" w:sz="6" w:space="0"/>
              <w:bottom w:val="single" w:color="auto" w:sz="6" w:space="0"/>
              <w:right w:val="single" w:color="auto" w:sz="6" w:space="0"/>
            </w:tcBorders>
            <w:vAlign w:val="center"/>
          </w:tcPr>
          <w:p w:rsidRPr="00FB292A" w:rsidR="007467C0" w:rsidP="006271D1" w:rsidRDefault="007467C0" w14:paraId="530CD6CC" w14:textId="77777777">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color="auto" w:sz="6" w:space="0"/>
              <w:left w:val="single" w:color="auto" w:sz="6" w:space="0"/>
              <w:bottom w:val="single" w:color="auto" w:sz="6" w:space="0"/>
            </w:tcBorders>
          </w:tcPr>
          <w:p w:rsidRPr="00FB292A" w:rsidR="007467C0" w:rsidP="002F0FF7" w:rsidRDefault="007467C0" w14:paraId="2E993796" w14:textId="7777777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rsidRPr="00B82801" w:rsidR="007467C0" w:rsidP="007467C0" w:rsidRDefault="007467C0" w14:paraId="377AEA40" w14:textId="77777777">
      <w:pPr>
        <w:pStyle w:val="TopofSection"/>
      </w:pPr>
      <w:bookmarkStart w:name="_Toc221530648" w:id="306"/>
      <w:bookmarkStart w:name="_Ref29265276" w:id="307"/>
      <w:bookmarkStart w:name="_Toc29368577" w:id="308"/>
      <w:bookmarkStart w:name="_Toc54312619" w:id="30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007467C0" w:rsidP="007467C0" w:rsidRDefault="007467C0" w14:paraId="01797065" w14:textId="77777777">
      <w:pPr>
        <w:rPr>
          <w:caps/>
          <w:color w:val="622423"/>
          <w:sz w:val="24"/>
          <w:szCs w:val="24"/>
        </w:rPr>
      </w:pPr>
      <w:bookmarkStart w:name="_Ref221779723" w:id="310"/>
      <w:bookmarkStart w:name="_Toc223436129" w:id="311"/>
      <w:r>
        <w:br w:type="page"/>
      </w:r>
    </w:p>
    <w:p w:rsidRPr="00A875AE" w:rsidR="007467C0" w:rsidP="007467C0" w:rsidRDefault="007467C0" w14:paraId="2AD98FAF" w14:textId="77777777">
      <w:pPr>
        <w:pStyle w:val="Heading3"/>
        <w:spacing w:before="60" w:after="60"/>
      </w:pPr>
      <w:bookmarkStart w:name="_Ref236037796" w:id="312"/>
      <w:bookmarkStart w:name="_Toc243109697" w:id="313"/>
      <w:bookmarkStart w:name="_Toc74556339" w:id="314"/>
      <w:bookmarkStart w:name="_Toc127491527" w:id="315"/>
      <w:bookmarkStart w:name="_Toc128021060" w:id="316"/>
      <w:r w:rsidRPr="00A875AE">
        <w:t xml:space="preserve">Common </w:t>
      </w:r>
      <w:r>
        <w:t>OptiVault</w:t>
      </w:r>
      <w:r w:rsidRPr="00A875AE">
        <w:t xml:space="preserve"> Buttons</w:t>
      </w:r>
      <w:bookmarkEnd w:id="306"/>
      <w:bookmarkEnd w:id="310"/>
      <w:bookmarkEnd w:id="311"/>
      <w:bookmarkEnd w:id="312"/>
      <w:bookmarkEnd w:id="313"/>
      <w:bookmarkEnd w:id="314"/>
      <w:bookmarkEnd w:id="315"/>
      <w:bookmarkEnd w:id="316"/>
    </w:p>
    <w:p w:rsidRPr="00A875AE" w:rsidR="007467C0" w:rsidP="002F0FF7" w:rsidRDefault="007467C0" w14:paraId="776A00DE" w14:textId="77777777">
      <w:pPr>
        <w:pStyle w:val="BodyText"/>
      </w:pPr>
      <w:r w:rsidRPr="00A875AE">
        <w:t>The buttons in the following table will appear in most of the windows when executing daily or weekly tasks:</w:t>
      </w:r>
    </w:p>
    <w:p w:rsidRPr="00A875AE" w:rsidR="007467C0" w:rsidP="007467C0" w:rsidRDefault="007467C0" w14:paraId="38B03741" w14:textId="77777777">
      <w:pPr>
        <w:pStyle w:val="Caption"/>
      </w:pPr>
      <w:bookmarkStart w:name="_Toc74556643" w:id="317"/>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31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472E4F57" w14:paraId="3F9F3C00"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B447860" w14:textId="77777777">
            <w:pPr>
              <w:pStyle w:val="TableHeader"/>
            </w:pPr>
            <w:r w:rsidRPr="00A875AE">
              <w:t>Button</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6CCAEAD1" w14:textId="77777777">
            <w:pPr>
              <w:pStyle w:val="TableHeader"/>
            </w:pPr>
            <w:r w:rsidRPr="00A875AE">
              <w:t>Description</w:t>
            </w:r>
          </w:p>
        </w:tc>
      </w:tr>
      <w:tr w:rsidRPr="00A875AE" w:rsidR="007467C0" w:rsidTr="472E4F57" w14:paraId="398030D8" w14:textId="77777777">
        <w:trPr>
          <w:cantSplit/>
        </w:trPr>
        <w:tc>
          <w:tcPr>
            <w:tcW w:w="2300" w:type="dxa"/>
            <w:tcBorders>
              <w:top w:val="nil"/>
              <w:bottom w:val="single" w:color="auto" w:sz="6" w:space="0"/>
              <w:right w:val="single" w:color="auto" w:sz="6" w:space="0"/>
            </w:tcBorders>
          </w:tcPr>
          <w:p w:rsidRPr="00FB292A" w:rsidR="007467C0" w:rsidP="006271D1" w:rsidRDefault="007467C0" w14:paraId="5ACDB160" w14:textId="77777777">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3">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color="auto" w:sz="6" w:space="0"/>
              <w:bottom w:val="single" w:color="auto" w:sz="6" w:space="0"/>
            </w:tcBorders>
          </w:tcPr>
          <w:p w:rsidRPr="00FB292A" w:rsidR="007467C0" w:rsidP="002F0FF7" w:rsidRDefault="007467C0" w14:paraId="201AA6DD" w14:textId="77777777">
            <w:pPr>
              <w:pStyle w:val="TableBody"/>
            </w:pPr>
            <w:r w:rsidRPr="00FB292A">
              <w:t xml:space="preserve">Exit the window. </w:t>
            </w:r>
          </w:p>
        </w:tc>
      </w:tr>
      <w:tr w:rsidRPr="00A875AE" w:rsidR="007467C0" w:rsidTr="472E4F57" w14:paraId="502EA0A4" w14:textId="77777777">
        <w:trPr>
          <w:cantSplit/>
        </w:trPr>
        <w:tc>
          <w:tcPr>
            <w:tcW w:w="2300" w:type="dxa"/>
            <w:tcBorders>
              <w:top w:val="nil"/>
              <w:bottom w:val="single" w:color="auto" w:sz="6" w:space="0"/>
              <w:right w:val="single" w:color="auto" w:sz="6" w:space="0"/>
            </w:tcBorders>
          </w:tcPr>
          <w:p w:rsidRPr="00FB292A" w:rsidR="007467C0" w:rsidP="006271D1" w:rsidRDefault="007467C0" w14:paraId="05DEB007" w14:textId="77777777">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4">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color="auto" w:sz="6" w:space="0"/>
              <w:bottom w:val="single" w:color="auto" w:sz="6" w:space="0"/>
            </w:tcBorders>
          </w:tcPr>
          <w:p w:rsidRPr="00FB292A" w:rsidR="007467C0" w:rsidP="002F0FF7" w:rsidRDefault="007467C0" w14:paraId="4B13C30D" w14:textId="77777777">
            <w:pPr>
              <w:pStyle w:val="TableBody"/>
            </w:pPr>
            <w:r w:rsidRPr="00FB292A">
              <w:t xml:space="preserve">Save the changes made in the fields. </w:t>
            </w:r>
          </w:p>
        </w:tc>
      </w:tr>
      <w:tr w:rsidRPr="00A875AE" w:rsidR="007467C0" w:rsidTr="472E4F57" w14:paraId="65EEB581" w14:textId="77777777">
        <w:trPr>
          <w:cantSplit/>
        </w:trPr>
        <w:tc>
          <w:tcPr>
            <w:tcW w:w="2300" w:type="dxa"/>
            <w:tcBorders>
              <w:top w:val="nil"/>
              <w:bottom w:val="single" w:color="auto" w:sz="6" w:space="0"/>
              <w:right w:val="single" w:color="auto" w:sz="6" w:space="0"/>
            </w:tcBorders>
          </w:tcPr>
          <w:p w:rsidRPr="00FB292A" w:rsidR="007467C0" w:rsidP="006271D1" w:rsidRDefault="007467C0" w14:paraId="27D58208" w14:textId="77777777">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5">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color="auto" w:sz="6" w:space="0"/>
              <w:bottom w:val="single" w:color="auto" w:sz="6" w:space="0"/>
            </w:tcBorders>
          </w:tcPr>
          <w:p w:rsidRPr="00FB292A" w:rsidR="007467C0" w:rsidP="002F0FF7" w:rsidRDefault="007467C0" w14:paraId="44EA2733" w14:textId="77777777">
            <w:pPr>
              <w:pStyle w:val="TableBody"/>
            </w:pPr>
            <w:r w:rsidRPr="00FB292A">
              <w:t xml:space="preserve">Exit without saving changes. </w:t>
            </w:r>
          </w:p>
        </w:tc>
      </w:tr>
      <w:tr w:rsidRPr="00A875AE" w:rsidR="007467C0" w:rsidTr="472E4F57" w14:paraId="5EECBB48" w14:textId="77777777">
        <w:trPr>
          <w:cantSplit/>
        </w:trPr>
        <w:tc>
          <w:tcPr>
            <w:tcW w:w="2300" w:type="dxa"/>
            <w:tcBorders>
              <w:top w:val="nil"/>
              <w:bottom w:val="single" w:color="auto" w:sz="6" w:space="0"/>
              <w:right w:val="single" w:color="auto" w:sz="6" w:space="0"/>
            </w:tcBorders>
          </w:tcPr>
          <w:p w:rsidRPr="00FB292A" w:rsidR="007467C0" w:rsidP="006271D1" w:rsidRDefault="007467C0" w14:paraId="11B5F7DF" w14:textId="77777777">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6">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color="auto" w:sz="6" w:space="0"/>
              <w:bottom w:val="single" w:color="auto" w:sz="6" w:space="0"/>
            </w:tcBorders>
          </w:tcPr>
          <w:p w:rsidRPr="00FB292A" w:rsidR="007467C0" w:rsidP="002F0FF7" w:rsidRDefault="007467C0" w14:paraId="0CF2EFF8" w14:textId="77777777">
            <w:pPr>
              <w:pStyle w:val="TableBody"/>
            </w:pPr>
            <w:r w:rsidRPr="00FB292A">
              <w:t xml:space="preserve">Update the changes made in the fields. </w:t>
            </w:r>
          </w:p>
        </w:tc>
      </w:tr>
      <w:tr w:rsidRPr="00A875AE" w:rsidR="007467C0" w:rsidTr="472E4F57" w14:paraId="52B58B72" w14:textId="77777777">
        <w:trPr>
          <w:cantSplit/>
        </w:trPr>
        <w:tc>
          <w:tcPr>
            <w:tcW w:w="2300" w:type="dxa"/>
            <w:tcBorders>
              <w:top w:val="nil"/>
              <w:bottom w:val="single" w:color="auto" w:sz="4" w:space="0"/>
              <w:right w:val="single" w:color="auto" w:sz="6" w:space="0"/>
            </w:tcBorders>
          </w:tcPr>
          <w:p w:rsidRPr="00FB292A" w:rsidR="007467C0" w:rsidP="006271D1" w:rsidRDefault="007467C0" w14:paraId="3AD9B038" w14:textId="77777777">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7">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color="auto" w:sz="6" w:space="0"/>
              <w:bottom w:val="single" w:color="auto" w:sz="4" w:space="0"/>
            </w:tcBorders>
          </w:tcPr>
          <w:p w:rsidRPr="00FB292A" w:rsidR="007467C0" w:rsidP="002F0FF7" w:rsidRDefault="007467C0" w14:paraId="4C4A1FDF" w14:textId="77777777">
            <w:pPr>
              <w:pStyle w:val="TableBody"/>
            </w:pPr>
            <w:r w:rsidRPr="00FB292A">
              <w:t xml:space="preserve">Select all the items listed on the screen.  </w:t>
            </w:r>
          </w:p>
        </w:tc>
      </w:tr>
      <w:tr w:rsidRPr="00A875AE" w:rsidR="007467C0" w:rsidTr="472E4F57" w14:paraId="14D83C98"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FB292A" w:rsidR="007467C0" w:rsidP="006271D1" w:rsidRDefault="1291CE24" w14:paraId="19B381AA" w14:textId="77777777">
            <w:pPr>
              <w:pStyle w:val="TableCellText"/>
              <w:rPr>
                <w:rFonts w:cs="Arial"/>
                <w:lang w:val="en-US" w:eastAsia="en-US" w:bidi="en-US"/>
              </w:rPr>
            </w:pPr>
            <w:r>
              <w:rPr>
                <w:noProof/>
              </w:rPr>
              <w:drawing>
                <wp:inline distT="0" distB="0" distL="0" distR="0" wp14:anchorId="7FD89524" wp14:editId="0648D37E">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8">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0FF7" w:rsidRDefault="007467C0" w14:paraId="168203CB" w14:textId="77777777">
            <w:pPr>
              <w:pStyle w:val="TableBody"/>
            </w:pPr>
            <w:r w:rsidRPr="00FB292A">
              <w:t xml:space="preserve">Display the default values in the fields.   </w:t>
            </w:r>
          </w:p>
        </w:tc>
      </w:tr>
      <w:tr w:rsidRPr="00A875AE" w:rsidR="007467C0" w:rsidTr="472E4F57" w14:paraId="1E1473F3"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FB292A" w:rsidR="007467C0" w:rsidP="006271D1" w:rsidRDefault="007467C0" w14:paraId="46994F63" w14:textId="77777777">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9">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0FF7" w:rsidRDefault="007467C0" w14:paraId="02875D57" w14:textId="77777777">
            <w:pPr>
              <w:pStyle w:val="TableBody"/>
            </w:pPr>
            <w:r w:rsidRPr="00FB292A">
              <w:t>Submits the request for the function on the current screen to be processed</w:t>
            </w:r>
          </w:p>
        </w:tc>
      </w:tr>
      <w:tr w:rsidRPr="00A875AE" w:rsidR="007467C0" w:rsidTr="472E4F57" w14:paraId="59F1E93D"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FB292A" w:rsidR="007467C0" w:rsidP="006271D1" w:rsidRDefault="007467C0" w14:paraId="11B1049A" w14:textId="77777777">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0">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0FF7" w:rsidRDefault="007467C0" w14:paraId="4F0A51D3" w14:textId="77777777">
            <w:pPr>
              <w:pStyle w:val="TableBody"/>
            </w:pPr>
            <w:r w:rsidRPr="00FB292A">
              <w:t>Finalizes the selection of Cashpoints or functions to allow the user to move to the next step in the process</w:t>
            </w:r>
          </w:p>
        </w:tc>
      </w:tr>
    </w:tbl>
    <w:bookmarkEnd w:id="305"/>
    <w:bookmarkEnd w:id="307"/>
    <w:bookmarkEnd w:id="308"/>
    <w:bookmarkEnd w:id="309"/>
    <w:p w:rsidRPr="00B82801" w:rsidR="007467C0" w:rsidP="007467C0" w:rsidRDefault="007467C0" w14:paraId="43F27156" w14:textId="77777777">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Pr="00A875AE" w:rsidR="007467C0" w:rsidP="007467C0" w:rsidRDefault="007467C0" w14:paraId="46F2D133" w14:textId="77777777"/>
    <w:p w:rsidRPr="00A875AE" w:rsidR="007467C0" w:rsidP="007467C0" w:rsidRDefault="007467C0" w14:paraId="6C506D03" w14:textId="77777777">
      <w:pPr>
        <w:pStyle w:val="Heading3"/>
      </w:pPr>
      <w:bookmarkStart w:name="_Ref221779724" w:id="318"/>
      <w:bookmarkStart w:name="_Toc223436130" w:id="319"/>
      <w:bookmarkStart w:name="_Toc243109698" w:id="320"/>
      <w:bookmarkStart w:name="_Toc74556340" w:id="321"/>
      <w:bookmarkStart w:name="_Toc127491528" w:id="322"/>
      <w:bookmarkStart w:name="_Toc128021061" w:id="323"/>
      <w:r w:rsidRPr="00A875AE">
        <w:t>Date Selector</w:t>
      </w:r>
      <w:bookmarkEnd w:id="318"/>
      <w:bookmarkEnd w:id="319"/>
      <w:bookmarkEnd w:id="320"/>
      <w:bookmarkEnd w:id="321"/>
      <w:bookmarkEnd w:id="322"/>
      <w:bookmarkEnd w:id="323"/>
    </w:p>
    <w:p w:rsidRPr="005C52A4" w:rsidR="007467C0" w:rsidP="002F0FF7" w:rsidRDefault="007467C0" w14:paraId="647303F9" w14:textId="7777777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rsidR="007467C0" w:rsidP="007467C0" w:rsidRDefault="007467C0" w14:paraId="2B6C5946" w14:textId="77777777">
      <w:pPr>
        <w:pStyle w:val="Caption"/>
      </w:pPr>
      <w:bookmarkStart w:name="_Toc74556435" w:id="324"/>
      <w:bookmarkStart w:name="_Toc128022112" w:id="325"/>
      <w:r>
        <w:t xml:space="preserve">Figure </w:t>
      </w:r>
      <w:r>
        <w:fldChar w:fldCharType="begin"/>
      </w:r>
      <w:r>
        <w:instrText xml:space="preserve"> SEQ Figure \* ARABIC </w:instrText>
      </w:r>
      <w:r>
        <w:fldChar w:fldCharType="separate"/>
      </w:r>
      <w:r>
        <w:rPr>
          <w:noProof/>
        </w:rPr>
        <w:t>3</w:t>
      </w:r>
      <w:r>
        <w:fldChar w:fldCharType="end"/>
      </w:r>
      <w:r>
        <w:t>: Date Selector</w:t>
      </w:r>
      <w:bookmarkEnd w:id="324"/>
      <w:bookmarkEnd w:id="325"/>
    </w:p>
    <w:p w:rsidRPr="00E74E32" w:rsidR="007467C0" w:rsidP="002F0FF7" w:rsidRDefault="007467C0" w14:paraId="76A9A8E5" w14:textId="7777777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A875AE" w:rsidR="007467C0" w:rsidP="007467C0" w:rsidRDefault="007467C0" w14:paraId="65C14A8E" w14:textId="77777777">
      <w:pPr>
        <w:pStyle w:val="Caption"/>
      </w:pPr>
      <w:bookmarkStart w:name="_Toc74556644" w:id="326"/>
      <w:r w:rsidRPr="00A875AE">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32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760"/>
        <w:gridCol w:w="6290"/>
      </w:tblGrid>
      <w:tr w:rsidRPr="00A875AE" w:rsidR="007467C0" w:rsidTr="006271D1" w14:paraId="2C4A4451" w14:textId="77777777">
        <w:trPr>
          <w:cantSplit/>
          <w:tblHeader/>
        </w:trPr>
        <w:tc>
          <w:tcPr>
            <w:tcW w:w="176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356230B" w14:textId="77777777">
            <w:pPr>
              <w:pStyle w:val="TableHeader"/>
            </w:pPr>
            <w:r w:rsidRPr="00A875AE">
              <w:t>Field</w:t>
            </w:r>
          </w:p>
        </w:tc>
        <w:tc>
          <w:tcPr>
            <w:tcW w:w="6290" w:type="dxa"/>
            <w:tcBorders>
              <w:top w:val="single" w:color="auto" w:sz="6" w:space="0"/>
              <w:left w:val="nil"/>
              <w:bottom w:val="double" w:color="auto" w:sz="6" w:space="0"/>
            </w:tcBorders>
            <w:shd w:val="clear" w:color="auto" w:fill="60C03A"/>
          </w:tcPr>
          <w:p w:rsidRPr="00A875AE" w:rsidR="007467C0" w:rsidP="00170D7D" w:rsidRDefault="007467C0" w14:paraId="5A8B47B1" w14:textId="77777777">
            <w:pPr>
              <w:pStyle w:val="TableHeader"/>
            </w:pPr>
            <w:r w:rsidRPr="00A875AE">
              <w:t>Description</w:t>
            </w:r>
          </w:p>
        </w:tc>
      </w:tr>
      <w:tr w:rsidRPr="00A875AE" w:rsidR="007467C0" w:rsidTr="006271D1" w14:paraId="3829776F" w14:textId="77777777">
        <w:trPr>
          <w:cantSplit/>
        </w:trPr>
        <w:tc>
          <w:tcPr>
            <w:tcW w:w="1760" w:type="dxa"/>
            <w:tcBorders>
              <w:top w:val="nil"/>
              <w:bottom w:val="single" w:color="auto" w:sz="6" w:space="0"/>
              <w:right w:val="single" w:color="auto" w:sz="6" w:space="0"/>
            </w:tcBorders>
          </w:tcPr>
          <w:p w:rsidRPr="00AA77D3" w:rsidR="007467C0" w:rsidP="00AA77D3" w:rsidRDefault="007467C0" w14:paraId="382BAA4C" w14:textId="77777777">
            <w:pPr>
              <w:pStyle w:val="TableBody"/>
              <w:rPr>
                <w:b/>
                <w:bCs/>
              </w:rPr>
            </w:pPr>
            <w:r w:rsidRPr="00AA77D3">
              <w:rPr>
                <w:b/>
                <w:bCs/>
              </w:rPr>
              <w:t>&lt;&lt;</w:t>
            </w:r>
          </w:p>
        </w:tc>
        <w:tc>
          <w:tcPr>
            <w:tcW w:w="6290" w:type="dxa"/>
            <w:tcBorders>
              <w:top w:val="nil"/>
              <w:left w:val="single" w:color="auto" w:sz="6" w:space="0"/>
              <w:bottom w:val="single" w:color="auto" w:sz="6" w:space="0"/>
            </w:tcBorders>
          </w:tcPr>
          <w:p w:rsidRPr="00FB292A" w:rsidR="007467C0" w:rsidP="00AA77D3" w:rsidRDefault="007467C0" w14:paraId="7E30FB66" w14:textId="77777777">
            <w:pPr>
              <w:pStyle w:val="TableBody"/>
            </w:pPr>
            <w:r w:rsidRPr="00FB292A">
              <w:t>Moves the Calendar 1 Year in the past</w:t>
            </w:r>
          </w:p>
        </w:tc>
      </w:tr>
      <w:tr w:rsidRPr="00A875AE" w:rsidR="007467C0" w:rsidTr="006271D1" w14:paraId="670EB2A8" w14:textId="77777777">
        <w:trPr>
          <w:cantSplit/>
        </w:trPr>
        <w:tc>
          <w:tcPr>
            <w:tcW w:w="1760" w:type="dxa"/>
            <w:tcBorders>
              <w:top w:val="nil"/>
              <w:bottom w:val="single" w:color="auto" w:sz="6" w:space="0"/>
              <w:right w:val="single" w:color="auto" w:sz="6" w:space="0"/>
            </w:tcBorders>
          </w:tcPr>
          <w:p w:rsidRPr="00AA77D3" w:rsidR="007467C0" w:rsidP="00AA77D3" w:rsidRDefault="007467C0" w14:paraId="29D7AF13" w14:textId="77777777">
            <w:pPr>
              <w:pStyle w:val="TableBody"/>
              <w:rPr>
                <w:b/>
                <w:bCs/>
              </w:rPr>
            </w:pPr>
            <w:r w:rsidRPr="00AA77D3">
              <w:rPr>
                <w:b/>
                <w:bCs/>
              </w:rPr>
              <w:t>&gt;&gt;</w:t>
            </w:r>
          </w:p>
        </w:tc>
        <w:tc>
          <w:tcPr>
            <w:tcW w:w="6290" w:type="dxa"/>
            <w:tcBorders>
              <w:top w:val="nil"/>
              <w:left w:val="single" w:color="auto" w:sz="6" w:space="0"/>
              <w:bottom w:val="single" w:color="auto" w:sz="6" w:space="0"/>
            </w:tcBorders>
          </w:tcPr>
          <w:p w:rsidRPr="00FB292A" w:rsidR="007467C0" w:rsidP="00AA77D3" w:rsidRDefault="007467C0" w14:paraId="526425E5" w14:textId="77777777">
            <w:pPr>
              <w:pStyle w:val="TableBody"/>
            </w:pPr>
            <w:r w:rsidRPr="00FB292A">
              <w:t>Moves the Calendar 1 Year forward</w:t>
            </w:r>
          </w:p>
        </w:tc>
      </w:tr>
      <w:tr w:rsidRPr="00A875AE" w:rsidR="007467C0" w:rsidTr="006271D1" w14:paraId="21FB24FE" w14:textId="77777777">
        <w:trPr>
          <w:cantSplit/>
        </w:trPr>
        <w:tc>
          <w:tcPr>
            <w:tcW w:w="1760" w:type="dxa"/>
            <w:tcBorders>
              <w:top w:val="nil"/>
              <w:bottom w:val="single" w:color="auto" w:sz="6" w:space="0"/>
              <w:right w:val="single" w:color="auto" w:sz="6" w:space="0"/>
            </w:tcBorders>
          </w:tcPr>
          <w:p w:rsidRPr="00AA77D3" w:rsidR="007467C0" w:rsidP="00AA77D3" w:rsidRDefault="007467C0" w14:paraId="39E8C986" w14:textId="77777777">
            <w:pPr>
              <w:pStyle w:val="TableBody"/>
              <w:rPr>
                <w:b/>
                <w:bCs/>
              </w:rPr>
            </w:pPr>
            <w:r w:rsidRPr="00AA77D3">
              <w:rPr>
                <w:b/>
                <w:bCs/>
              </w:rPr>
              <w:t>&lt;</w:t>
            </w:r>
          </w:p>
        </w:tc>
        <w:tc>
          <w:tcPr>
            <w:tcW w:w="6290" w:type="dxa"/>
            <w:tcBorders>
              <w:top w:val="nil"/>
              <w:left w:val="single" w:color="auto" w:sz="6" w:space="0"/>
              <w:bottom w:val="single" w:color="auto" w:sz="6" w:space="0"/>
            </w:tcBorders>
          </w:tcPr>
          <w:p w:rsidRPr="00FB292A" w:rsidR="007467C0" w:rsidP="00AA77D3" w:rsidRDefault="007467C0" w14:paraId="3287E223" w14:textId="77777777">
            <w:pPr>
              <w:pStyle w:val="TableBody"/>
            </w:pPr>
            <w:r w:rsidRPr="00FB292A">
              <w:t>Moves the Calendar 1 Month in the past</w:t>
            </w:r>
          </w:p>
        </w:tc>
      </w:tr>
      <w:tr w:rsidRPr="00A875AE" w:rsidR="007467C0" w:rsidTr="006271D1" w14:paraId="3DA973AC" w14:textId="77777777">
        <w:trPr>
          <w:cantSplit/>
        </w:trPr>
        <w:tc>
          <w:tcPr>
            <w:tcW w:w="1760" w:type="dxa"/>
            <w:tcBorders>
              <w:top w:val="nil"/>
              <w:bottom w:val="single" w:color="auto" w:sz="6" w:space="0"/>
              <w:right w:val="single" w:color="auto" w:sz="6" w:space="0"/>
            </w:tcBorders>
          </w:tcPr>
          <w:p w:rsidRPr="00AA77D3" w:rsidR="007467C0" w:rsidP="00AA77D3" w:rsidRDefault="007467C0" w14:paraId="3AC6FAAB" w14:textId="77777777">
            <w:pPr>
              <w:pStyle w:val="TableBody"/>
              <w:rPr>
                <w:b/>
                <w:bCs/>
              </w:rPr>
            </w:pPr>
            <w:r w:rsidRPr="00AA77D3">
              <w:rPr>
                <w:b/>
                <w:bCs/>
              </w:rPr>
              <w:t>&gt;</w:t>
            </w:r>
          </w:p>
        </w:tc>
        <w:tc>
          <w:tcPr>
            <w:tcW w:w="6290" w:type="dxa"/>
            <w:tcBorders>
              <w:top w:val="nil"/>
              <w:left w:val="single" w:color="auto" w:sz="6" w:space="0"/>
              <w:bottom w:val="single" w:color="auto" w:sz="6" w:space="0"/>
            </w:tcBorders>
          </w:tcPr>
          <w:p w:rsidRPr="00FB292A" w:rsidR="007467C0" w:rsidP="00AA77D3" w:rsidRDefault="007467C0" w14:paraId="7E8B3627" w14:textId="77777777">
            <w:pPr>
              <w:pStyle w:val="TableBody"/>
            </w:pPr>
            <w:r w:rsidRPr="00FB292A">
              <w:t>Moves the Calendar 1 Month forward</w:t>
            </w:r>
          </w:p>
        </w:tc>
      </w:tr>
      <w:tr w:rsidRPr="00A875AE" w:rsidR="007467C0" w:rsidTr="006271D1" w14:paraId="6ACEE60B" w14:textId="77777777">
        <w:trPr>
          <w:cantSplit/>
        </w:trPr>
        <w:tc>
          <w:tcPr>
            <w:tcW w:w="1760" w:type="dxa"/>
            <w:tcBorders>
              <w:top w:val="nil"/>
              <w:bottom w:val="single" w:color="auto" w:sz="4" w:space="0"/>
              <w:right w:val="single" w:color="auto" w:sz="6" w:space="0"/>
            </w:tcBorders>
          </w:tcPr>
          <w:p w:rsidRPr="00AA77D3" w:rsidR="007467C0" w:rsidP="00AA77D3" w:rsidRDefault="007467C0" w14:paraId="28C770EA" w14:textId="77777777">
            <w:pPr>
              <w:pStyle w:val="TableBody"/>
              <w:rPr>
                <w:b/>
                <w:bCs/>
              </w:rPr>
            </w:pPr>
            <w:r w:rsidRPr="00AA77D3">
              <w:rPr>
                <w:b/>
                <w:bCs/>
              </w:rPr>
              <w:t>Dates</w:t>
            </w:r>
          </w:p>
        </w:tc>
        <w:tc>
          <w:tcPr>
            <w:tcW w:w="6290" w:type="dxa"/>
            <w:tcBorders>
              <w:top w:val="nil"/>
              <w:left w:val="single" w:color="auto" w:sz="6" w:space="0"/>
              <w:bottom w:val="single" w:color="auto" w:sz="4" w:space="0"/>
            </w:tcBorders>
          </w:tcPr>
          <w:p w:rsidRPr="00FB292A" w:rsidR="007467C0" w:rsidP="00AA77D3" w:rsidRDefault="007467C0" w14:paraId="06439C46" w14:textId="54919876">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Pr="00A875AE" w:rsidR="007467C0" w:rsidTr="006271D1" w14:paraId="0E6304DF" w14:textId="77777777">
        <w:trPr>
          <w:cantSplit/>
        </w:trPr>
        <w:tc>
          <w:tcPr>
            <w:tcW w:w="1760" w:type="dxa"/>
            <w:tcBorders>
              <w:top w:val="single" w:color="auto" w:sz="4" w:space="0"/>
              <w:left w:val="single" w:color="auto" w:sz="4" w:space="0"/>
              <w:bottom w:val="single" w:color="auto" w:sz="4" w:space="0"/>
              <w:right w:val="single" w:color="auto" w:sz="4" w:space="0"/>
            </w:tcBorders>
          </w:tcPr>
          <w:p w:rsidRPr="00AA77D3" w:rsidR="007467C0" w:rsidP="00AA77D3" w:rsidRDefault="007467C0" w14:paraId="1E5C322D" w14:textId="77777777">
            <w:pPr>
              <w:pStyle w:val="TableBody"/>
              <w:rPr>
                <w:b/>
                <w:bCs/>
              </w:rPr>
            </w:pPr>
            <w:r w:rsidRPr="00AA77D3">
              <w:rPr>
                <w:b/>
                <w:bCs/>
              </w:rPr>
              <w:t>yyyy-MM-dd</w:t>
            </w:r>
          </w:p>
        </w:tc>
        <w:tc>
          <w:tcPr>
            <w:tcW w:w="6290" w:type="dxa"/>
            <w:tcBorders>
              <w:top w:val="single" w:color="auto" w:sz="4" w:space="0"/>
              <w:left w:val="single" w:color="auto" w:sz="4" w:space="0"/>
              <w:bottom w:val="single" w:color="auto" w:sz="4" w:space="0"/>
              <w:right w:val="single" w:color="auto" w:sz="4" w:space="0"/>
            </w:tcBorders>
          </w:tcPr>
          <w:p w:rsidRPr="00FB292A" w:rsidR="007467C0" w:rsidP="00AA77D3" w:rsidRDefault="007467C0" w14:paraId="51FDBDB1" w14:textId="77777777">
            <w:pPr>
              <w:pStyle w:val="TableBody"/>
            </w:pPr>
            <w:r w:rsidRPr="00FB292A">
              <w:t>Specifies the currently selected date. If the user would like to type in the date, then it is possible to do so in this field, but it must conform to the format of Year(yyyy)-Month(MM)-Day(dd).</w:t>
            </w:r>
          </w:p>
        </w:tc>
      </w:tr>
      <w:tr w:rsidRPr="00A875AE" w:rsidR="007467C0" w:rsidTr="006271D1" w14:paraId="79EEADBE" w14:textId="77777777">
        <w:trPr>
          <w:cantSplit/>
        </w:trPr>
        <w:tc>
          <w:tcPr>
            <w:tcW w:w="1760" w:type="dxa"/>
            <w:tcBorders>
              <w:top w:val="single" w:color="auto" w:sz="4" w:space="0"/>
              <w:left w:val="single" w:color="auto" w:sz="4" w:space="0"/>
              <w:bottom w:val="single" w:color="auto" w:sz="4" w:space="0"/>
              <w:right w:val="single" w:color="auto" w:sz="4" w:space="0"/>
            </w:tcBorders>
          </w:tcPr>
          <w:p w:rsidRPr="00AA77D3" w:rsidR="007467C0" w:rsidP="00AA77D3" w:rsidRDefault="007467C0" w14:paraId="07BEA320" w14:textId="77777777">
            <w:pPr>
              <w:pStyle w:val="TableBody"/>
              <w:rPr>
                <w:b/>
                <w:bCs/>
              </w:rPr>
            </w:pPr>
            <w:r w:rsidRPr="00AA77D3">
              <w:rPr>
                <w:b/>
                <w:bCs/>
              </w:rPr>
              <w:t>Clear</w:t>
            </w:r>
          </w:p>
        </w:tc>
        <w:tc>
          <w:tcPr>
            <w:tcW w:w="6290" w:type="dxa"/>
            <w:tcBorders>
              <w:top w:val="single" w:color="auto" w:sz="4" w:space="0"/>
              <w:left w:val="single" w:color="auto" w:sz="4" w:space="0"/>
              <w:bottom w:val="single" w:color="auto" w:sz="4" w:space="0"/>
              <w:right w:val="single" w:color="auto" w:sz="4" w:space="0"/>
            </w:tcBorders>
          </w:tcPr>
          <w:p w:rsidRPr="00FB292A" w:rsidR="007467C0" w:rsidP="00AA77D3" w:rsidRDefault="007467C0" w14:paraId="3784BA5F" w14:textId="77777777">
            <w:pPr>
              <w:pStyle w:val="TableBody"/>
            </w:pPr>
            <w:r w:rsidRPr="00FB292A">
              <w:t>Clears the date completely from the field that was originally selected</w:t>
            </w:r>
          </w:p>
        </w:tc>
      </w:tr>
      <w:tr w:rsidRPr="00A875AE" w:rsidR="007467C0" w:rsidTr="00AA77D3" w14:paraId="130723B4" w14:textId="77777777">
        <w:trPr>
          <w:cantSplit/>
          <w:trHeight w:val="70"/>
        </w:trPr>
        <w:tc>
          <w:tcPr>
            <w:tcW w:w="1760" w:type="dxa"/>
            <w:tcBorders>
              <w:top w:val="single" w:color="auto" w:sz="4" w:space="0"/>
              <w:left w:val="single" w:color="auto" w:sz="4" w:space="0"/>
              <w:bottom w:val="single" w:color="auto" w:sz="4" w:space="0"/>
              <w:right w:val="single" w:color="auto" w:sz="4" w:space="0"/>
            </w:tcBorders>
          </w:tcPr>
          <w:p w:rsidRPr="00AA77D3" w:rsidR="007467C0" w:rsidP="00AA77D3" w:rsidRDefault="007467C0" w14:paraId="548C4D0E" w14:textId="77777777">
            <w:pPr>
              <w:pStyle w:val="TableBody"/>
              <w:rPr>
                <w:b/>
                <w:bCs/>
              </w:rPr>
            </w:pPr>
            <w:r w:rsidRPr="00AA77D3">
              <w:rPr>
                <w:b/>
                <w:bCs/>
              </w:rPr>
              <w:t>Cancel</w:t>
            </w:r>
          </w:p>
        </w:tc>
        <w:tc>
          <w:tcPr>
            <w:tcW w:w="6290" w:type="dxa"/>
            <w:tcBorders>
              <w:top w:val="single" w:color="auto" w:sz="4" w:space="0"/>
              <w:left w:val="single" w:color="auto" w:sz="4" w:space="0"/>
              <w:bottom w:val="single" w:color="auto" w:sz="4" w:space="0"/>
              <w:right w:val="single" w:color="auto" w:sz="4" w:space="0"/>
            </w:tcBorders>
          </w:tcPr>
          <w:p w:rsidRPr="00FB292A" w:rsidR="007467C0" w:rsidP="00AA77D3" w:rsidRDefault="007467C0" w14:paraId="2574F5D1" w14:textId="77777777">
            <w:pPr>
              <w:pStyle w:val="TableBody"/>
            </w:pPr>
            <w:r w:rsidRPr="00FB292A">
              <w:t>Cancels the date selection without changing any values.</w:t>
            </w:r>
          </w:p>
        </w:tc>
      </w:tr>
    </w:tbl>
    <w:p w:rsidR="007467C0" w:rsidP="007467C0" w:rsidRDefault="007467C0" w14:paraId="2D7759FF" w14:textId="77777777">
      <w:pPr>
        <w:pStyle w:val="TopofSection"/>
        <w:rPr>
          <w:lang w:val="en-US"/>
        </w:rPr>
      </w:pPr>
      <w:bookmarkStart w:name="_Toc221530651" w:id="327"/>
      <w:bookmarkStart w:name="_Ref221779726" w:id="328"/>
      <w:bookmarkStart w:name="_Toc223436131" w:id="32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Pr="00CC46DA" w:rsidR="007467C0" w:rsidP="007467C0" w:rsidRDefault="007467C0" w14:paraId="56C452E4" w14:textId="77777777">
      <w:pPr>
        <w:pStyle w:val="TopofSection"/>
        <w:rPr>
          <w:lang w:val="en-US"/>
        </w:rPr>
      </w:pPr>
    </w:p>
    <w:p w:rsidRPr="00A875AE" w:rsidR="007467C0" w:rsidP="007467C0" w:rsidRDefault="007467C0" w14:paraId="44ACEB11" w14:textId="77777777">
      <w:pPr>
        <w:pStyle w:val="Heading3"/>
      </w:pPr>
      <w:bookmarkStart w:name="_Ref236037806" w:id="330"/>
      <w:bookmarkStart w:name="_Toc243109699" w:id="331"/>
      <w:bookmarkStart w:name="_Toc74556341" w:id="332"/>
      <w:bookmarkStart w:name="_Toc127491529" w:id="333"/>
      <w:bookmarkStart w:name="_Toc128021062" w:id="334"/>
      <w:r>
        <w:t>Cashpoint</w:t>
      </w:r>
      <w:r w:rsidRPr="00A875AE">
        <w:t xml:space="preserve"> Search</w:t>
      </w:r>
      <w:bookmarkEnd w:id="327"/>
      <w:bookmarkEnd w:id="328"/>
      <w:bookmarkEnd w:id="329"/>
      <w:bookmarkEnd w:id="330"/>
      <w:bookmarkEnd w:id="331"/>
      <w:bookmarkEnd w:id="332"/>
      <w:bookmarkEnd w:id="333"/>
      <w:bookmarkEnd w:id="334"/>
    </w:p>
    <w:p w:rsidRPr="00A875AE" w:rsidR="007467C0" w:rsidP="00AA77D3" w:rsidRDefault="007467C0" w14:paraId="38C2B6C7" w14:textId="16A53BE2">
      <w:pPr>
        <w:pStyle w:val="BodyText"/>
      </w:pPr>
      <w:r>
        <w:t xml:space="preserve">Many times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rsidR="007467C0" w:rsidP="007467C0" w:rsidRDefault="007467C0" w14:paraId="6BEE99C9" w14:textId="77777777">
      <w:pPr>
        <w:pStyle w:val="Caption"/>
        <w:rPr>
          <w:lang w:val="en-US"/>
        </w:rPr>
      </w:pPr>
      <w:bookmarkStart w:name="_Toc74556436" w:id="335"/>
      <w:bookmarkStart w:name="_Toc128022113" w:id="336"/>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335"/>
      <w:bookmarkEnd w:id="336"/>
    </w:p>
    <w:p w:rsidRPr="00E74E32" w:rsidR="007467C0" w:rsidP="00AA77D3" w:rsidRDefault="007467C0" w14:paraId="3B8EAE27" w14:textId="77777777">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C63038" w:rsidR="007467C0" w:rsidP="007467C0" w:rsidRDefault="007467C0" w14:paraId="6BBBEB00" w14:textId="77777777">
      <w:pPr>
        <w:pStyle w:val="Caption"/>
        <w:rPr>
          <w:lang w:val="en-US"/>
        </w:rPr>
      </w:pPr>
      <w:bookmarkStart w:name="_Toc74556645" w:id="337"/>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33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3C6518" w14:paraId="13B29B7F" w14:textId="77777777">
        <w:trPr>
          <w:tblHeader/>
        </w:trPr>
        <w:tc>
          <w:tcPr>
            <w:tcW w:w="2300" w:type="dxa"/>
            <w:tcBorders>
              <w:top w:val="single" w:color="auto" w:sz="6" w:space="0"/>
              <w:bottom w:val="double" w:color="auto" w:sz="6" w:space="0"/>
              <w:right w:val="single" w:color="auto" w:sz="6" w:space="0"/>
            </w:tcBorders>
            <w:shd w:val="clear" w:color="auto" w:fill="60C03A"/>
          </w:tcPr>
          <w:p w:rsidRPr="00AA77D3" w:rsidR="007467C0" w:rsidP="00170D7D" w:rsidRDefault="007467C0" w14:paraId="2333613A" w14:textId="77777777">
            <w:pPr>
              <w:pStyle w:val="TableHeader"/>
            </w:pPr>
            <w:r w:rsidRPr="00AA77D3">
              <w:t>Field Name</w:t>
            </w:r>
          </w:p>
        </w:tc>
        <w:tc>
          <w:tcPr>
            <w:tcW w:w="5750" w:type="dxa"/>
            <w:tcBorders>
              <w:top w:val="single" w:color="auto" w:sz="6" w:space="0"/>
              <w:left w:val="nil"/>
              <w:bottom w:val="double" w:color="auto" w:sz="6" w:space="0"/>
            </w:tcBorders>
            <w:shd w:val="clear" w:color="auto" w:fill="60C03A"/>
          </w:tcPr>
          <w:p w:rsidRPr="00AA77D3" w:rsidR="007467C0" w:rsidP="00170D7D" w:rsidRDefault="007467C0" w14:paraId="0525BC39" w14:textId="77777777">
            <w:pPr>
              <w:pStyle w:val="TableHeader"/>
            </w:pPr>
            <w:r w:rsidRPr="00AA77D3">
              <w:t>Description</w:t>
            </w:r>
          </w:p>
        </w:tc>
      </w:tr>
      <w:tr w:rsidRPr="00A875AE" w:rsidR="007467C0" w:rsidTr="003C6518" w14:paraId="4738055B" w14:textId="77777777">
        <w:tc>
          <w:tcPr>
            <w:tcW w:w="2300" w:type="dxa"/>
            <w:tcBorders>
              <w:top w:val="nil"/>
              <w:bottom w:val="single" w:color="auto" w:sz="6" w:space="0"/>
              <w:right w:val="single" w:color="auto" w:sz="6" w:space="0"/>
            </w:tcBorders>
          </w:tcPr>
          <w:p w:rsidRPr="00AA77D3" w:rsidR="007467C0" w:rsidP="00AA77D3" w:rsidRDefault="007467C0" w14:paraId="460400DF" w14:textId="77777777">
            <w:pPr>
              <w:pStyle w:val="TableBody"/>
              <w:rPr>
                <w:b/>
                <w:bCs/>
              </w:rPr>
            </w:pPr>
            <w:r w:rsidRPr="00AA77D3">
              <w:rPr>
                <w:b/>
                <w:bCs/>
              </w:rPr>
              <w:t>Cashpoint ID</w:t>
            </w:r>
          </w:p>
        </w:tc>
        <w:tc>
          <w:tcPr>
            <w:tcW w:w="5750" w:type="dxa"/>
            <w:tcBorders>
              <w:top w:val="nil"/>
              <w:left w:val="single" w:color="auto" w:sz="6" w:space="0"/>
              <w:bottom w:val="single" w:color="auto" w:sz="6" w:space="0"/>
            </w:tcBorders>
          </w:tcPr>
          <w:p w:rsidRPr="00FB292A" w:rsidR="007467C0" w:rsidP="00AA77D3" w:rsidRDefault="007467C0" w14:paraId="22A24B85" w14:textId="77777777">
            <w:pPr>
              <w:pStyle w:val="TableBody"/>
            </w:pPr>
            <w:r w:rsidRPr="00FB292A">
              <w:t>Unique alphanumeric code that identifies the Cashpoint.</w:t>
            </w:r>
          </w:p>
        </w:tc>
      </w:tr>
      <w:tr w:rsidRPr="00A875AE" w:rsidR="007467C0" w:rsidTr="003C6518" w14:paraId="5C8C4F6C" w14:textId="77777777">
        <w:tc>
          <w:tcPr>
            <w:tcW w:w="2300" w:type="dxa"/>
            <w:tcBorders>
              <w:top w:val="nil"/>
              <w:bottom w:val="single" w:color="auto" w:sz="6" w:space="0"/>
              <w:right w:val="single" w:color="auto" w:sz="6" w:space="0"/>
            </w:tcBorders>
          </w:tcPr>
          <w:p w:rsidRPr="00B579E9" w:rsidR="007467C0" w:rsidP="00B579E9" w:rsidRDefault="007467C0" w14:paraId="4B325E4E" w14:textId="77777777">
            <w:pPr>
              <w:pStyle w:val="TableBody"/>
              <w:rPr>
                <w:b/>
                <w:bCs/>
              </w:rPr>
            </w:pPr>
            <w:r w:rsidRPr="00B579E9">
              <w:rPr>
                <w:b/>
                <w:bCs/>
              </w:rPr>
              <w:t>Cashpoint Type</w:t>
            </w:r>
          </w:p>
        </w:tc>
        <w:tc>
          <w:tcPr>
            <w:tcW w:w="5750" w:type="dxa"/>
            <w:tcBorders>
              <w:top w:val="nil"/>
              <w:left w:val="single" w:color="auto" w:sz="6" w:space="0"/>
              <w:bottom w:val="single" w:color="auto" w:sz="6" w:space="0"/>
            </w:tcBorders>
          </w:tcPr>
          <w:p w:rsidRPr="00FB292A" w:rsidR="007467C0" w:rsidP="00B579E9" w:rsidRDefault="007467C0" w14:paraId="6658C5E7" w14:textId="77777777">
            <w:pPr>
              <w:pStyle w:val="TableBody"/>
            </w:pPr>
            <w:r w:rsidRPr="00FB292A">
              <w:t>Allows the user to select the type of Cashpoints that OptiVault will search. The following Cashpoint types are available:</w:t>
            </w:r>
          </w:p>
          <w:p w:rsidRPr="00FB292A" w:rsidR="007467C0" w:rsidP="00D01D10" w:rsidRDefault="007467C0" w14:paraId="76AD1A83" w14:textId="77777777">
            <w:pPr>
              <w:pStyle w:val="TableListBullet"/>
            </w:pPr>
            <w:r w:rsidRPr="00FB292A">
              <w:t xml:space="preserve">Vault (Default) – Cash Distribution Cashpoints </w:t>
            </w:r>
          </w:p>
          <w:p w:rsidRPr="00FB292A" w:rsidR="007467C0" w:rsidP="00D01D10" w:rsidRDefault="007467C0" w14:paraId="69DF0D7F" w14:textId="77777777">
            <w:pPr>
              <w:pStyle w:val="TableListBullet"/>
            </w:pPr>
            <w:r w:rsidRPr="00FB292A">
              <w:t>Commercial – Commercial Customer Cashpoints</w:t>
            </w:r>
          </w:p>
          <w:p w:rsidRPr="00FB292A" w:rsidR="007467C0" w:rsidP="00D01D10" w:rsidRDefault="007467C0" w14:paraId="2D15AF5C" w14:textId="77777777">
            <w:pPr>
              <w:pStyle w:val="TableListBullet"/>
            </w:pPr>
            <w:r w:rsidRPr="00FB292A">
              <w:t>Custodial Inventory – Custodial Inventory Cashpoints</w:t>
            </w:r>
          </w:p>
          <w:p w:rsidRPr="00FB292A" w:rsidR="007467C0" w:rsidP="00D01D10" w:rsidRDefault="007467C0" w14:paraId="33F51751" w14:textId="77777777">
            <w:pPr>
              <w:pStyle w:val="TableListBullet"/>
            </w:pPr>
            <w:r w:rsidRPr="00FB292A">
              <w:t>External Funding Source – External Funding Source Cashpoints</w:t>
            </w:r>
          </w:p>
        </w:tc>
      </w:tr>
      <w:tr w:rsidRPr="00A875AE" w:rsidR="007467C0" w:rsidTr="003C6518" w14:paraId="34BF1D01" w14:textId="77777777">
        <w:tc>
          <w:tcPr>
            <w:tcW w:w="2300" w:type="dxa"/>
            <w:tcBorders>
              <w:top w:val="nil"/>
              <w:bottom w:val="single" w:color="auto" w:sz="6" w:space="0"/>
              <w:right w:val="single" w:color="auto" w:sz="6" w:space="0"/>
            </w:tcBorders>
          </w:tcPr>
          <w:p w:rsidRPr="00B579E9" w:rsidR="007467C0" w:rsidP="00B579E9" w:rsidRDefault="007467C0" w14:paraId="0DCFC9A4" w14:textId="77777777">
            <w:pPr>
              <w:pStyle w:val="TableBody"/>
              <w:rPr>
                <w:b/>
                <w:bCs/>
              </w:rPr>
            </w:pPr>
            <w:r w:rsidRPr="00B579E9">
              <w:rPr>
                <w:b/>
                <w:bCs/>
              </w:rPr>
              <w:t>Search</w:t>
            </w:r>
          </w:p>
        </w:tc>
        <w:tc>
          <w:tcPr>
            <w:tcW w:w="5750" w:type="dxa"/>
            <w:tcBorders>
              <w:top w:val="nil"/>
              <w:left w:val="single" w:color="auto" w:sz="6" w:space="0"/>
              <w:bottom w:val="single" w:color="auto" w:sz="6" w:space="0"/>
            </w:tcBorders>
          </w:tcPr>
          <w:p w:rsidRPr="00FB292A" w:rsidR="007467C0" w:rsidP="00D01D10" w:rsidRDefault="007467C0" w14:paraId="77773F2A" w14:textId="77777777">
            <w:pPr>
              <w:pStyle w:val="TableBody"/>
            </w:pPr>
            <w:r w:rsidRPr="00FB292A">
              <w:t>Submits the request to search for the Cashpoint. If nothing was entered in the search criteria field, then all Cashpoints will be returned for the Cashpoint type selected.</w:t>
            </w:r>
          </w:p>
        </w:tc>
      </w:tr>
      <w:tr w:rsidRPr="00A875AE" w:rsidR="007467C0" w:rsidTr="003C6518" w14:paraId="698F2870" w14:textId="77777777">
        <w:tc>
          <w:tcPr>
            <w:tcW w:w="2300" w:type="dxa"/>
            <w:tcBorders>
              <w:top w:val="nil"/>
              <w:bottom w:val="single" w:color="auto" w:sz="4" w:space="0"/>
              <w:right w:val="single" w:color="auto" w:sz="6" w:space="0"/>
            </w:tcBorders>
          </w:tcPr>
          <w:p w:rsidRPr="00B579E9" w:rsidR="007467C0" w:rsidP="00B579E9" w:rsidRDefault="007467C0" w14:paraId="22C874D3" w14:textId="77777777">
            <w:pPr>
              <w:pStyle w:val="TableBody"/>
              <w:rPr>
                <w:b/>
                <w:bCs/>
              </w:rPr>
            </w:pPr>
            <w:r w:rsidRPr="00B579E9">
              <w:rPr>
                <w:b/>
                <w:bCs/>
              </w:rPr>
              <w:t>Cancel</w:t>
            </w:r>
          </w:p>
        </w:tc>
        <w:tc>
          <w:tcPr>
            <w:tcW w:w="5750" w:type="dxa"/>
            <w:tcBorders>
              <w:top w:val="nil"/>
              <w:left w:val="single" w:color="auto" w:sz="6" w:space="0"/>
              <w:bottom w:val="single" w:color="auto" w:sz="4" w:space="0"/>
            </w:tcBorders>
          </w:tcPr>
          <w:p w:rsidRPr="00FB292A" w:rsidR="007467C0" w:rsidP="00D01D10" w:rsidRDefault="007467C0" w14:paraId="7F3684BC" w14:textId="77777777">
            <w:pPr>
              <w:pStyle w:val="TableBody"/>
            </w:pPr>
            <w:r w:rsidRPr="00FB292A">
              <w:t>Closes this window without processing any information.</w:t>
            </w:r>
          </w:p>
        </w:tc>
      </w:tr>
    </w:tbl>
    <w:p w:rsidR="007467C0" w:rsidP="007467C0" w:rsidRDefault="007467C0" w14:paraId="4ADE49A8" w14:textId="1EAE990B">
      <w:pPr>
        <w:pStyle w:val="TopofSection"/>
      </w:pPr>
      <w:bookmarkStart w:name="_Toc221530652" w:id="338"/>
      <w:bookmarkStart w:name="_Ref221587984" w:id="339"/>
      <w:bookmarkStart w:name="_Ref221779727" w:id="340"/>
      <w:bookmarkStart w:name="_Ref221895463" w:id="341"/>
      <w:bookmarkStart w:name="_Toc223436132" w:id="342"/>
      <w:bookmarkStart w:name="_Ref236037811" w:id="343"/>
      <w:bookmarkStart w:name="_Ref236109174" w:id="344"/>
      <w:bookmarkStart w:name="_Toc243109700" w:id="345"/>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Pr="00B82801" w:rsidR="00391980" w:rsidP="007467C0" w:rsidRDefault="00391980" w14:paraId="2B32064D" w14:textId="77777777">
      <w:pPr>
        <w:pStyle w:val="TopofSection"/>
      </w:pPr>
    </w:p>
    <w:p w:rsidRPr="00A875AE" w:rsidR="007467C0" w:rsidP="007467C0" w:rsidRDefault="007467C0" w14:paraId="4CBC7D7C" w14:textId="77777777">
      <w:pPr>
        <w:pStyle w:val="Heading3"/>
      </w:pPr>
      <w:bookmarkStart w:name="_Cashpoint_Selector" w:id="346"/>
      <w:bookmarkStart w:name="_Ref249246601" w:id="347"/>
      <w:bookmarkStart w:name="_Ref249747087" w:id="348"/>
      <w:bookmarkStart w:name="_Toc74556342" w:id="349"/>
      <w:bookmarkStart w:name="_Toc127491530" w:id="350"/>
      <w:bookmarkStart w:name="_Toc128021063" w:id="351"/>
      <w:bookmarkEnd w:id="346"/>
      <w:r>
        <w:t>Cashpoint</w:t>
      </w:r>
      <w:r w:rsidRPr="00A875AE">
        <w:t xml:space="preserve"> Selector</w:t>
      </w:r>
      <w:bookmarkEnd w:id="338"/>
      <w:bookmarkEnd w:id="339"/>
      <w:bookmarkEnd w:id="340"/>
      <w:bookmarkEnd w:id="341"/>
      <w:bookmarkEnd w:id="342"/>
      <w:bookmarkEnd w:id="343"/>
      <w:bookmarkEnd w:id="344"/>
      <w:bookmarkEnd w:id="345"/>
      <w:bookmarkEnd w:id="347"/>
      <w:bookmarkEnd w:id="348"/>
      <w:bookmarkEnd w:id="349"/>
      <w:bookmarkEnd w:id="350"/>
      <w:bookmarkEnd w:id="351"/>
    </w:p>
    <w:p w:rsidRPr="00A875AE" w:rsidR="007467C0" w:rsidP="00B579E9" w:rsidRDefault="005A1EF9" w14:paraId="7626D483" w14:textId="2647297C">
      <w:pPr>
        <w:pStyle w:val="BodyText"/>
      </w:pPr>
      <w:r>
        <w:t>T</w:t>
      </w:r>
      <w:r w:rsidRPr="00A875AE" w:rsidR="007467C0">
        <w:t>he user</w:t>
      </w:r>
      <w:ins w:author="Pinnu, Sainath" w:date="2023-03-29T12:06:00Z" w:id="352">
        <w:r w:rsidR="003307B4">
          <w:t>s</w:t>
        </w:r>
      </w:ins>
      <w:r w:rsidRPr="00A875AE" w:rsidR="007467C0">
        <w:t xml:space="preserve"> </w:t>
      </w:r>
      <w:r>
        <w:t>are f</w:t>
      </w:r>
      <w:r w:rsidRPr="00A875AE">
        <w:t>requently</w:t>
      </w:r>
      <w:r w:rsidRPr="00A875AE" w:rsidR="007467C0">
        <w:t xml:space="preserve"> asked to select one or </w:t>
      </w:r>
      <w:r w:rsidR="00343B1E">
        <w:t>several</w:t>
      </w:r>
      <w:r w:rsidRPr="00A875AE" w:rsidR="007467C0">
        <w:t xml:space="preserve"> </w:t>
      </w:r>
      <w:r w:rsidR="007467C0">
        <w:t>Cashpoint</w:t>
      </w:r>
      <w:r w:rsidRPr="00A875AE" w:rsidR="007467C0">
        <w:t xml:space="preserve">s for reports. For these processes, the </w:t>
      </w:r>
      <w:r w:rsidR="007467C0">
        <w:t>Cashpoint</w:t>
      </w:r>
      <w:r w:rsidRPr="00A875AE" w:rsidR="007467C0">
        <w:t xml:space="preserve"> Selector is used. This window gives the user several different ways to search for </w:t>
      </w:r>
      <w:r w:rsidR="007467C0">
        <w:t>Cashpoint</w:t>
      </w:r>
      <w:r w:rsidRPr="00A875AE" w:rsidR="007467C0">
        <w:t>s by allowing the user to filter the selection results using different criteria.</w:t>
      </w:r>
    </w:p>
    <w:p w:rsidR="007467C0" w:rsidP="007467C0" w:rsidRDefault="007467C0" w14:paraId="4AB396F5" w14:textId="77777777">
      <w:pPr>
        <w:pStyle w:val="Caption"/>
      </w:pPr>
      <w:bookmarkStart w:name="_Ref246909730" w:id="353"/>
      <w:bookmarkStart w:name="_Toc74556437" w:id="354"/>
      <w:bookmarkStart w:name="_Toc128022114" w:id="355"/>
      <w:r>
        <w:t xml:space="preserve">Figure </w:t>
      </w:r>
      <w:r>
        <w:fldChar w:fldCharType="begin"/>
      </w:r>
      <w:r>
        <w:instrText xml:space="preserve"> SEQ Figure \* ARABIC </w:instrText>
      </w:r>
      <w:r>
        <w:fldChar w:fldCharType="separate"/>
      </w:r>
      <w:r>
        <w:rPr>
          <w:noProof/>
        </w:rPr>
        <w:t>5</w:t>
      </w:r>
      <w:r>
        <w:fldChar w:fldCharType="end"/>
      </w:r>
      <w:bookmarkEnd w:id="353"/>
      <w:r>
        <w:t>: Cashpoint Selector Window</w:t>
      </w:r>
      <w:bookmarkEnd w:id="354"/>
      <w:bookmarkEnd w:id="355"/>
    </w:p>
    <w:p w:rsidR="007467C0" w:rsidP="008428F8" w:rsidRDefault="007467C0" w14:paraId="66B30819" w14:textId="72EDE463">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2B4A9A" w:rsidR="007467C0" w:rsidP="005D2B86" w:rsidRDefault="007467C0" w14:paraId="7D4A91C7" w14:textId="7D35B902">
      <w:pPr>
        <w:pStyle w:val="Caption"/>
        <w:rPr>
          <w:lang w:val="en-US"/>
        </w:rPr>
      </w:pPr>
      <w:bookmarkStart w:name="_Toc74556646" w:id="356"/>
      <w:r w:rsidRPr="002B4A9A">
        <w:rPr>
          <w:lang w:val="en-US"/>
        </w:rPr>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356"/>
    </w:p>
    <w:tbl>
      <w:tblPr>
        <w:tblpPr w:leftFromText="180" w:rightFromText="180" w:horzAnchor="page" w:tblpX="1507" w:tblpY="432"/>
        <w:tblW w:w="0" w:type="auto"/>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Pr="00A875AE" w:rsidR="007467C0" w:rsidTr="002B4A9A" w14:paraId="35F37DB4" w14:textId="77777777">
        <w:trPr>
          <w:gridBefore w:val="1"/>
          <w:gridAfter w:val="1"/>
          <w:wBefore w:w="8" w:type="dxa"/>
          <w:wAfter w:w="8" w:type="dxa"/>
        </w:trPr>
        <w:tc>
          <w:tcPr>
            <w:tcW w:w="2263" w:type="dxa"/>
            <w:gridSpan w:val="2"/>
            <w:tcBorders>
              <w:top w:val="single" w:color="auto" w:sz="6" w:space="0"/>
              <w:bottom w:val="double" w:color="auto" w:sz="6" w:space="0"/>
              <w:right w:val="single" w:color="auto" w:sz="6" w:space="0"/>
            </w:tcBorders>
            <w:shd w:val="clear" w:color="auto" w:fill="60C03A"/>
          </w:tcPr>
          <w:p w:rsidRPr="00A875AE" w:rsidR="007467C0" w:rsidP="00170D7D" w:rsidRDefault="007467C0" w14:paraId="30C7724F" w14:textId="77777777">
            <w:pPr>
              <w:pStyle w:val="TableHeader"/>
            </w:pPr>
            <w:r w:rsidRPr="00A875AE">
              <w:t>Field Name</w:t>
            </w:r>
          </w:p>
        </w:tc>
        <w:tc>
          <w:tcPr>
            <w:tcW w:w="6393" w:type="dxa"/>
            <w:gridSpan w:val="2"/>
            <w:tcBorders>
              <w:top w:val="single" w:color="auto" w:sz="6" w:space="0"/>
              <w:left w:val="nil"/>
              <w:bottom w:val="double" w:color="auto" w:sz="6" w:space="0"/>
            </w:tcBorders>
            <w:shd w:val="clear" w:color="auto" w:fill="60C03A"/>
          </w:tcPr>
          <w:p w:rsidRPr="00A875AE" w:rsidR="007467C0" w:rsidP="00170D7D" w:rsidRDefault="007467C0" w14:paraId="6E7913A4" w14:textId="77777777">
            <w:pPr>
              <w:pStyle w:val="TableHeader"/>
            </w:pPr>
            <w:r w:rsidRPr="00A875AE">
              <w:t>Description</w:t>
            </w:r>
          </w:p>
        </w:tc>
      </w:tr>
      <w:tr w:rsidRPr="00A875AE" w:rsidR="007467C0" w:rsidTr="002B4A9A" w14:paraId="3B59D046" w14:textId="77777777">
        <w:tc>
          <w:tcPr>
            <w:tcW w:w="2279" w:type="dxa"/>
            <w:gridSpan w:val="4"/>
            <w:tcBorders>
              <w:top w:val="nil"/>
              <w:bottom w:val="single" w:color="auto" w:sz="6" w:space="0"/>
              <w:right w:val="single" w:color="auto" w:sz="6" w:space="0"/>
            </w:tcBorders>
          </w:tcPr>
          <w:p w:rsidRPr="00763F9D" w:rsidR="007467C0" w:rsidP="002B4A9A" w:rsidRDefault="007467C0" w14:paraId="592A376F" w14:textId="77777777">
            <w:pPr>
              <w:pStyle w:val="TableBody"/>
              <w:rPr>
                <w:b/>
                <w:bCs/>
              </w:rPr>
            </w:pPr>
            <w:r w:rsidRPr="00763F9D">
              <w:rPr>
                <w:b/>
                <w:bCs/>
              </w:rPr>
              <w:t>Filtered By:</w:t>
            </w:r>
          </w:p>
        </w:tc>
        <w:tc>
          <w:tcPr>
            <w:tcW w:w="6393" w:type="dxa"/>
            <w:gridSpan w:val="2"/>
            <w:tcBorders>
              <w:top w:val="nil"/>
              <w:left w:val="single" w:color="auto" w:sz="6" w:space="0"/>
              <w:bottom w:val="single" w:color="auto" w:sz="6" w:space="0"/>
            </w:tcBorders>
          </w:tcPr>
          <w:p w:rsidRPr="00FB292A" w:rsidR="007467C0" w:rsidP="002B4A9A" w:rsidRDefault="007467C0" w14:paraId="439D7D62" w14:textId="77777777">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rsidRPr="00FB292A" w:rsidR="007467C0" w:rsidP="002B4A9A" w:rsidRDefault="007467C0" w14:paraId="0BDFED33" w14:textId="4CFF664C">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rsidRPr="00FB292A" w:rsidR="007467C0" w:rsidP="002B4A9A" w:rsidRDefault="007467C0" w14:paraId="289B73C7" w14:textId="6A4FCFC9">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rsidR="007467C0" w:rsidP="002B4A9A" w:rsidRDefault="007467C0" w14:paraId="6EB5603F" w14:textId="77777777">
            <w:pPr>
              <w:pStyle w:val="TableListBullet"/>
            </w:pPr>
            <w:r w:rsidRPr="003C6518">
              <w:rPr>
                <w:b/>
                <w:bCs/>
              </w:rPr>
              <w:t xml:space="preserve">Type – </w:t>
            </w:r>
            <w:r w:rsidRPr="00FB292A">
              <w:t>Allows the user to select only a specific type of Cashpoint (Vault, Commercial, Custodial Inventory, or External Funding Source).</w:t>
            </w:r>
          </w:p>
          <w:p w:rsidRPr="00FB292A" w:rsidR="007467C0" w:rsidP="002B4A9A" w:rsidRDefault="007467C0" w14:paraId="3F3A519D" w14:textId="77777777">
            <w:pPr>
              <w:pStyle w:val="TableListBullet"/>
            </w:pPr>
            <w:r w:rsidRPr="003C6518">
              <w:rPr>
                <w:b/>
                <w:bCs/>
              </w:rPr>
              <w:t>Trading Market –</w:t>
            </w:r>
            <w:r>
              <w:t xml:space="preserve"> Association of cashpoints that can share currency between them at reduced costs relative to that of the Default Funding Sources</w:t>
            </w:r>
          </w:p>
        </w:tc>
      </w:tr>
      <w:tr w:rsidRPr="00A875AE" w:rsidR="007467C0" w:rsidTr="002B4A9A" w14:paraId="40EF478A" w14:textId="77777777">
        <w:trPr>
          <w:gridBefore w:val="2"/>
          <w:wBefore w:w="16" w:type="dxa"/>
        </w:trPr>
        <w:tc>
          <w:tcPr>
            <w:tcW w:w="2263" w:type="dxa"/>
            <w:gridSpan w:val="2"/>
            <w:tcBorders>
              <w:top w:val="nil"/>
              <w:bottom w:val="single" w:color="auto" w:sz="6" w:space="0"/>
              <w:right w:val="single" w:color="auto" w:sz="6" w:space="0"/>
            </w:tcBorders>
          </w:tcPr>
          <w:p w:rsidRPr="00763F9D" w:rsidR="007467C0" w:rsidP="002B4A9A" w:rsidRDefault="007467C0" w14:paraId="7F97D7E8" w14:textId="77777777">
            <w:pPr>
              <w:pStyle w:val="TableBody"/>
              <w:rPr>
                <w:b/>
                <w:bCs/>
              </w:rPr>
            </w:pPr>
            <w:r w:rsidRPr="00763F9D">
              <w:rPr>
                <w:b/>
                <w:bCs/>
              </w:rPr>
              <w:t>Cashpoint Status</w:t>
            </w:r>
          </w:p>
        </w:tc>
        <w:tc>
          <w:tcPr>
            <w:tcW w:w="6393" w:type="dxa"/>
            <w:gridSpan w:val="2"/>
            <w:tcBorders>
              <w:top w:val="nil"/>
              <w:left w:val="single" w:color="auto" w:sz="6" w:space="0"/>
              <w:bottom w:val="single" w:color="auto" w:sz="6" w:space="0"/>
            </w:tcBorders>
          </w:tcPr>
          <w:p w:rsidRPr="00FB292A" w:rsidR="007467C0" w:rsidP="002B4A9A" w:rsidRDefault="007467C0" w14:paraId="7F42CE3F" w14:textId="77777777">
            <w:pPr>
              <w:pStyle w:val="TableBody"/>
            </w:pPr>
            <w:r w:rsidRPr="00FB292A">
              <w:t>Allows the user to choose Active/Inactive/All Cashpoint statuses when searching for Cashpoints.</w:t>
            </w:r>
          </w:p>
        </w:tc>
      </w:tr>
      <w:tr w:rsidRPr="00A875AE" w:rsidR="007467C0" w:rsidTr="002B4A9A" w14:paraId="3868E228" w14:textId="77777777">
        <w:trPr>
          <w:gridBefore w:val="2"/>
          <w:wBefore w:w="16" w:type="dxa"/>
        </w:trPr>
        <w:tc>
          <w:tcPr>
            <w:tcW w:w="2263" w:type="dxa"/>
            <w:gridSpan w:val="2"/>
            <w:tcBorders>
              <w:top w:val="nil"/>
              <w:bottom w:val="single" w:color="auto" w:sz="6" w:space="0"/>
              <w:right w:val="single" w:color="auto" w:sz="6" w:space="0"/>
            </w:tcBorders>
          </w:tcPr>
          <w:p w:rsidRPr="00763F9D" w:rsidR="007467C0" w:rsidP="002B4A9A" w:rsidRDefault="007467C0" w14:paraId="36984E54" w14:textId="77777777">
            <w:pPr>
              <w:pStyle w:val="TableBody"/>
              <w:rPr>
                <w:b/>
                <w:bCs/>
              </w:rPr>
            </w:pPr>
            <w:r w:rsidRPr="00763F9D">
              <w:rPr>
                <w:b/>
                <w:bCs/>
              </w:rPr>
              <w:t>Cashpoint Type</w:t>
            </w:r>
          </w:p>
        </w:tc>
        <w:tc>
          <w:tcPr>
            <w:tcW w:w="6393" w:type="dxa"/>
            <w:gridSpan w:val="2"/>
            <w:tcBorders>
              <w:top w:val="nil"/>
              <w:left w:val="single" w:color="auto" w:sz="6" w:space="0"/>
              <w:bottom w:val="single" w:color="auto" w:sz="6" w:space="0"/>
            </w:tcBorders>
          </w:tcPr>
          <w:p w:rsidRPr="00FB292A" w:rsidR="007467C0" w:rsidP="002B4A9A" w:rsidRDefault="007467C0" w14:paraId="0C01B427" w14:textId="77777777">
            <w:pPr>
              <w:pStyle w:val="TableBody"/>
            </w:pPr>
            <w:r w:rsidRPr="00FB292A">
              <w:t>Allows the user to select one or several types of Cashpoints</w:t>
            </w:r>
          </w:p>
        </w:tc>
      </w:tr>
      <w:tr w:rsidRPr="00A875AE" w:rsidR="007467C0" w:rsidTr="002B4A9A" w14:paraId="5AC96D53" w14:textId="77777777">
        <w:trPr>
          <w:gridBefore w:val="2"/>
          <w:wBefore w:w="16" w:type="dxa"/>
        </w:trPr>
        <w:tc>
          <w:tcPr>
            <w:tcW w:w="2263" w:type="dxa"/>
            <w:gridSpan w:val="2"/>
            <w:tcBorders>
              <w:top w:val="nil"/>
              <w:bottom w:val="single" w:color="auto" w:sz="6" w:space="0"/>
              <w:right w:val="single" w:color="auto" w:sz="6" w:space="0"/>
            </w:tcBorders>
          </w:tcPr>
          <w:p w:rsidRPr="00763F9D" w:rsidR="007467C0" w:rsidP="002B4A9A" w:rsidRDefault="007467C0" w14:paraId="2AB8F5E5" w14:textId="77777777">
            <w:pPr>
              <w:pStyle w:val="TableBody"/>
              <w:rPr>
                <w:b/>
                <w:bCs/>
              </w:rPr>
            </w:pPr>
            <w:r w:rsidRPr="00763F9D">
              <w:rPr>
                <w:b/>
                <w:bCs/>
              </w:rPr>
              <w:t>Cashpoints</w:t>
            </w:r>
          </w:p>
        </w:tc>
        <w:tc>
          <w:tcPr>
            <w:tcW w:w="6393" w:type="dxa"/>
            <w:gridSpan w:val="2"/>
            <w:tcBorders>
              <w:top w:val="nil"/>
              <w:left w:val="single" w:color="auto" w:sz="6" w:space="0"/>
              <w:bottom w:val="single" w:color="auto" w:sz="6" w:space="0"/>
            </w:tcBorders>
          </w:tcPr>
          <w:p w:rsidRPr="00FB292A" w:rsidR="007467C0" w:rsidP="002B4A9A" w:rsidRDefault="007467C0" w14:paraId="14BE121C" w14:textId="4FB69773">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Pr="00A875AE" w:rsidR="007467C0" w:rsidTr="002B4A9A" w14:paraId="62EA63B4" w14:textId="77777777">
        <w:trPr>
          <w:gridBefore w:val="2"/>
          <w:wBefore w:w="16" w:type="dxa"/>
        </w:trPr>
        <w:tc>
          <w:tcPr>
            <w:tcW w:w="2263" w:type="dxa"/>
            <w:gridSpan w:val="2"/>
            <w:tcBorders>
              <w:top w:val="single" w:color="auto" w:sz="4" w:space="0"/>
              <w:bottom w:val="single" w:color="auto" w:sz="4" w:space="0"/>
              <w:right w:val="single" w:color="auto" w:sz="6" w:space="0"/>
            </w:tcBorders>
          </w:tcPr>
          <w:p w:rsidRPr="00763F9D" w:rsidR="007467C0" w:rsidP="002B4A9A" w:rsidRDefault="007467C0" w14:paraId="7C73E8FB" w14:textId="77777777">
            <w:pPr>
              <w:pStyle w:val="TableBody"/>
              <w:rPr>
                <w:b/>
                <w:bCs/>
              </w:rPr>
            </w:pPr>
            <w:r w:rsidRPr="00763F9D">
              <w:rPr>
                <w:b/>
                <w:bCs/>
              </w:rPr>
              <w:t>View</w:t>
            </w:r>
          </w:p>
        </w:tc>
        <w:tc>
          <w:tcPr>
            <w:tcW w:w="6393" w:type="dxa"/>
            <w:gridSpan w:val="2"/>
            <w:tcBorders>
              <w:top w:val="single" w:color="auto" w:sz="4" w:space="0"/>
              <w:left w:val="single" w:color="auto" w:sz="6" w:space="0"/>
              <w:bottom w:val="single" w:color="auto" w:sz="4" w:space="0"/>
            </w:tcBorders>
          </w:tcPr>
          <w:p w:rsidRPr="00FB292A" w:rsidR="007467C0" w:rsidP="002B4A9A" w:rsidRDefault="007467C0" w14:paraId="05BDF19A" w14:textId="710F9318">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author="Moses, Robbie" w:date="2023-02-13T08:17:00Z" w:id="357">
                  <w:rPr/>
                </w:rPrChange>
              </w:rPr>
              <w:t>‘</w:t>
            </w:r>
            <w:r w:rsidRPr="003C6518">
              <w:t xml:space="preserve">Okay’ </w:t>
            </w:r>
            <w:r w:rsidRPr="00FB292A">
              <w:t>to finalize the selection and return the information to the page requesting the Cashpoints.</w:t>
            </w:r>
          </w:p>
        </w:tc>
      </w:tr>
      <w:tr w:rsidRPr="00A875AE" w:rsidR="007467C0" w:rsidTr="002B4A9A" w14:paraId="1C892B14" w14:textId="77777777">
        <w:trPr>
          <w:gridBefore w:val="2"/>
          <w:wBefore w:w="16" w:type="dxa"/>
        </w:trPr>
        <w:tc>
          <w:tcPr>
            <w:tcW w:w="2263" w:type="dxa"/>
            <w:gridSpan w:val="2"/>
            <w:tcBorders>
              <w:top w:val="single" w:color="auto" w:sz="4" w:space="0"/>
              <w:left w:val="single" w:color="auto" w:sz="4" w:space="0"/>
              <w:bottom w:val="single" w:color="auto" w:sz="4" w:space="0"/>
              <w:right w:val="single" w:color="auto" w:sz="4" w:space="0"/>
            </w:tcBorders>
          </w:tcPr>
          <w:p w:rsidRPr="00763F9D" w:rsidR="007467C0" w:rsidP="002B4A9A" w:rsidRDefault="007467C0" w14:paraId="54FFEA86" w14:textId="77777777">
            <w:pPr>
              <w:pStyle w:val="TableBody"/>
              <w:rPr>
                <w:b/>
                <w:bCs/>
              </w:rPr>
            </w:pPr>
            <w:r w:rsidRPr="00763F9D">
              <w:rPr>
                <w:b/>
                <w:bCs/>
              </w:rPr>
              <w:t>Close</w:t>
            </w:r>
          </w:p>
        </w:tc>
        <w:tc>
          <w:tcPr>
            <w:tcW w:w="6393" w:type="dxa"/>
            <w:gridSpan w:val="2"/>
            <w:tcBorders>
              <w:top w:val="single" w:color="auto" w:sz="4" w:space="0"/>
              <w:left w:val="single" w:color="auto" w:sz="4" w:space="0"/>
              <w:bottom w:val="single" w:color="auto" w:sz="4" w:space="0"/>
              <w:right w:val="single" w:color="auto" w:sz="4" w:space="0"/>
            </w:tcBorders>
          </w:tcPr>
          <w:p w:rsidRPr="00FB292A" w:rsidR="007467C0" w:rsidP="002B4A9A" w:rsidRDefault="007467C0" w14:paraId="78D4F35D" w14:textId="77777777">
            <w:pPr>
              <w:pStyle w:val="TableBody"/>
            </w:pPr>
            <w:r w:rsidRPr="00FB292A">
              <w:t>Closes this window without processing any information.</w:t>
            </w:r>
          </w:p>
        </w:tc>
      </w:tr>
      <w:tr w:rsidRPr="00A875AE" w:rsidR="007467C0" w:rsidTr="002B4A9A" w14:paraId="39F2264D" w14:textId="77777777">
        <w:trPr>
          <w:gridBefore w:val="2"/>
          <w:wBefore w:w="16" w:type="dxa"/>
        </w:trPr>
        <w:tc>
          <w:tcPr>
            <w:tcW w:w="2263" w:type="dxa"/>
            <w:gridSpan w:val="2"/>
            <w:tcBorders>
              <w:top w:val="single" w:color="auto" w:sz="4" w:space="0"/>
              <w:left w:val="single" w:color="auto" w:sz="4" w:space="0"/>
              <w:bottom w:val="single" w:color="auto" w:sz="4" w:space="0"/>
              <w:right w:val="single" w:color="auto" w:sz="4" w:space="0"/>
            </w:tcBorders>
          </w:tcPr>
          <w:p w:rsidRPr="00763F9D" w:rsidR="007467C0" w:rsidP="002B4A9A" w:rsidRDefault="007467C0" w14:paraId="55464E25" w14:textId="77777777">
            <w:pPr>
              <w:pStyle w:val="TableBody"/>
              <w:rPr>
                <w:b/>
                <w:bCs/>
              </w:rPr>
            </w:pPr>
            <w:r w:rsidRPr="00763F9D">
              <w:rPr>
                <w:b/>
                <w:bCs/>
              </w:rPr>
              <w:t>Page</w:t>
            </w:r>
          </w:p>
        </w:tc>
        <w:tc>
          <w:tcPr>
            <w:tcW w:w="6393" w:type="dxa"/>
            <w:gridSpan w:val="2"/>
            <w:tcBorders>
              <w:top w:val="single" w:color="auto" w:sz="4" w:space="0"/>
              <w:left w:val="single" w:color="auto" w:sz="4" w:space="0"/>
              <w:bottom w:val="single" w:color="auto" w:sz="4" w:space="0"/>
              <w:right w:val="single" w:color="auto" w:sz="4" w:space="0"/>
            </w:tcBorders>
          </w:tcPr>
          <w:p w:rsidRPr="00FB292A" w:rsidR="007467C0" w:rsidP="002B4A9A" w:rsidRDefault="007467C0" w14:paraId="0530BDE8" w14:textId="77777777">
            <w:pPr>
              <w:pStyle w:val="TableBody"/>
            </w:pPr>
            <w:r w:rsidRPr="00FB292A">
              <w:t>Shows how many pages of Cashpoints have been returned. Each page contains 25 Cashpoints and the user can navigate between pages to select particular Cashpoints</w:t>
            </w:r>
          </w:p>
        </w:tc>
      </w:tr>
      <w:tr w:rsidRPr="00A875AE" w:rsidR="007467C0" w:rsidTr="002B4A9A" w14:paraId="2D749E65" w14:textId="77777777">
        <w:trPr>
          <w:gridBefore w:val="2"/>
          <w:wBefore w:w="16" w:type="dxa"/>
        </w:trPr>
        <w:tc>
          <w:tcPr>
            <w:tcW w:w="2263" w:type="dxa"/>
            <w:gridSpan w:val="2"/>
            <w:tcBorders>
              <w:top w:val="single" w:color="auto" w:sz="4" w:space="0"/>
              <w:left w:val="single" w:color="auto" w:sz="4" w:space="0"/>
              <w:bottom w:val="single" w:color="auto" w:sz="4" w:space="0"/>
              <w:right w:val="single" w:color="auto" w:sz="4" w:space="0"/>
            </w:tcBorders>
            <w:shd w:val="clear" w:color="auto" w:fill="FFFFFF"/>
          </w:tcPr>
          <w:p w:rsidRPr="00FB292A" w:rsidR="007467C0" w:rsidP="002B4A9A" w:rsidRDefault="007467C0" w14:paraId="19B43A95" w14:textId="77777777">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color="auto" w:sz="4" w:space="0"/>
              <w:left w:val="single" w:color="auto" w:sz="4" w:space="0"/>
              <w:bottom w:val="single" w:color="auto" w:sz="4" w:space="0"/>
              <w:right w:val="single" w:color="auto" w:sz="4" w:space="0"/>
            </w:tcBorders>
          </w:tcPr>
          <w:p w:rsidRPr="00FB292A" w:rsidR="007467C0" w:rsidP="002B4A9A" w:rsidRDefault="007467C0" w14:paraId="32381B1B" w14:textId="3EEC41B8">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Pr="00A875AE" w:rsidR="007467C0" w:rsidTr="002B4A9A" w14:paraId="3FDF669F" w14:textId="77777777">
        <w:trPr>
          <w:gridBefore w:val="2"/>
          <w:wBefore w:w="16" w:type="dxa"/>
        </w:trPr>
        <w:tc>
          <w:tcPr>
            <w:tcW w:w="2263" w:type="dxa"/>
            <w:gridSpan w:val="2"/>
            <w:tcBorders>
              <w:top w:val="single" w:color="auto" w:sz="4" w:space="0"/>
              <w:left w:val="single" w:color="auto" w:sz="4" w:space="0"/>
              <w:bottom w:val="single" w:color="auto" w:sz="4" w:space="0"/>
              <w:right w:val="single" w:color="auto" w:sz="4" w:space="0"/>
            </w:tcBorders>
            <w:shd w:val="clear" w:color="auto" w:fill="FFFFFF"/>
          </w:tcPr>
          <w:p w:rsidRPr="00FB292A" w:rsidR="007467C0" w:rsidP="002B4A9A" w:rsidRDefault="007467C0" w14:paraId="6DED5C62" w14:textId="77777777">
            <w:pPr>
              <w:pStyle w:val="TableBody"/>
              <w:rPr>
                <w:b/>
                <w:shd w:val="clear" w:color="auto" w:fill="17365D"/>
              </w:rPr>
            </w:pPr>
            <w:r w:rsidRPr="00FB292A">
              <w:rPr>
                <w:b/>
              </w:rPr>
              <w:t>Select All Button</w:t>
            </w:r>
          </w:p>
        </w:tc>
        <w:tc>
          <w:tcPr>
            <w:tcW w:w="6393" w:type="dxa"/>
            <w:gridSpan w:val="2"/>
            <w:tcBorders>
              <w:top w:val="single" w:color="auto" w:sz="4" w:space="0"/>
              <w:left w:val="single" w:color="auto" w:sz="4" w:space="0"/>
              <w:bottom w:val="single" w:color="auto" w:sz="4" w:space="0"/>
              <w:right w:val="single" w:color="auto" w:sz="4" w:space="0"/>
            </w:tcBorders>
            <w:shd w:val="clear" w:color="auto" w:fill="auto"/>
          </w:tcPr>
          <w:p w:rsidRPr="00FB292A" w:rsidR="007467C0" w:rsidP="002B4A9A" w:rsidRDefault="007467C0" w14:paraId="45FE17AF" w14:textId="77777777">
            <w:pPr>
              <w:pStyle w:val="TableBody"/>
            </w:pPr>
            <w:r w:rsidRPr="00FB292A">
              <w:t>This button will select all Cashpoints that are in the Cashpoint list. If the list was filtered, then only those Cashpoints will be selected.</w:t>
            </w:r>
          </w:p>
        </w:tc>
      </w:tr>
      <w:tr w:rsidRPr="00A875AE" w:rsidR="007467C0" w:rsidTr="002B4A9A" w14:paraId="462A9EA8" w14:textId="77777777">
        <w:trPr>
          <w:gridBefore w:val="2"/>
          <w:wBefore w:w="16" w:type="dxa"/>
        </w:trPr>
        <w:tc>
          <w:tcPr>
            <w:tcW w:w="2263" w:type="dxa"/>
            <w:gridSpan w:val="2"/>
            <w:tcBorders>
              <w:top w:val="single" w:color="auto" w:sz="4" w:space="0"/>
              <w:left w:val="single" w:color="auto" w:sz="4" w:space="0"/>
              <w:bottom w:val="single" w:color="auto" w:sz="4" w:space="0"/>
              <w:right w:val="single" w:color="auto" w:sz="4" w:space="0"/>
            </w:tcBorders>
            <w:shd w:val="clear" w:color="auto" w:fill="FFFFFF"/>
          </w:tcPr>
          <w:p w:rsidRPr="00FB292A" w:rsidR="007467C0" w:rsidP="002B4A9A" w:rsidRDefault="007467C0" w14:paraId="7870B7A0" w14:textId="77777777">
            <w:pPr>
              <w:pStyle w:val="TableBody"/>
              <w:rPr>
                <w:b/>
                <w:shd w:val="clear" w:color="auto" w:fill="17365D"/>
              </w:rPr>
            </w:pPr>
            <w:r w:rsidRPr="00FB292A">
              <w:rPr>
                <w:b/>
              </w:rPr>
              <w:t>Okay Button</w:t>
            </w:r>
          </w:p>
        </w:tc>
        <w:tc>
          <w:tcPr>
            <w:tcW w:w="6393" w:type="dxa"/>
            <w:gridSpan w:val="2"/>
            <w:tcBorders>
              <w:top w:val="single" w:color="auto" w:sz="4" w:space="0"/>
              <w:left w:val="single" w:color="auto" w:sz="4" w:space="0"/>
              <w:bottom w:val="single" w:color="auto" w:sz="4" w:space="0"/>
              <w:right w:val="single" w:color="auto" w:sz="4" w:space="0"/>
            </w:tcBorders>
            <w:shd w:val="clear" w:color="auto" w:fill="auto"/>
          </w:tcPr>
          <w:p w:rsidRPr="00FB292A" w:rsidR="007467C0" w:rsidP="002B4A9A" w:rsidRDefault="007467C0" w14:paraId="17417B79" w14:textId="77777777">
            <w:pPr>
              <w:pStyle w:val="TableBody"/>
            </w:pPr>
            <w:r w:rsidRPr="00FB292A">
              <w:t>This button finalizes the transaction and returns the selected Cashpoints to the page requesting the Cashpoint selection.</w:t>
            </w:r>
          </w:p>
        </w:tc>
      </w:tr>
    </w:tbl>
    <w:p w:rsidR="002B4A9A" w:rsidP="007467C0" w:rsidRDefault="002B4A9A" w14:paraId="7C6EB17E" w14:textId="77777777">
      <w:pPr>
        <w:pStyle w:val="TopofSection"/>
      </w:pPr>
    </w:p>
    <w:p w:rsidR="002B4A9A" w:rsidP="007467C0" w:rsidRDefault="002B4A9A" w14:paraId="2F0298D3" w14:textId="77777777">
      <w:pPr>
        <w:pStyle w:val="TopofSection"/>
      </w:pPr>
    </w:p>
    <w:p w:rsidR="002B4A9A" w:rsidP="007467C0" w:rsidRDefault="002B4A9A" w14:paraId="6FB6A9F8" w14:textId="77777777">
      <w:pPr>
        <w:pStyle w:val="TopofSection"/>
      </w:pPr>
    </w:p>
    <w:p w:rsidR="007467C0" w:rsidP="007467C0" w:rsidRDefault="007467C0" w14:paraId="0F1240C3" w14:textId="34E27BDD">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Pr="000803FA" w:rsidR="007467C0" w:rsidP="007467C0" w:rsidRDefault="007467C0" w14:paraId="1CEA2D5A" w14:textId="77777777">
      <w:pPr>
        <w:pStyle w:val="TopofSection"/>
        <w:rPr>
          <w:lang w:val="en-US"/>
        </w:rPr>
      </w:pPr>
    </w:p>
    <w:p w:rsidR="007467C0" w:rsidP="007467C0" w:rsidRDefault="007467C0" w14:paraId="5EDA8DF7" w14:textId="77777777">
      <w:pPr>
        <w:pStyle w:val="Heading3"/>
        <w:rPr>
          <w:lang w:val="en-US"/>
        </w:rPr>
      </w:pPr>
      <w:bookmarkStart w:name="_Language_Selector" w:id="358"/>
      <w:bookmarkStart w:name="_Toc74556343" w:id="359"/>
      <w:bookmarkStart w:name="_Toc127491531" w:id="360"/>
      <w:bookmarkStart w:name="_Toc128021064" w:id="361"/>
      <w:bookmarkEnd w:id="358"/>
      <w:r>
        <w:rPr>
          <w:lang w:val="en-US"/>
        </w:rPr>
        <w:t>Language</w:t>
      </w:r>
      <w:r w:rsidRPr="00A875AE">
        <w:t xml:space="preserve"> Selector</w:t>
      </w:r>
      <w:bookmarkEnd w:id="359"/>
      <w:bookmarkEnd w:id="360"/>
      <w:bookmarkEnd w:id="361"/>
    </w:p>
    <w:p w:rsidR="007467C0" w:rsidP="00763F9D" w:rsidRDefault="007467C0" w14:paraId="01852662" w14:textId="77777777">
      <w:pPr>
        <w:pStyle w:val="BodyText"/>
      </w:pPr>
      <w:r>
        <w:t>The Language Selector is located at the footer line. This allows each user to select their own language choice.</w:t>
      </w:r>
    </w:p>
    <w:p w:rsidR="007467C0" w:rsidP="007467C0" w:rsidRDefault="007467C0" w14:paraId="6C1E356C" w14:textId="77777777">
      <w:pPr>
        <w:pStyle w:val="Caption"/>
      </w:pPr>
      <w:bookmarkStart w:name="_Toc74556438" w:id="362"/>
      <w:bookmarkStart w:name="_Toc128022115" w:id="363"/>
      <w:r>
        <w:t xml:space="preserve">Figure </w:t>
      </w:r>
      <w:r>
        <w:fldChar w:fldCharType="begin"/>
      </w:r>
      <w:r>
        <w:instrText xml:space="preserve"> SEQ Figure \* ARABIC </w:instrText>
      </w:r>
      <w:r>
        <w:fldChar w:fldCharType="separate"/>
      </w:r>
      <w:r>
        <w:rPr>
          <w:noProof/>
        </w:rPr>
        <w:t>6</w:t>
      </w:r>
      <w:r>
        <w:fldChar w:fldCharType="end"/>
      </w:r>
      <w:r>
        <w:t>: Language selector</w:t>
      </w:r>
      <w:bookmarkEnd w:id="362"/>
      <w:bookmarkEnd w:id="363"/>
    </w:p>
    <w:p w:rsidR="007467C0" w:rsidP="003058B8" w:rsidRDefault="007467C0" w14:paraId="5DF45670" w14:textId="77777777">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name="_Ref245707304" w:id="364"/>
    </w:p>
    <w:p w:rsidR="007467C0" w:rsidP="00BC6AFD" w:rsidRDefault="007467C0" w14:paraId="2D9CA8D6" w14:textId="1151B161">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rsidR="00BC6AFD" w:rsidP="003058B8" w:rsidRDefault="00BC6AFD" w14:paraId="060E82D3" w14:textId="77777777">
      <w:pPr>
        <w:pStyle w:val="TopofSection"/>
        <w:spacing w:after="0" w:line="240" w:lineRule="auto"/>
        <w:rPr>
          <w:lang w:val="en-US"/>
        </w:rPr>
      </w:pPr>
    </w:p>
    <w:p w:rsidRPr="002D21E2" w:rsidR="007467C0" w:rsidP="007467C0" w:rsidRDefault="007467C0" w14:paraId="740587D2" w14:textId="77777777">
      <w:pPr>
        <w:pStyle w:val="Heading3"/>
        <w:rPr>
          <w:lang w:val="en-US"/>
        </w:rPr>
      </w:pPr>
      <w:bookmarkStart w:name="_Toc74556344" w:id="365"/>
      <w:bookmarkStart w:name="_Toc127491532" w:id="366"/>
      <w:bookmarkStart w:name="_Toc128021065" w:id="367"/>
      <w:r w:rsidRPr="002D21E2">
        <w:rPr>
          <w:lang w:val="en-US"/>
        </w:rPr>
        <w:t>Cashpoints</w:t>
      </w:r>
      <w:bookmarkEnd w:id="364"/>
      <w:bookmarkEnd w:id="365"/>
      <w:bookmarkEnd w:id="366"/>
      <w:bookmarkEnd w:id="367"/>
    </w:p>
    <w:p w:rsidR="007467C0" w:rsidP="00763F9D" w:rsidRDefault="007467C0" w14:paraId="1338672C" w14:textId="6B2E01CF">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rsidR="007467C0" w:rsidP="00763F9D" w:rsidRDefault="007467C0" w14:paraId="75DABB67" w14:textId="77777777">
      <w:pPr>
        <w:pStyle w:val="BodyText"/>
      </w:pPr>
      <w:r>
        <w:t>The following is a summary of the information that will be covered along with hyperlinks to each topic:</w:t>
      </w:r>
    </w:p>
    <w:p w:rsidR="007467C0" w:rsidP="00763F9D" w:rsidRDefault="007467C0" w14:paraId="63545600" w14:textId="77777777">
      <w:pPr>
        <w:pStyle w:val="ListBullet"/>
      </w:pPr>
      <w:r>
        <w:fldChar w:fldCharType="begin"/>
      </w:r>
      <w:r>
        <w:instrText xml:space="preserve"> REF _Ref245719406 \h  \* MERGEFORMAT </w:instrText>
      </w:r>
      <w:r>
        <w:fldChar w:fldCharType="separate"/>
      </w:r>
      <w:r>
        <w:t>Cashpoint Types</w:t>
      </w:r>
      <w:r>
        <w:fldChar w:fldCharType="end"/>
      </w:r>
    </w:p>
    <w:p w:rsidR="007467C0" w:rsidP="00763F9D" w:rsidRDefault="007467C0" w14:paraId="35743A4F" w14:textId="77777777">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rsidR="007467C0" w:rsidP="00763F9D" w:rsidRDefault="007467C0" w14:paraId="46EDA94A" w14:textId="77777777">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rsidR="007467C0" w:rsidP="00763F9D" w:rsidRDefault="007467C0" w14:paraId="26844564" w14:textId="77777777">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rsidR="007467C0" w:rsidP="00763F9D" w:rsidRDefault="007467C0" w14:paraId="3B66C813" w14:textId="77777777">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rsidR="007467C0" w:rsidP="00763F9D" w:rsidRDefault="007467C0" w14:paraId="711643F6" w14:textId="77777777">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rsidR="007467C0" w:rsidP="00763F9D" w:rsidRDefault="007467C0" w14:paraId="7E3A2402" w14:textId="77777777">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rsidR="007467C0" w:rsidP="00763F9D" w:rsidRDefault="007467C0" w14:paraId="17845372" w14:textId="77777777">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rsidR="007467C0" w:rsidP="00763F9D" w:rsidRDefault="007467C0" w14:paraId="4A81F37C" w14:textId="77777777">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rsidR="007467C0" w:rsidP="00763F9D" w:rsidRDefault="007467C0" w14:paraId="7666C94A" w14:textId="77777777">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rsidR="007467C0" w:rsidP="00763F9D" w:rsidRDefault="007467C0" w14:paraId="604515A4" w14:textId="77777777">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rsidR="007467C0" w:rsidP="00763F9D" w:rsidRDefault="007467C0" w14:paraId="555C14DC" w14:textId="77777777">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rsidR="007467C0" w:rsidP="00763F9D" w:rsidRDefault="007467C0" w14:paraId="4899256C" w14:textId="77777777">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rsidR="007467C0" w:rsidP="00763F9D" w:rsidRDefault="007467C0" w14:paraId="363D707C" w14:textId="77777777">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rsidRPr="00E0634F" w:rsidR="007467C0" w:rsidP="00763F9D" w:rsidRDefault="00000000" w14:paraId="6E110D20" w14:textId="77777777">
      <w:pPr>
        <w:pStyle w:val="ListBullet"/>
      </w:pPr>
      <w:r>
        <w:fldChar w:fldCharType="begin"/>
      </w:r>
      <w:r>
        <w:instrText>HYPERLINK \l "_Cashpoint(Orders(Orders_workflow"</w:instrText>
      </w:r>
      <w:r>
        <w:fldChar w:fldCharType="separate"/>
      </w:r>
      <w:r w:rsidRPr="00E0634F" w:rsidR="007467C0">
        <w:rPr>
          <w:rStyle w:val="Hyperlink"/>
          <w:rFonts w:eastAsiaTheme="majorEastAsia"/>
          <w:color w:val="365F91"/>
        </w:rPr>
        <w:fldChar w:fldCharType="begin"/>
      </w:r>
      <w:r w:rsidRPr="00E0634F" w:rsidR="007467C0">
        <w:rPr>
          <w:rStyle w:val="Hyperlink"/>
          <w:rFonts w:eastAsiaTheme="majorEastAsia"/>
          <w:color w:val="365F91"/>
        </w:rPr>
        <w:instrText xml:space="preserve"> REF  _Ref245719440 \h  \* MERGEFORMAT </w:instrText>
      </w:r>
      <w:r w:rsidRPr="00E0634F" w:rsidR="007467C0">
        <w:rPr>
          <w:rStyle w:val="Hyperlink"/>
          <w:rFonts w:eastAsiaTheme="majorEastAsia"/>
          <w:color w:val="365F91"/>
        </w:rPr>
      </w:r>
      <w:r w:rsidRPr="00E0634F" w:rsidR="007467C0">
        <w:rPr>
          <w:rStyle w:val="Hyperlink"/>
          <w:rFonts w:eastAsiaTheme="majorEastAsia"/>
          <w:color w:val="365F91"/>
        </w:rPr>
        <w:fldChar w:fldCharType="separate"/>
      </w:r>
      <w:r w:rsidRPr="00AC4E90" w:rsidR="007467C0">
        <w:rPr>
          <w:rStyle w:val="Hyperlink"/>
          <w:rFonts w:eastAsiaTheme="majorEastAsia"/>
          <w:color w:val="365F91"/>
        </w:rPr>
        <w:t>Cashpoint</w:t>
      </w:r>
      <w:r w:rsidR="007467C0">
        <w:rPr>
          <w:rFonts w:ascii="Wingdings" w:hAnsi="Wingdings"/>
        </w:rPr>
        <w:t></w:t>
      </w:r>
      <w:r w:rsidRPr="00AC4E90" w:rsidR="007467C0">
        <w:rPr>
          <w:rStyle w:val="Hyperlink"/>
          <w:rFonts w:eastAsiaTheme="majorEastAsia"/>
          <w:color w:val="365F91"/>
        </w:rPr>
        <w:t>Orders</w:t>
      </w:r>
      <w:r w:rsidR="007467C0">
        <w:rPr>
          <w:rFonts w:ascii="Wingdings" w:hAnsi="Wingdings"/>
        </w:rPr>
        <w:t></w:t>
      </w:r>
      <w:r w:rsidRPr="00AC4E90" w:rsidR="007467C0">
        <w:rPr>
          <w:rStyle w:val="Hyperlink"/>
          <w:rFonts w:eastAsiaTheme="majorEastAsia"/>
          <w:color w:val="365F91"/>
        </w:rPr>
        <w:t>Orders</w:t>
      </w:r>
      <w:r w:rsidRPr="00E0634F" w:rsidR="007467C0">
        <w:rPr>
          <w:rStyle w:val="Hyperlink"/>
          <w:rFonts w:eastAsiaTheme="majorEastAsia"/>
          <w:color w:val="365F91"/>
        </w:rPr>
        <w:fldChar w:fldCharType="end"/>
      </w:r>
      <w:r w:rsidRPr="003058B8" w:rsidR="007467C0">
        <w:rPr>
          <w:rStyle w:val="Hyperlink"/>
          <w:rFonts w:eastAsiaTheme="majorEastAsia"/>
          <w:color w:val="365F91"/>
          <w:u w:val="none"/>
        </w:rPr>
        <w:t xml:space="preserve"> Workflow</w:t>
      </w:r>
      <w:r>
        <w:fldChar w:fldCharType="end"/>
      </w:r>
    </w:p>
    <w:p w:rsidR="007467C0" w:rsidP="00763F9D" w:rsidRDefault="007467C0" w14:paraId="1F317ACA" w14:textId="77777777">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rsidR="007467C0" w:rsidP="00763F9D" w:rsidRDefault="007467C0" w14:paraId="48405C18" w14:textId="461B20C8">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rsidR="007467C0" w:rsidP="00763F9D" w:rsidRDefault="007467C0" w14:paraId="6819CDD9" w14:textId="19C56396">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rsidR="007467C0" w:rsidP="00763F9D" w:rsidRDefault="007467C0" w14:paraId="40FAE276" w14:textId="77777777">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rsidR="007467C0" w:rsidP="00763F9D" w:rsidRDefault="007467C0" w14:paraId="73CEA088" w14:textId="77777777">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rsidR="007467C0" w:rsidP="00763F9D" w:rsidRDefault="007467C0" w14:paraId="58F16F2D" w14:textId="77777777">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rsidRPr="00A053DE" w:rsidR="007467C0" w:rsidP="007467C0" w:rsidRDefault="007467C0" w14:paraId="4142EF3C" w14:textId="77777777">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007467C0" w:rsidP="007467C0" w:rsidRDefault="007467C0" w14:paraId="3FE09B20" w14:textId="77777777"/>
    <w:p w:rsidR="007467C0" w:rsidP="007467C0" w:rsidRDefault="007467C0" w14:paraId="26ABFBA9" w14:textId="77777777">
      <w:pPr>
        <w:pStyle w:val="Heading3"/>
      </w:pPr>
      <w:bookmarkStart w:name="_Ref245719406" w:id="368"/>
      <w:bookmarkStart w:name="_Toc74556345" w:id="369"/>
      <w:bookmarkStart w:name="_Toc127491533" w:id="370"/>
      <w:bookmarkStart w:name="_Toc128021066" w:id="371"/>
      <w:r>
        <w:t>Cashpoint Types</w:t>
      </w:r>
      <w:bookmarkEnd w:id="368"/>
      <w:bookmarkEnd w:id="369"/>
      <w:bookmarkEnd w:id="370"/>
      <w:bookmarkEnd w:id="371"/>
    </w:p>
    <w:p w:rsidR="007467C0" w:rsidP="00763F9D" w:rsidRDefault="007467C0" w14:paraId="2EE23E7D" w14:textId="0F2F07B8">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rsidRPr="00C63038" w:rsidR="007467C0" w:rsidP="007467C0" w:rsidRDefault="007467C0" w14:paraId="38840ED0" w14:textId="77777777">
      <w:pPr>
        <w:pStyle w:val="Caption"/>
        <w:rPr>
          <w:lang w:val="en-US"/>
        </w:rPr>
      </w:pPr>
      <w:bookmarkStart w:name="_Ref246909742" w:id="372"/>
      <w:bookmarkStart w:name="_Toc74556439" w:id="373"/>
      <w:bookmarkStart w:name="_Toc128022116" w:id="374"/>
      <w:r w:rsidRPr="00C63038">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372"/>
      <w:r w:rsidRPr="00C63038">
        <w:rPr>
          <w:lang w:val="en-US"/>
        </w:rPr>
        <w:t>: Cashpoint Elements</w:t>
      </w:r>
      <w:bookmarkEnd w:id="373"/>
      <w:bookmarkEnd w:id="374"/>
    </w:p>
    <w:p w:rsidR="007467C0" w:rsidP="007467C0" w:rsidRDefault="007467C0" w14:paraId="3D390D64" w14:textId="77777777">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7467C0" w:rsidP="006547A8" w:rsidRDefault="007467C0" w14:paraId="50C38846" w14:textId="77777777">
      <w:pPr>
        <w:pStyle w:val="BodyText"/>
      </w:pPr>
      <w:r>
        <w:t>Below is a description of each Cashpoint and the parameters that are associated with them.</w:t>
      </w:r>
    </w:p>
    <w:p w:rsidR="007467C0" w:rsidP="006547A8" w:rsidRDefault="007467C0" w14:paraId="784FC230" w14:textId="77777777">
      <w:pPr>
        <w:pStyle w:val="BodyText"/>
      </w:pPr>
      <w:r>
        <w:t>The following is a summary of the information that will be covered along with hyperlinks to each topic:</w:t>
      </w:r>
    </w:p>
    <w:p w:rsidR="007467C0" w:rsidP="006547A8" w:rsidRDefault="007467C0" w14:paraId="26D9A6B2" w14:textId="77777777">
      <w:pPr>
        <w:pStyle w:val="ListBullet"/>
      </w:pPr>
      <w:r>
        <w:fldChar w:fldCharType="begin"/>
      </w:r>
      <w:r>
        <w:instrText xml:space="preserve"> REF _Ref245724195 \h  \* MERGEFORMAT </w:instrText>
      </w:r>
      <w:r>
        <w:fldChar w:fldCharType="separate"/>
      </w:r>
      <w:r>
        <w:t>Vault</w:t>
      </w:r>
      <w:r>
        <w:fldChar w:fldCharType="end"/>
      </w:r>
      <w:r>
        <w:t xml:space="preserve"> </w:t>
      </w:r>
    </w:p>
    <w:p w:rsidR="007467C0" w:rsidP="006547A8" w:rsidRDefault="007467C0" w14:paraId="06DCCCDD" w14:textId="40CD1532">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rsidR="007467C0" w:rsidP="006547A8" w:rsidRDefault="007467C0" w14:paraId="5FABF7BA" w14:textId="77777777">
      <w:pPr>
        <w:pStyle w:val="ListBullet"/>
      </w:pPr>
      <w:r>
        <w:fldChar w:fldCharType="begin"/>
      </w:r>
      <w:r>
        <w:instrText xml:space="preserve"> REF _Ref245724200 \h  \* MERGEFORMAT </w:instrText>
      </w:r>
      <w:r>
        <w:fldChar w:fldCharType="separate"/>
      </w:r>
      <w:r>
        <w:t>Commercial</w:t>
      </w:r>
      <w:r>
        <w:fldChar w:fldCharType="end"/>
      </w:r>
      <w:r>
        <w:t xml:space="preserve"> </w:t>
      </w:r>
    </w:p>
    <w:p w:rsidR="007467C0" w:rsidP="006547A8" w:rsidRDefault="007467C0" w14:paraId="634B724F" w14:textId="77777777">
      <w:pPr>
        <w:pStyle w:val="ListBullet"/>
      </w:pPr>
      <w:r>
        <w:fldChar w:fldCharType="begin"/>
      </w:r>
      <w:r>
        <w:instrText xml:space="preserve"> REF _Ref245724203 \h  \* MERGEFORMAT </w:instrText>
      </w:r>
      <w:r>
        <w:fldChar w:fldCharType="separate"/>
      </w:r>
      <w:r>
        <w:t>Custodial Inventory</w:t>
      </w:r>
      <w:r>
        <w:fldChar w:fldCharType="end"/>
      </w:r>
      <w:r>
        <w:t xml:space="preserve"> </w:t>
      </w:r>
    </w:p>
    <w:p w:rsidR="007467C0" w:rsidP="006547A8" w:rsidRDefault="007467C0" w14:paraId="606D3570" w14:textId="77777777">
      <w:pPr>
        <w:pStyle w:val="ListBullet"/>
      </w:pPr>
      <w:r>
        <w:fldChar w:fldCharType="begin"/>
      </w:r>
      <w:r>
        <w:instrText xml:space="preserve"> REF _Ref245724204 \h  \* MERGEFORMAT </w:instrText>
      </w:r>
      <w:r>
        <w:fldChar w:fldCharType="separate"/>
      </w:r>
      <w:r>
        <w:t>External Funding Source</w:t>
      </w:r>
      <w:r>
        <w:fldChar w:fldCharType="end"/>
      </w:r>
    </w:p>
    <w:p w:rsidRPr="006547A8" w:rsidR="007467C0" w:rsidP="007467C0" w:rsidRDefault="007467C0" w14:paraId="3BCAC3F9" w14:textId="77777777">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rsidRPr="00326CDA" w:rsidR="007467C0" w:rsidP="007467C0" w:rsidRDefault="007467C0" w14:paraId="6CCD0916" w14:textId="77777777">
      <w:pPr>
        <w:pStyle w:val="TopofSection"/>
      </w:pPr>
    </w:p>
    <w:p w:rsidR="007467C0" w:rsidP="007467C0" w:rsidRDefault="007467C0" w14:paraId="10E284D6" w14:textId="77777777">
      <w:pPr>
        <w:pStyle w:val="Heading3"/>
      </w:pPr>
      <w:bookmarkStart w:name="_Ref245724195" w:id="375"/>
      <w:bookmarkStart w:name="_Toc74556346" w:id="376"/>
      <w:bookmarkStart w:name="_Toc127491534" w:id="377"/>
      <w:bookmarkStart w:name="_Toc128021067" w:id="378"/>
      <w:r>
        <w:t>Vault</w:t>
      </w:r>
      <w:bookmarkEnd w:id="375"/>
      <w:bookmarkEnd w:id="376"/>
      <w:bookmarkEnd w:id="377"/>
      <w:bookmarkEnd w:id="378"/>
    </w:p>
    <w:p w:rsidR="007467C0" w:rsidP="006547A8" w:rsidRDefault="007467C0" w14:paraId="5D0EB253" w14:textId="77777777">
      <w:pPr>
        <w:pStyle w:val="BodyText"/>
      </w:pPr>
      <w:r>
        <w:t xml:space="preserve">The Vault Cashpoint is the main type of Cashpoint that is used to manage cash from its funding sources and to its child Cashpoints. Vaults are the central Cashpoint from which all transactions are performed. </w:t>
      </w:r>
    </w:p>
    <w:p w:rsidR="007467C0" w:rsidP="006547A8" w:rsidRDefault="007467C0" w14:paraId="17DBF6EB" w14:textId="1B7E5AA3">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rsidR="007467C0" w:rsidP="006547A8" w:rsidRDefault="007467C0" w14:paraId="6C9C43E6" w14:textId="1826D26E">
      <w:pPr>
        <w:pStyle w:val="BodyText"/>
      </w:pPr>
      <w:r>
        <w:t>There are many different combinations that can be used to accommodate the needs of the institution.</w:t>
      </w:r>
    </w:p>
    <w:p w:rsidR="007467C0" w:rsidP="006547A8" w:rsidRDefault="007467C0" w14:paraId="41E5C70A" w14:textId="77777777">
      <w:pPr>
        <w:pStyle w:val="BodyText"/>
      </w:pPr>
      <w:r>
        <w:t>The following Topics are related to Vault Cashpoints:</w:t>
      </w:r>
    </w:p>
    <w:p w:rsidR="007467C0" w:rsidP="00E229DD" w:rsidRDefault="007467C0" w14:paraId="2711A779" w14:textId="77777777">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rsidR="007467C0" w:rsidP="00E229DD" w:rsidRDefault="007467C0" w14:paraId="6B528274" w14:textId="77777777">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rsidR="007467C0" w:rsidP="00E229DD" w:rsidRDefault="007467C0" w14:paraId="57639081" w14:textId="77777777">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rsidR="007467C0" w:rsidP="00E229DD" w:rsidRDefault="007467C0" w14:paraId="21AB8227" w14:textId="77777777">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rsidR="007467C0" w:rsidP="00E229DD" w:rsidRDefault="007467C0" w14:paraId="4BACCB1D" w14:textId="77777777">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rsidR="007467C0" w:rsidP="00E229DD" w:rsidRDefault="007467C0" w14:paraId="3EF8F32C" w14:textId="77777777">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rsidR="007467C0" w:rsidP="00E229DD" w:rsidRDefault="007467C0" w14:paraId="6F95BE71" w14:textId="77777777">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rsidR="007467C0" w:rsidP="00E229DD" w:rsidRDefault="007467C0" w14:paraId="5EB7DEA0" w14:textId="7AEE8D81">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rsidR="007467C0" w:rsidP="00E229DD" w:rsidRDefault="007467C0" w14:paraId="4EE4776A" w14:textId="77777777">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rsidR="007467C0" w:rsidP="00E229DD" w:rsidRDefault="007467C0" w14:paraId="2DC60ECD" w14:textId="77777777">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rsidR="007467C0" w:rsidP="00E229DD" w:rsidRDefault="007467C0" w14:paraId="22329A87" w14:textId="77777777">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rsidR="007467C0" w:rsidP="00E229DD" w:rsidRDefault="007467C0" w14:paraId="0A5EEE89" w14:textId="77777777">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rsidR="007467C0" w:rsidP="00E229DD" w:rsidRDefault="007467C0" w14:paraId="76F1A7CD" w14:textId="77777777">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rsidR="007467C0" w:rsidP="00E229DD" w:rsidRDefault="007467C0" w14:paraId="2FBF5FDB" w14:textId="77777777">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rsidR="007467C0" w:rsidP="00E229DD" w:rsidRDefault="007467C0" w14:paraId="5BCD1C1D" w14:textId="77777777">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rsidR="007467C0" w:rsidP="00E229DD" w:rsidRDefault="007467C0" w14:paraId="66BC7048" w14:textId="77777777">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rsidR="007467C0" w:rsidP="00E229DD" w:rsidRDefault="007467C0" w14:paraId="662C5BA3" w14:textId="2CB77CD5">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rsidR="007467C0" w:rsidP="00E229DD" w:rsidRDefault="007467C0" w14:paraId="4EC4621E" w14:textId="163CD1AC">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rsidR="007467C0" w:rsidP="00E229DD" w:rsidRDefault="007467C0" w14:paraId="5EF4F3EF" w14:textId="77777777">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rsidR="007467C0" w:rsidP="00E229DD" w:rsidRDefault="007467C0" w14:paraId="763F0C43" w14:textId="77777777">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rsidR="007467C0" w:rsidP="00E229DD" w:rsidRDefault="007467C0" w14:paraId="6BC64A84" w14:textId="77777777">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rsidR="007467C0" w:rsidP="007467C0" w:rsidRDefault="007467C0" w14:paraId="3125A49D" w14:textId="038F4D8D">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rsidR="005D6A5F" w:rsidP="007467C0" w:rsidRDefault="005D6A5F" w14:paraId="2B9EC9A7" w14:textId="77777777">
      <w:pPr>
        <w:pStyle w:val="TopofSection"/>
      </w:pPr>
    </w:p>
    <w:p w:rsidR="007467C0" w:rsidP="007467C0" w:rsidRDefault="007467C0" w14:paraId="0C28DBDA" w14:textId="77777777">
      <w:pPr>
        <w:pStyle w:val="Heading3"/>
      </w:pPr>
      <w:bookmarkStart w:name="_Ref246842586" w:id="379"/>
      <w:bookmarkStart w:name="_Toc74556347" w:id="380"/>
      <w:bookmarkStart w:name="_Toc127491535" w:id="381"/>
      <w:bookmarkStart w:name="_Toc128021068" w:id="382"/>
      <w:r>
        <w:t>ATMs and Branches</w:t>
      </w:r>
      <w:bookmarkEnd w:id="379"/>
      <w:bookmarkEnd w:id="380"/>
      <w:bookmarkEnd w:id="381"/>
      <w:bookmarkEnd w:id="382"/>
    </w:p>
    <w:p w:rsidR="007467C0" w:rsidP="00E229DD" w:rsidRDefault="007467C0" w14:paraId="1686F23F" w14:textId="77777777">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rsidR="007467C0" w:rsidP="00E229DD" w:rsidRDefault="007467C0" w14:paraId="52080944" w14:textId="77777777">
      <w:pPr>
        <w:pStyle w:val="BodyText"/>
      </w:pPr>
      <w:r>
        <w:t xml:space="preserve">ATM and Branch Cashpoints can be assigned manually to a Vault at the Vault Cashpoint level or assigned through the Cashpoint synchronization process. </w:t>
      </w:r>
    </w:p>
    <w:p w:rsidR="007467C0" w:rsidP="00E229DD" w:rsidRDefault="007467C0" w14:paraId="19586041" w14:textId="77777777">
      <w:pPr>
        <w:pStyle w:val="BodyText"/>
      </w:pPr>
      <w:r>
        <w:t>The following topics are related to ATM and Branch Cashpoints:</w:t>
      </w:r>
    </w:p>
    <w:p w:rsidR="007467C0" w:rsidP="00E229DD" w:rsidRDefault="007467C0" w14:paraId="6E715C53" w14:textId="77777777">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rsidR="007467C0" w:rsidP="00E229DD" w:rsidRDefault="007467C0" w14:paraId="46163E88" w14:textId="77777777">
      <w:pPr>
        <w:pStyle w:val="BodyText"/>
      </w:pPr>
      <w:r>
        <w:t>See the following topics for information on assigning ATM and Branch Cashpoints to Vaults:</w:t>
      </w:r>
    </w:p>
    <w:p w:rsidR="007467C0" w:rsidP="00E229DD" w:rsidRDefault="007467C0" w14:paraId="5E69C776" w14:textId="4DDE7697">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rsidR="007467C0" w:rsidP="007467C0" w:rsidRDefault="007467C0" w14:paraId="345E1F44" w14:textId="6CF940C5">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rsidR="00CB4DB0" w:rsidP="007467C0" w:rsidRDefault="00CB4DB0" w14:paraId="3136AD0B" w14:textId="77777777">
      <w:pPr>
        <w:pStyle w:val="TopofSection"/>
      </w:pPr>
    </w:p>
    <w:p w:rsidR="007467C0" w:rsidP="007467C0" w:rsidRDefault="007467C0" w14:paraId="19E23AAA" w14:textId="77777777">
      <w:pPr>
        <w:pStyle w:val="Heading3"/>
      </w:pPr>
      <w:bookmarkStart w:name="_Ref245724200" w:id="383"/>
      <w:bookmarkStart w:name="_Toc74556348" w:id="384"/>
      <w:bookmarkStart w:name="_Toc127491536" w:id="385"/>
      <w:bookmarkStart w:name="_Toc128021069" w:id="386"/>
      <w:r>
        <w:t>Commercial</w:t>
      </w:r>
      <w:bookmarkEnd w:id="383"/>
      <w:bookmarkEnd w:id="384"/>
      <w:bookmarkEnd w:id="385"/>
      <w:bookmarkEnd w:id="386"/>
    </w:p>
    <w:p w:rsidRPr="00A72521" w:rsidR="007467C0" w:rsidP="00E229DD" w:rsidRDefault="007467C0" w14:paraId="16F13FC3" w14:textId="77777777">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rsidR="007467C0" w:rsidP="00E229DD" w:rsidRDefault="007467C0" w14:paraId="4027D190" w14:textId="77777777">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rsidR="007467C0" w:rsidP="00E229DD" w:rsidRDefault="007467C0" w14:paraId="529F6438" w14:textId="77777777">
      <w:pPr>
        <w:pStyle w:val="BodyText"/>
      </w:pPr>
      <w:r>
        <w:t>The following topics are related to Commercial Cashpoints:</w:t>
      </w:r>
    </w:p>
    <w:p w:rsidR="007467C0" w:rsidP="00E229DD" w:rsidRDefault="007467C0" w14:paraId="47D48931" w14:textId="77777777">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rsidR="007467C0" w:rsidP="00E229DD" w:rsidRDefault="007467C0" w14:paraId="3F9FF644" w14:textId="77777777">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rsidR="007467C0" w:rsidP="00E229DD" w:rsidRDefault="007467C0" w14:paraId="76B763E5" w14:textId="77777777">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rsidR="007467C0" w:rsidP="00E229DD" w:rsidRDefault="007467C0" w14:paraId="7480362F" w14:textId="77777777">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rsidR="007467C0" w:rsidP="00E229DD" w:rsidRDefault="007467C0" w14:paraId="75AB9BC9" w14:textId="77777777">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rsidR="007467C0" w:rsidP="00E229DD" w:rsidRDefault="007467C0" w14:paraId="538471D1" w14:textId="068681A9">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rsidR="007467C0" w:rsidP="00E229DD" w:rsidRDefault="007467C0" w14:paraId="1B0F4C40" w14:textId="7128D82E">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rsidR="007467C0" w:rsidP="00E229DD" w:rsidRDefault="007467C0" w14:paraId="34ECE740" w14:textId="77777777">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rsidR="007467C0" w:rsidP="00E229DD" w:rsidRDefault="007467C0" w14:paraId="7F705E55" w14:textId="77777777">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rsidR="007467C0" w:rsidP="00E229DD" w:rsidRDefault="007467C0" w14:paraId="6D733EA6" w14:textId="77777777">
      <w:pPr>
        <w:pStyle w:val="BodyText"/>
      </w:pPr>
      <w:r>
        <w:t>See the following topic for information on assigning Commercial Cashpoints to Vaults:</w:t>
      </w:r>
    </w:p>
    <w:p w:rsidR="007467C0" w:rsidP="00E229DD" w:rsidRDefault="007467C0" w14:paraId="79376621" w14:textId="75373544">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rsidR="007467C0" w:rsidP="007467C0" w:rsidRDefault="007467C0" w14:paraId="5D55FBB2" w14:textId="22E5CD11">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rsidR="007467C0" w:rsidP="007467C0" w:rsidRDefault="007467C0" w14:paraId="46A5B14F" w14:textId="77777777">
      <w:pPr>
        <w:pStyle w:val="Heading3"/>
      </w:pPr>
      <w:bookmarkStart w:name="_Ref245724203" w:id="387"/>
      <w:bookmarkStart w:name="_Toc74556349" w:id="388"/>
      <w:bookmarkStart w:name="_Toc127491537" w:id="389"/>
      <w:bookmarkStart w:name="_Toc128021070" w:id="390"/>
      <w:r>
        <w:t>Custodial Inventory</w:t>
      </w:r>
      <w:bookmarkEnd w:id="387"/>
      <w:bookmarkEnd w:id="388"/>
      <w:bookmarkEnd w:id="389"/>
      <w:bookmarkEnd w:id="390"/>
    </w:p>
    <w:p w:rsidR="007467C0" w:rsidP="00E229DD" w:rsidRDefault="007467C0" w14:paraId="5D8FEEC7" w14:textId="77777777">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rsidRPr="00911593" w:rsidR="007467C0" w:rsidP="00E229DD" w:rsidRDefault="007467C0" w14:paraId="75C82247" w14:textId="3A81CC11">
      <w:pPr>
        <w:pStyle w:val="BodyText"/>
      </w:pPr>
      <w:r>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rsidR="007467C0" w:rsidP="00E229DD" w:rsidRDefault="007467C0" w14:paraId="19D803C4" w14:textId="77777777">
      <w:pPr>
        <w:pStyle w:val="BodyText"/>
      </w:pPr>
      <w:r>
        <w:t>The following topics are related to Custodial Inventory Cashpoints:</w:t>
      </w:r>
    </w:p>
    <w:p w:rsidR="007467C0" w:rsidP="00E229DD" w:rsidRDefault="007467C0" w14:paraId="0F15475B" w14:textId="77777777">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rsidR="007467C0" w:rsidP="00E229DD" w:rsidRDefault="007467C0" w14:paraId="3E5F16AC" w14:textId="77777777">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rsidR="007467C0" w:rsidP="00E229DD" w:rsidRDefault="007467C0" w14:paraId="60F58931" w14:textId="77777777">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rsidR="007467C0" w:rsidP="00BC32D9" w:rsidRDefault="007467C0" w14:paraId="11ED7DE1" w14:textId="7202774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rsidR="007467C0" w:rsidP="00E229DD" w:rsidRDefault="007467C0" w14:paraId="5F02D20A" w14:textId="77777777">
      <w:pPr>
        <w:pStyle w:val="BodyText"/>
      </w:pPr>
      <w:r>
        <w:t>See the following topic for information on assigning Custodial Inventory to Vaults:</w:t>
      </w:r>
    </w:p>
    <w:p w:rsidR="007467C0" w:rsidP="007467C0" w:rsidRDefault="007467C0" w14:paraId="0A40B768" w14:textId="1ABE2648">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rsidR="00762C51" w:rsidP="007467C0" w:rsidRDefault="00762C51" w14:paraId="0BCF5873" w14:textId="77777777">
      <w:pPr>
        <w:pStyle w:val="TopofSection"/>
      </w:pPr>
    </w:p>
    <w:p w:rsidR="007467C0" w:rsidP="007467C0" w:rsidRDefault="007467C0" w14:paraId="6FC8C83A" w14:textId="77777777">
      <w:pPr>
        <w:pStyle w:val="Heading3"/>
      </w:pPr>
      <w:bookmarkStart w:name="_Ref245724204" w:id="391"/>
      <w:bookmarkStart w:name="_Toc74556350" w:id="392"/>
      <w:bookmarkStart w:name="_Toc127491538" w:id="393"/>
      <w:bookmarkStart w:name="_Toc128021071" w:id="394"/>
      <w:r>
        <w:t>External Funding Source</w:t>
      </w:r>
      <w:bookmarkEnd w:id="391"/>
      <w:bookmarkEnd w:id="392"/>
      <w:bookmarkEnd w:id="393"/>
      <w:bookmarkEnd w:id="394"/>
    </w:p>
    <w:p w:rsidRPr="001E2DFD" w:rsidR="007467C0" w:rsidP="00E229DD" w:rsidRDefault="007467C0" w14:paraId="04B642CC" w14:textId="0D679AA5">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rsidR="007467C0" w:rsidP="00E229DD" w:rsidRDefault="007467C0" w14:paraId="5F2D4AF9" w14:textId="77777777">
      <w:pPr>
        <w:pStyle w:val="BodyText"/>
      </w:pPr>
      <w:r>
        <w:t>The following topics are related to Custodial Inventory Cashpoints:</w:t>
      </w:r>
    </w:p>
    <w:p w:rsidR="007467C0" w:rsidP="00E229DD" w:rsidRDefault="007467C0" w14:paraId="67A21B81" w14:textId="77777777">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rsidR="007467C0" w:rsidP="00E229DD" w:rsidRDefault="007467C0" w14:paraId="51061707" w14:textId="77777777">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rsidR="007467C0" w:rsidP="00E229DD" w:rsidRDefault="007467C0" w14:paraId="461A723F" w14:textId="77777777">
      <w:pPr>
        <w:pStyle w:val="BodyText"/>
      </w:pPr>
      <w:r>
        <w:t>See the following topic for information on assigning Vaults to External Funding Sources:</w:t>
      </w:r>
    </w:p>
    <w:p w:rsidR="007467C0" w:rsidP="007467C0" w:rsidRDefault="007467C0" w14:paraId="7F9DB4B9" w14:textId="08D923B1">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rsidR="00E229DD" w:rsidP="007467C0" w:rsidRDefault="00E229DD" w14:paraId="0D3AFBCB" w14:textId="77777777">
      <w:pPr>
        <w:pStyle w:val="TopofSection"/>
      </w:pPr>
    </w:p>
    <w:p w:rsidRPr="00A875AE" w:rsidR="007467C0" w:rsidP="007467C0" w:rsidRDefault="007467C0" w14:paraId="602B153E" w14:textId="77777777">
      <w:pPr>
        <w:pStyle w:val="Heading2"/>
      </w:pPr>
      <w:bookmarkStart w:name="_Toc74556351" w:id="395"/>
      <w:bookmarkStart w:name="_Toc127491539" w:id="396"/>
      <w:bookmarkStart w:name="_Toc128021072" w:id="397"/>
      <w:r>
        <w:rPr>
          <w:lang w:val="en-US"/>
        </w:rPr>
        <w:t>Cashpoint</w:t>
      </w:r>
      <w:r w:rsidRPr="00A875AE">
        <w:t xml:space="preserve"> Pages</w:t>
      </w:r>
      <w:bookmarkEnd w:id="395"/>
      <w:bookmarkEnd w:id="396"/>
      <w:bookmarkEnd w:id="397"/>
    </w:p>
    <w:p w:rsidR="007467C0" w:rsidP="007467C0" w:rsidRDefault="007467C0" w14:paraId="36C6D2FA" w14:textId="77777777">
      <w:pPr>
        <w:pStyle w:val="Heading3"/>
      </w:pPr>
      <w:bookmarkStart w:name="_Ref245719409" w:id="398"/>
      <w:bookmarkStart w:name="_Toc74556352" w:id="399"/>
      <w:bookmarkStart w:name="_Toc127491540" w:id="400"/>
      <w:bookmarkStart w:name="_Toc128021073" w:id="401"/>
      <w:r>
        <w:t>Cashpoint</w:t>
      </w:r>
      <w:r>
        <w:rPr>
          <w:rFonts w:ascii="Wingdings" w:hAnsi="Wingdings"/>
        </w:rPr>
        <w:t></w:t>
      </w:r>
      <w:r>
        <w:t>Basic</w:t>
      </w:r>
      <w:r>
        <w:rPr>
          <w:rFonts w:ascii="Wingdings" w:hAnsi="Wingdings"/>
        </w:rPr>
        <w:t></w:t>
      </w:r>
      <w:r>
        <w:t>Definition</w:t>
      </w:r>
      <w:bookmarkEnd w:id="398"/>
      <w:bookmarkEnd w:id="399"/>
      <w:bookmarkEnd w:id="400"/>
      <w:bookmarkEnd w:id="401"/>
    </w:p>
    <w:p w:rsidR="007467C0" w:rsidP="00E229DD" w:rsidRDefault="007467C0" w14:paraId="0498847C" w14:textId="77777777">
      <w:pPr>
        <w:pStyle w:val="BodyText"/>
      </w:pPr>
      <w:r>
        <w:t>This topic relates to the following Cashpoint types:</w:t>
      </w:r>
    </w:p>
    <w:p w:rsidR="007467C0" w:rsidP="00D8240B" w:rsidRDefault="007467C0" w14:paraId="6A1F3D58" w14:textId="77777777">
      <w:pPr>
        <w:pStyle w:val="ListBullet"/>
      </w:pPr>
      <w:r>
        <w:fldChar w:fldCharType="begin"/>
      </w:r>
      <w:r>
        <w:instrText xml:space="preserve"> REF _Ref245724195 \h  \* MERGEFORMAT </w:instrText>
      </w:r>
      <w:r>
        <w:fldChar w:fldCharType="separate"/>
      </w:r>
      <w:r>
        <w:t>Vault</w:t>
      </w:r>
      <w:r>
        <w:fldChar w:fldCharType="end"/>
      </w:r>
    </w:p>
    <w:p w:rsidR="007467C0" w:rsidP="00D8240B" w:rsidRDefault="007467C0" w14:paraId="4B8150EE" w14:textId="6D4ED87F">
      <w:pPr>
        <w:pStyle w:val="ListBullet"/>
      </w:pPr>
      <w:r>
        <w:fldChar w:fldCharType="begin"/>
      </w:r>
      <w:r>
        <w:instrText xml:space="preserve"> REF _Ref245724200 \h  \* MERGEFORMAT </w:instrText>
      </w:r>
      <w:r>
        <w:fldChar w:fldCharType="separate"/>
      </w:r>
      <w:r>
        <w:t>Commercial</w:t>
      </w:r>
      <w:r>
        <w:fldChar w:fldCharType="end"/>
      </w:r>
    </w:p>
    <w:p w:rsidR="007467C0" w:rsidP="00D8240B" w:rsidRDefault="007467C0" w14:paraId="3B0A8CE2" w14:textId="77777777">
      <w:pPr>
        <w:pStyle w:val="ListBullet"/>
      </w:pPr>
      <w:r>
        <w:fldChar w:fldCharType="begin"/>
      </w:r>
      <w:r>
        <w:instrText xml:space="preserve"> REF _Ref245724203 \h  \* MERGEFORMAT </w:instrText>
      </w:r>
      <w:r>
        <w:fldChar w:fldCharType="separate"/>
      </w:r>
      <w:r>
        <w:t>Custodial Inventory</w:t>
      </w:r>
      <w:r>
        <w:fldChar w:fldCharType="end"/>
      </w:r>
    </w:p>
    <w:p w:rsidR="007467C0" w:rsidP="00D8240B" w:rsidRDefault="007467C0" w14:paraId="1ECB8C73" w14:textId="77777777">
      <w:pPr>
        <w:pStyle w:val="ListBullet"/>
      </w:pPr>
      <w:r>
        <w:fldChar w:fldCharType="begin"/>
      </w:r>
      <w:r>
        <w:instrText xml:space="preserve"> REF _Ref245724204 \h  \* MERGEFORMAT </w:instrText>
      </w:r>
      <w:r>
        <w:fldChar w:fldCharType="separate"/>
      </w:r>
      <w:r>
        <w:t>External Funding Source</w:t>
      </w:r>
      <w:r>
        <w:fldChar w:fldCharType="end"/>
      </w:r>
    </w:p>
    <w:p w:rsidR="007467C0" w:rsidP="00D8240B" w:rsidRDefault="007467C0" w14:paraId="52324508" w14:textId="344C7B4D">
      <w:pPr>
        <w:pStyle w:val="BodyText"/>
      </w:pPr>
      <w:r>
        <w:t>The Definition page gives general information that describes Cashpoint’s name, location and contact information.</w:t>
      </w:r>
    </w:p>
    <w:p w:rsidR="007467C0" w:rsidP="007467C0" w:rsidRDefault="007467C0" w14:paraId="24DA038F" w14:textId="77777777">
      <w:pPr>
        <w:pStyle w:val="Caption"/>
        <w:rPr>
          <w:noProof/>
          <w:lang w:val="en-US" w:bidi="ar-SA"/>
        </w:rPr>
      </w:pPr>
      <w:bookmarkStart w:name="_Toc74556440" w:id="402"/>
      <w:bookmarkStart w:name="_Toc128022117" w:id="403"/>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402"/>
      <w:bookmarkEnd w:id="403"/>
    </w:p>
    <w:p w:rsidRPr="008D3C44" w:rsidR="007467C0" w:rsidP="00D8240B" w:rsidRDefault="007467C0" w14:paraId="5AC73CEB" w14:textId="77777777">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7C0" w:rsidP="007467C0" w:rsidRDefault="007467C0" w14:paraId="2878F783" w14:textId="77777777">
      <w:pPr>
        <w:pStyle w:val="Caption"/>
      </w:pPr>
      <w:bookmarkStart w:name="_Toc74556647" w:id="404"/>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40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79D9DC4C" w14:paraId="6E7FB4D3" w14:textId="77777777">
        <w:trPr>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3BC24E5"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23E049E6" w14:textId="77777777">
            <w:pPr>
              <w:pStyle w:val="TableHeader"/>
            </w:pPr>
            <w:r w:rsidRPr="00A875AE">
              <w:t>Description</w:t>
            </w:r>
          </w:p>
        </w:tc>
      </w:tr>
      <w:tr w:rsidRPr="00A875AE" w:rsidR="007467C0" w:rsidTr="79D9DC4C" w14:paraId="790C85BE" w14:textId="77777777">
        <w:tc>
          <w:tcPr>
            <w:tcW w:w="2300" w:type="dxa"/>
            <w:tcBorders>
              <w:top w:val="nil"/>
              <w:bottom w:val="single" w:color="auto" w:sz="6" w:space="0"/>
              <w:right w:val="single" w:color="auto" w:sz="6" w:space="0"/>
            </w:tcBorders>
          </w:tcPr>
          <w:p w:rsidRPr="00D8240B" w:rsidR="007467C0" w:rsidP="00D8240B" w:rsidRDefault="007467C0" w14:paraId="3448EC4D" w14:textId="77777777">
            <w:pPr>
              <w:pStyle w:val="TableBody"/>
              <w:rPr>
                <w:b/>
                <w:bCs/>
              </w:rPr>
            </w:pPr>
            <w:r w:rsidRPr="00D8240B">
              <w:rPr>
                <w:b/>
                <w:bCs/>
              </w:rPr>
              <w:t>Vault ID</w:t>
            </w:r>
          </w:p>
        </w:tc>
        <w:tc>
          <w:tcPr>
            <w:tcW w:w="5750" w:type="dxa"/>
            <w:tcBorders>
              <w:top w:val="nil"/>
              <w:left w:val="single" w:color="auto" w:sz="6" w:space="0"/>
              <w:bottom w:val="single" w:color="auto" w:sz="6" w:space="0"/>
            </w:tcBorders>
          </w:tcPr>
          <w:p w:rsidRPr="00FB292A" w:rsidR="007467C0" w:rsidP="00D8240B" w:rsidRDefault="00EB1F1F" w14:paraId="6C9E244E" w14:textId="1E9C7781">
            <w:pPr>
              <w:pStyle w:val="TableBody"/>
            </w:pPr>
            <w:r>
              <w:t>A u</w:t>
            </w:r>
            <w:r w:rsidRPr="00FB292A" w:rsidR="007467C0">
              <w:t xml:space="preserve">nique </w:t>
            </w:r>
            <w:r w:rsidRPr="00FB292A" w:rsidR="00EB423F">
              <w:t>12</w:t>
            </w:r>
            <w:r w:rsidR="00EB423F">
              <w:t>-</w:t>
            </w:r>
            <w:r w:rsidRPr="00FB292A" w:rsidR="007467C0">
              <w:t>character alpha-numeric identifier that is used to identify the Cashpoint in OptiVault. The identifier is referred to differently in each Cashpoint type but is essentially the same thing:</w:t>
            </w:r>
          </w:p>
          <w:p w:rsidRPr="00FB292A" w:rsidR="007467C0" w:rsidP="003058B8" w:rsidRDefault="007467C0" w14:paraId="09E3B87A" w14:textId="77777777">
            <w:pPr>
              <w:pStyle w:val="TableBody"/>
              <w:numPr>
                <w:ilvl w:val="0"/>
                <w:numId w:val="44"/>
              </w:numPr>
            </w:pPr>
            <w:r w:rsidRPr="003058B8">
              <w:rPr>
                <w:b/>
                <w:bCs/>
              </w:rPr>
              <w:t>Vault:</w:t>
            </w:r>
            <w:r w:rsidRPr="00FB292A">
              <w:t xml:space="preserve"> Vault ID</w:t>
            </w:r>
          </w:p>
          <w:p w:rsidRPr="00FB292A" w:rsidR="007467C0" w:rsidP="003058B8" w:rsidRDefault="007467C0" w14:paraId="0028E8C8" w14:textId="77777777">
            <w:pPr>
              <w:pStyle w:val="TableBody"/>
              <w:numPr>
                <w:ilvl w:val="0"/>
                <w:numId w:val="44"/>
              </w:numPr>
            </w:pPr>
            <w:r w:rsidRPr="003058B8">
              <w:rPr>
                <w:b/>
                <w:bCs/>
              </w:rPr>
              <w:t>Commercial:</w:t>
            </w:r>
            <w:r w:rsidRPr="00FB292A">
              <w:t xml:space="preserve"> Commercial Cashpoint ID</w:t>
            </w:r>
          </w:p>
          <w:p w:rsidRPr="00FB292A" w:rsidR="007467C0" w:rsidP="003058B8" w:rsidRDefault="007467C0" w14:paraId="3C76E692" w14:textId="77777777">
            <w:pPr>
              <w:pStyle w:val="TableBody"/>
              <w:numPr>
                <w:ilvl w:val="0"/>
                <w:numId w:val="44"/>
              </w:numPr>
            </w:pPr>
            <w:r w:rsidRPr="003058B8">
              <w:rPr>
                <w:b/>
                <w:bCs/>
              </w:rPr>
              <w:t>Custodial Inventory:</w:t>
            </w:r>
            <w:r w:rsidRPr="00FB292A">
              <w:t xml:space="preserve"> CI ID</w:t>
            </w:r>
          </w:p>
          <w:p w:rsidRPr="00FB292A" w:rsidR="007467C0" w:rsidP="003058B8" w:rsidRDefault="007467C0" w14:paraId="3878456F" w14:textId="77777777">
            <w:pPr>
              <w:pStyle w:val="TableBody"/>
              <w:numPr>
                <w:ilvl w:val="0"/>
                <w:numId w:val="44"/>
              </w:numPr>
            </w:pPr>
            <w:r w:rsidRPr="003058B8">
              <w:rPr>
                <w:b/>
                <w:bCs/>
              </w:rPr>
              <w:t>External Funding Source:</w:t>
            </w:r>
            <w:r w:rsidRPr="00FB292A">
              <w:t xml:space="preserve"> External Funding Source Cashpoint ID</w:t>
            </w:r>
          </w:p>
        </w:tc>
      </w:tr>
      <w:tr w:rsidRPr="00A875AE" w:rsidR="007467C0" w:rsidTr="79D9DC4C" w14:paraId="0CD2A94C" w14:textId="77777777">
        <w:tc>
          <w:tcPr>
            <w:tcW w:w="2300" w:type="dxa"/>
            <w:tcBorders>
              <w:top w:val="nil"/>
              <w:bottom w:val="single" w:color="auto" w:sz="4" w:space="0"/>
              <w:right w:val="single" w:color="auto" w:sz="6" w:space="0"/>
            </w:tcBorders>
          </w:tcPr>
          <w:p w:rsidRPr="00D8240B" w:rsidR="007467C0" w:rsidP="00D8240B" w:rsidRDefault="007467C0" w14:paraId="7073C2BB" w14:textId="77777777">
            <w:pPr>
              <w:pStyle w:val="TableBody"/>
              <w:rPr>
                <w:b/>
                <w:bCs/>
              </w:rPr>
            </w:pPr>
            <w:r w:rsidRPr="00D8240B">
              <w:rPr>
                <w:b/>
                <w:bCs/>
              </w:rPr>
              <w:t>CP Type</w:t>
            </w:r>
          </w:p>
        </w:tc>
        <w:tc>
          <w:tcPr>
            <w:tcW w:w="5750" w:type="dxa"/>
            <w:tcBorders>
              <w:top w:val="nil"/>
              <w:left w:val="single" w:color="auto" w:sz="6" w:space="0"/>
              <w:bottom w:val="single" w:color="auto" w:sz="4" w:space="0"/>
            </w:tcBorders>
          </w:tcPr>
          <w:p w:rsidRPr="00FB292A" w:rsidR="007467C0" w:rsidP="00D8240B" w:rsidRDefault="007467C0" w14:paraId="240271C0" w14:textId="07A3BCFD">
            <w:pPr>
              <w:pStyle w:val="TableBody"/>
            </w:pPr>
            <w:r w:rsidRPr="00FB292A">
              <w:t xml:space="preserve">This field is for informational purposes and shows the type of Cashpoint (Vault, CI, Commercial, External). This field </w:t>
            </w:r>
            <w:r w:rsidR="004900DF">
              <w:t>cannot be edited.</w:t>
            </w:r>
          </w:p>
        </w:tc>
      </w:tr>
      <w:tr w:rsidRPr="00A875AE" w:rsidR="007467C0" w:rsidTr="79D9DC4C" w14:paraId="7077C9A0"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08B57439" w14:textId="77777777">
            <w:pPr>
              <w:pStyle w:val="TableBody"/>
              <w:rPr>
                <w:b/>
                <w:bCs/>
              </w:rPr>
            </w:pPr>
            <w:r w:rsidRPr="00D8240B">
              <w:rPr>
                <w:b/>
                <w:bCs/>
              </w:rPr>
              <w:t>Name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3438573F" w14:textId="301B3E71">
            <w:pPr>
              <w:pStyle w:val="TableBody"/>
            </w:pPr>
            <w:r w:rsidRPr="00FB292A">
              <w:t>The name of the Cashpoint is used as a description of the Cashpoint. This description can be seen in many reports and processes to refer to the Cashpoint as opposed to the Cashpoint ID.</w:t>
            </w:r>
          </w:p>
        </w:tc>
      </w:tr>
      <w:tr w:rsidRPr="00A875AE" w:rsidR="007467C0" w:rsidTr="79D9DC4C" w14:paraId="6F856C10"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3E7EF2BD" w14:textId="77777777">
            <w:pPr>
              <w:pStyle w:val="TableBody"/>
              <w:rPr>
                <w:b/>
                <w:bCs/>
              </w:rPr>
            </w:pPr>
            <w:r w:rsidRPr="00D8240B">
              <w:rPr>
                <w:b/>
                <w:bCs/>
              </w:rPr>
              <w:t>Open Holidays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273320FE" w14:textId="77777777">
            <w:pPr>
              <w:pStyle w:val="TableBody"/>
            </w:pPr>
            <w:r w:rsidRPr="00FB292A">
              <w:t xml:space="preserve">Flag indicating whether or not the Cashpoint is open on Holidays. This is used to identify a Cashpoint as being able to send and receive cash on holidays. </w:t>
            </w:r>
          </w:p>
        </w:tc>
      </w:tr>
      <w:tr w:rsidRPr="00A875AE" w:rsidR="007467C0" w:rsidTr="79D9DC4C" w14:paraId="5F0FD4CD"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6C8FA010" w14:textId="77777777">
            <w:pPr>
              <w:pStyle w:val="TableBody"/>
              <w:rPr>
                <w:b/>
                <w:bCs/>
              </w:rPr>
            </w:pPr>
            <w:r w:rsidRPr="00D8240B">
              <w:rPr>
                <w:b/>
                <w:bCs/>
              </w:rPr>
              <w:t>Active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5CFC8890" w14:textId="77777777">
            <w:pPr>
              <w:pStyle w:val="TableBody"/>
            </w:pPr>
            <w:r w:rsidRPr="00FB292A">
              <w:t xml:space="preserve">Flag indicating whether or not the Cashpoint is Active or not. </w:t>
            </w:r>
          </w:p>
        </w:tc>
      </w:tr>
      <w:tr w:rsidRPr="00A875AE" w:rsidR="007467C0" w:rsidTr="79D9DC4C" w14:paraId="2B923ECA"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7D63AA2A" w14:textId="77777777">
            <w:pPr>
              <w:pStyle w:val="TableBody"/>
              <w:rPr>
                <w:b/>
                <w:bCs/>
              </w:rPr>
            </w:pPr>
            <w:r w:rsidRPr="00D8240B">
              <w:rPr>
                <w:b/>
                <w:bCs/>
              </w:rPr>
              <w:t>Date Activated</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73840A76" w14:textId="77777777">
            <w:pPr>
              <w:pStyle w:val="TableBody"/>
            </w:pPr>
            <w:r w:rsidRPr="00FB292A">
              <w:t>The date that the Cashpoint was put into service or activated.</w:t>
            </w:r>
          </w:p>
        </w:tc>
      </w:tr>
      <w:tr w:rsidRPr="00A875AE" w:rsidR="007467C0" w:rsidTr="79D9DC4C" w14:paraId="72BED95D"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247F90D8" w14:textId="77777777">
            <w:pPr>
              <w:pStyle w:val="TableBody"/>
              <w:rPr>
                <w:b/>
                <w:bCs/>
              </w:rPr>
            </w:pPr>
            <w:r w:rsidRPr="00D8240B">
              <w:rPr>
                <w:b/>
                <w:bCs/>
              </w:rPr>
              <w:t>Default Funding Source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4CE4708E" w14:textId="054974DF">
            <w:pPr>
              <w:pStyle w:val="TableBody"/>
            </w:pPr>
            <w:r w:rsidRPr="00FB292A">
              <w:t>The Funding Source by default, will deliver cash to the Vault or accept returns from the vault.</w:t>
            </w:r>
          </w:p>
        </w:tc>
      </w:tr>
      <w:tr w:rsidRPr="00A875AE" w:rsidR="007467C0" w:rsidTr="79D9DC4C" w14:paraId="3DF4B039"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1EA5C690" w14:textId="77777777">
            <w:pPr>
              <w:pStyle w:val="TableBody"/>
              <w:rPr>
                <w:b/>
                <w:bCs/>
              </w:rPr>
            </w:pPr>
            <w:r w:rsidRPr="00D8240B">
              <w:rPr>
                <w:b/>
                <w:bCs/>
              </w:rPr>
              <w:t>Zone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58BF4CDD" w14:textId="35D1E237">
            <w:pPr>
              <w:pStyle w:val="TableBody"/>
            </w:pPr>
            <w:r w:rsidRPr="00FB292A">
              <w:t xml:space="preserve">This refers only to Vault Cashpoints and is used to identify the area of the country or zone </w:t>
            </w:r>
            <w:r w:rsidR="00E36641">
              <w:t>to which</w:t>
            </w:r>
            <w:r w:rsidRPr="00FB292A" w:rsidR="00E36641">
              <w:t xml:space="preserve"> </w:t>
            </w:r>
            <w:r w:rsidRPr="00FB292A">
              <w:t xml:space="preserve">the Vault belongs. This is used to identify the Cashpoint’s location </w:t>
            </w:r>
            <w:r w:rsidR="00B51FAD">
              <w:t>with</w:t>
            </w:r>
            <w:r w:rsidRPr="00FB292A" w:rsidR="00B51FAD">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Pr="006716B0" w:rsidR="00D8240B">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Pr="00A875AE" w:rsidR="007467C0" w:rsidTr="79D9DC4C" w14:paraId="0AD69C44"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6F1950CC" w14:textId="77777777">
            <w:pPr>
              <w:pStyle w:val="TableBody"/>
              <w:rPr>
                <w:b/>
                <w:bCs/>
              </w:rPr>
            </w:pPr>
            <w:r w:rsidRPr="00D8240B">
              <w:rPr>
                <w:b/>
                <w:bCs/>
              </w:rPr>
              <w:t>Top of Fdg Chain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393D9700" w14:textId="77777777">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Pr="00A875AE" w:rsidR="007467C0" w:rsidTr="79D9DC4C" w14:paraId="3114F94B"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66359832" w14:textId="77777777">
            <w:pPr>
              <w:pStyle w:val="TableBody"/>
              <w:rPr>
                <w:b/>
                <w:bCs/>
              </w:rPr>
            </w:pPr>
            <w:r w:rsidRPr="00D8240B">
              <w:rPr>
                <w:b/>
                <w:bCs/>
              </w:rPr>
              <w:t>Trading Market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311C988C" w14:textId="0F5F02EF">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Pr="006716B0" w:rsidR="00D8240B">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Pr="00A875AE" w:rsidR="007467C0" w:rsidTr="79D9DC4C" w14:paraId="42D62E94"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0CAC8233" w14:textId="77777777">
            <w:pPr>
              <w:pStyle w:val="TableBody"/>
              <w:rPr>
                <w:b/>
                <w:bCs/>
              </w:rPr>
            </w:pPr>
            <w:r w:rsidRPr="00D8240B">
              <w:rPr>
                <w:b/>
                <w:bCs/>
              </w:rPr>
              <w:t xml:space="preserve">CI </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510B8ABC" w14:textId="54BF98D2">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Pr="00A875AE" w:rsidR="007467C0" w:rsidTr="79D9DC4C" w14:paraId="48334DB9"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2DC5CD44" w14:textId="77777777">
            <w:pPr>
              <w:pStyle w:val="TableBody"/>
              <w:rPr>
                <w:b/>
                <w:bCs/>
              </w:rPr>
            </w:pPr>
            <w:r w:rsidRPr="00D8240B">
              <w:rPr>
                <w:b/>
                <w:bCs/>
              </w:rPr>
              <w:t>Address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186079F4" w14:textId="77777777">
            <w:pPr>
              <w:pStyle w:val="TableBody"/>
            </w:pPr>
            <w:r w:rsidRPr="00FB292A">
              <w:t>The address of the Cashpoint</w:t>
            </w:r>
          </w:p>
        </w:tc>
      </w:tr>
      <w:tr w:rsidRPr="00A875AE" w:rsidR="007467C0" w:rsidTr="79D9DC4C" w14:paraId="4A80F0F2"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73398201" w14:textId="77777777">
            <w:pPr>
              <w:pStyle w:val="TableBody"/>
              <w:rPr>
                <w:b/>
                <w:bCs/>
              </w:rPr>
            </w:pPr>
            <w:r w:rsidRPr="00D8240B">
              <w:rPr>
                <w:b/>
                <w:bCs/>
              </w:rPr>
              <w:t xml:space="preserve">City </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003D4B5D" w14:textId="77777777">
            <w:pPr>
              <w:pStyle w:val="TableBody"/>
            </w:pPr>
            <w:r w:rsidRPr="00FB292A">
              <w:t>The city location of the Cashpoint</w:t>
            </w:r>
          </w:p>
        </w:tc>
      </w:tr>
      <w:tr w:rsidRPr="00A875AE" w:rsidR="007467C0" w:rsidTr="79D9DC4C" w14:paraId="25444DD3"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4FA85CAA" w14:textId="77777777">
            <w:pPr>
              <w:pStyle w:val="TableBody"/>
              <w:rPr>
                <w:b/>
                <w:bCs/>
              </w:rPr>
            </w:pPr>
            <w:r w:rsidRPr="00D8240B">
              <w:rPr>
                <w:b/>
                <w:bCs/>
              </w:rPr>
              <w:t>State/Province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08F7CB70" w14:textId="77777777">
            <w:pPr>
              <w:pStyle w:val="TableBody"/>
            </w:pPr>
            <w:r w:rsidRPr="00FB292A">
              <w:t>The state and province of the Cashpoint</w:t>
            </w:r>
          </w:p>
        </w:tc>
      </w:tr>
      <w:tr w:rsidRPr="00A875AE" w:rsidR="007467C0" w:rsidTr="79D9DC4C" w14:paraId="4F9335E9"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486A4BBA" w14:textId="77777777">
            <w:pPr>
              <w:pStyle w:val="TableBody"/>
              <w:rPr>
                <w:b/>
                <w:bCs/>
              </w:rPr>
            </w:pPr>
            <w:r w:rsidRPr="00D8240B">
              <w:rPr>
                <w:b/>
                <w:bCs/>
              </w:rPr>
              <w:t>Zip code/Postal code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30E801A0" w14:textId="77777777">
            <w:pPr>
              <w:pStyle w:val="TableBody"/>
            </w:pPr>
            <w:r w:rsidRPr="00FB292A">
              <w:t>The postal code of the Cashpoint</w:t>
            </w:r>
          </w:p>
        </w:tc>
      </w:tr>
      <w:tr w:rsidRPr="00A875AE" w:rsidR="007467C0" w:rsidTr="79D9DC4C" w14:paraId="2B8FD5CF"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5D87FCDE" w14:textId="77777777">
            <w:pPr>
              <w:pStyle w:val="TableBody"/>
              <w:rPr>
                <w:b/>
                <w:bCs/>
              </w:rPr>
            </w:pPr>
            <w:r w:rsidRPr="00D8240B">
              <w:rPr>
                <w:b/>
                <w:bCs/>
              </w:rPr>
              <w:t>Contact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44FCA697" w14:textId="77777777">
            <w:pPr>
              <w:pStyle w:val="TableBody"/>
            </w:pPr>
            <w:r w:rsidRPr="00FB292A">
              <w:t>Contact information for the person who is responsible for the Cashpoint</w:t>
            </w:r>
          </w:p>
        </w:tc>
      </w:tr>
      <w:tr w:rsidRPr="00A875AE" w:rsidR="007467C0" w:rsidTr="79D9DC4C" w14:paraId="08A80A91"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480A2FB4" w14:textId="77777777">
            <w:pPr>
              <w:pStyle w:val="TableBody"/>
              <w:rPr>
                <w:b/>
                <w:bCs/>
              </w:rPr>
            </w:pPr>
            <w:r w:rsidRPr="00D8240B">
              <w:rPr>
                <w:b/>
                <w:bCs/>
              </w:rPr>
              <w:t>Contact Phone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49D4ED7F" w14:textId="77777777">
            <w:pPr>
              <w:pStyle w:val="TableBody"/>
            </w:pPr>
            <w:r w:rsidRPr="00FB292A">
              <w:t>Contact phone number</w:t>
            </w:r>
          </w:p>
        </w:tc>
      </w:tr>
      <w:tr w:rsidRPr="00A875AE" w:rsidR="007467C0" w:rsidTr="79D9DC4C" w14:paraId="7F979CA8"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31A9FF98" w14:textId="77777777">
            <w:pPr>
              <w:pStyle w:val="TableBody"/>
              <w:rPr>
                <w:b/>
                <w:bCs/>
              </w:rPr>
            </w:pPr>
            <w:r w:rsidRPr="00D8240B">
              <w:rPr>
                <w:b/>
                <w:bCs/>
              </w:rPr>
              <w:t>Contact Fax</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61BF366B" w14:textId="77777777">
            <w:pPr>
              <w:pStyle w:val="TableBody"/>
            </w:pPr>
            <w:r w:rsidRPr="00FB292A">
              <w:t>Contact Fax Number</w:t>
            </w:r>
          </w:p>
        </w:tc>
      </w:tr>
      <w:tr w:rsidRPr="00A875AE" w:rsidR="007467C0" w:rsidTr="79D9DC4C" w14:paraId="1CE6AABC"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7661C78C" w14:textId="77777777">
            <w:pPr>
              <w:pStyle w:val="TableBody"/>
              <w:rPr>
                <w:b/>
                <w:bCs/>
              </w:rPr>
            </w:pPr>
            <w:r w:rsidRPr="00D8240B">
              <w:rPr>
                <w:b/>
                <w:bCs/>
              </w:rPr>
              <w:t>Contact Email</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20314311" w14:textId="77777777">
            <w:pPr>
              <w:pStyle w:val="TableBody"/>
            </w:pPr>
            <w:r w:rsidRPr="00FB292A">
              <w:t>Contact Email Address</w:t>
            </w:r>
          </w:p>
        </w:tc>
      </w:tr>
      <w:tr w:rsidRPr="00A875AE" w:rsidR="007467C0" w:rsidTr="79D9DC4C" w14:paraId="7FE99B33"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5830B3AE" w14:textId="77777777">
            <w:pPr>
              <w:pStyle w:val="TableBody"/>
              <w:rPr>
                <w:b/>
                <w:bCs/>
              </w:rPr>
            </w:pPr>
            <w:r w:rsidRPr="00D8240B">
              <w:rPr>
                <w:b/>
                <w:bCs/>
              </w:rPr>
              <w:t>Aggregate Emergencies Indicator</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5F69FBB1" w14:textId="781B6337">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Pr="00A875AE" w:rsidR="007467C0" w:rsidTr="79D9DC4C" w14:paraId="0B3E77D3"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3FF3F4EE" w14:textId="77777777">
            <w:pPr>
              <w:pStyle w:val="TableBody"/>
              <w:rPr>
                <w:b/>
                <w:bCs/>
              </w:rPr>
            </w:pPr>
            <w:r w:rsidRPr="00D8240B">
              <w:rPr>
                <w:b/>
                <w:bCs/>
              </w:rPr>
              <w:t>Max Number of Pallets</w:t>
            </w:r>
          </w:p>
        </w:tc>
        <w:tc>
          <w:tcPr>
            <w:tcW w:w="5750" w:type="dxa"/>
            <w:tcBorders>
              <w:top w:val="single" w:color="auto" w:sz="4" w:space="0"/>
              <w:left w:val="single" w:color="auto" w:sz="4" w:space="0"/>
              <w:bottom w:val="single" w:color="auto" w:sz="4" w:space="0"/>
              <w:right w:val="single" w:color="auto" w:sz="4" w:space="0"/>
            </w:tcBorders>
          </w:tcPr>
          <w:p w:rsidRPr="00BD019D" w:rsidR="007467C0" w:rsidP="00D8240B" w:rsidRDefault="007467C0" w14:paraId="0D081C9D" w14:textId="358622FE">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Pr="00601798" w:rsidR="00D8240B">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Pr="00A875AE" w:rsidR="007467C0" w:rsidTr="79D9DC4C" w14:paraId="4F75A8B1" w14:textId="77777777">
        <w:tc>
          <w:tcPr>
            <w:tcW w:w="2300" w:type="dxa"/>
            <w:tcBorders>
              <w:top w:val="single" w:color="auto" w:sz="4" w:space="0"/>
              <w:left w:val="single" w:color="auto" w:sz="4" w:space="0"/>
              <w:bottom w:val="single" w:color="auto" w:sz="4" w:space="0"/>
              <w:right w:val="single" w:color="auto" w:sz="4" w:space="0"/>
            </w:tcBorders>
          </w:tcPr>
          <w:p w:rsidRPr="00D8240B" w:rsidR="007467C0" w:rsidP="00D8240B" w:rsidRDefault="007467C0" w14:paraId="76878362" w14:textId="77777777">
            <w:pPr>
              <w:pStyle w:val="TableBody"/>
              <w:rPr>
                <w:b/>
                <w:bCs/>
              </w:rPr>
            </w:pPr>
            <w:r w:rsidRPr="00D8240B">
              <w:rPr>
                <w:b/>
                <w:bCs/>
              </w:rPr>
              <w:t>Bulk Order Reduction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47C84D79" w14:textId="77777777">
            <w:pPr>
              <w:pStyle w:val="TableBody"/>
            </w:pPr>
            <w:r w:rsidRPr="00FB292A">
              <w:t>This option is used to determine how incoming Vault Orders and incoming ATM residuals are handled in OptiVault. The available options are</w:t>
            </w:r>
          </w:p>
          <w:p w:rsidRPr="00FB292A" w:rsidR="007467C0" w:rsidP="00D8240B" w:rsidRDefault="007467C0" w14:paraId="6A50F2FF" w14:textId="77777777">
            <w:pPr>
              <w:pStyle w:val="TableBody"/>
            </w:pPr>
            <w:r w:rsidRPr="00FB292A">
              <w:rPr>
                <w:b/>
              </w:rPr>
              <w:t>No Bulk Reduction</w:t>
            </w:r>
            <w:r w:rsidRPr="00FB292A">
              <w:t xml:space="preserve"> – This means that there is no reduction of Orders or ATM residuals</w:t>
            </w:r>
          </w:p>
          <w:p w:rsidRPr="00FB292A" w:rsidR="007467C0" w:rsidP="00D8240B" w:rsidRDefault="007467C0" w14:paraId="3E870AE3" w14:textId="77777777">
            <w:pPr>
              <w:pStyle w:val="TableBody"/>
            </w:pPr>
            <w:r w:rsidRPr="00FB292A">
              <w:rPr>
                <w:b/>
              </w:rPr>
              <w:t xml:space="preserve">Discount Bulk Cash Order – </w:t>
            </w:r>
            <w:r w:rsidRPr="00FB292A">
              <w:t>The incoming orders are not available on the day they are due.</w:t>
            </w:r>
          </w:p>
          <w:p w:rsidRPr="00FB292A" w:rsidR="007467C0" w:rsidP="00D8240B" w:rsidRDefault="007467C0" w14:paraId="5DB96FAB" w14:textId="77777777">
            <w:pPr>
              <w:pStyle w:val="TableBody"/>
            </w:pPr>
            <w:r w:rsidRPr="00FB292A">
              <w:rPr>
                <w:b/>
              </w:rPr>
              <w:t xml:space="preserve">Discount ATM Residuals – </w:t>
            </w:r>
            <w:r w:rsidRPr="00FB292A">
              <w:t>The incoming ATM residuals are not available on the day they are due.</w:t>
            </w:r>
          </w:p>
          <w:p w:rsidRPr="00FB292A" w:rsidR="007467C0" w:rsidP="00D8240B" w:rsidRDefault="007467C0" w14:paraId="2DFDDEB8" w14:textId="77777777">
            <w:pPr>
              <w:pStyle w:val="TableBody"/>
            </w:pPr>
            <w:r w:rsidRPr="00FB292A">
              <w:rPr>
                <w:b/>
              </w:rPr>
              <w:t xml:space="preserve">Discount ATM Residuals and Bulk Cash Order – </w:t>
            </w:r>
            <w:r w:rsidRPr="00FB292A">
              <w:t>Both Bulk orders and ATM residuals are not available on the day they are due.</w:t>
            </w:r>
          </w:p>
          <w:p w:rsidRPr="00FB292A" w:rsidR="007467C0" w:rsidP="00D8240B" w:rsidRDefault="007467C0" w14:paraId="08AAAC9D" w14:textId="6B2CA151">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Pr="00FB292A" w:rsidR="00697B9E">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rsidRPr="00FB292A" w:rsidR="007467C0" w:rsidP="00D8240B" w:rsidRDefault="007467C0" w14:paraId="16ACBFBB" w14:textId="77777777">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rsidRPr="00FB292A" w:rsidR="007467C0" w:rsidP="00D8240B" w:rsidRDefault="007467C0" w14:paraId="5DC6AD19" w14:textId="3D3053BF">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rsidRPr="00FB292A" w:rsidR="007467C0" w:rsidP="00D8240B" w:rsidRDefault="007467C0" w14:paraId="29EB7F09" w14:textId="77777777">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rsidRPr="00FB292A" w:rsidR="007467C0" w:rsidRDefault="007467C0" w14:paraId="10029E0A" w14:textId="3B74D709">
            <w:pPr>
              <w:pStyle w:val="TableBody"/>
              <w:rPr>
                <w:rFonts w:cs="Arial"/>
                <w:lang w:val="en-US" w:bidi="en-US"/>
              </w:rPr>
              <w:pPrChange w:author="Moses, Robbie" w:date="2023-02-13T08:39:00Z" w:id="405">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Pr="00FB292A" w:rsidR="00977A16">
              <w:t xml:space="preserve">n </w:t>
            </w:r>
            <w:r w:rsidRPr="00FB292A">
              <w:t xml:space="preserve">the Last Load Date and the current date, the ATM Residuals from the first day’s forecasted ATM Residuals </w:t>
            </w:r>
            <w:r w:rsidR="00977A16">
              <w:t>are</w:t>
            </w:r>
            <w:r w:rsidRPr="00FB292A" w:rsidR="00977A16">
              <w:t xml:space="preserve"> </w:t>
            </w:r>
            <w:r w:rsidRPr="00FB292A">
              <w:t xml:space="preserve">used. The ATM Residual amount is shown in the Forecast Report as Cash In. On days where there is no Gap </w:t>
            </w:r>
            <w:r w:rsidR="00AE17B4">
              <w:t>betwee</w:t>
            </w:r>
            <w:r w:rsidRPr="00FB292A" w:rsidR="00AE17B4">
              <w:t xml:space="preserve">n </w:t>
            </w:r>
            <w:r w:rsidRPr="00FB292A">
              <w:t>the Last Load Date and the current date, the ATM Residual amount is the current day’s Cash In.</w:t>
            </w:r>
          </w:p>
        </w:tc>
      </w:tr>
      <w:tr w:rsidRPr="00A875AE" w:rsidR="007467C0" w:rsidTr="79D9DC4C" w14:paraId="732C4365" w14:textId="77777777">
        <w:tc>
          <w:tcPr>
            <w:tcW w:w="2300" w:type="dxa"/>
            <w:tcBorders>
              <w:top w:val="single" w:color="auto" w:sz="4" w:space="0"/>
              <w:left w:val="single" w:color="auto" w:sz="4" w:space="0"/>
              <w:bottom w:val="single" w:color="auto" w:sz="4" w:space="0"/>
              <w:right w:val="single" w:color="auto" w:sz="4" w:space="0"/>
            </w:tcBorders>
          </w:tcPr>
          <w:p w:rsidRPr="002F2B97" w:rsidR="007467C0" w:rsidP="00D8240B" w:rsidRDefault="007467C0" w14:paraId="6FD57DF1" w14:textId="77777777">
            <w:pPr>
              <w:pStyle w:val="TableBody"/>
              <w:rPr>
                <w:b/>
                <w:bCs/>
              </w:rPr>
            </w:pPr>
            <w:r w:rsidRPr="002F2B97">
              <w:rPr>
                <w:b/>
                <w:bCs/>
              </w:rPr>
              <w:t>Packaging Time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6C4D791D" w14:textId="58C7BD25">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Pr="00A875AE" w:rsidR="007467C0" w:rsidTr="79D9DC4C" w14:paraId="48B37612" w14:textId="77777777">
        <w:tc>
          <w:tcPr>
            <w:tcW w:w="2300" w:type="dxa"/>
            <w:tcBorders>
              <w:top w:val="single" w:color="auto" w:sz="4" w:space="0"/>
              <w:left w:val="single" w:color="auto" w:sz="4" w:space="0"/>
              <w:bottom w:val="single" w:color="auto" w:sz="4" w:space="0"/>
              <w:right w:val="single" w:color="auto" w:sz="4" w:space="0"/>
            </w:tcBorders>
          </w:tcPr>
          <w:p w:rsidRPr="002F2B97" w:rsidR="007467C0" w:rsidP="00D8240B" w:rsidRDefault="007467C0" w14:paraId="04226F42" w14:textId="77777777">
            <w:pPr>
              <w:pStyle w:val="TableBody"/>
              <w:rPr>
                <w:b/>
                <w:bCs/>
              </w:rPr>
            </w:pPr>
            <w:r w:rsidRPr="002F2B97">
              <w:rPr>
                <w:b/>
                <w:bCs/>
              </w:rPr>
              <w:t xml:space="preserve">Clearance Time </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8240B" w:rsidRDefault="007467C0" w14:paraId="3812EA4E" w14:textId="6A427EA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Pr="00A875AE" w:rsidR="007467C0" w:rsidTr="79D9DC4C" w14:paraId="5F58B4A9" w14:textId="77777777">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27C5722C" w14:textId="77777777">
            <w:pPr>
              <w:pStyle w:val="TableBody"/>
              <w:rPr>
                <w:b/>
                <w:bCs/>
              </w:rPr>
            </w:pPr>
            <w:r w:rsidRPr="002F2B97">
              <w:rPr>
                <w:b/>
                <w:bCs/>
              </w:rPr>
              <w:t>Custom 1-6</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5CB9CF75" w14:textId="462BE8F1">
            <w:pPr>
              <w:pStyle w:val="TableBody"/>
            </w:pPr>
            <w:r>
              <w:t xml:space="preserve">Text fields available for custom client-driven details to be stored relative </w:t>
            </w:r>
            <w:r w:rsidR="005A0197">
              <w:t xml:space="preserve">to </w:t>
            </w:r>
            <w:r>
              <w:t>the cashpoint(s)</w:t>
            </w:r>
          </w:p>
        </w:tc>
      </w:tr>
      <w:tr w:rsidRPr="00A875AE" w:rsidR="007467C0" w:rsidTr="79D9DC4C" w14:paraId="01B7DB14" w14:textId="77777777">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6917AC95" w14:textId="77777777">
            <w:pPr>
              <w:pStyle w:val="TableBody"/>
              <w:rPr>
                <w:b/>
                <w:bCs/>
              </w:rPr>
            </w:pPr>
            <w:r w:rsidRPr="002F2B97">
              <w:rPr>
                <w:b/>
                <w:bCs/>
              </w:rPr>
              <w:t>Save Button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4C44AD44" w14:textId="77777777">
            <w:pPr>
              <w:pStyle w:val="TableBody"/>
            </w:pPr>
            <w:r w:rsidRPr="00FB292A">
              <w:t>Used to save any changes made on the page</w:t>
            </w:r>
          </w:p>
        </w:tc>
      </w:tr>
      <w:tr w:rsidRPr="00A875AE" w:rsidR="007467C0" w:rsidTr="79D9DC4C" w14:paraId="236AF566" w14:textId="77777777">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055C4BC9" w14:textId="77777777">
            <w:pPr>
              <w:pStyle w:val="TableBody"/>
              <w:rPr>
                <w:b/>
                <w:bCs/>
              </w:rPr>
            </w:pPr>
            <w:r w:rsidRPr="002F2B97">
              <w:rPr>
                <w:b/>
                <w:bCs/>
              </w:rPr>
              <w:t>Remove Vault Button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40D4165E" w14:textId="7777777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rsidR="79D9DC4C" w:rsidRDefault="79D9DC4C" w14:paraId="40C0CBA6" w14:textId="5FDEF06F"/>
    <w:p w:rsidRPr="00601798" w:rsidR="007467C0" w:rsidP="007467C0" w:rsidRDefault="007467C0" w14:paraId="59550BC4" w14:textId="4159585C">
      <w:pPr>
        <w:pStyle w:val="TopofSection"/>
      </w:pPr>
      <w:r w:rsidRPr="00326CDA">
        <w:t xml:space="preserve"> </w:t>
      </w:r>
      <w:hyperlink w:history="1" w:anchor="_General_OptiVault_Pages">
        <w:r w:rsidRPr="00601798">
          <w:t>Return: OptiVault General Pages</w:t>
        </w:r>
      </w:hyperlink>
    </w:p>
    <w:p w:rsidR="007467C0" w:rsidP="007467C0" w:rsidRDefault="007467C0" w14:paraId="2EB14382" w14:textId="77777777">
      <w:pPr>
        <w:pStyle w:val="TopofSection"/>
      </w:pPr>
    </w:p>
    <w:p w:rsidR="007467C0" w:rsidP="007467C0" w:rsidRDefault="007467C0" w14:paraId="61779BE1" w14:textId="77777777">
      <w:pPr>
        <w:pStyle w:val="Heading3"/>
      </w:pPr>
      <w:bookmarkStart w:name="_Ref245719411" w:id="406"/>
      <w:bookmarkStart w:name="_Toc74556353" w:id="407"/>
      <w:bookmarkStart w:name="_Toc127491541" w:id="408"/>
      <w:bookmarkStart w:name="_Toc128021074" w:id="409"/>
      <w:r>
        <w:t>Cashpoint</w:t>
      </w:r>
      <w:r>
        <w:rPr>
          <w:rFonts w:ascii="Wingdings" w:hAnsi="Wingdings"/>
        </w:rPr>
        <w:t></w:t>
      </w:r>
      <w:r>
        <w:t>Basic</w:t>
      </w:r>
      <w:r>
        <w:rPr>
          <w:rFonts w:ascii="Wingdings" w:hAnsi="Wingdings"/>
        </w:rPr>
        <w:t></w:t>
      </w:r>
      <w:r>
        <w:t>Denominations</w:t>
      </w:r>
      <w:bookmarkEnd w:id="406"/>
      <w:bookmarkEnd w:id="407"/>
      <w:bookmarkEnd w:id="408"/>
      <w:bookmarkEnd w:id="409"/>
    </w:p>
    <w:p w:rsidR="007467C0" w:rsidP="002F2B97" w:rsidRDefault="007467C0" w14:paraId="44A3F5C8" w14:textId="77777777">
      <w:pPr>
        <w:pStyle w:val="BodyText"/>
      </w:pPr>
      <w:r>
        <w:t>This topic relates to the following Cashpoint types:</w:t>
      </w:r>
    </w:p>
    <w:p w:rsidR="007467C0" w:rsidP="002F2B97" w:rsidRDefault="007467C0" w14:paraId="6118DAD6" w14:textId="77777777">
      <w:pPr>
        <w:pStyle w:val="ListBullet"/>
      </w:pPr>
      <w:r>
        <w:fldChar w:fldCharType="begin"/>
      </w:r>
      <w:r>
        <w:instrText xml:space="preserve"> REF _Ref245724195 \h  \* MERGEFORMAT </w:instrText>
      </w:r>
      <w:r>
        <w:fldChar w:fldCharType="separate"/>
      </w:r>
      <w:r>
        <w:t>Vault</w:t>
      </w:r>
      <w:r>
        <w:fldChar w:fldCharType="end"/>
      </w:r>
    </w:p>
    <w:p w:rsidR="007467C0" w:rsidP="002F2B97" w:rsidRDefault="007467C0" w14:paraId="11903423" w14:textId="77777777">
      <w:pPr>
        <w:pStyle w:val="ListBullet"/>
      </w:pPr>
      <w:r>
        <w:fldChar w:fldCharType="begin"/>
      </w:r>
      <w:r>
        <w:instrText xml:space="preserve"> REF _Ref245724200 \h  \* MERGEFORMAT </w:instrText>
      </w:r>
      <w:r>
        <w:fldChar w:fldCharType="separate"/>
      </w:r>
      <w:r>
        <w:t>Commercial</w:t>
      </w:r>
      <w:r>
        <w:fldChar w:fldCharType="end"/>
      </w:r>
    </w:p>
    <w:p w:rsidR="007467C0" w:rsidP="002F2B97" w:rsidRDefault="007467C0" w14:paraId="642CE7DF" w14:textId="77777777">
      <w:pPr>
        <w:pStyle w:val="ListBullet"/>
      </w:pPr>
      <w:r>
        <w:fldChar w:fldCharType="begin"/>
      </w:r>
      <w:r>
        <w:instrText xml:space="preserve"> REF _Ref245724203 \h  \* MERGEFORMAT </w:instrText>
      </w:r>
      <w:r>
        <w:fldChar w:fldCharType="separate"/>
      </w:r>
      <w:r>
        <w:t>Custodial Inventory</w:t>
      </w:r>
      <w:r>
        <w:fldChar w:fldCharType="end"/>
      </w:r>
    </w:p>
    <w:p w:rsidR="007467C0" w:rsidP="002F2B97" w:rsidRDefault="007467C0" w14:paraId="29C848F4" w14:textId="77777777">
      <w:pPr>
        <w:pStyle w:val="ListBullet"/>
      </w:pPr>
      <w:r>
        <w:fldChar w:fldCharType="begin"/>
      </w:r>
      <w:r>
        <w:instrText xml:space="preserve"> REF _Ref245724204 \h  \* MERGEFORMAT </w:instrText>
      </w:r>
      <w:r>
        <w:fldChar w:fldCharType="separate"/>
      </w:r>
      <w:r>
        <w:t>External Funding Source</w:t>
      </w:r>
      <w:r>
        <w:fldChar w:fldCharType="end"/>
      </w:r>
    </w:p>
    <w:p w:rsidR="007467C0" w:rsidP="002F2B97" w:rsidRDefault="007467C0" w14:paraId="3320A269" w14:textId="4EC848E8">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rsidR="007467C0" w:rsidP="007467C0" w:rsidRDefault="007467C0" w14:paraId="06036ECA" w14:textId="77777777">
      <w:pPr>
        <w:pStyle w:val="Caption"/>
      </w:pPr>
      <w:bookmarkStart w:name="_Toc74556648" w:id="410"/>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41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0BAA4848" w14:textId="77777777">
        <w:trPr>
          <w:cantSplit/>
          <w:tblHeader/>
        </w:trPr>
        <w:tc>
          <w:tcPr>
            <w:tcW w:w="2300" w:type="dxa"/>
            <w:tcBorders>
              <w:top w:val="single" w:color="auto" w:sz="6" w:space="0"/>
              <w:bottom w:val="single" w:color="auto" w:sz="4" w:space="0"/>
              <w:right w:val="single" w:color="auto" w:sz="6" w:space="0"/>
            </w:tcBorders>
            <w:shd w:val="clear" w:color="auto" w:fill="60C03A"/>
          </w:tcPr>
          <w:p w:rsidRPr="00A875AE" w:rsidR="007467C0" w:rsidP="00170D7D" w:rsidRDefault="007467C0" w14:paraId="4CBDEA4A" w14:textId="77777777">
            <w:pPr>
              <w:pStyle w:val="TableHeader"/>
            </w:pPr>
            <w:r w:rsidRPr="00A875AE">
              <w:t>Field Name</w:t>
            </w:r>
          </w:p>
        </w:tc>
        <w:tc>
          <w:tcPr>
            <w:tcW w:w="5750" w:type="dxa"/>
            <w:tcBorders>
              <w:top w:val="single" w:color="auto" w:sz="6" w:space="0"/>
              <w:left w:val="nil"/>
              <w:bottom w:val="single" w:color="auto" w:sz="4" w:space="0"/>
            </w:tcBorders>
            <w:shd w:val="clear" w:color="auto" w:fill="60C03A"/>
          </w:tcPr>
          <w:p w:rsidRPr="00A875AE" w:rsidR="007467C0" w:rsidP="00170D7D" w:rsidRDefault="007467C0" w14:paraId="2CD1E77C" w14:textId="77777777">
            <w:pPr>
              <w:pStyle w:val="TableHeader"/>
            </w:pPr>
            <w:r w:rsidRPr="00A875AE">
              <w:t>Description</w:t>
            </w:r>
          </w:p>
        </w:tc>
      </w:tr>
      <w:tr w:rsidRPr="00A875AE" w:rsidR="007467C0" w:rsidTr="006271D1" w14:paraId="59C5B562"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1EA3A988" w14:textId="77777777">
            <w:pPr>
              <w:pStyle w:val="TableBody"/>
              <w:rPr>
                <w:b/>
                <w:bCs/>
              </w:rPr>
            </w:pPr>
            <w:r w:rsidRPr="002F2B97">
              <w:rPr>
                <w:b/>
                <w:bCs/>
              </w:rPr>
              <w:t>Currency</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07AB82CD" w14:textId="77777777">
            <w:pPr>
              <w:pStyle w:val="TableBody"/>
            </w:pPr>
            <w:r>
              <w:t>3-character code of the currency and denomination being defined</w:t>
            </w:r>
          </w:p>
        </w:tc>
      </w:tr>
      <w:tr w:rsidRPr="00A875AE" w:rsidR="007467C0" w:rsidTr="006271D1" w14:paraId="5360DB1E"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10CC5250" w14:textId="77777777">
            <w:pPr>
              <w:pStyle w:val="TableBody"/>
              <w:rPr>
                <w:b/>
                <w:bCs/>
              </w:rPr>
            </w:pPr>
            <w:r w:rsidRPr="002F2B97">
              <w:rPr>
                <w:b/>
                <w:bCs/>
              </w:rPr>
              <w:t>Denomination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097E7526" w14:textId="77777777">
            <w:pPr>
              <w:pStyle w:val="TableBody"/>
            </w:pPr>
            <w:r w:rsidRPr="00FB292A">
              <w:t>The denomination of the currency</w:t>
            </w:r>
          </w:p>
        </w:tc>
      </w:tr>
      <w:tr w:rsidRPr="00A875AE" w:rsidR="007467C0" w:rsidTr="006271D1" w14:paraId="70608303"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45C2DD19" w14:textId="77777777">
            <w:pPr>
              <w:pStyle w:val="TableBody"/>
              <w:rPr>
                <w:b/>
                <w:bCs/>
              </w:rPr>
            </w:pPr>
            <w:r w:rsidRPr="002F2B97">
              <w:rPr>
                <w:b/>
                <w:bCs/>
              </w:rPr>
              <w:t>Quality</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5FA8E1B2" w14:textId="77777777">
            <w:pPr>
              <w:pStyle w:val="TableBody"/>
            </w:pPr>
            <w:r w:rsidRPr="00FB292A">
              <w:t>The quality of the note. There are several that become available for each denomination defined.</w:t>
            </w:r>
          </w:p>
          <w:p w:rsidRPr="00FB292A" w:rsidR="007467C0" w:rsidP="00601798" w:rsidRDefault="007467C0" w14:paraId="6CE74CCB" w14:textId="77777777">
            <w:pPr>
              <w:pStyle w:val="TableBody"/>
              <w:numPr>
                <w:ilvl w:val="0"/>
                <w:numId w:val="45"/>
              </w:numPr>
            </w:pPr>
            <w:r w:rsidRPr="00601798">
              <w:rPr>
                <w:b/>
                <w:bCs/>
              </w:rPr>
              <w:t>Unknown –</w:t>
            </w:r>
            <w:r w:rsidRPr="00FB292A">
              <w:t xml:space="preserve"> Cash that has not been sorted or verified.</w:t>
            </w:r>
          </w:p>
          <w:p w:rsidRPr="00FB292A" w:rsidR="007467C0" w:rsidP="00601798" w:rsidRDefault="007467C0" w14:paraId="0079ED81" w14:textId="48807A2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rsidRPr="00FB292A" w:rsidR="007467C0" w:rsidP="00601798" w:rsidRDefault="007467C0" w14:paraId="609914C0" w14:textId="77777777">
            <w:pPr>
              <w:pStyle w:val="TableBody"/>
              <w:numPr>
                <w:ilvl w:val="0"/>
                <w:numId w:val="45"/>
              </w:numPr>
            </w:pPr>
            <w:r w:rsidRPr="00601798">
              <w:rPr>
                <w:b/>
                <w:bCs/>
              </w:rPr>
              <w:t>Normal –</w:t>
            </w:r>
            <w:r w:rsidRPr="00FB292A">
              <w:t xml:space="preserve"> Cash that can be used by branches or commercials</w:t>
            </w:r>
          </w:p>
          <w:p w:rsidRPr="00FB292A" w:rsidR="007467C0" w:rsidP="00601798" w:rsidRDefault="007467C0" w14:paraId="6BBDEE01" w14:textId="77777777">
            <w:pPr>
              <w:pStyle w:val="TableBody"/>
              <w:numPr>
                <w:ilvl w:val="0"/>
                <w:numId w:val="45"/>
              </w:numPr>
            </w:pPr>
            <w:r w:rsidRPr="00601798">
              <w:rPr>
                <w:b/>
                <w:bCs/>
              </w:rPr>
              <w:t>Soiled –</w:t>
            </w:r>
            <w:r w:rsidRPr="00FB292A">
              <w:t xml:space="preserve"> Unfit for circulation</w:t>
            </w:r>
          </w:p>
        </w:tc>
      </w:tr>
      <w:tr w:rsidRPr="00A875AE" w:rsidR="007467C0" w:rsidTr="006271D1" w14:paraId="51CD70F1"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418F0499" w14:textId="77777777">
            <w:pPr>
              <w:pStyle w:val="TableBody"/>
              <w:rPr>
                <w:b/>
                <w:bCs/>
              </w:rPr>
            </w:pPr>
            <w:r w:rsidRPr="002F2B97">
              <w:rPr>
                <w:b/>
                <w:bCs/>
              </w:rPr>
              <w:t>Max Balance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26B03AD3" w14:textId="77777777">
            <w:pPr>
              <w:pStyle w:val="TableBody"/>
            </w:pPr>
            <w:r w:rsidRPr="00FB292A">
              <w:t>The maximum balance of the denomination that can be held in the Cashpoint.</w:t>
            </w:r>
          </w:p>
        </w:tc>
      </w:tr>
      <w:tr w:rsidRPr="00A875AE" w:rsidR="007467C0" w:rsidTr="006271D1" w14:paraId="2C968AEB"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5172A18B" w14:textId="77777777">
            <w:pPr>
              <w:pStyle w:val="TableBody"/>
              <w:rPr>
                <w:b/>
                <w:bCs/>
              </w:rPr>
            </w:pPr>
            <w:r w:rsidRPr="002F2B97">
              <w:rPr>
                <w:b/>
                <w:bCs/>
              </w:rPr>
              <w:t>Order Unit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35AC4317" w14:textId="77777777">
            <w:pPr>
              <w:pStyle w:val="TableBody"/>
            </w:pPr>
            <w:r w:rsidRPr="00FB292A">
              <w:t xml:space="preserve">The bundle size of the order for the denomination. This means that orders must be in multiples of the Order Unit Amount. </w:t>
            </w:r>
          </w:p>
        </w:tc>
      </w:tr>
      <w:tr w:rsidRPr="00A875AE" w:rsidR="007467C0" w:rsidTr="006271D1" w14:paraId="123DF9E2"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265C30BD" w14:textId="77777777">
            <w:pPr>
              <w:pStyle w:val="TableBody"/>
              <w:rPr>
                <w:b/>
                <w:bCs/>
              </w:rPr>
            </w:pPr>
            <w:r w:rsidRPr="002F2B97">
              <w:rPr>
                <w:b/>
                <w:bCs/>
              </w:rPr>
              <w:t>Minimum Delivery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39C6948F" w14:textId="77777777">
            <w:pPr>
              <w:pStyle w:val="TableBody"/>
            </w:pPr>
            <w:r w:rsidRPr="00FB292A">
              <w:t>The minimum amount that must be ordered for each delivery</w:t>
            </w:r>
          </w:p>
        </w:tc>
      </w:tr>
      <w:tr w:rsidRPr="00A875AE" w:rsidR="007467C0" w:rsidTr="006271D1" w14:paraId="45D8663C"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6EA814F6" w14:textId="77777777">
            <w:pPr>
              <w:pStyle w:val="TableBody"/>
              <w:rPr>
                <w:b/>
                <w:bCs/>
              </w:rPr>
            </w:pPr>
            <w:r w:rsidRPr="002F2B97">
              <w:rPr>
                <w:b/>
                <w:bCs/>
              </w:rPr>
              <w:t>Minimum Return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4139149B" w14:textId="77777777">
            <w:pPr>
              <w:pStyle w:val="TableBody"/>
            </w:pPr>
            <w:r w:rsidRPr="00FB292A">
              <w:t>The minimum amount that must be ordered for each return</w:t>
            </w:r>
          </w:p>
        </w:tc>
      </w:tr>
      <w:tr w:rsidRPr="00A875AE" w:rsidR="007467C0" w:rsidTr="006271D1" w14:paraId="13A18A77"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19D6E32A" w14:textId="77777777">
            <w:pPr>
              <w:pStyle w:val="TableBody"/>
              <w:rPr>
                <w:b/>
                <w:bCs/>
              </w:rPr>
            </w:pPr>
            <w:r w:rsidRPr="002F2B97">
              <w:rPr>
                <w:b/>
                <w:bCs/>
              </w:rPr>
              <w:t>Minimum Unplanned Delivery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63D59427" w14:textId="77777777">
            <w:pPr>
              <w:pStyle w:val="TableBody"/>
            </w:pPr>
            <w:r w:rsidRPr="00FB292A">
              <w:t>The minimum amount that must be ordered for each unplanned delivery</w:t>
            </w:r>
          </w:p>
        </w:tc>
      </w:tr>
      <w:tr w:rsidRPr="00A875AE" w:rsidR="007467C0" w:rsidTr="006271D1" w14:paraId="3C8DA0FF"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3749B918" w14:textId="77777777">
            <w:pPr>
              <w:pStyle w:val="TableBody"/>
              <w:rPr>
                <w:b/>
                <w:bCs/>
              </w:rPr>
            </w:pPr>
            <w:r w:rsidRPr="002F2B97">
              <w:rPr>
                <w:b/>
                <w:bCs/>
              </w:rPr>
              <w:t>Recommend Flag</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224E9A99" w14:textId="77CCE150">
            <w:pPr>
              <w:pStyle w:val="TableBody"/>
            </w:pPr>
            <w:r>
              <w:t>Determines which denomination/quality combinations will be considered during the Forecast and Recommendations processes. Checked are processed while unchecked are not processed.</w:t>
            </w:r>
          </w:p>
        </w:tc>
      </w:tr>
      <w:tr w:rsidRPr="00A875AE" w:rsidR="007467C0" w:rsidTr="006271D1" w14:paraId="6EA4189B"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20662012" w14:textId="77777777">
            <w:pPr>
              <w:pStyle w:val="TableBody"/>
              <w:rPr>
                <w:b/>
                <w:bCs/>
              </w:rPr>
            </w:pPr>
            <w:r w:rsidRPr="002F2B97">
              <w:rPr>
                <w:b/>
                <w:bCs/>
              </w:rPr>
              <w:t>Include in Sorting</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08E90651" w14:textId="0824B138">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Pr="00A875AE" w:rsidR="007467C0" w:rsidTr="006271D1" w14:paraId="6504114F"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2850E194" w14:textId="77777777">
            <w:pPr>
              <w:pStyle w:val="TableBody"/>
              <w:rPr>
                <w:b/>
                <w:bCs/>
              </w:rPr>
            </w:pPr>
            <w:r w:rsidRPr="002F2B97">
              <w:rPr>
                <w:b/>
                <w:bCs/>
              </w:rPr>
              <w:t>Add New</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41EABA91" w14:textId="77777777">
            <w:pPr>
              <w:pStyle w:val="TableBody"/>
            </w:pPr>
            <w:r w:rsidRPr="00FB292A">
              <w:t>Allows the user to add new denominations to the Cashpoint. Once clicked, a pop-up screen will appear with the available currencies and qualities that can be added to the Cashpoint.</w:t>
            </w:r>
          </w:p>
        </w:tc>
      </w:tr>
      <w:tr w:rsidRPr="00A875AE" w:rsidR="007467C0" w:rsidTr="006271D1" w14:paraId="56C872CB"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2F2B97" w:rsidR="007467C0" w:rsidP="002F2B97" w:rsidRDefault="007467C0" w14:paraId="6818EC39" w14:textId="77777777">
            <w:pPr>
              <w:pStyle w:val="TableBody"/>
              <w:rPr>
                <w:b/>
                <w:bCs/>
              </w:rPr>
            </w:pPr>
            <w:r w:rsidRPr="002F2B97">
              <w:rPr>
                <w:b/>
                <w:bCs/>
              </w:rPr>
              <w:t>Remove button</w:t>
            </w:r>
          </w:p>
        </w:tc>
        <w:tc>
          <w:tcPr>
            <w:tcW w:w="5750" w:type="dxa"/>
            <w:tcBorders>
              <w:top w:val="single" w:color="auto" w:sz="4" w:space="0"/>
              <w:left w:val="single" w:color="auto" w:sz="4" w:space="0"/>
              <w:bottom w:val="single" w:color="auto" w:sz="4" w:space="0"/>
              <w:right w:val="single" w:color="auto" w:sz="4" w:space="0"/>
            </w:tcBorders>
          </w:tcPr>
          <w:p w:rsidR="009F6130" w:rsidP="002F2B97" w:rsidRDefault="007467C0" w14:paraId="44037240" w14:textId="77777777">
            <w:pPr>
              <w:pStyle w:val="TableBody"/>
            </w:pPr>
            <w:r w:rsidRPr="00FB292A">
              <w:t xml:space="preserve">Used to Remove a denomination from the vault. </w:t>
            </w:r>
          </w:p>
          <w:p w:rsidRPr="00FB292A" w:rsidR="007467C0" w:rsidP="00601798" w:rsidRDefault="007467C0" w14:paraId="1F2B2F76" w14:textId="7B968865">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rsidRPr="0045658B" w:rsidR="007467C0" w:rsidP="007467C0" w:rsidRDefault="00000000" w14:paraId="62E8C709" w14:textId="452698A7">
      <w:pPr>
        <w:pStyle w:val="TopofSection"/>
      </w:pPr>
      <w:hyperlink w:history="1" w:anchor="_General_OptiVault_Pages">
        <w:r w:rsidRPr="0045658B" w:rsidR="007467C0">
          <w:t>Return: OptiVault General Pages</w:t>
        </w:r>
      </w:hyperlink>
    </w:p>
    <w:p w:rsidR="007467C0" w:rsidP="007467C0" w:rsidRDefault="007467C0" w14:paraId="0B299F6E" w14:textId="77777777">
      <w:pPr>
        <w:pStyle w:val="TopofSection"/>
      </w:pPr>
    </w:p>
    <w:p w:rsidR="007467C0" w:rsidP="007467C0" w:rsidRDefault="007467C0" w14:paraId="56D5E8FF" w14:textId="77777777">
      <w:pPr>
        <w:pStyle w:val="Heading3"/>
      </w:pPr>
      <w:bookmarkStart w:name="_Ref65164778" w:id="411"/>
      <w:bookmarkStart w:name="_Toc74556354" w:id="412"/>
      <w:bookmarkStart w:name="_Toc127491542" w:id="413"/>
      <w:bookmarkStart w:name="_Toc128021075" w:id="414"/>
      <w:r>
        <w:t>Cashpoint</w:t>
      </w:r>
      <w:r>
        <w:rPr>
          <w:rFonts w:ascii="Wingdings" w:hAnsi="Wingdings"/>
        </w:rPr>
        <w:t></w:t>
      </w:r>
      <w:r>
        <w:t>Basic</w:t>
      </w:r>
      <w:r>
        <w:rPr>
          <w:rFonts w:ascii="Wingdings" w:hAnsi="Wingdings"/>
        </w:rPr>
        <w:t></w:t>
      </w:r>
      <w:r>
        <w:t>Requirements</w:t>
      </w:r>
      <w:bookmarkEnd w:id="411"/>
      <w:bookmarkEnd w:id="412"/>
      <w:bookmarkEnd w:id="413"/>
      <w:bookmarkEnd w:id="414"/>
    </w:p>
    <w:p w:rsidR="007467C0" w:rsidP="007467C0" w:rsidRDefault="007467C0" w14:paraId="675854A7" w14:textId="77777777">
      <w:r w:rsidRPr="002F2B97">
        <w:rPr>
          <w:rStyle w:val="BodyTextChar"/>
        </w:rPr>
        <w:t>This topic relates to the following Cashpoint types</w:t>
      </w:r>
      <w:r>
        <w:t>:</w:t>
      </w:r>
    </w:p>
    <w:p w:rsidR="007467C0" w:rsidP="002F2B97" w:rsidRDefault="007467C0" w14:paraId="42B47897"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5C604BA4" w14:textId="77777777">
      <w:pPr>
        <w:pStyle w:val="Caption"/>
      </w:pPr>
      <w:bookmarkStart w:name="_Toc74556649" w:id="415"/>
      <w:r>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41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3596845C"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542B87A"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1BAC21B9" w14:textId="77777777">
            <w:pPr>
              <w:pStyle w:val="TableHeader"/>
            </w:pPr>
            <w:r w:rsidRPr="00A875AE">
              <w:t>Description</w:t>
            </w:r>
          </w:p>
        </w:tc>
      </w:tr>
      <w:tr w:rsidRPr="00A875AE" w:rsidR="007467C0" w:rsidTr="006271D1" w14:paraId="4A0A8C34" w14:textId="77777777">
        <w:trPr>
          <w:cantSplit/>
        </w:trPr>
        <w:tc>
          <w:tcPr>
            <w:tcW w:w="2300" w:type="dxa"/>
            <w:tcBorders>
              <w:top w:val="nil"/>
              <w:bottom w:val="single" w:color="auto" w:sz="6" w:space="0"/>
              <w:right w:val="single" w:color="auto" w:sz="6" w:space="0"/>
            </w:tcBorders>
          </w:tcPr>
          <w:p w:rsidRPr="0045658B" w:rsidR="007467C0" w:rsidP="002F2B97" w:rsidRDefault="007467C0" w14:paraId="6A608234" w14:textId="77777777">
            <w:pPr>
              <w:pStyle w:val="TableBody"/>
              <w:rPr>
                <w:b/>
                <w:bCs/>
              </w:rPr>
            </w:pPr>
            <w:r w:rsidRPr="0045658B">
              <w:rPr>
                <w:b/>
                <w:bCs/>
              </w:rPr>
              <w:t>Current Existing Vault Requirements</w:t>
            </w:r>
          </w:p>
        </w:tc>
        <w:tc>
          <w:tcPr>
            <w:tcW w:w="5750" w:type="dxa"/>
            <w:tcBorders>
              <w:top w:val="nil"/>
              <w:left w:val="single" w:color="auto" w:sz="6" w:space="0"/>
              <w:bottom w:val="single" w:color="auto" w:sz="6" w:space="0"/>
            </w:tcBorders>
          </w:tcPr>
          <w:p w:rsidRPr="00FB292A" w:rsidR="007467C0" w:rsidP="002F2B97" w:rsidRDefault="007467C0" w14:paraId="136FFB5B" w14:textId="7777777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Pr="00A875AE" w:rsidR="007467C0" w:rsidTr="006271D1" w14:paraId="2227C153" w14:textId="77777777">
        <w:trPr>
          <w:cantSplit/>
        </w:trPr>
        <w:tc>
          <w:tcPr>
            <w:tcW w:w="2300" w:type="dxa"/>
            <w:tcBorders>
              <w:top w:val="nil"/>
              <w:bottom w:val="single" w:color="auto" w:sz="6" w:space="0"/>
              <w:right w:val="single" w:color="auto" w:sz="6" w:space="0"/>
            </w:tcBorders>
          </w:tcPr>
          <w:p w:rsidRPr="0045658B" w:rsidR="007467C0" w:rsidP="002F2B97" w:rsidRDefault="007467C0" w14:paraId="11B17EEF" w14:textId="77777777">
            <w:pPr>
              <w:pStyle w:val="TableBody"/>
              <w:rPr>
                <w:b/>
                <w:bCs/>
              </w:rPr>
            </w:pPr>
            <w:r w:rsidRPr="0045658B">
              <w:rPr>
                <w:b/>
                <w:bCs/>
              </w:rPr>
              <w:t>Vault ID</w:t>
            </w:r>
          </w:p>
        </w:tc>
        <w:tc>
          <w:tcPr>
            <w:tcW w:w="5750" w:type="dxa"/>
            <w:tcBorders>
              <w:top w:val="nil"/>
              <w:left w:val="single" w:color="auto" w:sz="6" w:space="0"/>
              <w:bottom w:val="single" w:color="auto" w:sz="6" w:space="0"/>
            </w:tcBorders>
          </w:tcPr>
          <w:p w:rsidRPr="00FB292A" w:rsidR="007467C0" w:rsidP="002F2B97" w:rsidRDefault="007467C0" w14:paraId="615F5AB5" w14:textId="77777777">
            <w:pPr>
              <w:pStyle w:val="TableBody"/>
            </w:pPr>
            <w:r w:rsidRPr="00FB292A">
              <w:t>The identifier of the vault.</w:t>
            </w:r>
          </w:p>
        </w:tc>
      </w:tr>
      <w:tr w:rsidRPr="00A875AE" w:rsidR="007467C0" w:rsidTr="006271D1" w14:paraId="49BD305F" w14:textId="77777777">
        <w:trPr>
          <w:cantSplit/>
        </w:trPr>
        <w:tc>
          <w:tcPr>
            <w:tcW w:w="2300" w:type="dxa"/>
            <w:tcBorders>
              <w:top w:val="nil"/>
              <w:bottom w:val="single" w:color="auto" w:sz="4" w:space="0"/>
              <w:right w:val="single" w:color="auto" w:sz="6" w:space="0"/>
            </w:tcBorders>
          </w:tcPr>
          <w:p w:rsidRPr="0045658B" w:rsidR="007467C0" w:rsidP="002F2B97" w:rsidRDefault="007467C0" w14:paraId="6A305262" w14:textId="77777777">
            <w:pPr>
              <w:pStyle w:val="TableBody"/>
              <w:rPr>
                <w:b/>
                <w:bCs/>
              </w:rPr>
            </w:pPr>
            <w:r w:rsidRPr="0045658B">
              <w:rPr>
                <w:b/>
                <w:bCs/>
              </w:rPr>
              <w:t>Denom. List</w:t>
            </w:r>
          </w:p>
        </w:tc>
        <w:tc>
          <w:tcPr>
            <w:tcW w:w="5750" w:type="dxa"/>
            <w:tcBorders>
              <w:top w:val="nil"/>
              <w:left w:val="single" w:color="auto" w:sz="6" w:space="0"/>
              <w:bottom w:val="single" w:color="auto" w:sz="4" w:space="0"/>
            </w:tcBorders>
          </w:tcPr>
          <w:p w:rsidRPr="00FB292A" w:rsidR="007467C0" w:rsidP="002F2B97" w:rsidRDefault="007467C0" w14:paraId="5AD57382" w14:textId="68B186E4">
            <w:pPr>
              <w:pStyle w:val="TableBody"/>
            </w:pPr>
            <w:r w:rsidRPr="00FB292A">
              <w:t xml:space="preserve">A dropdown </w:t>
            </w:r>
            <w:r w:rsidRPr="00FB292A" w:rsidR="000037A5">
              <w:t>allow</w:t>
            </w:r>
            <w:r w:rsidR="000037A5">
              <w:t>s</w:t>
            </w:r>
            <w:r w:rsidRPr="00FB292A" w:rsidR="000037A5">
              <w:t xml:space="preserve"> </w:t>
            </w:r>
            <w:r w:rsidRPr="00FB292A">
              <w:t xml:space="preserve">the user to specify the Denomination </w:t>
            </w:r>
            <w:r w:rsidRPr="00FB292A" w:rsidR="008E3DCA">
              <w:t>and</w:t>
            </w:r>
            <w:r w:rsidRPr="00FB292A">
              <w:t xml:space="preserve"> quality for which the requirements will be defined. </w:t>
            </w:r>
          </w:p>
        </w:tc>
      </w:tr>
      <w:tr w:rsidRPr="00A875AE" w:rsidR="007467C0" w:rsidTr="006271D1" w14:paraId="71EABF81"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2F2B97" w:rsidRDefault="007467C0" w14:paraId="79F586CC" w14:textId="77777777">
            <w:pPr>
              <w:pStyle w:val="TableBody"/>
              <w:rPr>
                <w:b/>
                <w:bCs/>
              </w:rPr>
            </w:pPr>
            <w:r w:rsidRPr="0045658B">
              <w:rPr>
                <w:b/>
                <w:bCs/>
              </w:rPr>
              <w:t>Day</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5B413B97" w14:textId="77777777">
            <w:pPr>
              <w:pStyle w:val="TableBody"/>
            </w:pPr>
            <w:r w:rsidRPr="00FB292A">
              <w:t>Lists the possible choices for requirements definition. The options available are:</w:t>
            </w:r>
          </w:p>
          <w:p w:rsidRPr="00FB292A" w:rsidR="007467C0" w:rsidP="0045658B" w:rsidRDefault="007467C0" w14:paraId="7097F6E1" w14:textId="05F4AA40">
            <w:pPr>
              <w:pStyle w:val="TableBody"/>
              <w:numPr>
                <w:ilvl w:val="0"/>
                <w:numId w:val="46"/>
              </w:numPr>
            </w:pPr>
            <w:r w:rsidRPr="0045658B">
              <w:rPr>
                <w:b/>
                <w:bCs/>
              </w:rPr>
              <w:t>All Days –</w:t>
            </w:r>
            <w:r w:rsidRPr="00FB292A">
              <w:t xml:space="preserve"> </w:t>
            </w:r>
            <w:r w:rsidRPr="00FB292A" w:rsidR="000037A5">
              <w:t>Mean</w:t>
            </w:r>
            <w:r w:rsidR="000037A5">
              <w:t>s</w:t>
            </w:r>
            <w:r w:rsidRPr="00FB292A" w:rsidR="000037A5">
              <w:t xml:space="preserve"> </w:t>
            </w:r>
            <w:r w:rsidRPr="00FB292A">
              <w:t>the requirements apply to every day of the week.</w:t>
            </w:r>
          </w:p>
          <w:p w:rsidRPr="00FB292A" w:rsidR="007467C0" w:rsidP="0045658B" w:rsidRDefault="007467C0" w14:paraId="10E70C94" w14:textId="77777777">
            <w:pPr>
              <w:pStyle w:val="TableBody"/>
              <w:numPr>
                <w:ilvl w:val="0"/>
                <w:numId w:val="46"/>
              </w:numPr>
            </w:pPr>
            <w:r w:rsidRPr="0045658B">
              <w:rPr>
                <w:b/>
                <w:bCs/>
              </w:rPr>
              <w:t>Weekdays –</w:t>
            </w:r>
            <w:r w:rsidRPr="00FB292A">
              <w:t xml:space="preserve"> Sunday Thru Saturday meaning the requirements refer to that day of the week, every week.</w:t>
            </w:r>
          </w:p>
          <w:p w:rsidRPr="00FB292A" w:rsidR="007467C0" w:rsidP="0045658B" w:rsidRDefault="007467C0" w14:paraId="0ADA408B" w14:textId="77777777">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Pr="00A875AE" w:rsidR="007467C0" w:rsidTr="006271D1" w14:paraId="058C246D"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2F2B97" w:rsidRDefault="007467C0" w14:paraId="55C19BBE" w14:textId="77777777">
            <w:pPr>
              <w:pStyle w:val="TableBody"/>
              <w:rPr>
                <w:b/>
                <w:bCs/>
              </w:rPr>
            </w:pPr>
            <w:r w:rsidRPr="0045658B">
              <w:rPr>
                <w:b/>
                <w:bCs/>
              </w:rPr>
              <w:t>Retrieve Button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7F80A6CE" w14:textId="7777777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Pr="00A875AE" w:rsidR="007467C0" w:rsidTr="006271D1" w14:paraId="110FE5A1"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2F2B97" w:rsidRDefault="007467C0" w14:paraId="6C5E192D" w14:textId="77777777">
            <w:pPr>
              <w:pStyle w:val="TableBody"/>
              <w:rPr>
                <w:b/>
                <w:bCs/>
              </w:rPr>
            </w:pPr>
            <w:r w:rsidRPr="0045658B">
              <w:rPr>
                <w:b/>
                <w:bCs/>
              </w:rPr>
              <w:t>Edit Existing Requirements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2F2B97" w:rsidRDefault="007467C0" w14:paraId="70F8BA4C" w14:textId="7777777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Pr="00A875AE" w:rsidR="007467C0" w:rsidTr="006271D1" w14:paraId="451F8BF4"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29E91A3F" w14:textId="77777777">
            <w:pPr>
              <w:pStyle w:val="TableBody"/>
              <w:rPr>
                <w:b/>
                <w:bCs/>
              </w:rPr>
            </w:pPr>
            <w:r w:rsidRPr="0045658B">
              <w:rPr>
                <w:b/>
                <w:bCs/>
              </w:rPr>
              <w:t>Cycle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6EA0A4AC" w14:textId="77777777">
            <w:pPr>
              <w:pStyle w:val="TableBody"/>
            </w:pPr>
            <w:r w:rsidRPr="00FB292A">
              <w:t xml:space="preserve">Indicates the cycle for which cash is delivered to the Vault. </w:t>
            </w:r>
          </w:p>
          <w:p w:rsidRPr="00FB292A" w:rsidR="007467C0" w:rsidP="004D3308" w:rsidRDefault="007467C0" w14:paraId="23DA46C2" w14:textId="77777777">
            <w:pPr>
              <w:pStyle w:val="TableBody"/>
            </w:pPr>
            <w:r w:rsidRPr="00FB292A">
              <w:t>The available options are:</w:t>
            </w:r>
          </w:p>
          <w:p w:rsidRPr="00FB292A" w:rsidR="007467C0" w:rsidP="004D3308" w:rsidRDefault="007467C0" w14:paraId="07D94617" w14:textId="77777777">
            <w:pPr>
              <w:pStyle w:val="TableListBullet"/>
            </w:pPr>
            <w:r w:rsidRPr="00FB292A">
              <w:t>Weekly</w:t>
            </w:r>
          </w:p>
          <w:p w:rsidRPr="00FB292A" w:rsidR="007467C0" w:rsidP="004D3308" w:rsidRDefault="007467C0" w14:paraId="35628A04" w14:textId="77777777">
            <w:pPr>
              <w:pStyle w:val="TableListBullet"/>
            </w:pPr>
            <w:r w:rsidRPr="00FB292A">
              <w:t>Bi-Weekly</w:t>
            </w:r>
          </w:p>
          <w:p w:rsidRPr="00FB292A" w:rsidR="007467C0" w:rsidP="004D3308" w:rsidRDefault="007467C0" w14:paraId="205594FF" w14:textId="77777777">
            <w:pPr>
              <w:pStyle w:val="TableListBullet"/>
            </w:pPr>
            <w:r w:rsidRPr="00FB292A">
              <w:t>Tri-Weekly</w:t>
            </w:r>
          </w:p>
          <w:p w:rsidRPr="00FB292A" w:rsidR="007467C0" w:rsidP="004D3308" w:rsidRDefault="007467C0" w14:paraId="0E41B070" w14:textId="77777777">
            <w:pPr>
              <w:pStyle w:val="TableListBullet"/>
            </w:pPr>
            <w:r w:rsidRPr="00FB292A">
              <w:t>4</w:t>
            </w:r>
            <w:r w:rsidRPr="00FB292A">
              <w:rPr>
                <w:vertAlign w:val="superscript"/>
              </w:rPr>
              <w:t>th</w:t>
            </w:r>
            <w:r w:rsidRPr="00FB292A">
              <w:t xml:space="preserve"> Week</w:t>
            </w:r>
          </w:p>
          <w:p w:rsidRPr="00FB292A" w:rsidR="007467C0" w:rsidP="004D3308" w:rsidRDefault="007467C0" w14:paraId="091A7C34" w14:textId="77777777">
            <w:pPr>
              <w:pStyle w:val="TableListBullet"/>
            </w:pPr>
            <w:r w:rsidRPr="00FB292A">
              <w:t>Monthly Week 1</w:t>
            </w:r>
          </w:p>
          <w:p w:rsidRPr="00FB292A" w:rsidR="007467C0" w:rsidP="004D3308" w:rsidRDefault="007467C0" w14:paraId="581B7D41" w14:textId="77777777">
            <w:pPr>
              <w:pStyle w:val="TableListBullet"/>
            </w:pPr>
            <w:r w:rsidRPr="00FB292A">
              <w:t>Monthly Week 2</w:t>
            </w:r>
          </w:p>
          <w:p w:rsidRPr="00FB292A" w:rsidR="007467C0" w:rsidP="004D3308" w:rsidRDefault="007467C0" w14:paraId="31A10074" w14:textId="77777777">
            <w:pPr>
              <w:pStyle w:val="TableListBullet"/>
            </w:pPr>
            <w:r w:rsidRPr="00FB292A">
              <w:t>Monthly Week 3</w:t>
            </w:r>
          </w:p>
          <w:p w:rsidRPr="00FB292A" w:rsidR="007467C0" w:rsidP="004D3308" w:rsidRDefault="007467C0" w14:paraId="089B33D1" w14:textId="77777777">
            <w:pPr>
              <w:pStyle w:val="TableListBullet"/>
            </w:pPr>
            <w:r w:rsidRPr="00FB292A">
              <w:t>Monthly Week 4</w:t>
            </w:r>
          </w:p>
        </w:tc>
      </w:tr>
      <w:tr w:rsidRPr="00A875AE" w:rsidR="007467C0" w:rsidTr="006271D1" w14:paraId="012E5394"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6648DDDD" w14:textId="77777777">
            <w:pPr>
              <w:pStyle w:val="TableBody"/>
              <w:rPr>
                <w:b/>
                <w:bCs/>
              </w:rPr>
            </w:pPr>
            <w:r w:rsidRPr="0045658B">
              <w:rPr>
                <w:b/>
                <w:bCs/>
              </w:rPr>
              <w:t>Specific Date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14745967" w14:textId="77777777">
            <w:pPr>
              <w:pStyle w:val="TableBody"/>
            </w:pPr>
            <w:r w:rsidRPr="00FB292A">
              <w:t xml:space="preserve">When used with a specific date option, this is the date for which the parameters will apply. </w:t>
            </w:r>
          </w:p>
          <w:p w:rsidRPr="00FB292A" w:rsidR="007467C0" w:rsidP="004D3308" w:rsidRDefault="007467C0" w14:paraId="4E969065" w14:textId="77777777">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Pr="00A875AE" w:rsidR="007467C0" w:rsidTr="006271D1" w14:paraId="31FC78C8"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694902EB" w14:textId="77777777">
            <w:pPr>
              <w:pStyle w:val="TableBody"/>
              <w:rPr>
                <w:b/>
                <w:bCs/>
              </w:rPr>
            </w:pPr>
            <w:r w:rsidRPr="0045658B">
              <w:rPr>
                <w:b/>
                <w:bCs/>
              </w:rPr>
              <w:t>Max Holding</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3101ED61" w14:textId="77777777">
            <w:pPr>
              <w:pStyle w:val="TableBody"/>
            </w:pPr>
            <w:r w:rsidRPr="00FB292A">
              <w:t>The maximum holding amount for a given denomination.</w:t>
            </w:r>
          </w:p>
        </w:tc>
      </w:tr>
      <w:tr w:rsidRPr="00A875AE" w:rsidR="007467C0" w:rsidTr="006271D1" w14:paraId="34697F12"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3DB262A1" w14:textId="77777777">
            <w:pPr>
              <w:pStyle w:val="TableBody"/>
              <w:rPr>
                <w:b/>
                <w:bCs/>
              </w:rPr>
            </w:pPr>
            <w:r w:rsidRPr="0045658B">
              <w:rPr>
                <w:b/>
                <w:bCs/>
              </w:rPr>
              <w:t>Minimum Operating Balance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7F7E8962" w14:textId="77FFDFBC">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Pr="00A875AE" w:rsidR="007467C0" w:rsidTr="006271D1" w14:paraId="711E5F66"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4E3CA2CA" w14:textId="77777777">
            <w:pPr>
              <w:pStyle w:val="TableBody"/>
              <w:rPr>
                <w:b/>
                <w:bCs/>
              </w:rPr>
            </w:pPr>
            <w:r w:rsidRPr="0045658B">
              <w:rPr>
                <w:b/>
                <w:bCs/>
              </w:rPr>
              <w:t>E-Cash Holding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073E03A4" w14:textId="77777777">
            <w:pPr>
              <w:pStyle w:val="TableBody"/>
            </w:pPr>
            <w:r w:rsidRPr="00FB292A">
              <w:t>Emergency Cash Holding amount is used as an amount that is held in the Vault for emergency purposes. This amount is included as part of the required balance</w:t>
            </w:r>
          </w:p>
        </w:tc>
      </w:tr>
      <w:tr w:rsidRPr="00A875AE" w:rsidR="007467C0" w:rsidTr="006271D1" w14:paraId="2E27A586"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353ECE6E" w14:textId="77777777">
            <w:pPr>
              <w:pStyle w:val="TableBody"/>
              <w:rPr>
                <w:b/>
                <w:bCs/>
              </w:rPr>
            </w:pPr>
            <w:r w:rsidRPr="0045658B">
              <w:rPr>
                <w:b/>
                <w:bCs/>
              </w:rPr>
              <w:t>Percent of Withdrawals to Cover</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45822DE6" w14:textId="60BC8376">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Pr="00A875AE" w:rsidR="007467C0" w:rsidTr="006271D1" w14:paraId="10F11A65"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4205DEC5" w14:textId="77777777">
            <w:pPr>
              <w:pStyle w:val="TableBody"/>
              <w:rPr>
                <w:b/>
                <w:bCs/>
              </w:rPr>
            </w:pPr>
            <w:r w:rsidRPr="0045658B">
              <w:rPr>
                <w:b/>
                <w:bCs/>
              </w:rPr>
              <w:t>Percent of Deposits Available for Withdrawal</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76400447" w14:textId="77777777">
            <w:pPr>
              <w:pStyle w:val="TableBody"/>
            </w:pPr>
            <w:r w:rsidRPr="00FB292A">
              <w:t>The percentage of daily cash deposits used or recycled to cover cash withdrawals.</w:t>
            </w:r>
          </w:p>
        </w:tc>
      </w:tr>
      <w:tr w:rsidRPr="00A875AE" w:rsidR="007467C0" w:rsidTr="006271D1" w14:paraId="189F5BF6"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0C8E5F40" w14:textId="77777777">
            <w:pPr>
              <w:pStyle w:val="TableBody"/>
              <w:rPr>
                <w:b/>
                <w:bCs/>
              </w:rPr>
            </w:pPr>
            <w:r w:rsidRPr="0045658B">
              <w:rPr>
                <w:b/>
                <w:bCs/>
              </w:rPr>
              <w:t>Percent of Deposits Held Until End Of Day</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4CE8C376" w14:textId="77777777">
            <w:pPr>
              <w:pStyle w:val="TableBody"/>
            </w:pPr>
            <w:r w:rsidRPr="00FB292A">
              <w:t>The percentage of all deposits that are held in the balance until the end of the day. This amount is used to determine the recyclability of incoming deposits.</w:t>
            </w:r>
          </w:p>
        </w:tc>
      </w:tr>
      <w:tr w:rsidRPr="00A875AE" w:rsidR="007467C0" w:rsidTr="006271D1" w14:paraId="0D56D800"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4D3308" w:rsidRDefault="007467C0" w14:paraId="3497BAE5" w14:textId="77777777">
            <w:pPr>
              <w:pStyle w:val="TableBody"/>
              <w:rPr>
                <w:b/>
                <w:bCs/>
              </w:rPr>
            </w:pPr>
            <w:r w:rsidRPr="0045658B">
              <w:rPr>
                <w:b/>
                <w:bCs/>
              </w:rPr>
              <w:t>Percent Adjustment to Forecasted Demand</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3BE9A474" w14:textId="77777777">
            <w:pPr>
              <w:pStyle w:val="TableBody"/>
            </w:pPr>
            <w:r w:rsidRPr="00FB292A">
              <w:t>An adjustment that can be applied to the Forecasted demand to increase the forecasted amount. This field only accepts positive numbers from 0 to 100</w:t>
            </w:r>
          </w:p>
        </w:tc>
      </w:tr>
      <w:tr w:rsidRPr="00A875AE" w:rsidR="007467C0" w:rsidTr="006271D1" w14:paraId="7C21E932"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57A93404" w14:textId="77777777">
            <w:pPr>
              <w:pStyle w:val="TableBody"/>
              <w:rPr>
                <w:b/>
                <w:bCs/>
              </w:rPr>
            </w:pPr>
            <w:r w:rsidRPr="0045658B">
              <w:rPr>
                <w:b/>
                <w:bCs/>
              </w:rPr>
              <w:t>Percent Adjustment to Forecasted Deposits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113D6A41" w14:textId="77777777">
            <w:pPr>
              <w:pStyle w:val="TableBody"/>
            </w:pPr>
            <w:r w:rsidRPr="00FB292A">
              <w:t>An adjustment that can be applied to the Forecasted deposits to increase the forecasted amount. This field only accepts positive numbers from 0 to 100</w:t>
            </w:r>
          </w:p>
        </w:tc>
      </w:tr>
      <w:tr w:rsidRPr="00A875AE" w:rsidR="007467C0" w:rsidTr="006271D1" w14:paraId="05625808"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3BFC1C19" w14:textId="77777777">
            <w:pPr>
              <w:pStyle w:val="TableBody"/>
              <w:rPr>
                <w:b/>
                <w:bCs/>
              </w:rPr>
            </w:pPr>
            <w:r w:rsidRPr="0045658B">
              <w:rPr>
                <w:b/>
                <w:bCs/>
              </w:rPr>
              <w:t>Percent Adjustment to Generated Returns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51CECB84" w14:textId="02929A9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Pr="00A875AE" w:rsidR="007467C0" w:rsidTr="006271D1" w14:paraId="16280FD8"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28D7CC8D" w14:textId="77777777">
            <w:pPr>
              <w:pStyle w:val="TableBody"/>
              <w:rPr>
                <w:b/>
                <w:bCs/>
              </w:rPr>
            </w:pPr>
            <w:r w:rsidRPr="0045658B">
              <w:rPr>
                <w:b/>
                <w:bCs/>
              </w:rPr>
              <w:t>Percent Adjustment to Total Requirements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79CF060D" w14:textId="7F8F371C">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Pr="00A875AE" w:rsidR="007467C0" w:rsidTr="006271D1" w14:paraId="1A02C1B0"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19F49355" w14:textId="77777777">
            <w:pPr>
              <w:pStyle w:val="TableBody"/>
              <w:rPr>
                <w:b/>
                <w:bCs/>
              </w:rPr>
            </w:pPr>
            <w:r w:rsidRPr="0045658B">
              <w:rPr>
                <w:b/>
                <w:bCs/>
              </w:rPr>
              <w:t>Exception Threshold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F21D4C" w:rsidRDefault="007467C0" w14:paraId="56C4F0C1" w14:textId="77777777">
            <w:pPr>
              <w:pStyle w:val="TableBody"/>
            </w:pPr>
            <w:r w:rsidRPr="00FB292A">
              <w:t xml:space="preserve">The Exception Amount is used to allow some flexibility to the Required Balance. </w:t>
            </w:r>
          </w:p>
          <w:p w:rsidRPr="00FB292A" w:rsidR="007467C0" w:rsidP="00F21D4C" w:rsidRDefault="007467C0" w14:paraId="5C5503E3" w14:textId="77777777">
            <w:pPr>
              <w:pStyle w:val="TableBody"/>
            </w:pPr>
            <w:r w:rsidRPr="00FB292A">
              <w:t xml:space="preserve">When the Exception Amount is set, the recommendation will not trigger an emergency delivery until the Exception amount is exceeded.  </w:t>
            </w:r>
          </w:p>
          <w:p w:rsidRPr="00FB292A" w:rsidR="007467C0" w:rsidP="00F21D4C" w:rsidRDefault="006A3CB9" w14:paraId="44830B42" w14:textId="5D9F0AA9">
            <w:pPr>
              <w:pStyle w:val="TableBody"/>
            </w:pPr>
            <w:r>
              <w:rPr>
                <w:b/>
                <w:bCs/>
                <w:u w:val="single"/>
              </w:rPr>
              <w:t>E</w:t>
            </w:r>
            <w:r w:rsidRPr="0045658B" w:rsidR="007467C0">
              <w:rPr>
                <w:b/>
                <w:bCs/>
                <w:u w:val="single"/>
              </w:rPr>
              <w:t>xample,</w:t>
            </w:r>
            <w:r w:rsidRPr="00FB292A" w:rsidR="007467C0">
              <w:t xml:space="preserve"> Tuesday’s Required balance is $100,000, </w:t>
            </w:r>
            <w:r w:rsidR="00AB3FB0">
              <w:t xml:space="preserve">and </w:t>
            </w:r>
            <w:r w:rsidRPr="00FB292A" w:rsidR="007467C0">
              <w:t>the opening balance for Tuesday is $98,000 meaning the Cashpoint will fall short $2,000. If the exception amount were set to $5,000, the opening balance for Tuesday could fall to $95,000 without generating and Emergency Delivery.</w:t>
            </w:r>
          </w:p>
          <w:p w:rsidRPr="00FB292A" w:rsidR="007467C0" w:rsidRDefault="007467C0" w14:paraId="118AEF15" w14:textId="2174A05A">
            <w:pPr>
              <w:pStyle w:val="TableNote"/>
              <w:pPrChange w:author="Moses, Robbie" w:date="2023-02-14T01:32:00Z" w:id="416">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Pr="00A875AE" w:rsidR="007467C0" w:rsidTr="006271D1" w14:paraId="7D96D7E1"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76CD343B" w14:textId="77777777">
            <w:pPr>
              <w:pStyle w:val="TableBody"/>
              <w:rPr>
                <w:b/>
                <w:bCs/>
              </w:rPr>
            </w:pPr>
            <w:r w:rsidRPr="0045658B">
              <w:rPr>
                <w:b/>
                <w:bCs/>
              </w:rPr>
              <w:t>Exception Threshold Percent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F21D4C" w:rsidRDefault="007467C0" w14:paraId="3959BD96" w14:textId="77777777">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rsidRPr="00FB292A" w:rsidR="007467C0" w:rsidP="00F21D4C" w:rsidRDefault="004100CA" w14:paraId="42CAEA99" w14:textId="3084826E">
            <w:pPr>
              <w:pStyle w:val="TableBody"/>
            </w:pPr>
            <w:r w:rsidRPr="0045658B">
              <w:rPr>
                <w:b/>
                <w:bCs/>
                <w:u w:val="single"/>
              </w:rPr>
              <w:t>E</w:t>
            </w:r>
            <w:r w:rsidRPr="0045658B" w:rsidR="007467C0">
              <w:rPr>
                <w:b/>
                <w:bCs/>
                <w:u w:val="single"/>
              </w:rPr>
              <w:t>xample,</w:t>
            </w:r>
            <w:r w:rsidRPr="00FB292A" w:rsidR="007467C0">
              <w:t xml:space="preserve"> if the Required Balance were set to $10,000 and the Exception Percent to 20%, then the opening balance could fall $2,000 below the requirements before generating an Emergency Delivery.</w:t>
            </w:r>
          </w:p>
        </w:tc>
      </w:tr>
      <w:tr w:rsidRPr="00A875AE" w:rsidR="007467C0" w:rsidTr="006271D1" w14:paraId="280AE1B7"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1EE4CCF3" w14:textId="77777777">
            <w:pPr>
              <w:pStyle w:val="TableBody"/>
              <w:rPr>
                <w:b/>
                <w:bCs/>
              </w:rPr>
            </w:pPr>
            <w:r w:rsidRPr="0045658B">
              <w:rPr>
                <w:b/>
                <w:bCs/>
              </w:rPr>
              <w:t>Save Button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F21D4C" w:rsidRDefault="007467C0" w14:paraId="4A9743A5" w14:textId="77777777">
            <w:pPr>
              <w:pStyle w:val="TableBody"/>
            </w:pPr>
            <w:r w:rsidRPr="00FB292A">
              <w:t>Saves the currently selected Requirements.</w:t>
            </w:r>
          </w:p>
        </w:tc>
      </w:tr>
      <w:tr w:rsidRPr="00A875AE" w:rsidR="007467C0" w:rsidTr="006271D1" w14:paraId="799628F8"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45658B" w:rsidR="007467C0" w:rsidP="00F21D4C" w:rsidRDefault="007467C0" w14:paraId="4481FBFA" w14:textId="77777777">
            <w:pPr>
              <w:pStyle w:val="TableBody"/>
              <w:rPr>
                <w:b/>
                <w:bCs/>
              </w:rPr>
            </w:pPr>
            <w:r w:rsidRPr="0045658B">
              <w:rPr>
                <w:b/>
                <w:bCs/>
              </w:rPr>
              <w:t>Delete Button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4D3308" w:rsidRDefault="007467C0" w14:paraId="49AC7F22" w14:textId="77777777">
            <w:pPr>
              <w:pStyle w:val="TableBody"/>
            </w:pPr>
            <w:r w:rsidRPr="00FB292A">
              <w:t xml:space="preserve">Deletes the currently selected </w:t>
            </w:r>
            <w:r w:rsidRPr="004D3308">
              <w:t>Requirements</w:t>
            </w:r>
          </w:p>
        </w:tc>
      </w:tr>
    </w:tbl>
    <w:p w:rsidRPr="0045658B" w:rsidR="007467C0" w:rsidP="007467C0" w:rsidRDefault="00000000" w14:paraId="10AEA855" w14:textId="745CB7A8">
      <w:pPr>
        <w:pStyle w:val="TopofSection"/>
      </w:pPr>
      <w:hyperlink w:history="1" w:anchor="_General_OptiVault_Pages">
        <w:r w:rsidRPr="0045658B" w:rsidR="007467C0">
          <w:t>Return: OptiVault General Pages</w:t>
        </w:r>
      </w:hyperlink>
    </w:p>
    <w:p w:rsidR="00CB1FAD" w:rsidRDefault="00CB1FAD" w14:paraId="20C562D5" w14:textId="435166EC">
      <w:pPr>
        <w:spacing w:after="160" w:line="259" w:lineRule="auto"/>
        <w:rPr>
          <w:color w:val="76923C"/>
          <w:sz w:val="20"/>
          <w:szCs w:val="20"/>
          <w:lang w:val="x-none" w:eastAsia="x-none" w:bidi="ar-SA"/>
        </w:rPr>
      </w:pPr>
      <w:r>
        <w:br w:type="page"/>
      </w:r>
    </w:p>
    <w:p w:rsidR="007467C0" w:rsidP="007467C0" w:rsidRDefault="007467C0" w14:paraId="4F6D3FE6" w14:textId="77777777">
      <w:pPr>
        <w:pStyle w:val="Heading3"/>
      </w:pPr>
      <w:bookmarkStart w:name="_Toc127244484" w:id="417"/>
      <w:bookmarkStart w:name="_Toc127244594" w:id="418"/>
      <w:bookmarkStart w:name="_Toc127491543" w:id="419"/>
      <w:bookmarkStart w:name="_Toc127491656" w:id="420"/>
      <w:bookmarkStart w:name="_Toc127491768" w:id="421"/>
      <w:bookmarkStart w:name="_Toc128019064" w:id="422"/>
      <w:bookmarkStart w:name="_Toc128020275" w:id="423"/>
      <w:bookmarkStart w:name="_Toc128020389" w:id="424"/>
      <w:bookmarkStart w:name="_Toc128020503" w:id="425"/>
      <w:bookmarkStart w:name="_Toc128020618" w:id="426"/>
      <w:bookmarkStart w:name="_Toc128020732" w:id="427"/>
      <w:bookmarkStart w:name="_Toc128020847" w:id="428"/>
      <w:bookmarkStart w:name="_Toc128020961" w:id="429"/>
      <w:bookmarkStart w:name="_Toc128021076" w:id="430"/>
      <w:bookmarkStart w:name="_Ref245719414" w:id="431"/>
      <w:bookmarkStart w:name="_Toc74556355" w:id="432"/>
      <w:bookmarkStart w:name="_Toc127491544" w:id="433"/>
      <w:bookmarkStart w:name="_Toc128021077" w:id="434"/>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r>
        <w:t>Cashpoint</w:t>
      </w:r>
      <w:r>
        <w:rPr>
          <w:rFonts w:ascii="Wingdings" w:hAnsi="Wingdings"/>
        </w:rPr>
        <w:t></w:t>
      </w:r>
      <w:r>
        <w:t>Basic</w:t>
      </w:r>
      <w:r>
        <w:rPr>
          <w:rFonts w:ascii="Wingdings" w:hAnsi="Wingdings"/>
        </w:rPr>
        <w:t></w:t>
      </w:r>
      <w:r>
        <w:t>Service Days</w:t>
      </w:r>
      <w:bookmarkEnd w:id="431"/>
      <w:bookmarkEnd w:id="432"/>
      <w:bookmarkEnd w:id="433"/>
      <w:bookmarkEnd w:id="434"/>
    </w:p>
    <w:p w:rsidR="007467C0" w:rsidP="00F21D4C" w:rsidRDefault="007467C0" w14:paraId="2D392F13" w14:textId="77777777">
      <w:pPr>
        <w:pStyle w:val="BodyText"/>
      </w:pPr>
      <w:r>
        <w:t>This topic relates to the following Cashpoint types:</w:t>
      </w:r>
    </w:p>
    <w:p w:rsidR="007467C0" w:rsidP="00F21D4C" w:rsidRDefault="007467C0" w14:paraId="05CFC18D" w14:textId="77777777">
      <w:pPr>
        <w:pStyle w:val="ListBullet"/>
      </w:pPr>
      <w:r>
        <w:fldChar w:fldCharType="begin"/>
      </w:r>
      <w:r>
        <w:instrText xml:space="preserve"> REF _Ref245724195 \h  \* MERGEFORMAT </w:instrText>
      </w:r>
      <w:r>
        <w:fldChar w:fldCharType="separate"/>
      </w:r>
      <w:r>
        <w:t>Vault</w:t>
      </w:r>
      <w:r>
        <w:fldChar w:fldCharType="end"/>
      </w:r>
    </w:p>
    <w:p w:rsidR="007467C0" w:rsidP="00F21D4C" w:rsidRDefault="007467C0" w14:paraId="0E40E2F1" w14:textId="77777777">
      <w:pPr>
        <w:pStyle w:val="ListBullet"/>
      </w:pPr>
      <w:r>
        <w:fldChar w:fldCharType="begin"/>
      </w:r>
      <w:r>
        <w:instrText xml:space="preserve"> REF _Ref245724200 \h  \* MERGEFORMAT </w:instrText>
      </w:r>
      <w:r>
        <w:fldChar w:fldCharType="separate"/>
      </w:r>
      <w:r>
        <w:t>Commercial</w:t>
      </w:r>
      <w:r>
        <w:fldChar w:fldCharType="end"/>
      </w:r>
    </w:p>
    <w:p w:rsidR="007467C0" w:rsidP="00F21D4C" w:rsidRDefault="007467C0" w14:paraId="6A4EEB2D" w14:textId="77777777">
      <w:pPr>
        <w:pStyle w:val="ListBullet"/>
      </w:pPr>
      <w:r>
        <w:fldChar w:fldCharType="begin"/>
      </w:r>
      <w:r>
        <w:instrText xml:space="preserve"> REF _Ref245724203 \h  \* MERGEFORMAT </w:instrText>
      </w:r>
      <w:r>
        <w:fldChar w:fldCharType="separate"/>
      </w:r>
      <w:r>
        <w:t>Custodial Inventory</w:t>
      </w:r>
      <w:r>
        <w:fldChar w:fldCharType="end"/>
      </w:r>
    </w:p>
    <w:p w:rsidR="007467C0" w:rsidP="007467C0" w:rsidRDefault="007467C0" w14:paraId="22B2EB38" w14:textId="77777777">
      <w:pPr>
        <w:pStyle w:val="Caption"/>
      </w:pPr>
      <w:bookmarkStart w:name="_Toc74556650" w:id="435"/>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43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58CB5956" w14:paraId="42DCE655" w14:textId="77777777">
        <w:trPr>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4F68F19"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41DC7E0F" w14:textId="77777777">
            <w:pPr>
              <w:pStyle w:val="TableHeader"/>
            </w:pPr>
            <w:r w:rsidRPr="00A875AE">
              <w:t>Description</w:t>
            </w:r>
          </w:p>
        </w:tc>
      </w:tr>
      <w:tr w:rsidRPr="00A875AE" w:rsidR="007467C0" w:rsidTr="58CB5956" w14:paraId="6AF2DB1A" w14:textId="77777777">
        <w:tc>
          <w:tcPr>
            <w:tcW w:w="2300" w:type="dxa"/>
            <w:tcBorders>
              <w:top w:val="nil"/>
              <w:bottom w:val="single" w:color="auto" w:sz="6" w:space="0"/>
              <w:right w:val="single" w:color="auto" w:sz="6" w:space="0"/>
            </w:tcBorders>
          </w:tcPr>
          <w:p w:rsidRPr="00145A91" w:rsidR="007467C0" w:rsidP="00145A91" w:rsidRDefault="007467C0" w14:paraId="2F7D1F66" w14:textId="77777777">
            <w:pPr>
              <w:pStyle w:val="TableBody"/>
              <w:rPr>
                <w:b/>
                <w:bCs/>
              </w:rPr>
            </w:pPr>
            <w:r w:rsidRPr="00145A91">
              <w:rPr>
                <w:b/>
                <w:bCs/>
              </w:rPr>
              <w:t>Calendar</w:t>
            </w:r>
          </w:p>
        </w:tc>
        <w:tc>
          <w:tcPr>
            <w:tcW w:w="5750" w:type="dxa"/>
            <w:tcBorders>
              <w:top w:val="nil"/>
              <w:left w:val="single" w:color="auto" w:sz="6" w:space="0"/>
              <w:bottom w:val="single" w:color="auto" w:sz="6" w:space="0"/>
            </w:tcBorders>
          </w:tcPr>
          <w:p w:rsidRPr="00FB292A" w:rsidR="007467C0" w:rsidP="00F21D4C" w:rsidRDefault="007467C0" w14:paraId="6E2A61B2" w14:textId="77777777">
            <w:pPr>
              <w:pStyle w:val="TableBody"/>
            </w:pPr>
            <w:r>
              <w:t>Shows the available calendars and highlights the one(s) that the cashpoint is currently associated with</w:t>
            </w:r>
          </w:p>
        </w:tc>
      </w:tr>
      <w:tr w:rsidRPr="00A875AE" w:rsidR="007467C0" w:rsidTr="58CB5956" w14:paraId="307138A6" w14:textId="77777777">
        <w:tc>
          <w:tcPr>
            <w:tcW w:w="2300" w:type="dxa"/>
            <w:tcBorders>
              <w:top w:val="nil"/>
              <w:bottom w:val="single" w:color="auto" w:sz="6" w:space="0"/>
              <w:right w:val="single" w:color="auto" w:sz="6" w:space="0"/>
            </w:tcBorders>
          </w:tcPr>
          <w:p w:rsidRPr="00145A91" w:rsidR="007467C0" w:rsidP="00145A91" w:rsidRDefault="007467C0" w14:paraId="01CC74F4" w14:textId="77777777">
            <w:pPr>
              <w:pStyle w:val="TableBody"/>
              <w:rPr>
                <w:b/>
                <w:bCs/>
              </w:rPr>
            </w:pPr>
            <w:r w:rsidRPr="00145A91">
              <w:rPr>
                <w:b/>
                <w:bCs/>
              </w:rPr>
              <w:t>Business Days</w:t>
            </w:r>
          </w:p>
        </w:tc>
        <w:tc>
          <w:tcPr>
            <w:tcW w:w="5750" w:type="dxa"/>
            <w:tcBorders>
              <w:top w:val="nil"/>
              <w:left w:val="single" w:color="auto" w:sz="6" w:space="0"/>
              <w:bottom w:val="single" w:color="auto" w:sz="6" w:space="0"/>
            </w:tcBorders>
          </w:tcPr>
          <w:p w:rsidRPr="00FB292A" w:rsidR="007467C0" w:rsidP="00F21D4C" w:rsidRDefault="007467C0" w14:paraId="1BAF5589" w14:textId="77777777">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Pr="00A875AE" w:rsidR="007467C0" w:rsidTr="58CB5956" w14:paraId="030CD550" w14:textId="77777777">
        <w:tc>
          <w:tcPr>
            <w:tcW w:w="2300" w:type="dxa"/>
            <w:tcBorders>
              <w:top w:val="nil"/>
              <w:bottom w:val="single" w:color="auto" w:sz="4" w:space="0"/>
              <w:right w:val="single" w:color="auto" w:sz="6" w:space="0"/>
            </w:tcBorders>
          </w:tcPr>
          <w:p w:rsidRPr="00145A91" w:rsidR="007467C0" w:rsidP="00145A91" w:rsidRDefault="007467C0" w14:paraId="0296F48D" w14:textId="77777777">
            <w:pPr>
              <w:pStyle w:val="TableBody"/>
              <w:rPr>
                <w:b/>
                <w:bCs/>
              </w:rPr>
            </w:pPr>
            <w:r w:rsidRPr="00145A91">
              <w:rPr>
                <w:b/>
                <w:bCs/>
              </w:rPr>
              <w:t>Required Service Days</w:t>
            </w:r>
          </w:p>
        </w:tc>
        <w:tc>
          <w:tcPr>
            <w:tcW w:w="5750" w:type="dxa"/>
            <w:tcBorders>
              <w:top w:val="nil"/>
              <w:left w:val="single" w:color="auto" w:sz="6" w:space="0"/>
              <w:bottom w:val="single" w:color="auto" w:sz="4" w:space="0"/>
            </w:tcBorders>
          </w:tcPr>
          <w:p w:rsidRPr="00FB292A" w:rsidR="007467C0" w:rsidP="00F21D4C" w:rsidRDefault="007467C0" w14:paraId="74307A32" w14:textId="77777777">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rsidRPr="00FB292A" w:rsidR="007467C0" w:rsidP="00F21D4C" w:rsidRDefault="007467C0" w14:paraId="02CCBA1E" w14:textId="77777777">
            <w:pPr>
              <w:pStyle w:val="TableNote"/>
            </w:pPr>
            <w:r w:rsidRPr="00FB292A">
              <w:rPr>
                <w:b/>
              </w:rPr>
              <w:t>Note:</w:t>
            </w:r>
            <w:r w:rsidRPr="00FB292A">
              <w:t xml:space="preserve"> Optional Days must also be checked when Required Service Days are specified.</w:t>
            </w:r>
          </w:p>
        </w:tc>
      </w:tr>
      <w:tr w:rsidRPr="00A875AE" w:rsidR="007467C0" w:rsidTr="58CB5956" w14:paraId="0E4D6E4F" w14:textId="77777777">
        <w:tc>
          <w:tcPr>
            <w:tcW w:w="2300" w:type="dxa"/>
            <w:tcBorders>
              <w:top w:val="single" w:color="auto" w:sz="4" w:space="0"/>
              <w:left w:val="single" w:color="auto" w:sz="4" w:space="0"/>
              <w:bottom w:val="single" w:color="auto" w:sz="4" w:space="0"/>
              <w:right w:val="single" w:color="auto" w:sz="4" w:space="0"/>
            </w:tcBorders>
          </w:tcPr>
          <w:p w:rsidRPr="00145A91" w:rsidR="007467C0" w:rsidP="00145A91" w:rsidRDefault="007467C0" w14:paraId="1E600B53" w14:textId="77777777">
            <w:pPr>
              <w:pStyle w:val="TableBody"/>
              <w:rPr>
                <w:b/>
                <w:bCs/>
              </w:rPr>
            </w:pPr>
            <w:r w:rsidRPr="00145A91">
              <w:rPr>
                <w:b/>
                <w:bCs/>
              </w:rPr>
              <w:t>Optional Service Days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F21D4C" w:rsidRDefault="007467C0" w14:paraId="659F2E89" w14:textId="77777777">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rsidRPr="00FB292A" w:rsidR="007467C0" w:rsidP="00F21D4C" w:rsidRDefault="007467C0" w14:paraId="26C92998" w14:textId="77777777">
            <w:pPr>
              <w:pStyle w:val="TableNote"/>
              <w:rPr>
                <w:b/>
              </w:rPr>
            </w:pPr>
            <w:r w:rsidRPr="00FB292A">
              <w:rPr>
                <w:b/>
              </w:rPr>
              <w:t xml:space="preserve">Note: </w:t>
            </w:r>
            <w:r w:rsidRPr="00FB292A">
              <w:t>This option is overridden if Required Days is selected for the same day.</w:t>
            </w:r>
          </w:p>
        </w:tc>
      </w:tr>
      <w:tr w:rsidRPr="00A875AE" w:rsidR="007467C0" w:rsidTr="58CB5956" w14:paraId="61FF1BE4"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4B8D881E" w14:textId="77777777">
            <w:pPr>
              <w:pStyle w:val="TableBody"/>
              <w:rPr>
                <w:b/>
                <w:bCs/>
              </w:rPr>
            </w:pPr>
            <w:r w:rsidRPr="00D42E06">
              <w:rPr>
                <w:b/>
                <w:bCs/>
              </w:rPr>
              <w:t>Cycle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0FABC250" w14:textId="77777777">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rsidRPr="00FB292A" w:rsidR="007467C0" w:rsidP="00D42E06" w:rsidRDefault="007467C0" w14:paraId="4B4A419E" w14:textId="77777777">
            <w:pPr>
              <w:pStyle w:val="TableListBullet"/>
            </w:pPr>
            <w:r w:rsidRPr="00145A91">
              <w:rPr>
                <w:b/>
                <w:bCs/>
              </w:rPr>
              <w:t xml:space="preserve">Weekly – </w:t>
            </w:r>
            <w:r w:rsidRPr="00FB292A">
              <w:t>Service is done every week</w:t>
            </w:r>
          </w:p>
          <w:p w:rsidRPr="00FB292A" w:rsidR="007467C0" w:rsidP="00D42E06" w:rsidRDefault="007467C0" w14:paraId="7AC419F8" w14:textId="77777777">
            <w:pPr>
              <w:pStyle w:val="TableListBullet"/>
            </w:pPr>
            <w:r w:rsidRPr="00145A91">
              <w:rPr>
                <w:b/>
                <w:bCs/>
              </w:rPr>
              <w:t>Bi-Weekly –</w:t>
            </w:r>
            <w:r w:rsidRPr="00FB292A">
              <w:t xml:space="preserve"> Service is done every 2 weeks</w:t>
            </w:r>
          </w:p>
          <w:p w:rsidRPr="00FB292A" w:rsidR="007467C0" w:rsidP="00D42E06" w:rsidRDefault="007467C0" w14:paraId="50253B8D" w14:textId="77777777">
            <w:pPr>
              <w:pStyle w:val="TableListBullet"/>
            </w:pPr>
            <w:r w:rsidRPr="00145A91">
              <w:rPr>
                <w:b/>
                <w:bCs/>
              </w:rPr>
              <w:t>Tri-Weekly –</w:t>
            </w:r>
            <w:r w:rsidRPr="00FB292A">
              <w:t xml:space="preserve"> Service is done every 3 weeks</w:t>
            </w:r>
          </w:p>
          <w:p w:rsidRPr="00FB292A" w:rsidR="007467C0" w:rsidP="00D42E06" w:rsidRDefault="00145A91" w14:paraId="3F6A5ED3" w14:textId="330D0FFB">
            <w:pPr>
              <w:pStyle w:val="TableListBullet"/>
            </w:pPr>
            <w:r w:rsidRPr="00145A91">
              <w:rPr>
                <w:b/>
                <w:bCs/>
              </w:rPr>
              <w:t>Fourth</w:t>
            </w:r>
            <w:r w:rsidRPr="00145A91" w:rsidR="007467C0">
              <w:rPr>
                <w:b/>
                <w:bCs/>
              </w:rPr>
              <w:t xml:space="preserve"> Week –</w:t>
            </w:r>
            <w:r w:rsidRPr="00FB292A" w:rsidR="007467C0">
              <w:t xml:space="preserve"> Service is done every 4 weeks</w:t>
            </w:r>
          </w:p>
          <w:p w:rsidRPr="00FB292A" w:rsidR="007467C0" w:rsidP="00D42E06" w:rsidRDefault="007467C0" w14:paraId="6EC48CE1" w14:textId="77777777">
            <w:pPr>
              <w:pStyle w:val="TableListBullet"/>
            </w:pPr>
            <w:r w:rsidRPr="00145A91">
              <w:rPr>
                <w:b/>
                <w:bCs/>
              </w:rPr>
              <w:t>Monthly Week 1 –</w:t>
            </w:r>
            <w:r w:rsidRPr="00FB292A">
              <w:t xml:space="preserve"> Service is done only the first week of the month</w:t>
            </w:r>
          </w:p>
          <w:p w:rsidRPr="00FB292A" w:rsidR="007467C0" w:rsidP="00D42E06" w:rsidRDefault="007467C0" w14:paraId="055D97D7" w14:textId="77777777">
            <w:pPr>
              <w:pStyle w:val="TableListBullet"/>
            </w:pPr>
            <w:r w:rsidRPr="00145A91">
              <w:rPr>
                <w:b/>
                <w:bCs/>
              </w:rPr>
              <w:t>Monthly Week 2 –</w:t>
            </w:r>
            <w:r w:rsidRPr="00FB292A">
              <w:t xml:space="preserve"> Service is done only the second week of the month</w:t>
            </w:r>
          </w:p>
          <w:p w:rsidRPr="00FB292A" w:rsidR="007467C0" w:rsidP="00D42E06" w:rsidRDefault="007467C0" w14:paraId="7296CF92" w14:textId="77777777">
            <w:pPr>
              <w:pStyle w:val="TableListBullet"/>
            </w:pPr>
            <w:r w:rsidRPr="00145A91">
              <w:rPr>
                <w:b/>
                <w:bCs/>
              </w:rPr>
              <w:t>Monthly Week 3 –</w:t>
            </w:r>
            <w:r w:rsidRPr="00FB292A">
              <w:t xml:space="preserve"> Service is done only the third week of the month</w:t>
            </w:r>
          </w:p>
          <w:p w:rsidRPr="00FB292A" w:rsidR="007467C0" w:rsidP="00D42E06" w:rsidRDefault="007467C0" w14:paraId="1EA60449" w14:textId="77777777">
            <w:pPr>
              <w:pStyle w:val="TableListBullet"/>
            </w:pPr>
            <w:r w:rsidRPr="00145A91">
              <w:rPr>
                <w:b/>
                <w:bCs/>
              </w:rPr>
              <w:t>Split Week –</w:t>
            </w:r>
            <w:r w:rsidRPr="00FB292A">
              <w:t xml:space="preserve"> Service alternates on different schedules from one week to the next.</w:t>
            </w:r>
          </w:p>
        </w:tc>
      </w:tr>
      <w:tr w:rsidRPr="00A875AE" w:rsidR="007467C0" w:rsidTr="58CB5956" w14:paraId="2F3C074A"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12DDDC96" w14:textId="77777777">
            <w:pPr>
              <w:pStyle w:val="TableBody"/>
              <w:rPr>
                <w:b/>
                <w:bCs/>
              </w:rPr>
            </w:pPr>
            <w:r w:rsidRPr="00D42E06">
              <w:rPr>
                <w:b/>
                <w:bCs/>
              </w:rPr>
              <w:t>Lead Time</w:t>
            </w:r>
          </w:p>
          <w:p w:rsidRPr="00D42E06" w:rsidR="007467C0" w:rsidP="00D42E06" w:rsidRDefault="007467C0" w14:paraId="64642967" w14:textId="77777777">
            <w:pPr>
              <w:pStyle w:val="TableBody"/>
              <w:rPr>
                <w:b/>
                <w:bCs/>
              </w:rPr>
            </w:pP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7195361F" w14:textId="53F6E19B">
            <w:pPr>
              <w:pStyle w:val="TableBody"/>
            </w:pPr>
            <w:r w:rsidRPr="00FB292A">
              <w:t xml:space="preserve">The Lead Time is the time required by the carrier, in advance of delivery, that an order must be placed. </w:t>
            </w:r>
          </w:p>
          <w:p w:rsidRPr="00FB292A" w:rsidR="007467C0" w:rsidP="00D42E06" w:rsidRDefault="007C21F2" w14:paraId="044A3E13" w14:textId="6A1E89CE">
            <w:pPr>
              <w:pStyle w:val="TableBody"/>
            </w:pPr>
            <w:r w:rsidRPr="00145A91">
              <w:rPr>
                <w:b/>
                <w:bCs/>
                <w:u w:val="single"/>
              </w:rPr>
              <w:t>E</w:t>
            </w:r>
            <w:r w:rsidRPr="00145A91" w:rsidR="007467C0">
              <w:rPr>
                <w:b/>
                <w:bCs/>
                <w:u w:val="single"/>
              </w:rPr>
              <w:t>xample,</w:t>
            </w:r>
            <w:r w:rsidRPr="00FB292A" w:rsidR="007467C0">
              <w:t xml:space="preserve"> If an order placed today can be delivered tomorrow, then the Lead Time is defined as 1. </w:t>
            </w:r>
          </w:p>
        </w:tc>
      </w:tr>
      <w:tr w:rsidRPr="00A875AE" w:rsidR="007467C0" w:rsidTr="58CB5956" w14:paraId="794786B9"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2CF0780D" w14:textId="77777777">
            <w:pPr>
              <w:pStyle w:val="TableBody"/>
              <w:rPr>
                <w:b/>
                <w:bCs/>
              </w:rPr>
            </w:pPr>
            <w:r w:rsidRPr="00D42E06">
              <w:rPr>
                <w:b/>
                <w:bCs/>
              </w:rPr>
              <w:t>Lead Time</w:t>
            </w:r>
          </w:p>
          <w:p w:rsidRPr="00D42E06" w:rsidR="007467C0" w:rsidP="00D42E06" w:rsidRDefault="007467C0" w14:paraId="203A6038" w14:textId="77777777">
            <w:pPr>
              <w:pStyle w:val="TableBody"/>
              <w:rPr>
                <w:b/>
                <w:bCs/>
              </w:rPr>
            </w:pP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7A8A017B" w14:textId="77777777">
            <w:pPr>
              <w:pStyle w:val="TableBody"/>
            </w:pPr>
            <w:r w:rsidRPr="00FB292A">
              <w:t>The Lead Time is the time required by the carrier, in advance of a return of cash, that a return order must be placed.</w:t>
            </w:r>
          </w:p>
          <w:p w:rsidRPr="00FB292A" w:rsidR="007467C0" w:rsidP="00D42E06" w:rsidRDefault="0064377D" w14:paraId="1B67D448" w14:textId="27E21641">
            <w:pPr>
              <w:pStyle w:val="TableBody"/>
            </w:pPr>
            <w:r w:rsidRPr="00145A91">
              <w:rPr>
                <w:b/>
                <w:bCs/>
                <w:u w:val="single"/>
              </w:rPr>
              <w:t>E</w:t>
            </w:r>
            <w:r w:rsidRPr="00145A91" w:rsidR="007467C0">
              <w:rPr>
                <w:b/>
                <w:bCs/>
                <w:u w:val="single"/>
              </w:rPr>
              <w:t>xample,</w:t>
            </w:r>
            <w:r w:rsidRPr="00FB292A" w:rsidR="007467C0">
              <w:t xml:space="preserve"> if a Return Order is placed today and will be picked up tomorrow, then the Lead Time is 1.</w:t>
            </w:r>
          </w:p>
        </w:tc>
      </w:tr>
      <w:tr w:rsidRPr="00A875AE" w:rsidR="007467C0" w:rsidTr="58CB5956" w14:paraId="3D635AD4"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48086CBB" w14:textId="77777777">
            <w:pPr>
              <w:pStyle w:val="TableBody"/>
              <w:rPr>
                <w:b/>
                <w:bCs/>
              </w:rPr>
            </w:pPr>
            <w:r w:rsidRPr="00D42E06">
              <w:rPr>
                <w:b/>
                <w:bCs/>
              </w:rPr>
              <w:t xml:space="preserve">EOD Return Time </w:t>
            </w:r>
          </w:p>
          <w:p w:rsidRPr="00D42E06" w:rsidR="007467C0" w:rsidP="00D42E06" w:rsidRDefault="007467C0" w14:paraId="06400FCA" w14:textId="77777777">
            <w:pPr>
              <w:pStyle w:val="TableBody"/>
              <w:rPr>
                <w:b/>
                <w:bCs/>
              </w:rPr>
            </w:pP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62AA614B" w14:textId="252A801D">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Pr="00A875AE" w:rsidR="007467C0" w:rsidTr="58CB5956" w14:paraId="54F87AF3"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27A05607" w14:textId="77777777">
            <w:pPr>
              <w:pStyle w:val="TableBody"/>
              <w:rPr>
                <w:b/>
                <w:bCs/>
              </w:rPr>
            </w:pPr>
            <w:r w:rsidRPr="00D42E06">
              <w:rPr>
                <w:b/>
                <w:bCs/>
              </w:rPr>
              <w:t>Lead Time</w:t>
            </w:r>
          </w:p>
          <w:p w:rsidRPr="00D42E06" w:rsidR="007467C0" w:rsidP="00D42E06" w:rsidRDefault="007467C0" w14:paraId="4D110A4E" w14:textId="77777777">
            <w:pPr>
              <w:pStyle w:val="TableBody"/>
            </w:pPr>
            <w:r w:rsidRPr="00D42E06">
              <w:t>(Unplanned Orders)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21C54248" w14:textId="77777777">
            <w:pPr>
              <w:pStyle w:val="TableBody"/>
            </w:pPr>
            <w:r w:rsidRPr="00FB292A">
              <w:t>The Lead Time is the time required by the carrier, in advance of an emergency order of cash, that an emergency order must be placed.</w:t>
            </w:r>
          </w:p>
          <w:p w:rsidRPr="00FB292A" w:rsidR="007467C0" w:rsidP="00D42E06" w:rsidRDefault="00734EF0" w14:paraId="278C85DF" w14:textId="50D81F49">
            <w:pPr>
              <w:pStyle w:val="TableBody"/>
            </w:pPr>
            <w:r w:rsidRPr="00145A91">
              <w:rPr>
                <w:b/>
                <w:bCs/>
                <w:u w:val="single"/>
              </w:rPr>
              <w:t>E</w:t>
            </w:r>
            <w:r w:rsidRPr="00145A91" w:rsidR="007467C0">
              <w:rPr>
                <w:b/>
                <w:bCs/>
                <w:u w:val="single"/>
              </w:rPr>
              <w:t>xample</w:t>
            </w:r>
            <w:r w:rsidRPr="00FB292A" w:rsidR="007467C0">
              <w:t>, if an Emergency Order is placed today and will be delivered today, then the Lead Time is 0.</w:t>
            </w:r>
          </w:p>
        </w:tc>
      </w:tr>
      <w:tr w:rsidRPr="00A875AE" w:rsidR="007467C0" w:rsidTr="58CB5956" w14:paraId="3DB0CB8C"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5B91AC4B" w14:textId="77777777">
            <w:pPr>
              <w:pStyle w:val="TableBody"/>
              <w:rPr>
                <w:b/>
                <w:bCs/>
              </w:rPr>
            </w:pPr>
            <w:r w:rsidRPr="00D42E06">
              <w:rPr>
                <w:b/>
                <w:bCs/>
              </w:rPr>
              <w:t>Unplanned Service Days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7E8BA849" w14:textId="16FDF0A0">
            <w:pPr>
              <w:pStyle w:val="TableBody"/>
            </w:pPr>
            <w:r w:rsidRPr="00FB292A">
              <w:t>An Unplanned or Emergency delivery falls outside the Lead Time for normal deliveries.</w:t>
            </w:r>
          </w:p>
          <w:p w:rsidRPr="00FB292A" w:rsidR="007467C0" w:rsidP="00D42E06" w:rsidRDefault="007467C0" w14:paraId="4EC40010" w14:textId="668A3621">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rsidRPr="00FB292A" w:rsidR="007467C0" w:rsidP="00D42E06" w:rsidRDefault="007467C0" w14:paraId="50435647" w14:textId="77777777">
            <w:pPr>
              <w:pStyle w:val="TableBody"/>
            </w:pPr>
            <w:r w:rsidRPr="00FB292A">
              <w:t xml:space="preserve">In some instances, institutions choose not to use emergencies or limit them to specific days. </w:t>
            </w:r>
          </w:p>
          <w:p w:rsidRPr="00FB292A" w:rsidR="007467C0" w:rsidP="00D42E06" w:rsidRDefault="007467C0" w14:paraId="4251D449" w14:textId="77777777">
            <w:pPr>
              <w:pStyle w:val="TableBody"/>
            </w:pPr>
            <w:r w:rsidRPr="00FB292A">
              <w:t>The following scenarios for unplanned deliveries are supported:</w:t>
            </w:r>
          </w:p>
          <w:p w:rsidRPr="00FB292A" w:rsidR="007467C0" w:rsidP="00D42E06" w:rsidRDefault="007467C0" w14:paraId="5849BCF9" w14:textId="77777777">
            <w:pPr>
              <w:pStyle w:val="TableBody"/>
            </w:pPr>
            <w:r w:rsidRPr="00FB292A">
              <w:t xml:space="preserve">NYYYYYN, where Mon-Fri are the available days for emergency deliveries. </w:t>
            </w:r>
          </w:p>
          <w:p w:rsidRPr="00FB292A" w:rsidR="007467C0" w:rsidP="00D42E06" w:rsidRDefault="007467C0" w14:paraId="1FE38F19" w14:textId="77777777">
            <w:pPr>
              <w:pStyle w:val="TableBody"/>
            </w:pPr>
            <w:r w:rsidRPr="00FB292A">
              <w:t>NYYYYYY, where Mon-Sat are the available days for emergency deliveries.</w:t>
            </w:r>
          </w:p>
          <w:p w:rsidRPr="00FB292A" w:rsidR="007467C0" w:rsidP="00D42E06" w:rsidRDefault="007467C0" w14:paraId="77F58879" w14:textId="77777777">
            <w:pPr>
              <w:pStyle w:val="TableBody"/>
            </w:pPr>
            <w:r w:rsidRPr="00FB292A">
              <w:t>YYYYYYY, where Sun-Sat are the available days for emergency deliveries.</w:t>
            </w:r>
          </w:p>
          <w:p w:rsidRPr="00FB292A" w:rsidR="007467C0" w:rsidP="00D42E06" w:rsidRDefault="007467C0" w14:paraId="2181745B" w14:textId="1072720C">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rsidRPr="00FB292A" w:rsidR="007467C0" w:rsidP="00D42E06" w:rsidRDefault="007467C0" w14:paraId="4F16EDE2" w14:textId="77777777">
            <w:pPr>
              <w:pStyle w:val="TableBody"/>
            </w:pPr>
            <w:r w:rsidRPr="00FB292A">
              <w:t>Taking the decision to avoid emergencies in OptiVault may be a dangerous practice since the user disables the only way OptiVault can alert the user when Cashpoints are running low on cash.</w:t>
            </w:r>
          </w:p>
        </w:tc>
      </w:tr>
      <w:tr w:rsidRPr="00A875AE" w:rsidR="007467C0" w:rsidTr="58CB5956" w14:paraId="430A09B5" w14:textId="77777777">
        <w:tc>
          <w:tcPr>
            <w:tcW w:w="2300" w:type="dxa"/>
            <w:tcBorders>
              <w:top w:val="single" w:color="auto" w:sz="4" w:space="0"/>
              <w:left w:val="single" w:color="auto" w:sz="4" w:space="0"/>
              <w:bottom w:val="single" w:color="auto" w:sz="4" w:space="0"/>
              <w:right w:val="single" w:color="auto" w:sz="4" w:space="0"/>
            </w:tcBorders>
          </w:tcPr>
          <w:p w:rsidRPr="00D42E06" w:rsidR="007467C0" w:rsidP="00D42E06" w:rsidRDefault="007467C0" w14:paraId="427D8889" w14:textId="77777777">
            <w:pPr>
              <w:pStyle w:val="TableBody"/>
              <w:rPr>
                <w:b/>
                <w:bCs/>
              </w:rPr>
            </w:pPr>
            <w:r w:rsidRPr="00D42E06">
              <w:rPr>
                <w:b/>
                <w:bCs/>
              </w:rPr>
              <w:t>Save Button</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42E06" w:rsidRDefault="007467C0" w14:paraId="64EBBEF8" w14:textId="77777777">
            <w:pPr>
              <w:pStyle w:val="TableBody"/>
            </w:pPr>
            <w:r w:rsidRPr="00FB292A">
              <w:t>Saves the Service Days parameters.</w:t>
            </w:r>
          </w:p>
        </w:tc>
      </w:tr>
    </w:tbl>
    <w:p w:rsidR="58CB5956" w:rsidRDefault="58CB5956" w14:paraId="074C97B8" w14:textId="1DD24EA1"/>
    <w:p w:rsidR="00D42E06" w:rsidP="00D42E06" w:rsidRDefault="00D42E06" w14:paraId="2BF879B5" w14:textId="77777777">
      <w:pPr>
        <w:pStyle w:val="Heading3"/>
        <w:numPr>
          <w:ilvl w:val="0"/>
          <w:numId w:val="0"/>
        </w:numPr>
      </w:pPr>
      <w:bookmarkStart w:name="_Ref245719415" w:id="436"/>
      <w:bookmarkStart w:name="_Toc74556356" w:id="437"/>
    </w:p>
    <w:p w:rsidR="007467C0" w:rsidP="007467C0" w:rsidRDefault="007467C0" w14:paraId="732347E2" w14:textId="2BB07801">
      <w:pPr>
        <w:pStyle w:val="Heading3"/>
      </w:pPr>
      <w:bookmarkStart w:name="_Toc127491545" w:id="438"/>
      <w:bookmarkStart w:name="_Toc128021078" w:id="439"/>
      <w:r>
        <w:t>Cashpoint</w:t>
      </w:r>
      <w:r>
        <w:rPr>
          <w:rFonts w:ascii="Wingdings" w:hAnsi="Wingdings"/>
        </w:rPr>
        <w:t></w:t>
      </w:r>
      <w:r>
        <w:t>Basic</w:t>
      </w:r>
      <w:r>
        <w:rPr>
          <w:rFonts w:ascii="Wingdings" w:hAnsi="Wingdings"/>
        </w:rPr>
        <w:t></w:t>
      </w:r>
      <w:r>
        <w:t>Cashpoints</w:t>
      </w:r>
      <w:bookmarkEnd w:id="436"/>
      <w:bookmarkEnd w:id="437"/>
      <w:bookmarkEnd w:id="438"/>
      <w:bookmarkEnd w:id="439"/>
    </w:p>
    <w:p w:rsidR="007467C0" w:rsidP="00BC32D9" w:rsidRDefault="007467C0" w14:paraId="2B898EDB" w14:textId="77777777">
      <w:pPr>
        <w:pStyle w:val="BodyText"/>
      </w:pPr>
      <w:r>
        <w:t>This topic relates to the following Cashpoint types:</w:t>
      </w:r>
    </w:p>
    <w:p w:rsidR="007467C0" w:rsidP="002B7987" w:rsidRDefault="007467C0" w14:paraId="573A34CF" w14:textId="77777777">
      <w:pPr>
        <w:pStyle w:val="ListBullet"/>
      </w:pPr>
      <w:r>
        <w:fldChar w:fldCharType="begin"/>
      </w:r>
      <w:r>
        <w:instrText xml:space="preserve"> REF _Ref245724195 \h  \* MERGEFORMAT </w:instrText>
      </w:r>
      <w:r>
        <w:fldChar w:fldCharType="separate"/>
      </w:r>
      <w:r>
        <w:t>Vault</w:t>
      </w:r>
      <w:r>
        <w:fldChar w:fldCharType="end"/>
      </w:r>
    </w:p>
    <w:p w:rsidR="007467C0" w:rsidP="002B7987" w:rsidRDefault="007467C0" w14:paraId="6F08CD73" w14:textId="2BCFE73F">
      <w:pPr>
        <w:pStyle w:val="ListBullet"/>
      </w:pPr>
      <w:r>
        <w:fldChar w:fldCharType="begin"/>
      </w:r>
      <w:r>
        <w:instrText xml:space="preserve"> REF _Ref245724200 \h  \* MERGEFORMAT </w:instrText>
      </w:r>
      <w:r>
        <w:fldChar w:fldCharType="separate"/>
      </w:r>
      <w:r>
        <w:t>Commercial</w:t>
      </w:r>
      <w:r>
        <w:fldChar w:fldCharType="end"/>
      </w:r>
    </w:p>
    <w:p w:rsidR="007467C0" w:rsidP="007467C0" w:rsidRDefault="007467C0" w14:paraId="3FBEB654" w14:textId="77777777">
      <w:pPr>
        <w:pStyle w:val="Caption"/>
      </w:pPr>
      <w:bookmarkStart w:name="_Toc74556651" w:id="440"/>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440"/>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145A91" w14:paraId="2ACFEA0B" w14:textId="77777777">
        <w:trPr>
          <w:tblHeader/>
        </w:trPr>
        <w:tc>
          <w:tcPr>
            <w:tcW w:w="2300" w:type="dxa"/>
            <w:shd w:val="clear" w:color="auto" w:fill="60C03A"/>
          </w:tcPr>
          <w:p w:rsidRPr="002B7987" w:rsidR="007467C0" w:rsidP="00170D7D" w:rsidRDefault="007467C0" w14:paraId="1265909B" w14:textId="77777777">
            <w:pPr>
              <w:pStyle w:val="TableHeader"/>
            </w:pPr>
            <w:r w:rsidRPr="002B7987">
              <w:t>Field Name</w:t>
            </w:r>
          </w:p>
        </w:tc>
        <w:tc>
          <w:tcPr>
            <w:tcW w:w="5750" w:type="dxa"/>
            <w:shd w:val="clear" w:color="auto" w:fill="60C03A"/>
          </w:tcPr>
          <w:p w:rsidRPr="002B7987" w:rsidR="007467C0" w:rsidP="00170D7D" w:rsidRDefault="007467C0" w14:paraId="5D6946D9" w14:textId="77777777">
            <w:pPr>
              <w:pStyle w:val="TableHeader"/>
            </w:pPr>
            <w:r w:rsidRPr="002B7987">
              <w:t>Description</w:t>
            </w:r>
          </w:p>
        </w:tc>
      </w:tr>
      <w:tr w:rsidRPr="00A875AE" w:rsidR="007467C0" w:rsidTr="00145A91" w14:paraId="52C16A71" w14:textId="77777777">
        <w:tc>
          <w:tcPr>
            <w:tcW w:w="2300" w:type="dxa"/>
          </w:tcPr>
          <w:p w:rsidRPr="00145A91" w:rsidR="007467C0" w:rsidP="002B7987" w:rsidRDefault="007467C0" w14:paraId="05528177" w14:textId="77777777">
            <w:pPr>
              <w:pStyle w:val="TableBody"/>
              <w:rPr>
                <w:b/>
                <w:bCs/>
              </w:rPr>
            </w:pPr>
            <w:r w:rsidRPr="00145A91">
              <w:rPr>
                <w:b/>
                <w:bCs/>
              </w:rPr>
              <w:t>Add Cashpoint Vault</w:t>
            </w:r>
          </w:p>
        </w:tc>
        <w:tc>
          <w:tcPr>
            <w:tcW w:w="5750" w:type="dxa"/>
          </w:tcPr>
          <w:p w:rsidRPr="00FB292A" w:rsidR="007467C0" w:rsidP="002B7987" w:rsidRDefault="007467C0" w14:paraId="493D610F" w14:textId="7777777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Pr="00A875AE" w:rsidR="007467C0" w:rsidTr="00145A91" w14:paraId="0D8C0198" w14:textId="77777777">
        <w:tc>
          <w:tcPr>
            <w:tcW w:w="2300" w:type="dxa"/>
          </w:tcPr>
          <w:p w:rsidRPr="00145A91" w:rsidR="007467C0" w:rsidP="002B7987" w:rsidRDefault="007467C0" w14:paraId="611D63C4" w14:textId="77777777">
            <w:pPr>
              <w:pStyle w:val="TableBody"/>
              <w:rPr>
                <w:b/>
                <w:bCs/>
              </w:rPr>
            </w:pPr>
            <w:r w:rsidRPr="00145A91">
              <w:rPr>
                <w:b/>
                <w:bCs/>
              </w:rPr>
              <w:t>Add Button</w:t>
            </w:r>
          </w:p>
        </w:tc>
        <w:tc>
          <w:tcPr>
            <w:tcW w:w="5750" w:type="dxa"/>
          </w:tcPr>
          <w:p w:rsidRPr="00FB292A" w:rsidR="007467C0" w:rsidP="002B7987" w:rsidRDefault="007467C0" w14:paraId="3F893390" w14:textId="67843C09">
            <w:pPr>
              <w:pStyle w:val="TableBody"/>
            </w:pPr>
            <w:r w:rsidRPr="00FB292A">
              <w:t xml:space="preserve">Adds a new Cashpoint to the Vault by entering a valid Cashpoint ID </w:t>
            </w:r>
            <w:r w:rsidR="005348D4">
              <w:t>in</w:t>
            </w:r>
            <w:r w:rsidRPr="00FB292A">
              <w:t>to the field adjacent to this button.</w:t>
            </w:r>
          </w:p>
        </w:tc>
      </w:tr>
      <w:tr w:rsidRPr="00A875AE" w:rsidR="007467C0" w:rsidTr="00145A91" w14:paraId="0432F5C4" w14:textId="77777777">
        <w:tc>
          <w:tcPr>
            <w:tcW w:w="2300" w:type="dxa"/>
          </w:tcPr>
          <w:p w:rsidRPr="00145A91" w:rsidR="007467C0" w:rsidP="002B7987" w:rsidRDefault="007467C0" w14:paraId="4F25D55F" w14:textId="77777777">
            <w:pPr>
              <w:pStyle w:val="TableBody"/>
              <w:rPr>
                <w:b/>
                <w:bCs/>
              </w:rPr>
            </w:pPr>
            <w:r w:rsidRPr="00145A91">
              <w:rPr>
                <w:b/>
                <w:bCs/>
              </w:rPr>
              <w:t>Browse Button</w:t>
            </w:r>
          </w:p>
        </w:tc>
        <w:tc>
          <w:tcPr>
            <w:tcW w:w="5750" w:type="dxa"/>
          </w:tcPr>
          <w:p w:rsidRPr="00FB292A" w:rsidR="007467C0" w:rsidP="002B7987" w:rsidRDefault="007467C0" w14:paraId="79777D58" w14:textId="77777777">
            <w:pPr>
              <w:pStyle w:val="TableBody"/>
            </w:pPr>
            <w:r w:rsidRPr="00FB292A">
              <w:t xml:space="preserve">Allows analysts to browse all the available Cashpoints on the system to add to the Vault. </w:t>
            </w:r>
          </w:p>
          <w:p w:rsidRPr="00FB292A" w:rsidR="007467C0" w:rsidP="002B7987" w:rsidRDefault="007467C0" w14:paraId="78107F05" w14:textId="77777777">
            <w:pPr>
              <w:pStyle w:val="TableBody"/>
            </w:pPr>
            <w:r w:rsidRPr="00FB292A">
              <w:t>After clicking this button, the analyst will be prompted with a search page where they can search by:</w:t>
            </w:r>
          </w:p>
          <w:p w:rsidRPr="00FB292A" w:rsidR="007467C0" w:rsidP="002B7987" w:rsidRDefault="007467C0" w14:paraId="2BE5CBF1" w14:textId="77777777">
            <w:pPr>
              <w:pStyle w:val="TableListBullet"/>
            </w:pPr>
            <w:r w:rsidRPr="00FB292A">
              <w:t>Cashpoint ID</w:t>
            </w:r>
          </w:p>
          <w:p w:rsidRPr="00FB292A" w:rsidR="007467C0" w:rsidP="002B7987" w:rsidRDefault="007467C0" w14:paraId="29CDB066" w14:textId="77777777">
            <w:pPr>
              <w:pStyle w:val="TableListBullet"/>
            </w:pPr>
            <w:r w:rsidRPr="00FB292A">
              <w:t>Name</w:t>
            </w:r>
          </w:p>
          <w:p w:rsidRPr="00FB292A" w:rsidR="007467C0" w:rsidP="002B7987" w:rsidRDefault="007467C0" w14:paraId="52F4F658" w14:textId="77777777">
            <w:pPr>
              <w:pStyle w:val="TableListBullet"/>
            </w:pPr>
            <w:r w:rsidRPr="00FB292A">
              <w:t>Depot</w:t>
            </w:r>
          </w:p>
          <w:p w:rsidRPr="00FB292A" w:rsidR="007467C0" w:rsidP="002B7987" w:rsidRDefault="007467C0" w14:paraId="1A9B7E24" w14:textId="77777777">
            <w:pPr>
              <w:pStyle w:val="TableListBullet"/>
            </w:pPr>
            <w:r w:rsidRPr="00FB292A">
              <w:t>Center</w:t>
            </w:r>
          </w:p>
          <w:p w:rsidRPr="00FB292A" w:rsidR="007467C0" w:rsidP="002B7987" w:rsidRDefault="007467C0" w14:paraId="5A42DB55" w14:textId="77777777">
            <w:pPr>
              <w:pStyle w:val="TableListBullet"/>
            </w:pPr>
            <w:r w:rsidRPr="00FB292A">
              <w:t>Region</w:t>
            </w:r>
          </w:p>
          <w:p w:rsidRPr="00FB292A" w:rsidR="007467C0" w:rsidP="002B7987" w:rsidRDefault="007467C0" w14:paraId="51E524D1" w14:textId="77777777">
            <w:pPr>
              <w:pStyle w:val="TableBody"/>
            </w:pPr>
            <w:r w:rsidRPr="00FB292A">
              <w:t>The user can also enter the default Delivery and Return Transit times that will apply once the Cashpoints are selected and added.</w:t>
            </w:r>
          </w:p>
          <w:p w:rsidRPr="00FB292A" w:rsidR="007467C0" w:rsidP="002B7987" w:rsidRDefault="007467C0" w14:paraId="5EC25711" w14:textId="77777777">
            <w:pPr>
              <w:pStyle w:val="TableBody"/>
            </w:pPr>
            <w:r w:rsidRPr="00FB292A">
              <w:t>Once the user has searched for a Cashpoint, they can check the desired Cashpoints and click the ‘Add’ button at the bottom of the page to add the selected Cashpoints to the Vault.</w:t>
            </w:r>
          </w:p>
          <w:p w:rsidRPr="00FB292A" w:rsidR="007467C0" w:rsidP="00145A91" w:rsidRDefault="007467C0" w14:paraId="60930BA7" w14:textId="77777777">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Pr="00A875AE" w:rsidR="007467C0" w:rsidTr="00145A91" w14:paraId="4D78355C" w14:textId="77777777">
        <w:tc>
          <w:tcPr>
            <w:tcW w:w="2300" w:type="dxa"/>
          </w:tcPr>
          <w:p w:rsidRPr="00145A91" w:rsidR="007467C0" w:rsidP="002B7987" w:rsidRDefault="007467C0" w14:paraId="320B097D" w14:textId="77777777">
            <w:pPr>
              <w:pStyle w:val="TableBody"/>
              <w:rPr>
                <w:b/>
                <w:bCs/>
              </w:rPr>
            </w:pPr>
            <w:r w:rsidRPr="00145A91">
              <w:rPr>
                <w:b/>
                <w:bCs/>
              </w:rPr>
              <w:t>ID</w:t>
            </w:r>
          </w:p>
        </w:tc>
        <w:tc>
          <w:tcPr>
            <w:tcW w:w="5750" w:type="dxa"/>
          </w:tcPr>
          <w:p w:rsidRPr="00FB292A" w:rsidR="007467C0" w:rsidP="002B7987" w:rsidRDefault="007467C0" w14:paraId="6C77DD78" w14:textId="77777777">
            <w:pPr>
              <w:pStyle w:val="TableBody"/>
            </w:pPr>
            <w:r w:rsidRPr="00FB292A">
              <w:t>Unique alpha-numeric Cashpoint ID that is currently assigned to the selected Vault</w:t>
            </w:r>
          </w:p>
        </w:tc>
      </w:tr>
      <w:tr w:rsidRPr="00A875AE" w:rsidR="007467C0" w:rsidTr="00145A91" w14:paraId="5A47D3B4" w14:textId="77777777">
        <w:tc>
          <w:tcPr>
            <w:tcW w:w="2300" w:type="dxa"/>
          </w:tcPr>
          <w:p w:rsidRPr="00145A91" w:rsidR="007467C0" w:rsidP="002B7987" w:rsidRDefault="007467C0" w14:paraId="17A3F280" w14:textId="77777777">
            <w:pPr>
              <w:pStyle w:val="TableBody"/>
              <w:rPr>
                <w:b/>
                <w:bCs/>
              </w:rPr>
            </w:pPr>
            <w:r w:rsidRPr="00145A91">
              <w:rPr>
                <w:b/>
                <w:bCs/>
              </w:rPr>
              <w:t>Name</w:t>
            </w:r>
          </w:p>
        </w:tc>
        <w:tc>
          <w:tcPr>
            <w:tcW w:w="5750" w:type="dxa"/>
          </w:tcPr>
          <w:p w:rsidRPr="00FB292A" w:rsidR="007467C0" w:rsidP="002B7987" w:rsidRDefault="007467C0" w14:paraId="079AD772" w14:textId="77777777">
            <w:pPr>
              <w:pStyle w:val="TableBody"/>
            </w:pPr>
            <w:r w:rsidRPr="00FB292A">
              <w:t>Name of the Cashpoint</w:t>
            </w:r>
          </w:p>
        </w:tc>
      </w:tr>
      <w:tr w:rsidRPr="00A875AE" w:rsidR="007467C0" w:rsidTr="00145A91" w14:paraId="00272343" w14:textId="77777777">
        <w:tc>
          <w:tcPr>
            <w:tcW w:w="2300" w:type="dxa"/>
          </w:tcPr>
          <w:p w:rsidRPr="00145A91" w:rsidR="007467C0" w:rsidP="002B7987" w:rsidRDefault="007467C0" w14:paraId="10918F70" w14:textId="77777777">
            <w:pPr>
              <w:pStyle w:val="TableBody"/>
              <w:rPr>
                <w:b/>
                <w:bCs/>
              </w:rPr>
            </w:pPr>
            <w:r w:rsidRPr="00145A91">
              <w:rPr>
                <w:b/>
                <w:bCs/>
              </w:rPr>
              <w:t>Type</w:t>
            </w:r>
          </w:p>
        </w:tc>
        <w:tc>
          <w:tcPr>
            <w:tcW w:w="5750" w:type="dxa"/>
          </w:tcPr>
          <w:p w:rsidRPr="00FB292A" w:rsidR="007467C0" w:rsidP="002B7987" w:rsidRDefault="007467C0" w14:paraId="3B387682" w14:textId="77777777">
            <w:pPr>
              <w:pStyle w:val="TableBody"/>
            </w:pPr>
            <w:r w:rsidRPr="00FB292A">
              <w:t>Type of Cashpoint corresponding to the Cashpoint ID.</w:t>
            </w:r>
          </w:p>
        </w:tc>
      </w:tr>
      <w:tr w:rsidRPr="00A875AE" w:rsidR="007467C0" w:rsidTr="00145A91" w14:paraId="21F37689" w14:textId="77777777">
        <w:tc>
          <w:tcPr>
            <w:tcW w:w="2300" w:type="dxa"/>
          </w:tcPr>
          <w:p w:rsidRPr="00145A91" w:rsidR="007467C0" w:rsidP="002B7987" w:rsidRDefault="007467C0" w14:paraId="78806022" w14:textId="77777777">
            <w:pPr>
              <w:pStyle w:val="TableBody"/>
              <w:rPr>
                <w:b/>
                <w:bCs/>
              </w:rPr>
            </w:pPr>
            <w:r w:rsidRPr="00145A91">
              <w:rPr>
                <w:b/>
                <w:bCs/>
              </w:rPr>
              <w:t>Return Transit Time</w:t>
            </w:r>
          </w:p>
        </w:tc>
        <w:tc>
          <w:tcPr>
            <w:tcW w:w="5750" w:type="dxa"/>
          </w:tcPr>
          <w:p w:rsidRPr="00FB292A" w:rsidR="007467C0" w:rsidP="002B7987" w:rsidRDefault="007467C0" w14:paraId="6FF4EB4A" w14:textId="77777777">
            <w:pPr>
              <w:pStyle w:val="TableBody"/>
            </w:pPr>
            <w:r w:rsidRPr="00FB292A">
              <w:t>The time (in days) that it takes to return cash from the Cashpoint</w:t>
            </w:r>
            <w:r>
              <w:t>.  This is read from OptiCash and is read-only in OptiVault.</w:t>
            </w:r>
          </w:p>
        </w:tc>
      </w:tr>
      <w:tr w:rsidRPr="00A875AE" w:rsidR="007467C0" w:rsidTr="00145A91" w14:paraId="12620524" w14:textId="77777777">
        <w:tc>
          <w:tcPr>
            <w:tcW w:w="2300" w:type="dxa"/>
          </w:tcPr>
          <w:p w:rsidRPr="00145A91" w:rsidR="007467C0" w:rsidP="002B7987" w:rsidRDefault="007467C0" w14:paraId="14173AF7" w14:textId="77777777">
            <w:pPr>
              <w:pStyle w:val="TableBody"/>
              <w:rPr>
                <w:b/>
                <w:bCs/>
              </w:rPr>
            </w:pPr>
            <w:r w:rsidRPr="00145A91">
              <w:rPr>
                <w:b/>
                <w:bCs/>
              </w:rPr>
              <w:t>Delivery Transit Time</w:t>
            </w:r>
          </w:p>
        </w:tc>
        <w:tc>
          <w:tcPr>
            <w:tcW w:w="5750" w:type="dxa"/>
          </w:tcPr>
          <w:p w:rsidRPr="00FB292A" w:rsidR="007467C0" w:rsidP="002B7987" w:rsidRDefault="007467C0" w14:paraId="5A3DDD5C" w14:textId="77777777">
            <w:pPr>
              <w:pStyle w:val="TableBody"/>
            </w:pPr>
            <w:r w:rsidRPr="00FB292A">
              <w:t>The time (in days) that it takes t</w:t>
            </w:r>
            <w:r>
              <w:t>o deliver cash to the Cashpoint. This is read from OptiCash and is read-only in OptiVault.</w:t>
            </w:r>
          </w:p>
        </w:tc>
      </w:tr>
      <w:tr w:rsidRPr="00A875AE" w:rsidR="007467C0" w:rsidTr="00145A91" w14:paraId="58DC343A" w14:textId="77777777">
        <w:tc>
          <w:tcPr>
            <w:tcW w:w="2300" w:type="dxa"/>
          </w:tcPr>
          <w:p w:rsidRPr="00145A91" w:rsidR="007467C0" w:rsidP="002B7987" w:rsidRDefault="007467C0" w14:paraId="556BED13" w14:textId="77777777">
            <w:pPr>
              <w:pStyle w:val="TableBody"/>
              <w:rPr>
                <w:b/>
                <w:bCs/>
              </w:rPr>
            </w:pPr>
            <w:r w:rsidRPr="00145A91">
              <w:rPr>
                <w:b/>
                <w:bCs/>
              </w:rPr>
              <w:t>Remove Button</w:t>
            </w:r>
          </w:p>
        </w:tc>
        <w:tc>
          <w:tcPr>
            <w:tcW w:w="5750" w:type="dxa"/>
          </w:tcPr>
          <w:p w:rsidRPr="00FB292A" w:rsidR="007467C0" w:rsidP="002B7987" w:rsidRDefault="007467C0" w14:paraId="2872D82E" w14:textId="77777777">
            <w:pPr>
              <w:pStyle w:val="TableBody"/>
            </w:pPr>
            <w:r w:rsidRPr="00FB292A">
              <w:t xml:space="preserve">Removes the corresponding Cashpoint from the Vault </w:t>
            </w:r>
          </w:p>
        </w:tc>
      </w:tr>
      <w:tr w:rsidRPr="00A875AE" w:rsidR="007467C0" w:rsidTr="00145A91" w14:paraId="4911BE11" w14:textId="77777777">
        <w:tc>
          <w:tcPr>
            <w:tcW w:w="2300" w:type="dxa"/>
          </w:tcPr>
          <w:p w:rsidRPr="00145A91" w:rsidR="007467C0" w:rsidP="002B7987" w:rsidRDefault="007467C0" w14:paraId="12CC74E8" w14:textId="77777777">
            <w:pPr>
              <w:pStyle w:val="TableBody"/>
              <w:rPr>
                <w:b/>
                <w:bCs/>
              </w:rPr>
            </w:pPr>
            <w:r w:rsidRPr="00145A91">
              <w:rPr>
                <w:b/>
                <w:bCs/>
              </w:rPr>
              <w:t>Save Button</w:t>
            </w:r>
          </w:p>
        </w:tc>
        <w:tc>
          <w:tcPr>
            <w:tcW w:w="5750" w:type="dxa"/>
          </w:tcPr>
          <w:p w:rsidRPr="00FB292A" w:rsidR="007467C0" w:rsidP="002B7987" w:rsidRDefault="007467C0" w14:paraId="48ADA7F8" w14:textId="77777777">
            <w:pPr>
              <w:pStyle w:val="TableBody"/>
            </w:pPr>
            <w:r w:rsidRPr="00FB292A">
              <w:t>Saves changes made to the Return and Delivery transit times.</w:t>
            </w:r>
          </w:p>
        </w:tc>
      </w:tr>
    </w:tbl>
    <w:p w:rsidR="007467C0" w:rsidP="007467C0" w:rsidRDefault="007467C0" w14:paraId="1164A73B" w14:textId="0F89F802">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rsidR="007467C0" w:rsidP="007467C0" w:rsidRDefault="007467C0" w14:paraId="355AF71C" w14:textId="51571180">
      <w:pPr>
        <w:pStyle w:val="TopofSection"/>
      </w:pPr>
      <w:r w:rsidRPr="00AC4E90">
        <w:t>Cashpoints</w:t>
      </w:r>
      <w:r>
        <w:fldChar w:fldCharType="end"/>
      </w:r>
    </w:p>
    <w:p w:rsidR="00884C39" w:rsidP="007467C0" w:rsidRDefault="00884C39" w14:paraId="144737F7" w14:textId="77777777">
      <w:pPr>
        <w:pStyle w:val="TopofSection"/>
      </w:pPr>
    </w:p>
    <w:p w:rsidR="007467C0" w:rsidP="007467C0" w:rsidRDefault="007467C0" w14:paraId="7DC6C090" w14:textId="77777777">
      <w:pPr>
        <w:pStyle w:val="Heading3"/>
      </w:pPr>
      <w:bookmarkStart w:name="_Ref245719420" w:id="441"/>
      <w:bookmarkStart w:name="_Toc74556357" w:id="442"/>
      <w:bookmarkStart w:name="_Toc127491546" w:id="443"/>
      <w:bookmarkStart w:name="_Toc128021079" w:id="444"/>
      <w:r>
        <w:t>Cashpoint</w:t>
      </w:r>
      <w:r>
        <w:rPr>
          <w:rFonts w:ascii="Wingdings" w:hAnsi="Wingdings"/>
        </w:rPr>
        <w:t></w:t>
      </w:r>
      <w:r>
        <w:t>Basic</w:t>
      </w:r>
      <w:r>
        <w:rPr>
          <w:rFonts w:ascii="Wingdings" w:hAnsi="Wingdings"/>
        </w:rPr>
        <w:t></w:t>
      </w:r>
      <w:r>
        <w:t>Balance Entry</w:t>
      </w:r>
      <w:bookmarkEnd w:id="441"/>
      <w:bookmarkEnd w:id="442"/>
      <w:bookmarkEnd w:id="443"/>
      <w:bookmarkEnd w:id="444"/>
    </w:p>
    <w:p w:rsidRPr="00C02ACE" w:rsidR="007467C0" w:rsidP="00FC375E" w:rsidRDefault="007467C0" w14:paraId="4CD65AE2" w14:textId="77777777">
      <w:pPr>
        <w:pStyle w:val="BodyText"/>
      </w:pPr>
      <w:r>
        <w:t xml:space="preserve">This page allows the user to manually enter or edit balances for the selected Cashpoint. </w:t>
      </w:r>
    </w:p>
    <w:p w:rsidR="007467C0" w:rsidP="00FC375E" w:rsidRDefault="007467C0" w14:paraId="566972A2" w14:textId="77777777">
      <w:pPr>
        <w:pStyle w:val="BodyText"/>
      </w:pPr>
      <w:r>
        <w:t>This topic relates to the following Cashpoint types:</w:t>
      </w:r>
    </w:p>
    <w:p w:rsidR="007467C0" w:rsidP="00FC375E" w:rsidRDefault="007467C0" w14:paraId="265F8539" w14:textId="77777777">
      <w:pPr>
        <w:pStyle w:val="ListBullet"/>
      </w:pPr>
      <w:r>
        <w:fldChar w:fldCharType="begin"/>
      </w:r>
      <w:r>
        <w:instrText xml:space="preserve"> REF _Ref245724195 \h  \* MERGEFORMAT </w:instrText>
      </w:r>
      <w:r>
        <w:fldChar w:fldCharType="separate"/>
      </w:r>
      <w:r>
        <w:t>Vault</w:t>
      </w:r>
      <w:r>
        <w:fldChar w:fldCharType="end"/>
      </w:r>
    </w:p>
    <w:p w:rsidR="007467C0" w:rsidP="00FC375E" w:rsidRDefault="007467C0" w14:paraId="3986A36A" w14:textId="77777777">
      <w:pPr>
        <w:pStyle w:val="ListBullet"/>
      </w:pPr>
      <w:r>
        <w:fldChar w:fldCharType="begin"/>
      </w:r>
      <w:r>
        <w:instrText xml:space="preserve"> REF _Ref245724200 \h  \* MERGEFORMAT </w:instrText>
      </w:r>
      <w:r>
        <w:fldChar w:fldCharType="separate"/>
      </w:r>
      <w:r>
        <w:t>Commercial</w:t>
      </w:r>
      <w:r>
        <w:fldChar w:fldCharType="end"/>
      </w:r>
    </w:p>
    <w:p w:rsidR="007467C0" w:rsidP="00FC375E" w:rsidRDefault="007467C0" w14:paraId="7D37ECD3" w14:textId="77777777">
      <w:pPr>
        <w:pStyle w:val="ListBullet"/>
      </w:pPr>
      <w:r>
        <w:fldChar w:fldCharType="begin"/>
      </w:r>
      <w:r>
        <w:instrText xml:space="preserve"> REF _Ref245724203 \h  \* MERGEFORMAT </w:instrText>
      </w:r>
      <w:r>
        <w:fldChar w:fldCharType="separate"/>
      </w:r>
      <w:r>
        <w:t>Custodial Inventory</w:t>
      </w:r>
      <w:r>
        <w:fldChar w:fldCharType="end"/>
      </w:r>
    </w:p>
    <w:p w:rsidR="007467C0" w:rsidP="007467C0" w:rsidRDefault="007467C0" w14:paraId="47E45657" w14:textId="77777777">
      <w:pPr>
        <w:pStyle w:val="Caption"/>
      </w:pPr>
      <w:bookmarkStart w:name="_Toc74556652" w:id="445"/>
      <w:r>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445"/>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FC375E" w14:paraId="48E72DBE" w14:textId="77777777">
        <w:trPr>
          <w:tblHeader/>
        </w:trPr>
        <w:tc>
          <w:tcPr>
            <w:tcW w:w="2300" w:type="dxa"/>
            <w:shd w:val="clear" w:color="auto" w:fill="60C03A"/>
          </w:tcPr>
          <w:p w:rsidRPr="00A875AE" w:rsidR="007467C0" w:rsidP="00170D7D" w:rsidRDefault="007467C0" w14:paraId="1DD12292" w14:textId="77777777">
            <w:pPr>
              <w:pStyle w:val="TableHeader"/>
            </w:pPr>
            <w:r w:rsidRPr="00A875AE">
              <w:t>Field Name</w:t>
            </w:r>
          </w:p>
        </w:tc>
        <w:tc>
          <w:tcPr>
            <w:tcW w:w="5750" w:type="dxa"/>
            <w:shd w:val="clear" w:color="auto" w:fill="60C03A"/>
          </w:tcPr>
          <w:p w:rsidRPr="00A875AE" w:rsidR="007467C0" w:rsidP="00170D7D" w:rsidRDefault="007467C0" w14:paraId="7B280225" w14:textId="77777777">
            <w:pPr>
              <w:pStyle w:val="TableHeader"/>
            </w:pPr>
            <w:r w:rsidRPr="00A875AE">
              <w:t>Description</w:t>
            </w:r>
          </w:p>
        </w:tc>
      </w:tr>
      <w:tr w:rsidRPr="00A875AE" w:rsidR="007467C0" w:rsidTr="00FC375E" w14:paraId="78018F23" w14:textId="77777777">
        <w:tc>
          <w:tcPr>
            <w:tcW w:w="2300" w:type="dxa"/>
          </w:tcPr>
          <w:p w:rsidRPr="00145A91" w:rsidR="007467C0" w:rsidP="00145A91" w:rsidRDefault="007467C0" w14:paraId="67D2A5DE" w14:textId="77777777">
            <w:pPr>
              <w:pStyle w:val="TableBody"/>
              <w:rPr>
                <w:b/>
                <w:bCs/>
              </w:rPr>
            </w:pPr>
            <w:r w:rsidRPr="00145A91">
              <w:rPr>
                <w:b/>
                <w:bCs/>
              </w:rPr>
              <w:t>Cashpoint ID</w:t>
            </w:r>
          </w:p>
        </w:tc>
        <w:tc>
          <w:tcPr>
            <w:tcW w:w="5750" w:type="dxa"/>
          </w:tcPr>
          <w:p w:rsidRPr="00FB292A" w:rsidR="007467C0" w:rsidP="00FC375E" w:rsidRDefault="007467C0" w14:paraId="1732194E" w14:textId="77777777">
            <w:pPr>
              <w:pStyle w:val="TableBody"/>
            </w:pPr>
            <w:r w:rsidRPr="00FB292A">
              <w:t>The Cashpoint ID for the vault that has been selected</w:t>
            </w:r>
          </w:p>
        </w:tc>
      </w:tr>
      <w:tr w:rsidRPr="00A875AE" w:rsidR="007467C0" w:rsidTr="00FC375E" w14:paraId="7EDC7429" w14:textId="77777777">
        <w:tc>
          <w:tcPr>
            <w:tcW w:w="2300" w:type="dxa"/>
          </w:tcPr>
          <w:p w:rsidRPr="00145A91" w:rsidR="007467C0" w:rsidP="00145A91" w:rsidRDefault="007467C0" w14:paraId="6EDD2EB1" w14:textId="77777777">
            <w:pPr>
              <w:pStyle w:val="TableBody"/>
              <w:rPr>
                <w:b/>
                <w:bCs/>
              </w:rPr>
            </w:pPr>
            <w:r w:rsidRPr="00145A91">
              <w:rPr>
                <w:b/>
                <w:bCs/>
              </w:rPr>
              <w:t>Date</w:t>
            </w:r>
          </w:p>
        </w:tc>
        <w:tc>
          <w:tcPr>
            <w:tcW w:w="5750" w:type="dxa"/>
          </w:tcPr>
          <w:p w:rsidRPr="00FB292A" w:rsidR="007467C0" w:rsidP="00FC375E" w:rsidRDefault="007467C0" w14:paraId="36553B9B" w14:textId="6337522F">
            <w:pPr>
              <w:pStyle w:val="TableBody"/>
            </w:pPr>
            <w:r w:rsidRPr="00FB292A">
              <w:t>The date of the entry will be changed. This can be changed by clicking on the calendar icon and selecting a new date.</w:t>
            </w:r>
          </w:p>
        </w:tc>
      </w:tr>
      <w:tr w:rsidRPr="00A875AE" w:rsidR="007467C0" w:rsidTr="00FC375E" w14:paraId="63AA9287" w14:textId="77777777">
        <w:tc>
          <w:tcPr>
            <w:tcW w:w="2300" w:type="dxa"/>
          </w:tcPr>
          <w:p w:rsidRPr="00145A91" w:rsidR="007467C0" w:rsidP="00145A91" w:rsidRDefault="007467C0" w14:paraId="6A613457" w14:textId="77777777">
            <w:pPr>
              <w:pStyle w:val="TableBody"/>
              <w:rPr>
                <w:b/>
                <w:bCs/>
              </w:rPr>
            </w:pPr>
            <w:r w:rsidRPr="00145A91">
              <w:rPr>
                <w:b/>
                <w:bCs/>
              </w:rPr>
              <w:t>Submit button</w:t>
            </w:r>
          </w:p>
        </w:tc>
        <w:tc>
          <w:tcPr>
            <w:tcW w:w="5750" w:type="dxa"/>
          </w:tcPr>
          <w:p w:rsidRPr="00FB292A" w:rsidR="007467C0" w:rsidP="00FC375E" w:rsidRDefault="007467C0" w14:paraId="2E21D9BA" w14:textId="77777777">
            <w:pPr>
              <w:pStyle w:val="TableBody"/>
            </w:pPr>
            <w:r w:rsidRPr="00FB292A">
              <w:t xml:space="preserve">Submits the request to change the balances for the Cashpoint ID and date selected. </w:t>
            </w:r>
          </w:p>
        </w:tc>
      </w:tr>
      <w:tr w:rsidRPr="00A875AE" w:rsidR="007467C0" w:rsidTr="00FC375E" w14:paraId="16FFBC2D" w14:textId="77777777">
        <w:tc>
          <w:tcPr>
            <w:tcW w:w="2300" w:type="dxa"/>
          </w:tcPr>
          <w:p w:rsidRPr="00145A91" w:rsidR="007467C0" w:rsidP="00145A91" w:rsidRDefault="007467C0" w14:paraId="21C43CB5" w14:textId="77777777">
            <w:pPr>
              <w:pStyle w:val="TableBody"/>
              <w:rPr>
                <w:b/>
                <w:bCs/>
              </w:rPr>
            </w:pPr>
            <w:r w:rsidRPr="00145A91">
              <w:rPr>
                <w:b/>
                <w:bCs/>
              </w:rPr>
              <w:t>Vault Cashpoints</w:t>
            </w:r>
          </w:p>
        </w:tc>
        <w:tc>
          <w:tcPr>
            <w:tcW w:w="5750" w:type="dxa"/>
          </w:tcPr>
          <w:p w:rsidRPr="00FB292A" w:rsidR="007467C0" w:rsidP="00FC375E" w:rsidRDefault="007467C0" w14:paraId="0059A24E" w14:textId="77777777">
            <w:pPr>
              <w:pStyle w:val="TableBody"/>
            </w:pPr>
            <w:r w:rsidRPr="00FB292A">
              <w:t>The following fields are available for the Vault Balance entry:</w:t>
            </w:r>
          </w:p>
          <w:p w:rsidRPr="00FB292A" w:rsidR="007467C0" w:rsidP="00FC375E" w:rsidRDefault="007467C0" w14:paraId="09B446CF" w14:textId="77777777">
            <w:pPr>
              <w:pStyle w:val="TableListBullet"/>
            </w:pPr>
            <w:r w:rsidRPr="00145A91">
              <w:rPr>
                <w:b/>
                <w:bCs/>
              </w:rPr>
              <w:t>Load –</w:t>
            </w:r>
            <w:r w:rsidRPr="00FB292A">
              <w:t xml:space="preserve"> This checkmark is used to indicate that the denomination will be loaded or saved upon clicking the save button.</w:t>
            </w:r>
          </w:p>
          <w:p w:rsidRPr="00FB292A" w:rsidR="007467C0" w:rsidP="00FC375E" w:rsidRDefault="007467C0" w14:paraId="640D16B7" w14:textId="77777777">
            <w:pPr>
              <w:pStyle w:val="TableListBullet"/>
            </w:pPr>
            <w:r w:rsidRPr="00145A91">
              <w:rPr>
                <w:b/>
                <w:bCs/>
              </w:rPr>
              <w:t>Denomination –</w:t>
            </w:r>
            <w:r w:rsidRPr="00FB292A">
              <w:t xml:space="preserve"> Lists the denomination and quality to be loaded</w:t>
            </w:r>
          </w:p>
          <w:p w:rsidRPr="00FB292A" w:rsidR="007467C0" w:rsidP="00FC375E" w:rsidRDefault="007467C0" w14:paraId="652D5671" w14:textId="77777777">
            <w:pPr>
              <w:pStyle w:val="TableListBullet"/>
            </w:pPr>
            <w:r w:rsidRPr="00145A91">
              <w:rPr>
                <w:b/>
                <w:bCs/>
              </w:rPr>
              <w:t>Closing Balance –</w:t>
            </w:r>
            <w:r w:rsidRPr="00FB292A">
              <w:t xml:space="preserve"> The actual closing balance of the vault.</w:t>
            </w:r>
          </w:p>
          <w:p w:rsidRPr="00FB292A" w:rsidR="007467C0" w:rsidP="00FC375E" w:rsidRDefault="007467C0" w14:paraId="175A1428" w14:textId="77777777">
            <w:pPr>
              <w:pStyle w:val="TableListBullet"/>
            </w:pPr>
            <w:r w:rsidRPr="00145A91">
              <w:rPr>
                <w:b/>
                <w:bCs/>
              </w:rPr>
              <w:t>Not Available –</w:t>
            </w:r>
            <w:r w:rsidRPr="00FB292A">
              <w:t xml:space="preserve"> The balance that is not available for withdrawal for the selected day.</w:t>
            </w:r>
          </w:p>
          <w:p w:rsidRPr="00FB292A" w:rsidR="007467C0" w:rsidP="00FC375E" w:rsidRDefault="007467C0" w14:paraId="75C3F39B" w14:textId="72A12929">
            <w:pPr>
              <w:pStyle w:val="TableListBullet"/>
            </w:pPr>
            <w:r w:rsidRPr="00145A91">
              <w:rPr>
                <w:b/>
                <w:bCs/>
              </w:rPr>
              <w:t>Branch/ATM Orders –</w:t>
            </w:r>
            <w:r w:rsidRPr="00FB292A">
              <w:t xml:space="preserve"> The </w:t>
            </w:r>
            <w:r w:rsidR="005348D4">
              <w:t>number</w:t>
            </w:r>
            <w:r w:rsidRPr="00FB292A" w:rsidR="005348D4">
              <w:t xml:space="preserve"> </w:t>
            </w:r>
            <w:r w:rsidRPr="00FB292A">
              <w:t>of orders for the day to be delivered to the vault’s Branch and ATM Cashpoints.</w:t>
            </w:r>
          </w:p>
          <w:p w:rsidRPr="00FB292A" w:rsidR="007467C0" w:rsidP="00FC375E" w:rsidRDefault="007467C0" w14:paraId="79658089" w14:textId="2A7BD06E">
            <w:pPr>
              <w:pStyle w:val="TableListBullet"/>
            </w:pPr>
            <w:r w:rsidRPr="00145A91">
              <w:rPr>
                <w:b/>
                <w:bCs/>
              </w:rPr>
              <w:t>Branch/ATM Returns –</w:t>
            </w:r>
            <w:r w:rsidRPr="00FB292A">
              <w:t xml:space="preserve"> The </w:t>
            </w:r>
            <w:r w:rsidR="005348D4">
              <w:t>number</w:t>
            </w:r>
            <w:r w:rsidRPr="00FB292A" w:rsidR="005348D4">
              <w:t xml:space="preserve"> </w:t>
            </w:r>
            <w:r w:rsidRPr="00FB292A">
              <w:t>of returns for the day from the vault’s Branch/ATM Cashpoints.</w:t>
            </w:r>
          </w:p>
          <w:p w:rsidRPr="00FB292A" w:rsidR="007467C0" w:rsidP="00FC375E" w:rsidRDefault="007467C0" w14:paraId="4600F218" w14:textId="77777777">
            <w:pPr>
              <w:pStyle w:val="TableListBullet"/>
            </w:pPr>
            <w:r w:rsidRPr="00145A91">
              <w:rPr>
                <w:b/>
                <w:bCs/>
              </w:rPr>
              <w:t xml:space="preserve">Central Bank/Vault/Other Source Cash In – </w:t>
            </w:r>
            <w:r w:rsidRPr="00FB292A">
              <w:t>Cash coming in from the Funding Sources</w:t>
            </w:r>
          </w:p>
          <w:p w:rsidRPr="00FB292A" w:rsidR="007467C0" w:rsidP="00FC375E" w:rsidRDefault="007467C0" w14:paraId="2D5452F8" w14:textId="77777777">
            <w:pPr>
              <w:pStyle w:val="TableListBullet"/>
            </w:pPr>
            <w:r w:rsidRPr="00145A91">
              <w:rPr>
                <w:b/>
                <w:bCs/>
              </w:rPr>
              <w:t>Central Bank/Vault/Other Source Cash Out –</w:t>
            </w:r>
            <w:r w:rsidRPr="00FB292A">
              <w:t xml:space="preserve"> Cash going out to the Funding Sources</w:t>
            </w:r>
          </w:p>
        </w:tc>
      </w:tr>
      <w:tr w:rsidRPr="00A875AE" w:rsidR="007467C0" w:rsidTr="00FC375E" w14:paraId="71C20C70" w14:textId="77777777">
        <w:tc>
          <w:tcPr>
            <w:tcW w:w="2300" w:type="dxa"/>
          </w:tcPr>
          <w:p w:rsidRPr="00145A91" w:rsidR="007467C0" w:rsidP="00FC375E" w:rsidRDefault="007467C0" w14:paraId="6BE2DA25" w14:textId="77777777">
            <w:pPr>
              <w:pStyle w:val="TableBody"/>
              <w:rPr>
                <w:b/>
                <w:bCs/>
              </w:rPr>
            </w:pPr>
            <w:r w:rsidRPr="00145A91">
              <w:rPr>
                <w:b/>
                <w:bCs/>
              </w:rPr>
              <w:t>Commercial Cashpoints</w:t>
            </w:r>
          </w:p>
        </w:tc>
        <w:tc>
          <w:tcPr>
            <w:tcW w:w="5750" w:type="dxa"/>
          </w:tcPr>
          <w:p w:rsidRPr="00FB292A" w:rsidR="007467C0" w:rsidP="00FC375E" w:rsidRDefault="007467C0" w14:paraId="78D7A870" w14:textId="77777777">
            <w:pPr>
              <w:pStyle w:val="TableBody"/>
            </w:pPr>
            <w:r w:rsidRPr="00FB292A">
              <w:t>The following fields are available for the Commercial Balance entry:</w:t>
            </w:r>
          </w:p>
          <w:p w:rsidRPr="00FB292A" w:rsidR="007467C0" w:rsidP="00FC375E" w:rsidRDefault="007467C0" w14:paraId="0465B937" w14:textId="77777777">
            <w:pPr>
              <w:pStyle w:val="TableListBullet"/>
            </w:pPr>
            <w:r w:rsidRPr="00145A91">
              <w:rPr>
                <w:b/>
                <w:bCs/>
              </w:rPr>
              <w:t>Load –</w:t>
            </w:r>
            <w:r w:rsidRPr="00FB292A">
              <w:t xml:space="preserve"> This checkmark is used to indicate that the denomination will be loaded or saved upon clicking the save button.</w:t>
            </w:r>
          </w:p>
          <w:p w:rsidRPr="00FB292A" w:rsidR="007467C0" w:rsidP="00FC375E" w:rsidRDefault="007467C0" w14:paraId="4D7F3571" w14:textId="77777777">
            <w:pPr>
              <w:pStyle w:val="TableListBullet"/>
            </w:pPr>
            <w:r w:rsidRPr="00145A91">
              <w:rPr>
                <w:b/>
                <w:bCs/>
              </w:rPr>
              <w:t>Denomination –</w:t>
            </w:r>
            <w:r w:rsidRPr="00FB292A">
              <w:t xml:space="preserve"> Lists the denomination and quality to be loaded.</w:t>
            </w:r>
          </w:p>
          <w:p w:rsidRPr="00FB292A" w:rsidR="007467C0" w:rsidP="00FC375E" w:rsidRDefault="007467C0" w14:paraId="24320E50" w14:textId="77777777">
            <w:pPr>
              <w:pStyle w:val="TableListBullet"/>
            </w:pPr>
            <w:r w:rsidRPr="00145A91">
              <w:rPr>
                <w:b/>
                <w:bCs/>
              </w:rPr>
              <w:t>Deposits –</w:t>
            </w:r>
            <w:r w:rsidRPr="00FB292A">
              <w:t xml:space="preserve"> Deposits into the Vault from the Commercial Customer</w:t>
            </w:r>
          </w:p>
          <w:p w:rsidRPr="00FB292A" w:rsidR="007467C0" w:rsidP="00FC375E" w:rsidRDefault="007467C0" w14:paraId="2F5BD9DF" w14:textId="77777777">
            <w:pPr>
              <w:pStyle w:val="TableListBullet"/>
            </w:pPr>
            <w:r w:rsidRPr="00145A91">
              <w:rPr>
                <w:b/>
                <w:bCs/>
              </w:rPr>
              <w:t>Withdrawals –</w:t>
            </w:r>
            <w:r w:rsidRPr="00FB292A">
              <w:t xml:space="preserve"> Cash deliveries to the Commercial Customer from the Vault.</w:t>
            </w:r>
          </w:p>
        </w:tc>
      </w:tr>
      <w:tr w:rsidRPr="00A875AE" w:rsidR="007467C0" w:rsidTr="00FC375E" w14:paraId="45693F84" w14:textId="77777777">
        <w:tc>
          <w:tcPr>
            <w:tcW w:w="2300" w:type="dxa"/>
          </w:tcPr>
          <w:p w:rsidRPr="00145A91" w:rsidR="007467C0" w:rsidP="00FC375E" w:rsidRDefault="007467C0" w14:paraId="3C640904" w14:textId="77777777">
            <w:pPr>
              <w:pStyle w:val="TableBody"/>
              <w:rPr>
                <w:b/>
                <w:bCs/>
              </w:rPr>
            </w:pPr>
            <w:r w:rsidRPr="00145A91">
              <w:rPr>
                <w:b/>
                <w:bCs/>
              </w:rPr>
              <w:t>Custodial Inventory Cashpoints</w:t>
            </w:r>
          </w:p>
        </w:tc>
        <w:tc>
          <w:tcPr>
            <w:tcW w:w="5750" w:type="dxa"/>
          </w:tcPr>
          <w:p w:rsidRPr="00FB292A" w:rsidR="007467C0" w:rsidP="00FC375E" w:rsidRDefault="007467C0" w14:paraId="64BAC0AF" w14:textId="77777777">
            <w:pPr>
              <w:pStyle w:val="TableBody"/>
            </w:pPr>
            <w:r w:rsidRPr="00FB292A">
              <w:t>The following fields are available for the Commercial Balance entry:</w:t>
            </w:r>
          </w:p>
          <w:p w:rsidRPr="00FB292A" w:rsidR="007467C0" w:rsidP="00FC375E" w:rsidRDefault="007467C0" w14:paraId="6B7ED86E" w14:textId="77777777">
            <w:pPr>
              <w:pStyle w:val="TableListBullet"/>
            </w:pPr>
            <w:r w:rsidRPr="00145A91">
              <w:rPr>
                <w:b/>
                <w:bCs/>
              </w:rPr>
              <w:t>Load –</w:t>
            </w:r>
            <w:r w:rsidRPr="00FB292A">
              <w:t xml:space="preserve"> This checkmark is used to indicate that the denomination will be loaded or saved upon clicking the save button.</w:t>
            </w:r>
          </w:p>
          <w:p w:rsidRPr="00FB292A" w:rsidR="007467C0" w:rsidP="00FC375E" w:rsidRDefault="007467C0" w14:paraId="7C41F283" w14:textId="77777777">
            <w:pPr>
              <w:pStyle w:val="TableListBullet"/>
            </w:pPr>
            <w:r w:rsidRPr="00145A91">
              <w:rPr>
                <w:b/>
                <w:bCs/>
              </w:rPr>
              <w:t>Denomination –</w:t>
            </w:r>
            <w:r w:rsidRPr="00FB292A">
              <w:t xml:space="preserve"> Lists the denomination and quality to be loaded.</w:t>
            </w:r>
          </w:p>
          <w:p w:rsidRPr="00FB292A" w:rsidR="007467C0" w:rsidP="00FC375E" w:rsidRDefault="007467C0" w14:paraId="090183DA" w14:textId="77777777">
            <w:pPr>
              <w:pStyle w:val="TableListBullet"/>
            </w:pPr>
            <w:r w:rsidRPr="00145A91">
              <w:rPr>
                <w:b/>
                <w:bCs/>
              </w:rPr>
              <w:t>Opening Balance –</w:t>
            </w:r>
            <w:r w:rsidRPr="00FB292A">
              <w:t xml:space="preserve"> The balance at the start of the day for the Custodial Inventory Cashpoint</w:t>
            </w:r>
          </w:p>
          <w:p w:rsidRPr="00FB292A" w:rsidR="007467C0" w:rsidP="00FC375E" w:rsidRDefault="007467C0" w14:paraId="1A2C0A34" w14:textId="77777777">
            <w:pPr>
              <w:pStyle w:val="TableListBullet"/>
            </w:pPr>
            <w:r w:rsidRPr="00145A91">
              <w:rPr>
                <w:b/>
                <w:bCs/>
              </w:rPr>
              <w:t>Cash In –</w:t>
            </w:r>
            <w:r w:rsidRPr="00FB292A">
              <w:t xml:space="preserve"> Cash transferred into the Custodial Inventory from the Vault</w:t>
            </w:r>
          </w:p>
          <w:p w:rsidRPr="00FB292A" w:rsidR="007467C0" w:rsidP="00FC375E" w:rsidRDefault="007467C0" w14:paraId="269035B9" w14:textId="67EB02ED">
            <w:pPr>
              <w:pStyle w:val="TableListBullet"/>
            </w:pPr>
            <w:r w:rsidRPr="00145A91">
              <w:rPr>
                <w:b/>
                <w:bCs/>
              </w:rPr>
              <w:t>Cash Out –</w:t>
            </w:r>
            <w:r w:rsidRPr="00FB292A">
              <w:t xml:space="preserve"> Cash taken out of the Custodial Inventory to the Vault</w:t>
            </w:r>
          </w:p>
          <w:p w:rsidRPr="00FB292A" w:rsidR="007467C0" w:rsidP="00FC375E" w:rsidRDefault="007467C0" w14:paraId="0569C2F7" w14:textId="77777777">
            <w:pPr>
              <w:pStyle w:val="TableListBullet"/>
            </w:pPr>
            <w:r w:rsidRPr="00145A91">
              <w:rPr>
                <w:b/>
                <w:bCs/>
              </w:rPr>
              <w:t>Closing Balance –</w:t>
            </w:r>
            <w:r w:rsidRPr="00FB292A">
              <w:t xml:space="preserve"> The balance at the end of the day for the Custodial Inventory Cashpoint</w:t>
            </w:r>
          </w:p>
        </w:tc>
      </w:tr>
      <w:tr w:rsidRPr="00A875AE" w:rsidR="007467C0" w:rsidTr="00FC375E" w14:paraId="604B705D" w14:textId="77777777">
        <w:tc>
          <w:tcPr>
            <w:tcW w:w="2300" w:type="dxa"/>
          </w:tcPr>
          <w:p w:rsidRPr="00145A91" w:rsidR="007467C0" w:rsidP="00FC375E" w:rsidRDefault="007467C0" w14:paraId="71B69739" w14:textId="77777777">
            <w:pPr>
              <w:pStyle w:val="TableBody"/>
              <w:rPr>
                <w:b/>
                <w:bCs/>
              </w:rPr>
            </w:pPr>
            <w:r w:rsidRPr="00145A91">
              <w:rPr>
                <w:b/>
                <w:bCs/>
              </w:rPr>
              <w:t>Check All Link</w:t>
            </w:r>
          </w:p>
        </w:tc>
        <w:tc>
          <w:tcPr>
            <w:tcW w:w="5750" w:type="dxa"/>
          </w:tcPr>
          <w:p w:rsidRPr="00FB292A" w:rsidR="007467C0" w:rsidP="00FC375E" w:rsidRDefault="007467C0" w14:paraId="04D4519C" w14:textId="315F99D8">
            <w:pPr>
              <w:pStyle w:val="TableBody"/>
            </w:pPr>
            <w:r w:rsidRPr="00FB292A">
              <w:t>Checks all denominations and qualities listed on the Balance Entry page.</w:t>
            </w:r>
          </w:p>
        </w:tc>
      </w:tr>
      <w:tr w:rsidRPr="00A875AE" w:rsidR="007467C0" w:rsidTr="00FC375E" w14:paraId="0C1843ED" w14:textId="77777777">
        <w:tc>
          <w:tcPr>
            <w:tcW w:w="2300" w:type="dxa"/>
          </w:tcPr>
          <w:p w:rsidRPr="00145A91" w:rsidR="007467C0" w:rsidP="00FC375E" w:rsidRDefault="007467C0" w14:paraId="49227D72" w14:textId="77777777">
            <w:pPr>
              <w:pStyle w:val="TableBody"/>
              <w:rPr>
                <w:b/>
                <w:bCs/>
              </w:rPr>
            </w:pPr>
            <w:r w:rsidRPr="00145A91">
              <w:rPr>
                <w:b/>
                <w:bCs/>
              </w:rPr>
              <w:t>Clear All Link</w:t>
            </w:r>
          </w:p>
        </w:tc>
        <w:tc>
          <w:tcPr>
            <w:tcW w:w="5750" w:type="dxa"/>
          </w:tcPr>
          <w:p w:rsidRPr="00FB292A" w:rsidR="007467C0" w:rsidP="00FC375E" w:rsidRDefault="007467C0" w14:paraId="4B335A33" w14:textId="77777777">
            <w:pPr>
              <w:pStyle w:val="TableBody"/>
            </w:pPr>
            <w:r w:rsidRPr="00FB292A">
              <w:t>Clears all checkmarks for all denominations and qualities listed on the Balance Entry page.</w:t>
            </w:r>
          </w:p>
        </w:tc>
      </w:tr>
      <w:tr w:rsidRPr="00A875AE" w:rsidR="007467C0" w:rsidTr="00FC375E" w14:paraId="1AB7625C" w14:textId="77777777">
        <w:tc>
          <w:tcPr>
            <w:tcW w:w="2300" w:type="dxa"/>
          </w:tcPr>
          <w:p w:rsidRPr="00145A91" w:rsidR="007467C0" w:rsidP="00FC375E" w:rsidRDefault="007467C0" w14:paraId="19F29612" w14:textId="77777777">
            <w:pPr>
              <w:pStyle w:val="TableBody"/>
              <w:rPr>
                <w:b/>
                <w:bCs/>
              </w:rPr>
            </w:pPr>
            <w:r w:rsidRPr="00145A91">
              <w:rPr>
                <w:b/>
                <w:bCs/>
              </w:rPr>
              <w:t>Save Button</w:t>
            </w:r>
          </w:p>
        </w:tc>
        <w:tc>
          <w:tcPr>
            <w:tcW w:w="5750" w:type="dxa"/>
          </w:tcPr>
          <w:p w:rsidRPr="00FB292A" w:rsidR="007467C0" w:rsidP="00FC375E" w:rsidRDefault="007467C0" w14:paraId="0A73E225" w14:textId="77777777">
            <w:pPr>
              <w:pStyle w:val="TableBody"/>
            </w:pPr>
            <w:r w:rsidRPr="00FB292A">
              <w:t xml:space="preserve">Saves the changes to the selected denominations and qualities on the page. </w:t>
            </w:r>
          </w:p>
        </w:tc>
      </w:tr>
      <w:tr w:rsidRPr="00A875AE" w:rsidR="007467C0" w:rsidTr="00FC375E" w14:paraId="067A09BE" w14:textId="77777777">
        <w:tc>
          <w:tcPr>
            <w:tcW w:w="2300" w:type="dxa"/>
          </w:tcPr>
          <w:p w:rsidRPr="00145A91" w:rsidR="007467C0" w:rsidP="00FC375E" w:rsidRDefault="007467C0" w14:paraId="084530C0" w14:textId="77777777">
            <w:pPr>
              <w:pStyle w:val="TableBody"/>
              <w:rPr>
                <w:b/>
                <w:bCs/>
              </w:rPr>
            </w:pPr>
            <w:r w:rsidRPr="00145A91">
              <w:rPr>
                <w:b/>
                <w:bCs/>
              </w:rPr>
              <w:t>Cancel Button</w:t>
            </w:r>
          </w:p>
        </w:tc>
        <w:tc>
          <w:tcPr>
            <w:tcW w:w="5750" w:type="dxa"/>
          </w:tcPr>
          <w:p w:rsidRPr="00FB292A" w:rsidR="007467C0" w:rsidP="00FC375E" w:rsidRDefault="007467C0" w14:paraId="616BFA9B" w14:textId="510FA576">
            <w:pPr>
              <w:pStyle w:val="TableBody"/>
            </w:pPr>
            <w:r w:rsidRPr="00FB292A">
              <w:t>Cancels any changes made and reverts to the previous menu.</w:t>
            </w:r>
          </w:p>
        </w:tc>
      </w:tr>
    </w:tbl>
    <w:p w:rsidRPr="00FC375E" w:rsidR="007467C0" w:rsidP="007467C0" w:rsidRDefault="007467C0" w14:paraId="4A473AA8" w14:textId="39677F71">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rsidR="007467C0" w:rsidP="007467C0" w:rsidRDefault="007467C0" w14:paraId="4ACEF29D" w14:textId="76BD6702">
      <w:pPr>
        <w:pStyle w:val="TopofSection"/>
      </w:pPr>
      <w:r w:rsidRPr="00AC4E90">
        <w:t>Cashpoints</w:t>
      </w:r>
      <w:r>
        <w:fldChar w:fldCharType="end"/>
      </w:r>
    </w:p>
    <w:p w:rsidRPr="00326CDA" w:rsidR="00DB0DE5" w:rsidP="007467C0" w:rsidRDefault="00DB0DE5" w14:paraId="5B25C198" w14:textId="77777777">
      <w:pPr>
        <w:pStyle w:val="TopofSection"/>
      </w:pPr>
    </w:p>
    <w:p w:rsidR="007467C0" w:rsidP="007467C0" w:rsidRDefault="007467C0" w14:paraId="003E5538" w14:textId="77777777">
      <w:pPr>
        <w:pStyle w:val="Heading3"/>
      </w:pPr>
      <w:bookmarkStart w:name="_Ref245719421" w:id="446"/>
      <w:bookmarkStart w:name="_Toc74556358" w:id="447"/>
      <w:bookmarkStart w:name="_Toc127491547" w:id="448"/>
      <w:bookmarkStart w:name="_Toc128021080" w:id="449"/>
      <w:r>
        <w:t>Cashpoint</w:t>
      </w:r>
      <w:r>
        <w:rPr>
          <w:rFonts w:ascii="Wingdings" w:hAnsi="Wingdings"/>
        </w:rPr>
        <w:t></w:t>
      </w:r>
      <w:r>
        <w:t>Basic</w:t>
      </w:r>
      <w:r>
        <w:rPr>
          <w:rFonts w:ascii="Wingdings" w:hAnsi="Wingdings"/>
        </w:rPr>
        <w:t></w:t>
      </w:r>
      <w:r>
        <w:t>Provisional Credit</w:t>
      </w:r>
      <w:bookmarkEnd w:id="446"/>
      <w:bookmarkEnd w:id="447"/>
      <w:bookmarkEnd w:id="448"/>
      <w:bookmarkEnd w:id="449"/>
    </w:p>
    <w:p w:rsidRPr="00671E93" w:rsidR="007467C0" w:rsidP="00B46CC6" w:rsidRDefault="007467C0" w14:paraId="7257F332" w14:textId="7BD5870E">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rsidR="007467C0" w:rsidP="00B46CC6" w:rsidRDefault="007467C0" w14:paraId="3319CBAA" w14:textId="77777777">
      <w:pPr>
        <w:pStyle w:val="BodyText"/>
      </w:pPr>
      <w:r>
        <w:t>This topic relates to the following Cashpoint types:</w:t>
      </w:r>
    </w:p>
    <w:p w:rsidR="007467C0" w:rsidP="00B46CC6" w:rsidRDefault="007467C0" w14:paraId="7FA6FC6A"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4479AC84" w14:textId="77777777">
      <w:pPr>
        <w:pStyle w:val="Caption"/>
      </w:pPr>
      <w:bookmarkStart w:name="_Toc74556653" w:id="450"/>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45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0A09CCC0"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ADC2451"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3A69DB2B" w14:textId="77777777">
            <w:pPr>
              <w:pStyle w:val="TableHeader"/>
            </w:pPr>
            <w:r w:rsidRPr="00A875AE">
              <w:t>Description</w:t>
            </w:r>
          </w:p>
        </w:tc>
      </w:tr>
      <w:tr w:rsidRPr="00A875AE" w:rsidR="007467C0" w:rsidTr="006271D1" w14:paraId="76BF5ACC" w14:textId="77777777">
        <w:trPr>
          <w:cantSplit/>
        </w:trPr>
        <w:tc>
          <w:tcPr>
            <w:tcW w:w="2300" w:type="dxa"/>
            <w:tcBorders>
              <w:top w:val="nil"/>
              <w:bottom w:val="single" w:color="auto" w:sz="6" w:space="0"/>
              <w:right w:val="single" w:color="auto" w:sz="6" w:space="0"/>
            </w:tcBorders>
          </w:tcPr>
          <w:p w:rsidRPr="00145A91" w:rsidR="007467C0" w:rsidP="00B46CC6" w:rsidRDefault="007467C0" w14:paraId="3500AA35" w14:textId="77777777">
            <w:pPr>
              <w:pStyle w:val="TableBody"/>
              <w:rPr>
                <w:b/>
                <w:bCs/>
              </w:rPr>
            </w:pPr>
            <w:r w:rsidRPr="00145A91">
              <w:rPr>
                <w:b/>
                <w:bCs/>
              </w:rPr>
              <w:t>Vault ID</w:t>
            </w:r>
          </w:p>
        </w:tc>
        <w:tc>
          <w:tcPr>
            <w:tcW w:w="5750" w:type="dxa"/>
            <w:tcBorders>
              <w:top w:val="nil"/>
              <w:left w:val="single" w:color="auto" w:sz="6" w:space="0"/>
              <w:bottom w:val="single" w:color="auto" w:sz="6" w:space="0"/>
            </w:tcBorders>
          </w:tcPr>
          <w:p w:rsidRPr="00FB292A" w:rsidR="007467C0" w:rsidP="00B46CC6" w:rsidRDefault="007467C0" w14:paraId="758E7F87" w14:textId="77777777">
            <w:pPr>
              <w:pStyle w:val="TableBody"/>
            </w:pPr>
            <w:r w:rsidRPr="00FB292A">
              <w:t>The Cashpoint ID for the vault that will have the Provisional Credit added</w:t>
            </w:r>
          </w:p>
        </w:tc>
      </w:tr>
      <w:tr w:rsidRPr="00A875AE" w:rsidR="007467C0" w:rsidTr="006271D1" w14:paraId="220B2B44" w14:textId="77777777">
        <w:trPr>
          <w:cantSplit/>
        </w:trPr>
        <w:tc>
          <w:tcPr>
            <w:tcW w:w="2300" w:type="dxa"/>
            <w:tcBorders>
              <w:top w:val="nil"/>
              <w:bottom w:val="single" w:color="auto" w:sz="6" w:space="0"/>
              <w:right w:val="single" w:color="auto" w:sz="6" w:space="0"/>
            </w:tcBorders>
          </w:tcPr>
          <w:p w:rsidRPr="00145A91" w:rsidR="007467C0" w:rsidP="00B46CC6" w:rsidRDefault="007467C0" w14:paraId="260B2E96" w14:textId="77777777">
            <w:pPr>
              <w:pStyle w:val="TableBody"/>
              <w:rPr>
                <w:b/>
                <w:bCs/>
              </w:rPr>
            </w:pPr>
            <w:r w:rsidRPr="00145A91">
              <w:rPr>
                <w:b/>
                <w:bCs/>
              </w:rPr>
              <w:t>Date</w:t>
            </w:r>
          </w:p>
        </w:tc>
        <w:tc>
          <w:tcPr>
            <w:tcW w:w="5750" w:type="dxa"/>
            <w:tcBorders>
              <w:top w:val="nil"/>
              <w:left w:val="single" w:color="auto" w:sz="6" w:space="0"/>
              <w:bottom w:val="single" w:color="auto" w:sz="6" w:space="0"/>
            </w:tcBorders>
          </w:tcPr>
          <w:p w:rsidRPr="00FB292A" w:rsidR="007467C0" w:rsidP="00B46CC6" w:rsidRDefault="007467C0" w14:paraId="1606E851" w14:textId="77777777">
            <w:pPr>
              <w:pStyle w:val="TableBody"/>
            </w:pPr>
            <w:r w:rsidRPr="00FB292A">
              <w:t>The date of the provisional credit. This date can be selected by clicking on the Date icon.</w:t>
            </w:r>
          </w:p>
        </w:tc>
      </w:tr>
      <w:tr w:rsidRPr="00A875AE" w:rsidR="007467C0" w:rsidTr="006271D1" w14:paraId="1D1DFF92" w14:textId="77777777">
        <w:trPr>
          <w:cantSplit/>
        </w:trPr>
        <w:tc>
          <w:tcPr>
            <w:tcW w:w="2300" w:type="dxa"/>
            <w:tcBorders>
              <w:top w:val="nil"/>
              <w:bottom w:val="single" w:color="auto" w:sz="6" w:space="0"/>
              <w:right w:val="single" w:color="auto" w:sz="6" w:space="0"/>
            </w:tcBorders>
          </w:tcPr>
          <w:p w:rsidRPr="00145A91" w:rsidR="007467C0" w:rsidP="00B46CC6" w:rsidRDefault="007467C0" w14:paraId="2187A041" w14:textId="77777777">
            <w:pPr>
              <w:pStyle w:val="TableBody"/>
              <w:rPr>
                <w:b/>
                <w:bCs/>
              </w:rPr>
            </w:pPr>
            <w:r w:rsidRPr="00145A91">
              <w:rPr>
                <w:b/>
                <w:bCs/>
              </w:rPr>
              <w:t>Amount</w:t>
            </w:r>
          </w:p>
        </w:tc>
        <w:tc>
          <w:tcPr>
            <w:tcW w:w="5750" w:type="dxa"/>
            <w:tcBorders>
              <w:top w:val="nil"/>
              <w:left w:val="single" w:color="auto" w:sz="6" w:space="0"/>
              <w:bottom w:val="single" w:color="auto" w:sz="6" w:space="0"/>
            </w:tcBorders>
          </w:tcPr>
          <w:p w:rsidRPr="00FB292A" w:rsidR="007467C0" w:rsidP="00B46CC6" w:rsidRDefault="007467C0" w14:paraId="6B1B9B34" w14:textId="77777777">
            <w:pPr>
              <w:pStyle w:val="TableBody"/>
            </w:pPr>
            <w:r w:rsidRPr="00FB292A">
              <w:t>The amount, in local currency, that will be added to the vault on the selected date to be added as a provisional credit</w:t>
            </w:r>
          </w:p>
        </w:tc>
      </w:tr>
      <w:tr w:rsidRPr="00A875AE" w:rsidR="007467C0" w:rsidTr="006271D1" w14:paraId="6CAE002E" w14:textId="77777777">
        <w:trPr>
          <w:cantSplit/>
        </w:trPr>
        <w:tc>
          <w:tcPr>
            <w:tcW w:w="2300" w:type="dxa"/>
            <w:tcBorders>
              <w:top w:val="nil"/>
              <w:bottom w:val="single" w:color="auto" w:sz="4" w:space="0"/>
              <w:right w:val="single" w:color="auto" w:sz="6" w:space="0"/>
            </w:tcBorders>
          </w:tcPr>
          <w:p w:rsidRPr="00145A91" w:rsidR="007467C0" w:rsidP="00B46CC6" w:rsidRDefault="007467C0" w14:paraId="22E24A40" w14:textId="77777777">
            <w:pPr>
              <w:pStyle w:val="TableBody"/>
              <w:rPr>
                <w:b/>
                <w:bCs/>
              </w:rPr>
            </w:pPr>
            <w:r w:rsidRPr="00145A91">
              <w:rPr>
                <w:b/>
                <w:bCs/>
              </w:rPr>
              <w:t>Save</w:t>
            </w:r>
          </w:p>
        </w:tc>
        <w:tc>
          <w:tcPr>
            <w:tcW w:w="5750" w:type="dxa"/>
            <w:tcBorders>
              <w:top w:val="nil"/>
              <w:left w:val="single" w:color="auto" w:sz="6" w:space="0"/>
              <w:bottom w:val="single" w:color="auto" w:sz="4" w:space="0"/>
            </w:tcBorders>
          </w:tcPr>
          <w:p w:rsidRPr="00FB292A" w:rsidR="007467C0" w:rsidP="00B46CC6" w:rsidRDefault="007467C0" w14:paraId="5E47344B" w14:textId="77777777">
            <w:pPr>
              <w:pStyle w:val="TableBody"/>
            </w:pPr>
            <w:r w:rsidRPr="00FB292A">
              <w:t>Saves the entry to the Vault as a provisional credit for the date and Cashpoint ID selected.</w:t>
            </w:r>
          </w:p>
        </w:tc>
      </w:tr>
    </w:tbl>
    <w:p w:rsidR="007467C0" w:rsidP="007467C0" w:rsidRDefault="007467C0" w14:paraId="776A2E87" w14:textId="775F418A">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rsidR="007467C0" w:rsidP="007467C0" w:rsidRDefault="007467C0" w14:paraId="5E0526A2" w14:textId="356C2837">
      <w:pPr>
        <w:pStyle w:val="TopofSection"/>
      </w:pPr>
      <w:r w:rsidRPr="00AC4E90">
        <w:t>Cashpoints</w:t>
      </w:r>
      <w:r>
        <w:fldChar w:fldCharType="end"/>
      </w:r>
    </w:p>
    <w:p w:rsidR="00292A49" w:rsidP="007467C0" w:rsidRDefault="00292A49" w14:paraId="114F9DCD" w14:textId="77777777">
      <w:pPr>
        <w:pStyle w:val="TopofSection"/>
      </w:pPr>
    </w:p>
    <w:p w:rsidR="007467C0" w:rsidP="007467C0" w:rsidRDefault="007467C0" w14:paraId="06A804CC" w14:textId="77777777">
      <w:pPr>
        <w:pStyle w:val="Heading3"/>
      </w:pPr>
      <w:bookmarkStart w:name="_Ref245719423" w:id="451"/>
      <w:bookmarkStart w:name="_Toc74556359" w:id="452"/>
      <w:bookmarkStart w:name="_Toc127491548" w:id="453"/>
      <w:bookmarkStart w:name="_Toc128021081" w:id="454"/>
      <w:r>
        <w:t>Cashpoint</w:t>
      </w:r>
      <w:r>
        <w:rPr>
          <w:rFonts w:ascii="Wingdings" w:hAnsi="Wingdings"/>
        </w:rPr>
        <w:t></w:t>
      </w:r>
      <w:r>
        <w:t>Advanced</w:t>
      </w:r>
      <w:r>
        <w:rPr>
          <w:rFonts w:ascii="Wingdings" w:hAnsi="Wingdings"/>
        </w:rPr>
        <w:t></w:t>
      </w:r>
      <w:r>
        <w:t>Costs</w:t>
      </w:r>
      <w:bookmarkEnd w:id="451"/>
      <w:bookmarkEnd w:id="452"/>
      <w:bookmarkEnd w:id="453"/>
      <w:bookmarkEnd w:id="454"/>
    </w:p>
    <w:p w:rsidRPr="00E075D5" w:rsidR="007467C0" w:rsidP="00CE2158" w:rsidRDefault="007467C0" w14:paraId="76CCC7D2" w14:textId="77777777">
      <w:pPr>
        <w:pStyle w:val="BodyText"/>
      </w:pPr>
      <w:r>
        <w:t>The cost elements that are assigned to the Cashpoint are used for both the optimization and reporting of the Cashpoint. It is important to have the correct cost settings to ensure the best optimization possible for the Cashpoint.</w:t>
      </w:r>
    </w:p>
    <w:p w:rsidR="007467C0" w:rsidP="00CE2158" w:rsidRDefault="007467C0" w14:paraId="291AA898" w14:textId="77777777">
      <w:pPr>
        <w:pStyle w:val="BodyText"/>
      </w:pPr>
      <w:r>
        <w:t>This topic relates to the following Cashpoint types:</w:t>
      </w:r>
    </w:p>
    <w:p w:rsidR="007467C0" w:rsidP="00CE2158" w:rsidRDefault="007467C0" w14:paraId="7EC298DF"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0A6F920F" w14:textId="77777777">
      <w:pPr>
        <w:pStyle w:val="Caption"/>
      </w:pPr>
      <w:bookmarkStart w:name="_Toc74556654" w:id="455"/>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455"/>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C170CA" w14:paraId="457C792C" w14:textId="77777777">
        <w:trPr>
          <w:tblHeader/>
        </w:trPr>
        <w:tc>
          <w:tcPr>
            <w:tcW w:w="2300" w:type="dxa"/>
            <w:shd w:val="clear" w:color="auto" w:fill="60C03A"/>
          </w:tcPr>
          <w:p w:rsidRPr="005D315C" w:rsidR="007467C0" w:rsidP="00170D7D" w:rsidRDefault="007467C0" w14:paraId="7543046A" w14:textId="77777777">
            <w:pPr>
              <w:pStyle w:val="TableHeader"/>
            </w:pPr>
            <w:r w:rsidRPr="005D315C">
              <w:t>Field Name</w:t>
            </w:r>
          </w:p>
        </w:tc>
        <w:tc>
          <w:tcPr>
            <w:tcW w:w="5750" w:type="dxa"/>
            <w:shd w:val="clear" w:color="auto" w:fill="60C03A"/>
          </w:tcPr>
          <w:p w:rsidRPr="00A875AE" w:rsidR="007467C0" w:rsidP="00170D7D" w:rsidRDefault="007467C0" w14:paraId="270D54D7" w14:textId="77777777">
            <w:pPr>
              <w:pStyle w:val="TableHeader"/>
            </w:pPr>
            <w:r w:rsidRPr="00A875AE">
              <w:t>Description</w:t>
            </w:r>
          </w:p>
        </w:tc>
      </w:tr>
      <w:tr w:rsidRPr="00A875AE" w:rsidR="007467C0" w:rsidTr="00C170CA" w14:paraId="02BEEB78" w14:textId="77777777">
        <w:tc>
          <w:tcPr>
            <w:tcW w:w="2300" w:type="dxa"/>
          </w:tcPr>
          <w:p w:rsidRPr="005870BD" w:rsidR="007467C0" w:rsidP="005870BD" w:rsidRDefault="007467C0" w14:paraId="5341683F" w14:textId="77777777">
            <w:pPr>
              <w:pStyle w:val="TableBody"/>
              <w:rPr>
                <w:b/>
                <w:bCs/>
              </w:rPr>
            </w:pPr>
            <w:r w:rsidRPr="005870BD">
              <w:rPr>
                <w:b/>
                <w:bCs/>
              </w:rPr>
              <w:t>Effective Date</w:t>
            </w:r>
          </w:p>
        </w:tc>
        <w:tc>
          <w:tcPr>
            <w:tcW w:w="5750" w:type="dxa"/>
          </w:tcPr>
          <w:p w:rsidRPr="00FB292A" w:rsidR="007467C0" w:rsidP="00CE2158" w:rsidRDefault="007467C0" w14:paraId="0F491BDF" w14:textId="77777777">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Pr="00A875AE" w:rsidR="007467C0" w:rsidTr="00C170CA" w14:paraId="4E6C28A5" w14:textId="77777777">
        <w:tc>
          <w:tcPr>
            <w:tcW w:w="2300" w:type="dxa"/>
          </w:tcPr>
          <w:p w:rsidRPr="005870BD" w:rsidR="007467C0" w:rsidP="005870BD" w:rsidRDefault="007467C0" w14:paraId="715C0992" w14:textId="77777777">
            <w:pPr>
              <w:pStyle w:val="TableBody"/>
              <w:rPr>
                <w:b/>
                <w:bCs/>
              </w:rPr>
            </w:pPr>
            <w:r w:rsidRPr="005870BD">
              <w:rPr>
                <w:b/>
                <w:bCs/>
              </w:rPr>
              <w:t>Carrier</w:t>
            </w:r>
          </w:p>
        </w:tc>
        <w:tc>
          <w:tcPr>
            <w:tcW w:w="5750" w:type="dxa"/>
          </w:tcPr>
          <w:p w:rsidRPr="00FB292A" w:rsidR="007467C0" w:rsidP="00CE2158" w:rsidRDefault="007467C0" w14:paraId="72E821F8" w14:textId="77777777">
            <w:pPr>
              <w:pStyle w:val="TableBody"/>
            </w:pPr>
            <w:r w:rsidRPr="00FB292A">
              <w:t>The carrier that is assigned to the vault for the delivery and return of cash from the vault’s funding source.</w:t>
            </w:r>
          </w:p>
        </w:tc>
      </w:tr>
      <w:tr w:rsidRPr="00A875AE" w:rsidR="007467C0" w:rsidTr="00C170CA" w14:paraId="03D1B234" w14:textId="77777777">
        <w:tc>
          <w:tcPr>
            <w:tcW w:w="2300" w:type="dxa"/>
          </w:tcPr>
          <w:p w:rsidRPr="005870BD" w:rsidR="007467C0" w:rsidP="005870BD" w:rsidRDefault="007467C0" w14:paraId="26601E08" w14:textId="77777777">
            <w:pPr>
              <w:pStyle w:val="TableBody"/>
              <w:rPr>
                <w:b/>
                <w:bCs/>
              </w:rPr>
            </w:pPr>
            <w:r w:rsidRPr="005870BD">
              <w:rPr>
                <w:b/>
                <w:bCs/>
              </w:rPr>
              <w:t>Range Button</w:t>
            </w:r>
          </w:p>
        </w:tc>
        <w:tc>
          <w:tcPr>
            <w:tcW w:w="5750" w:type="dxa"/>
          </w:tcPr>
          <w:p w:rsidRPr="00FB292A" w:rsidR="007467C0" w:rsidP="00CE2158" w:rsidRDefault="007467C0" w14:paraId="506CD573" w14:textId="77777777">
            <w:pPr>
              <w:pStyle w:val="TableBody"/>
            </w:pPr>
            <w:r w:rsidRPr="00FB292A">
              <w:t>Clicking this button allows the analyst to define ranges for either Fixed or Per $ Cost elements. The range is used when the costs are different based on the amount of cash that is being delivered/returned.</w:t>
            </w:r>
          </w:p>
          <w:p w:rsidRPr="00FB292A" w:rsidR="007467C0" w:rsidP="00CE2158" w:rsidRDefault="007467C0" w14:paraId="7A456D9F" w14:textId="77777777">
            <w:pPr>
              <w:pStyle w:val="TableBody"/>
            </w:pPr>
            <w:r w:rsidRPr="00FB292A">
              <w:t xml:space="preserve">The analyst can specify one or several cost elements by selecting the checkbox and entering the Cost per trip and the upper and lower bounds of the cost range. </w:t>
            </w:r>
          </w:p>
          <w:p w:rsidRPr="00FB292A" w:rsidR="007467C0" w:rsidP="00145A91" w:rsidRDefault="007467C0" w14:paraId="548B6C97" w14:textId="77777777">
            <w:pPr>
              <w:pStyle w:val="TableNote"/>
            </w:pPr>
            <w:r w:rsidRPr="00145A91">
              <w:rPr>
                <w:b/>
                <w:bCs/>
              </w:rPr>
              <w:t>Note:</w:t>
            </w:r>
            <w:r w:rsidRPr="00FB292A">
              <w:t xml:space="preserve"> There should be no gaps in the cost ranges otherwise there could be inaccurate cost calculations.</w:t>
            </w:r>
          </w:p>
        </w:tc>
      </w:tr>
      <w:tr w:rsidRPr="00A875AE" w:rsidR="007467C0" w:rsidTr="00C170CA" w14:paraId="66D410E9" w14:textId="77777777">
        <w:tc>
          <w:tcPr>
            <w:tcW w:w="2300" w:type="dxa"/>
          </w:tcPr>
          <w:p w:rsidRPr="005870BD" w:rsidR="007467C0" w:rsidP="005870BD" w:rsidRDefault="007467C0" w14:paraId="1EAE2419" w14:textId="77777777">
            <w:pPr>
              <w:pStyle w:val="TableBody"/>
              <w:rPr>
                <w:b/>
                <w:bCs/>
              </w:rPr>
            </w:pPr>
            <w:r w:rsidRPr="005870BD">
              <w:rPr>
                <w:b/>
                <w:bCs/>
              </w:rPr>
              <w:t>Remove Button</w:t>
            </w:r>
          </w:p>
        </w:tc>
        <w:tc>
          <w:tcPr>
            <w:tcW w:w="5750" w:type="dxa"/>
          </w:tcPr>
          <w:p w:rsidRPr="00FB292A" w:rsidR="007467C0" w:rsidP="00CE2158" w:rsidRDefault="007467C0" w14:paraId="19AB9732" w14:textId="77777777">
            <w:pPr>
              <w:pStyle w:val="TableBody"/>
            </w:pPr>
            <w:r w:rsidRPr="00FB292A">
              <w:t>Removes the corresponding cost element from the Cashpoint.</w:t>
            </w:r>
          </w:p>
        </w:tc>
      </w:tr>
      <w:tr w:rsidRPr="00A875AE" w:rsidR="007467C0" w:rsidTr="00C170CA" w14:paraId="595B7682" w14:textId="77777777">
        <w:tc>
          <w:tcPr>
            <w:tcW w:w="2300" w:type="dxa"/>
          </w:tcPr>
          <w:p w:rsidRPr="005870BD" w:rsidR="007467C0" w:rsidP="005870BD" w:rsidRDefault="007467C0" w14:paraId="709999E0" w14:textId="77777777">
            <w:pPr>
              <w:pStyle w:val="TableBody"/>
              <w:rPr>
                <w:b/>
                <w:bCs/>
              </w:rPr>
            </w:pPr>
            <w:r w:rsidRPr="005870BD">
              <w:rPr>
                <w:b/>
                <w:bCs/>
              </w:rPr>
              <w:t>Add New Button</w:t>
            </w:r>
          </w:p>
        </w:tc>
        <w:tc>
          <w:tcPr>
            <w:tcW w:w="5750" w:type="dxa"/>
          </w:tcPr>
          <w:p w:rsidRPr="00FB292A" w:rsidR="007467C0" w:rsidP="00CE2158" w:rsidRDefault="007467C0" w14:paraId="4FB12168" w14:textId="59762786">
            <w:pPr>
              <w:pStyle w:val="TableBody"/>
            </w:pPr>
            <w:r w:rsidRPr="00FB292A">
              <w:t>Allows the analyst to add new cost elements to the Cashpoint. Clicking on this button will pop</w:t>
            </w:r>
            <w:r w:rsidR="008A2C83">
              <w:t>-</w:t>
            </w:r>
            <w:r w:rsidRPr="00FB292A">
              <w:t xml:space="preserve">up a page with 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Pr="00A875AE" w:rsidR="007467C0" w:rsidTr="00C170CA" w14:paraId="76367226" w14:textId="77777777">
        <w:tc>
          <w:tcPr>
            <w:tcW w:w="2300" w:type="dxa"/>
          </w:tcPr>
          <w:p w:rsidRPr="005870BD" w:rsidR="007467C0" w:rsidP="005870BD" w:rsidRDefault="007467C0" w14:paraId="24DE505D" w14:textId="77777777">
            <w:pPr>
              <w:pStyle w:val="TableBody"/>
              <w:rPr>
                <w:b/>
                <w:bCs/>
              </w:rPr>
            </w:pPr>
            <w:r w:rsidRPr="005870BD">
              <w:rPr>
                <w:b/>
                <w:bCs/>
              </w:rPr>
              <w:t>Costs</w:t>
            </w:r>
          </w:p>
        </w:tc>
        <w:tc>
          <w:tcPr>
            <w:tcW w:w="5750" w:type="dxa"/>
          </w:tcPr>
          <w:p w:rsidRPr="00FB292A" w:rsidR="007467C0" w:rsidP="00CE2158" w:rsidRDefault="007467C0" w14:paraId="7FBDD247" w14:textId="119421BA">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rsidRPr="00FB292A" w:rsidR="007467C0" w:rsidP="00CE2158" w:rsidRDefault="007467C0" w14:paraId="3038ED79" w14:textId="77777777">
            <w:pPr>
              <w:pStyle w:val="TableBody"/>
            </w:pPr>
            <w:r w:rsidRPr="00FB292A">
              <w:t>The different Service types are:</w:t>
            </w:r>
          </w:p>
          <w:p w:rsidRPr="00FB292A" w:rsidR="007467C0" w:rsidP="00C170CA" w:rsidRDefault="007467C0" w14:paraId="12FB0238" w14:textId="77777777">
            <w:pPr>
              <w:pStyle w:val="TableListBullet"/>
            </w:pPr>
            <w:r w:rsidRPr="00145A91">
              <w:rPr>
                <w:b/>
                <w:bCs/>
              </w:rPr>
              <w:t>Normal Delivery/Return –</w:t>
            </w:r>
            <w:r w:rsidRPr="00FB292A">
              <w:t xml:space="preserve"> Delivery or return of cash to the Cashpoint within the predefined lead times for normal deliveries</w:t>
            </w:r>
          </w:p>
          <w:p w:rsidRPr="00FB292A" w:rsidR="007467C0" w:rsidP="00C170CA" w:rsidRDefault="007467C0" w14:paraId="4290C7DB" w14:textId="77777777">
            <w:pPr>
              <w:pStyle w:val="TableListBullet"/>
            </w:pPr>
            <w:r w:rsidRPr="00145A91">
              <w:rPr>
                <w:b/>
                <w:bCs/>
              </w:rPr>
              <w:t>Combined Service –</w:t>
            </w:r>
            <w:r w:rsidRPr="00FB292A">
              <w:t xml:space="preserve"> Delivery costs for normal services when a Delivery and return occur on the same day.</w:t>
            </w:r>
          </w:p>
          <w:p w:rsidRPr="00FB292A" w:rsidR="007467C0" w:rsidP="00C170CA" w:rsidRDefault="007467C0" w14:paraId="474FE829" w14:textId="77777777">
            <w:pPr>
              <w:pStyle w:val="TableListBullet"/>
            </w:pPr>
            <w:r w:rsidRPr="00145A91">
              <w:rPr>
                <w:b/>
                <w:bCs/>
              </w:rPr>
              <w:t>Emergency Delivery/Return –</w:t>
            </w:r>
            <w:r w:rsidRPr="00FB292A">
              <w:t xml:space="preserve"> Deliveries or returns that occur outside the normal lead time.</w:t>
            </w:r>
          </w:p>
          <w:p w:rsidRPr="00FB292A" w:rsidR="007467C0" w:rsidP="00CE2158" w:rsidRDefault="007467C0" w14:paraId="5F8A514C" w14:textId="77777777">
            <w:pPr>
              <w:pStyle w:val="TableBody"/>
            </w:pPr>
            <w:r w:rsidRPr="00FB292A">
              <w:t>The Available Cost elements are:</w:t>
            </w:r>
          </w:p>
          <w:p w:rsidRPr="00FB292A" w:rsidR="007467C0" w:rsidP="00CE2158" w:rsidRDefault="007467C0" w14:paraId="585DB9BC" w14:textId="77777777">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rsidRPr="00FB292A" w:rsidR="007467C0" w:rsidP="00CE2158" w:rsidRDefault="007467C0" w14:paraId="1EAB3512" w14:textId="1390665F">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Pr="00145A91" w:rsidR="0096741F">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rsidRPr="00FB292A" w:rsidR="007467C0" w:rsidP="00011FE7" w:rsidRDefault="007467C0" w14:paraId="291FA9DD" w14:textId="77777777">
            <w:pPr>
              <w:pStyle w:val="TableListBullet2"/>
            </w:pPr>
            <w:r w:rsidRPr="00FB292A">
              <w:t xml:space="preserve">Formula for total delivery cost:   </w:t>
            </w:r>
          </w:p>
          <w:p w:rsidRPr="00FB292A" w:rsidR="007467C0" w:rsidP="00011FE7" w:rsidRDefault="007467C0" w14:paraId="3EC45136" w14:textId="77777777">
            <w:pPr>
              <w:pStyle w:val="TableListBullet2"/>
            </w:pPr>
            <w:r w:rsidRPr="00FB292A">
              <w:t>Total Delivery Cost = Fixed Cost per Delivery + (Delivery Amount / Unit Size) x Fixed Cost per Defined Unit.</w:t>
            </w:r>
          </w:p>
          <w:p w:rsidRPr="00FB292A" w:rsidR="007467C0" w:rsidP="00011FE7" w:rsidRDefault="007467C0" w14:paraId="0C6C5ADD" w14:textId="7777777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rsidRPr="00FB292A" w:rsidR="007467C0" w:rsidP="00011FE7" w:rsidRDefault="007467C0" w14:paraId="33E68662" w14:textId="77777777">
            <w:pPr>
              <w:pStyle w:val="TableListBullet"/>
            </w:pPr>
            <w:r w:rsidRPr="00145A91">
              <w:rPr>
                <w:b/>
                <w:bCs/>
              </w:rPr>
              <w:t>Unit Size –</w:t>
            </w:r>
            <w:r w:rsidRPr="00FB292A">
              <w:t xml:space="preserve"> The size that is charged based on the Per Unit Costs</w:t>
            </w:r>
          </w:p>
          <w:p w:rsidRPr="00FB292A" w:rsidR="007467C0" w:rsidP="00011FE7" w:rsidRDefault="007467C0" w14:paraId="2DBE3CFD" w14:textId="77777777">
            <w:pPr>
              <w:pStyle w:val="TableListBullet"/>
            </w:pPr>
            <w:r w:rsidRPr="00145A91">
              <w:rPr>
                <w:b/>
                <w:bCs/>
              </w:rPr>
              <w:t>Per $ Cost –</w:t>
            </w:r>
            <w:r w:rsidRPr="00FB292A">
              <w:t xml:space="preserve"> The cost for each unit of currency.</w:t>
            </w:r>
          </w:p>
        </w:tc>
      </w:tr>
      <w:tr w:rsidRPr="00A875AE" w:rsidR="007467C0" w:rsidTr="00C170CA" w14:paraId="2A0F2A21" w14:textId="77777777">
        <w:tc>
          <w:tcPr>
            <w:tcW w:w="2300" w:type="dxa"/>
          </w:tcPr>
          <w:p w:rsidRPr="005870BD" w:rsidR="007467C0" w:rsidP="005870BD" w:rsidRDefault="007467C0" w14:paraId="21C61D82" w14:textId="77777777">
            <w:pPr>
              <w:pStyle w:val="TableBody"/>
              <w:rPr>
                <w:b/>
                <w:bCs/>
              </w:rPr>
            </w:pPr>
            <w:r w:rsidRPr="005870BD">
              <w:rPr>
                <w:b/>
                <w:bCs/>
              </w:rPr>
              <w:t>Save Button</w:t>
            </w:r>
          </w:p>
        </w:tc>
        <w:tc>
          <w:tcPr>
            <w:tcW w:w="5750" w:type="dxa"/>
          </w:tcPr>
          <w:p w:rsidRPr="00FB292A" w:rsidR="007467C0" w:rsidP="00CE2158" w:rsidRDefault="007467C0" w14:paraId="4866C7E3" w14:textId="77777777">
            <w:pPr>
              <w:pStyle w:val="TableBody"/>
            </w:pPr>
            <w:r w:rsidRPr="00FB292A">
              <w:t>Saves the changes made to the cost page.</w:t>
            </w:r>
          </w:p>
        </w:tc>
      </w:tr>
    </w:tbl>
    <w:p w:rsidR="007467C0" w:rsidP="007467C0" w:rsidRDefault="007467C0" w14:paraId="22D00596" w14:textId="77777777"/>
    <w:p w:rsidRPr="00C3506D" w:rsidR="007467C0" w:rsidP="007467C0" w:rsidRDefault="007467C0" w14:paraId="21731DEA" w14:textId="77777777">
      <w:pPr>
        <w:pStyle w:val="Caption"/>
        <w:rPr>
          <w:lang w:val="en-US"/>
        </w:rPr>
      </w:pPr>
      <w:bookmarkStart w:name="_Toc74556655" w:id="456"/>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456"/>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6D235A2F" w14:textId="77777777">
        <w:trPr>
          <w:cantSplit/>
          <w:tblHeader/>
        </w:trPr>
        <w:tc>
          <w:tcPr>
            <w:tcW w:w="2300" w:type="dxa"/>
            <w:shd w:val="clear" w:color="auto" w:fill="60C03A"/>
          </w:tcPr>
          <w:p w:rsidRPr="005D315C" w:rsidR="007467C0" w:rsidP="00170D7D" w:rsidRDefault="007467C0" w14:paraId="584F6C5A" w14:textId="77777777">
            <w:pPr>
              <w:pStyle w:val="TableHeader"/>
            </w:pPr>
            <w:r w:rsidRPr="005D315C">
              <w:t>Field Name</w:t>
            </w:r>
          </w:p>
        </w:tc>
        <w:tc>
          <w:tcPr>
            <w:tcW w:w="5750" w:type="dxa"/>
            <w:shd w:val="clear" w:color="auto" w:fill="60C03A"/>
          </w:tcPr>
          <w:p w:rsidRPr="00A875AE" w:rsidR="007467C0" w:rsidP="00170D7D" w:rsidRDefault="007467C0" w14:paraId="79FCAA6F" w14:textId="77777777">
            <w:pPr>
              <w:pStyle w:val="TableHeader"/>
            </w:pPr>
            <w:r w:rsidRPr="00A875AE">
              <w:t>Description</w:t>
            </w:r>
          </w:p>
        </w:tc>
      </w:tr>
      <w:tr w:rsidRPr="00A875AE" w:rsidR="007467C0" w:rsidTr="006271D1" w14:paraId="52EA6178" w14:textId="77777777">
        <w:trPr>
          <w:cantSplit/>
        </w:trPr>
        <w:tc>
          <w:tcPr>
            <w:tcW w:w="2300" w:type="dxa"/>
          </w:tcPr>
          <w:p w:rsidRPr="00145A91" w:rsidR="007467C0" w:rsidP="005870BD" w:rsidRDefault="007467C0" w14:paraId="0047B2A4" w14:textId="77777777">
            <w:pPr>
              <w:pStyle w:val="TableBody"/>
              <w:rPr>
                <w:b/>
                <w:bCs/>
              </w:rPr>
            </w:pPr>
            <w:r w:rsidRPr="00145A91">
              <w:rPr>
                <w:b/>
                <w:bCs/>
              </w:rPr>
              <w:t>Max Holding Amount</w:t>
            </w:r>
          </w:p>
        </w:tc>
        <w:tc>
          <w:tcPr>
            <w:tcW w:w="5750" w:type="dxa"/>
          </w:tcPr>
          <w:p w:rsidRPr="00FB292A" w:rsidR="007467C0" w:rsidP="00CE2158" w:rsidRDefault="007467C0" w14:paraId="599CF0E7" w14:textId="45726F1B">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rsidRPr="00FB292A" w:rsidR="007467C0" w:rsidP="00CE2158" w:rsidRDefault="007467C0" w14:paraId="74D2B804" w14:textId="77777777">
            <w:pPr>
              <w:pStyle w:val="TableBody"/>
            </w:pPr>
            <w:r w:rsidRPr="00FB292A">
              <w:t>Additionally, the denomination maximum capacities ensure that a single denomination does not exceed the maximum capacity during the recommendation process.</w:t>
            </w:r>
          </w:p>
        </w:tc>
      </w:tr>
      <w:tr w:rsidRPr="00A875AE" w:rsidR="007467C0" w:rsidTr="006271D1" w14:paraId="50E771F9" w14:textId="77777777">
        <w:trPr>
          <w:cantSplit/>
        </w:trPr>
        <w:tc>
          <w:tcPr>
            <w:tcW w:w="2300" w:type="dxa"/>
          </w:tcPr>
          <w:p w:rsidRPr="00145A91" w:rsidR="007467C0" w:rsidP="005870BD" w:rsidRDefault="007467C0" w14:paraId="04AA27B7" w14:textId="77777777">
            <w:pPr>
              <w:pStyle w:val="TableBody"/>
              <w:rPr>
                <w:b/>
                <w:bCs/>
              </w:rPr>
            </w:pPr>
            <w:r w:rsidRPr="00145A91">
              <w:rPr>
                <w:b/>
                <w:bCs/>
              </w:rPr>
              <w:t>Currency Insurance Rate %</w:t>
            </w:r>
          </w:p>
        </w:tc>
        <w:tc>
          <w:tcPr>
            <w:tcW w:w="5750" w:type="dxa"/>
          </w:tcPr>
          <w:p w:rsidRPr="00FB292A" w:rsidR="007467C0" w:rsidP="00CE2158" w:rsidRDefault="007467C0" w14:paraId="0EC25945" w14:textId="77777777">
            <w:pPr>
              <w:pStyle w:val="TableBody"/>
            </w:pPr>
            <w:r w:rsidRPr="00FB292A">
              <w:t>The annual insurance rate that is used to calculate the insurance cost for the vault</w:t>
            </w:r>
          </w:p>
        </w:tc>
      </w:tr>
      <w:tr w:rsidRPr="00A875AE" w:rsidR="007467C0" w:rsidTr="006271D1" w14:paraId="1C3CC333" w14:textId="77777777">
        <w:trPr>
          <w:cantSplit/>
        </w:trPr>
        <w:tc>
          <w:tcPr>
            <w:tcW w:w="2300" w:type="dxa"/>
          </w:tcPr>
          <w:p w:rsidRPr="00145A91" w:rsidR="007467C0" w:rsidP="005870BD" w:rsidRDefault="007467C0" w14:paraId="5A0C495A" w14:textId="77777777">
            <w:pPr>
              <w:pStyle w:val="TableBody"/>
              <w:rPr>
                <w:b/>
                <w:bCs/>
              </w:rPr>
            </w:pPr>
            <w:r w:rsidRPr="00145A91">
              <w:rPr>
                <w:b/>
                <w:bCs/>
              </w:rPr>
              <w:t>Delivery Handling Cost</w:t>
            </w:r>
          </w:p>
        </w:tc>
        <w:tc>
          <w:tcPr>
            <w:tcW w:w="5750" w:type="dxa"/>
          </w:tcPr>
          <w:p w:rsidRPr="00FB292A" w:rsidR="007467C0" w:rsidP="00CE2158" w:rsidRDefault="007467C0" w14:paraId="2466F11E" w14:textId="77777777">
            <w:pPr>
              <w:pStyle w:val="TableBody"/>
            </w:pPr>
            <w:r w:rsidRPr="00FB292A">
              <w:t xml:space="preserve">The additional cost associated with the delivery of cash. </w:t>
            </w:r>
          </w:p>
        </w:tc>
      </w:tr>
      <w:tr w:rsidRPr="00A875AE" w:rsidR="007467C0" w:rsidTr="006271D1" w14:paraId="3D33F2D1" w14:textId="77777777">
        <w:trPr>
          <w:cantSplit/>
        </w:trPr>
        <w:tc>
          <w:tcPr>
            <w:tcW w:w="2300" w:type="dxa"/>
          </w:tcPr>
          <w:p w:rsidRPr="00B53D7F" w:rsidR="007467C0" w:rsidP="005870BD" w:rsidRDefault="007467C0" w14:paraId="621930F3" w14:textId="77777777">
            <w:pPr>
              <w:pStyle w:val="TableBody"/>
              <w:rPr>
                <w:b/>
                <w:bCs/>
              </w:rPr>
            </w:pPr>
            <w:r w:rsidRPr="00B53D7F">
              <w:rPr>
                <w:b/>
                <w:bCs/>
              </w:rPr>
              <w:t>Return Handling Cost</w:t>
            </w:r>
          </w:p>
        </w:tc>
        <w:tc>
          <w:tcPr>
            <w:tcW w:w="5750" w:type="dxa"/>
          </w:tcPr>
          <w:p w:rsidRPr="00FB292A" w:rsidR="007467C0" w:rsidP="00CE2158" w:rsidRDefault="007467C0" w14:paraId="7B77C7AB" w14:textId="77777777">
            <w:pPr>
              <w:pStyle w:val="TableBody"/>
            </w:pPr>
            <w:r w:rsidRPr="00FB292A">
              <w:t>The additional cost associated with the return of cash.</w:t>
            </w:r>
          </w:p>
        </w:tc>
      </w:tr>
    </w:tbl>
    <w:bookmarkStart w:name="_Ref245719424" w:id="457"/>
    <w:p w:rsidRPr="005870BD" w:rsidR="007467C0" w:rsidP="007467C0" w:rsidRDefault="007467C0" w14:paraId="716643A2" w14:textId="77777777">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rsidR="007467C0" w:rsidP="007467C0" w:rsidRDefault="007467C0" w14:paraId="7B3D9EBA" w14:textId="77777777">
      <w:pPr>
        <w:pStyle w:val="TopofSection"/>
        <w:rPr>
          <w:lang w:val="en-US"/>
        </w:rPr>
      </w:pPr>
    </w:p>
    <w:p w:rsidR="007467C0" w:rsidP="007467C0" w:rsidRDefault="007467C0" w14:paraId="05FF2F99" w14:textId="77777777">
      <w:pPr>
        <w:pStyle w:val="Heading3"/>
      </w:pPr>
      <w:bookmarkStart w:name="_Ref65165206" w:id="458"/>
      <w:bookmarkStart w:name="_Toc74556360" w:id="459"/>
      <w:bookmarkStart w:name="_Toc127491549" w:id="460"/>
      <w:bookmarkStart w:name="_Toc128021082" w:id="461"/>
      <w:r>
        <w:t>Cashpoint</w:t>
      </w:r>
      <w:r>
        <w:rPr>
          <w:rFonts w:ascii="Wingdings" w:hAnsi="Wingdings"/>
        </w:rPr>
        <w:t></w:t>
      </w:r>
      <w:r>
        <w:t>Advanced</w:t>
      </w:r>
      <w:r>
        <w:rPr>
          <w:rFonts w:ascii="Wingdings" w:hAnsi="Wingdings"/>
        </w:rPr>
        <w:t></w:t>
      </w:r>
      <w:r>
        <w:t>Teller Verification</w:t>
      </w:r>
      <w:bookmarkEnd w:id="457"/>
      <w:bookmarkEnd w:id="458"/>
      <w:bookmarkEnd w:id="459"/>
      <w:bookmarkEnd w:id="460"/>
      <w:bookmarkEnd w:id="461"/>
    </w:p>
    <w:p w:rsidRPr="00E075D5" w:rsidR="007467C0" w:rsidP="005870BD" w:rsidRDefault="007467C0" w14:paraId="29D1B4F5" w14:textId="68E93B17">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rsidR="007467C0" w:rsidP="005870BD" w:rsidRDefault="007467C0" w14:paraId="6D17F391" w14:textId="77777777">
      <w:pPr>
        <w:pStyle w:val="BodyText"/>
      </w:pPr>
      <w:r>
        <w:t>This topic relates to the following Cashpoint types:</w:t>
      </w:r>
    </w:p>
    <w:p w:rsidR="007467C0" w:rsidP="005870BD" w:rsidRDefault="007467C0" w14:paraId="4AE7F657"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64E7503E" w14:textId="77777777">
      <w:pPr>
        <w:pStyle w:val="Caption"/>
      </w:pPr>
      <w:bookmarkStart w:name="_Toc74556656" w:id="462"/>
      <w:r>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462"/>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78918614" w14:textId="77777777">
        <w:trPr>
          <w:cantSplit/>
          <w:tblHeader/>
        </w:trPr>
        <w:tc>
          <w:tcPr>
            <w:tcW w:w="2300" w:type="dxa"/>
            <w:shd w:val="clear" w:color="auto" w:fill="60C03A"/>
          </w:tcPr>
          <w:p w:rsidRPr="00A875AE" w:rsidR="007467C0" w:rsidP="00170D7D" w:rsidRDefault="007467C0" w14:paraId="18FE37A9" w14:textId="77777777">
            <w:pPr>
              <w:pStyle w:val="TableHeader"/>
            </w:pPr>
            <w:r w:rsidRPr="00A875AE">
              <w:t>Field Name</w:t>
            </w:r>
          </w:p>
        </w:tc>
        <w:tc>
          <w:tcPr>
            <w:tcW w:w="5750" w:type="dxa"/>
            <w:shd w:val="clear" w:color="auto" w:fill="60C03A"/>
          </w:tcPr>
          <w:p w:rsidRPr="00A875AE" w:rsidR="007467C0" w:rsidP="00170D7D" w:rsidRDefault="007467C0" w14:paraId="6BAA1FC4" w14:textId="77777777">
            <w:pPr>
              <w:pStyle w:val="TableHeader"/>
            </w:pPr>
            <w:r w:rsidRPr="00A875AE">
              <w:t>Description</w:t>
            </w:r>
          </w:p>
        </w:tc>
      </w:tr>
      <w:tr w:rsidRPr="00A875AE" w:rsidR="007467C0" w:rsidTr="006271D1" w14:paraId="10A68D39" w14:textId="77777777">
        <w:trPr>
          <w:cantSplit/>
        </w:trPr>
        <w:tc>
          <w:tcPr>
            <w:tcW w:w="2300" w:type="dxa"/>
          </w:tcPr>
          <w:p w:rsidRPr="00B53D7F" w:rsidR="007467C0" w:rsidP="005870BD" w:rsidRDefault="007467C0" w14:paraId="01D1B26B" w14:textId="77777777">
            <w:pPr>
              <w:pStyle w:val="TableBody"/>
              <w:rPr>
                <w:b/>
                <w:bCs/>
              </w:rPr>
            </w:pPr>
            <w:r w:rsidRPr="00B53D7F">
              <w:rPr>
                <w:b/>
                <w:bCs/>
              </w:rPr>
              <w:t>% of Unavailable to be Processed</w:t>
            </w:r>
          </w:p>
        </w:tc>
        <w:tc>
          <w:tcPr>
            <w:tcW w:w="5750" w:type="dxa"/>
          </w:tcPr>
          <w:p w:rsidRPr="00FB292A" w:rsidR="007467C0" w:rsidP="005870BD" w:rsidRDefault="007467C0" w14:paraId="64B65DCE" w14:textId="77777777">
            <w:pPr>
              <w:pStyle w:val="TableBody"/>
            </w:pPr>
            <w:r w:rsidRPr="00FB292A">
              <w:t xml:space="preserve">This value indicates the percentage of the balances of quality </w:t>
            </w:r>
            <w:r w:rsidRPr="00B53D7F">
              <w:rPr>
                <w:b/>
                <w:bCs/>
              </w:rPr>
              <w:t>‘Unavailable’</w:t>
            </w:r>
            <w:r w:rsidRPr="00FB292A">
              <w:t xml:space="preserve"> that are processed each day.</w:t>
            </w:r>
          </w:p>
          <w:p w:rsidRPr="00FB292A" w:rsidR="007467C0" w:rsidP="005870BD" w:rsidRDefault="007467C0" w14:paraId="433984C0" w14:textId="7A84512A">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Pr="00A875AE" w:rsidR="007467C0" w:rsidTr="006271D1" w14:paraId="6DDA7450" w14:textId="77777777">
        <w:trPr>
          <w:cantSplit/>
        </w:trPr>
        <w:tc>
          <w:tcPr>
            <w:tcW w:w="2300" w:type="dxa"/>
          </w:tcPr>
          <w:p w:rsidRPr="00B53D7F" w:rsidR="007467C0" w:rsidP="005870BD" w:rsidRDefault="007467C0" w14:paraId="60848485" w14:textId="77777777">
            <w:pPr>
              <w:pStyle w:val="TableBody"/>
              <w:rPr>
                <w:b/>
                <w:bCs/>
              </w:rPr>
            </w:pPr>
            <w:r w:rsidRPr="00B53D7F">
              <w:rPr>
                <w:b/>
                <w:bCs/>
              </w:rPr>
              <w:t>% of Daily Deposits to be Processed</w:t>
            </w:r>
          </w:p>
        </w:tc>
        <w:tc>
          <w:tcPr>
            <w:tcW w:w="5750" w:type="dxa"/>
          </w:tcPr>
          <w:p w:rsidRPr="00FB292A" w:rsidR="007467C0" w:rsidP="005870BD" w:rsidRDefault="007467C0" w14:paraId="56DCC0BA" w14:textId="59249765">
            <w:pPr>
              <w:pStyle w:val="TableBody"/>
            </w:pPr>
            <w:r w:rsidRPr="00FB292A">
              <w:t xml:space="preserve">This value indicates the percentage of incoming deposits from Branches/ATMs/Commercial customers that </w:t>
            </w:r>
            <w:r w:rsidR="00DF646B">
              <w:t>are</w:t>
            </w:r>
            <w:r w:rsidRPr="00FB292A" w:rsidR="00DF646B">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Pr="00A875AE" w:rsidR="007467C0" w:rsidTr="006271D1" w14:paraId="69DABBDE" w14:textId="77777777">
        <w:trPr>
          <w:cantSplit/>
        </w:trPr>
        <w:tc>
          <w:tcPr>
            <w:tcW w:w="2300" w:type="dxa"/>
          </w:tcPr>
          <w:p w:rsidRPr="00B53D7F" w:rsidR="007467C0" w:rsidP="005870BD" w:rsidRDefault="007467C0" w14:paraId="70AD0B9C" w14:textId="77777777">
            <w:pPr>
              <w:pStyle w:val="TableBody"/>
              <w:rPr>
                <w:b/>
                <w:bCs/>
              </w:rPr>
            </w:pPr>
            <w:r w:rsidRPr="00B53D7F">
              <w:rPr>
                <w:b/>
                <w:bCs/>
              </w:rPr>
              <w:t>Expected Yield of Unverified Balance</w:t>
            </w:r>
          </w:p>
        </w:tc>
        <w:tc>
          <w:tcPr>
            <w:tcW w:w="5750" w:type="dxa"/>
          </w:tcPr>
          <w:p w:rsidRPr="00FB292A" w:rsidR="007467C0" w:rsidP="005870BD" w:rsidRDefault="007467C0" w14:paraId="39A344E7" w14:textId="089347AE">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rsidRPr="00FB292A" w:rsidR="007467C0" w:rsidP="005870BD" w:rsidRDefault="007467C0" w14:paraId="479714AE" w14:textId="77777777">
            <w:pPr>
              <w:pStyle w:val="TableBody"/>
            </w:pPr>
            <w:r w:rsidRPr="00FB292A">
              <w:t>If the Sorting functionality is used by the Cashpoint, then the Expected Yield of Unverified Balance should be set to 100 for Unknown and the other elements should be zero.</w:t>
            </w:r>
          </w:p>
          <w:p w:rsidRPr="00FB292A" w:rsidR="007467C0" w:rsidP="00B53D7F" w:rsidRDefault="007467C0" w14:paraId="0A012AFC" w14:textId="491426D5">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Pr="00A875AE" w:rsidR="007467C0" w:rsidTr="006271D1" w14:paraId="0D45706D" w14:textId="77777777">
        <w:trPr>
          <w:cantSplit/>
        </w:trPr>
        <w:tc>
          <w:tcPr>
            <w:tcW w:w="2300" w:type="dxa"/>
          </w:tcPr>
          <w:p w:rsidRPr="00B53D7F" w:rsidR="007467C0" w:rsidP="005870BD" w:rsidRDefault="007467C0" w14:paraId="076627F1" w14:textId="77777777">
            <w:pPr>
              <w:pStyle w:val="TableBody"/>
              <w:rPr>
                <w:b/>
                <w:bCs/>
              </w:rPr>
            </w:pPr>
            <w:r w:rsidRPr="00B53D7F">
              <w:rPr>
                <w:b/>
                <w:bCs/>
              </w:rPr>
              <w:t>Save Button</w:t>
            </w:r>
          </w:p>
        </w:tc>
        <w:tc>
          <w:tcPr>
            <w:tcW w:w="5750" w:type="dxa"/>
          </w:tcPr>
          <w:p w:rsidRPr="00FB292A" w:rsidR="007467C0" w:rsidP="005870BD" w:rsidRDefault="007467C0" w14:paraId="7516F86D" w14:textId="77777777">
            <w:pPr>
              <w:pStyle w:val="TableBody"/>
            </w:pPr>
            <w:r w:rsidRPr="00FB292A">
              <w:t>Saves the changes made to the Teller Verification settings</w:t>
            </w:r>
          </w:p>
        </w:tc>
      </w:tr>
      <w:tr w:rsidRPr="00A875AE" w:rsidR="007467C0" w:rsidTr="005870BD" w14:paraId="4243537B" w14:textId="77777777">
        <w:trPr>
          <w:cantSplit/>
          <w:trHeight w:val="70"/>
        </w:trPr>
        <w:tc>
          <w:tcPr>
            <w:tcW w:w="2300" w:type="dxa"/>
          </w:tcPr>
          <w:p w:rsidRPr="00B53D7F" w:rsidR="007467C0" w:rsidP="005870BD" w:rsidRDefault="007467C0" w14:paraId="3BF6BEC5" w14:textId="77777777">
            <w:pPr>
              <w:pStyle w:val="TableBody"/>
              <w:rPr>
                <w:b/>
                <w:bCs/>
              </w:rPr>
            </w:pPr>
            <w:r w:rsidRPr="00B53D7F">
              <w:rPr>
                <w:b/>
                <w:bCs/>
              </w:rPr>
              <w:t>Cancel Button</w:t>
            </w:r>
          </w:p>
        </w:tc>
        <w:tc>
          <w:tcPr>
            <w:tcW w:w="5750" w:type="dxa"/>
          </w:tcPr>
          <w:p w:rsidRPr="00FB292A" w:rsidR="007467C0" w:rsidP="005870BD" w:rsidRDefault="007467C0" w14:paraId="040155C0" w14:textId="77777777">
            <w:pPr>
              <w:pStyle w:val="TableBody"/>
            </w:pPr>
            <w:r w:rsidRPr="00FB292A">
              <w:t>Cancels any changes made to the Teller Verification settings and reloads the page with the currently saved settings.</w:t>
            </w:r>
          </w:p>
        </w:tc>
      </w:tr>
    </w:tbl>
    <w:p w:rsidR="007467C0" w:rsidP="007467C0" w:rsidRDefault="007467C0" w14:paraId="525296D7" w14:textId="437EE3D8">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rsidR="007467C0" w:rsidP="007467C0" w:rsidRDefault="007467C0" w14:paraId="308C6A02" w14:textId="015BD27C">
      <w:pPr>
        <w:pStyle w:val="TopofSection"/>
      </w:pPr>
      <w:r w:rsidRPr="00AC4E90">
        <w:t>Cashpoints</w:t>
      </w:r>
      <w:r>
        <w:fldChar w:fldCharType="end"/>
      </w:r>
    </w:p>
    <w:p w:rsidRPr="00326CDA" w:rsidR="00B43FCA" w:rsidP="007467C0" w:rsidRDefault="00B43FCA" w14:paraId="3AA69DB0" w14:textId="77777777">
      <w:pPr>
        <w:pStyle w:val="TopofSection"/>
      </w:pPr>
    </w:p>
    <w:p w:rsidR="007467C0" w:rsidP="007467C0" w:rsidRDefault="007467C0" w14:paraId="15CBAF16" w14:textId="77777777">
      <w:pPr>
        <w:pStyle w:val="Heading3"/>
      </w:pPr>
      <w:bookmarkStart w:name="_Ref245719426" w:id="463"/>
      <w:bookmarkStart w:name="_Toc74556361" w:id="464"/>
      <w:bookmarkStart w:name="_Toc127491550" w:id="465"/>
      <w:bookmarkStart w:name="_Toc128021083" w:id="466"/>
      <w:r>
        <w:t>Cashpoint</w:t>
      </w:r>
      <w:r>
        <w:rPr>
          <w:rFonts w:ascii="Wingdings" w:hAnsi="Wingdings"/>
        </w:rPr>
        <w:t></w:t>
      </w:r>
      <w:r>
        <w:t>Advanced</w:t>
      </w:r>
      <w:r>
        <w:rPr>
          <w:rFonts w:ascii="Wingdings" w:hAnsi="Wingdings"/>
        </w:rPr>
        <w:t></w:t>
      </w:r>
      <w:r>
        <w:t>Denomination Yield</w:t>
      </w:r>
      <w:bookmarkEnd w:id="463"/>
      <w:bookmarkEnd w:id="464"/>
      <w:bookmarkEnd w:id="465"/>
      <w:bookmarkEnd w:id="466"/>
    </w:p>
    <w:p w:rsidRPr="00560A0B" w:rsidR="007467C0" w:rsidP="005870BD" w:rsidRDefault="007467C0" w14:paraId="4208A919" w14:textId="1682B2E1">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rsidR="007467C0" w:rsidP="005870BD" w:rsidRDefault="007467C0" w14:paraId="614BF035" w14:textId="77777777">
      <w:pPr>
        <w:pStyle w:val="BodyText"/>
      </w:pPr>
      <w:r>
        <w:t>This topic relates to the following Cashpoint types:</w:t>
      </w:r>
    </w:p>
    <w:p w:rsidR="007467C0" w:rsidP="005870BD" w:rsidRDefault="007467C0" w14:paraId="394B1013"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19003C1B" w14:textId="77777777">
      <w:pPr>
        <w:pStyle w:val="Caption"/>
        <w:rPr>
          <w:lang w:val="en-US"/>
        </w:rPr>
      </w:pPr>
      <w:bookmarkStart w:name="_Toc74556441" w:id="467"/>
      <w:bookmarkStart w:name="_Toc128022118" w:id="46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467"/>
      <w:bookmarkEnd w:id="468"/>
    </w:p>
    <w:p w:rsidR="007467C0" w:rsidP="005870BD" w:rsidRDefault="007467C0" w14:paraId="390E9BD8" w14:textId="77777777">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7C0" w:rsidP="007467C0" w:rsidRDefault="007467C0" w14:paraId="007D849D" w14:textId="77777777">
      <w:pPr>
        <w:pStyle w:val="Caption"/>
      </w:pPr>
      <w:bookmarkStart w:name="_Toc74556657" w:id="469"/>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46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2DB85C4F"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A553806"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625338D6" w14:textId="77777777">
            <w:pPr>
              <w:pStyle w:val="TableHeader"/>
            </w:pPr>
            <w:r w:rsidRPr="00A875AE">
              <w:t>Description</w:t>
            </w:r>
          </w:p>
        </w:tc>
      </w:tr>
      <w:tr w:rsidRPr="00A875AE" w:rsidR="007467C0" w:rsidTr="006271D1" w14:paraId="1FC1586D" w14:textId="77777777">
        <w:trPr>
          <w:cantSplit/>
        </w:trPr>
        <w:tc>
          <w:tcPr>
            <w:tcW w:w="2300" w:type="dxa"/>
            <w:tcBorders>
              <w:top w:val="nil"/>
              <w:bottom w:val="single" w:color="auto" w:sz="6" w:space="0"/>
              <w:right w:val="single" w:color="auto" w:sz="6" w:space="0"/>
            </w:tcBorders>
          </w:tcPr>
          <w:p w:rsidRPr="00B53D7F" w:rsidR="007467C0" w:rsidP="005870BD" w:rsidRDefault="007467C0" w14:paraId="14BA1220" w14:textId="77777777">
            <w:pPr>
              <w:pStyle w:val="TableBody"/>
              <w:rPr>
                <w:b/>
                <w:bCs/>
              </w:rPr>
            </w:pPr>
            <w:r w:rsidRPr="00B53D7F">
              <w:rPr>
                <w:b/>
                <w:bCs/>
              </w:rPr>
              <w:t>Currency</w:t>
            </w:r>
          </w:p>
        </w:tc>
        <w:tc>
          <w:tcPr>
            <w:tcW w:w="5750" w:type="dxa"/>
            <w:tcBorders>
              <w:top w:val="nil"/>
              <w:left w:val="single" w:color="auto" w:sz="6" w:space="0"/>
              <w:bottom w:val="single" w:color="auto" w:sz="6" w:space="0"/>
            </w:tcBorders>
          </w:tcPr>
          <w:p w:rsidRPr="00FB292A" w:rsidR="007467C0" w:rsidP="005870BD" w:rsidRDefault="007467C0" w14:paraId="41561DC8" w14:textId="77777777">
            <w:pPr>
              <w:pStyle w:val="TableBody"/>
            </w:pPr>
            <w:r>
              <w:t>Gives the currency ISO code for the currency/denomination being defined.</w:t>
            </w:r>
          </w:p>
        </w:tc>
      </w:tr>
      <w:tr w:rsidRPr="00A875AE" w:rsidR="007467C0" w:rsidTr="006271D1" w14:paraId="5AE364C4" w14:textId="77777777">
        <w:trPr>
          <w:cantSplit/>
        </w:trPr>
        <w:tc>
          <w:tcPr>
            <w:tcW w:w="2300" w:type="dxa"/>
            <w:tcBorders>
              <w:top w:val="nil"/>
              <w:bottom w:val="single" w:color="auto" w:sz="6" w:space="0"/>
              <w:right w:val="single" w:color="auto" w:sz="6" w:space="0"/>
            </w:tcBorders>
          </w:tcPr>
          <w:p w:rsidRPr="00B53D7F" w:rsidR="007467C0" w:rsidP="005870BD" w:rsidRDefault="007467C0" w14:paraId="576A0E1C" w14:textId="77777777">
            <w:pPr>
              <w:pStyle w:val="TableBody"/>
              <w:rPr>
                <w:b/>
                <w:bCs/>
              </w:rPr>
            </w:pPr>
            <w:r w:rsidRPr="00B53D7F">
              <w:rPr>
                <w:b/>
                <w:bCs/>
              </w:rPr>
              <w:t>Denomination</w:t>
            </w:r>
          </w:p>
        </w:tc>
        <w:tc>
          <w:tcPr>
            <w:tcW w:w="5750" w:type="dxa"/>
            <w:tcBorders>
              <w:top w:val="nil"/>
              <w:left w:val="single" w:color="auto" w:sz="6" w:space="0"/>
              <w:bottom w:val="single" w:color="auto" w:sz="6" w:space="0"/>
            </w:tcBorders>
          </w:tcPr>
          <w:p w:rsidRPr="00FB292A" w:rsidR="007467C0" w:rsidP="005870BD" w:rsidRDefault="007467C0" w14:paraId="1AAC3113" w14:textId="77777777">
            <w:pPr>
              <w:pStyle w:val="TableBody"/>
            </w:pPr>
            <w:r w:rsidRPr="00FB292A">
              <w:t>The denomination ID that is assigned to the Cashpoint.</w:t>
            </w:r>
          </w:p>
        </w:tc>
      </w:tr>
      <w:tr w:rsidRPr="00A875AE" w:rsidR="007467C0" w:rsidTr="006271D1" w14:paraId="66B46150" w14:textId="77777777">
        <w:trPr>
          <w:cantSplit/>
        </w:trPr>
        <w:tc>
          <w:tcPr>
            <w:tcW w:w="2300" w:type="dxa"/>
            <w:tcBorders>
              <w:top w:val="nil"/>
              <w:bottom w:val="single" w:color="auto" w:sz="6" w:space="0"/>
              <w:right w:val="single" w:color="auto" w:sz="6" w:space="0"/>
            </w:tcBorders>
          </w:tcPr>
          <w:p w:rsidRPr="00B53D7F" w:rsidR="007467C0" w:rsidP="005870BD" w:rsidRDefault="007467C0" w14:paraId="609D9C40" w14:textId="77777777">
            <w:pPr>
              <w:pStyle w:val="TableBody"/>
              <w:rPr>
                <w:b/>
                <w:bCs/>
              </w:rPr>
            </w:pPr>
            <w:r w:rsidRPr="00B53D7F">
              <w:rPr>
                <w:b/>
                <w:bCs/>
              </w:rPr>
              <w:t>Edit Day Button</w:t>
            </w:r>
          </w:p>
        </w:tc>
        <w:tc>
          <w:tcPr>
            <w:tcW w:w="5750" w:type="dxa"/>
            <w:tcBorders>
              <w:top w:val="nil"/>
              <w:left w:val="single" w:color="auto" w:sz="6" w:space="0"/>
              <w:bottom w:val="single" w:color="auto" w:sz="6" w:space="0"/>
            </w:tcBorders>
          </w:tcPr>
          <w:p w:rsidRPr="00FB292A" w:rsidR="007467C0" w:rsidP="005870BD" w:rsidRDefault="007467C0" w14:paraId="1980366B" w14:textId="3E4AE118">
            <w:pPr>
              <w:pStyle w:val="TableBody"/>
            </w:pPr>
            <w:r w:rsidRPr="00FB292A">
              <w:t>Displays a pop</w:t>
            </w:r>
            <w:r w:rsidR="007E2FB0">
              <w:t>-</w:t>
            </w:r>
            <w:r w:rsidRPr="00FB292A">
              <w:t>up corresponding to the day of the week where the denomination yield percentages can be entered or changed.</w:t>
            </w:r>
          </w:p>
        </w:tc>
      </w:tr>
      <w:tr w:rsidRPr="00A875AE" w:rsidR="007467C0" w:rsidTr="006271D1" w14:paraId="145CAA33" w14:textId="77777777">
        <w:trPr>
          <w:cantSplit/>
        </w:trPr>
        <w:tc>
          <w:tcPr>
            <w:tcW w:w="2300" w:type="dxa"/>
            <w:tcBorders>
              <w:top w:val="nil"/>
              <w:bottom w:val="single" w:color="auto" w:sz="6" w:space="0"/>
              <w:right w:val="single" w:color="auto" w:sz="6" w:space="0"/>
            </w:tcBorders>
          </w:tcPr>
          <w:p w:rsidRPr="00B53D7F" w:rsidR="007467C0" w:rsidP="005870BD" w:rsidRDefault="007467C0" w14:paraId="31062DFA" w14:textId="77777777">
            <w:pPr>
              <w:pStyle w:val="TableBody"/>
              <w:rPr>
                <w:b/>
                <w:bCs/>
              </w:rPr>
            </w:pPr>
            <w:r w:rsidRPr="00B53D7F">
              <w:rPr>
                <w:b/>
                <w:bCs/>
              </w:rPr>
              <w:t>Save Button</w:t>
            </w:r>
          </w:p>
        </w:tc>
        <w:tc>
          <w:tcPr>
            <w:tcW w:w="5750" w:type="dxa"/>
            <w:tcBorders>
              <w:top w:val="nil"/>
              <w:left w:val="single" w:color="auto" w:sz="6" w:space="0"/>
              <w:bottom w:val="single" w:color="auto" w:sz="6" w:space="0"/>
            </w:tcBorders>
          </w:tcPr>
          <w:p w:rsidRPr="00FB292A" w:rsidR="007467C0" w:rsidP="005870BD" w:rsidRDefault="007467C0" w14:paraId="551EA995" w14:textId="77777777">
            <w:pPr>
              <w:pStyle w:val="TableBody"/>
            </w:pPr>
            <w:r w:rsidRPr="00FB292A">
              <w:t>Saves the denomination yield percentages for the vault</w:t>
            </w:r>
          </w:p>
        </w:tc>
      </w:tr>
      <w:tr w:rsidRPr="00A875AE" w:rsidR="007467C0" w:rsidTr="006271D1" w14:paraId="4F9EF94D" w14:textId="77777777">
        <w:trPr>
          <w:cantSplit/>
        </w:trPr>
        <w:tc>
          <w:tcPr>
            <w:tcW w:w="2300" w:type="dxa"/>
            <w:tcBorders>
              <w:top w:val="nil"/>
              <w:bottom w:val="single" w:color="auto" w:sz="4" w:space="0"/>
              <w:right w:val="single" w:color="auto" w:sz="6" w:space="0"/>
            </w:tcBorders>
          </w:tcPr>
          <w:p w:rsidRPr="00B53D7F" w:rsidR="007467C0" w:rsidP="005870BD" w:rsidRDefault="007467C0" w14:paraId="41FA1DAD" w14:textId="77777777">
            <w:pPr>
              <w:pStyle w:val="TableBody"/>
              <w:rPr>
                <w:b/>
                <w:bCs/>
              </w:rPr>
            </w:pPr>
            <w:r w:rsidRPr="00B53D7F">
              <w:rPr>
                <w:b/>
                <w:bCs/>
              </w:rPr>
              <w:t>Cancel Button</w:t>
            </w:r>
          </w:p>
        </w:tc>
        <w:tc>
          <w:tcPr>
            <w:tcW w:w="5750" w:type="dxa"/>
            <w:tcBorders>
              <w:top w:val="nil"/>
              <w:left w:val="single" w:color="auto" w:sz="6" w:space="0"/>
              <w:bottom w:val="single" w:color="auto" w:sz="4" w:space="0"/>
            </w:tcBorders>
          </w:tcPr>
          <w:p w:rsidRPr="00FB292A" w:rsidR="007467C0" w:rsidP="005870BD" w:rsidRDefault="007467C0" w14:paraId="335143B3" w14:textId="77777777">
            <w:pPr>
              <w:pStyle w:val="TableBody"/>
            </w:pPr>
            <w:r w:rsidRPr="00FB292A">
              <w:t xml:space="preserve">Cancels all changes made to the yield percentages and exits the screen without making any changes. </w:t>
            </w:r>
          </w:p>
        </w:tc>
      </w:tr>
    </w:tbl>
    <w:p w:rsidRPr="005870BD" w:rsidR="007467C0" w:rsidP="007467C0" w:rsidRDefault="00000000" w14:paraId="20CEDF8F" w14:textId="77777777">
      <w:pPr>
        <w:pStyle w:val="TopofSection"/>
      </w:pPr>
      <w:hyperlink w:history="1" w:anchor="_General_OptiVault_Pages">
        <w:r w:rsidRPr="005870BD" w:rsidR="007467C0">
          <w:t>Return: OptiVault General Pages</w:t>
        </w:r>
      </w:hyperlink>
    </w:p>
    <w:p w:rsidR="007467C0" w:rsidP="007467C0" w:rsidRDefault="007467C0" w14:paraId="3B632998" w14:textId="77777777"/>
    <w:p w:rsidR="007467C0" w:rsidP="007467C0" w:rsidRDefault="007467C0" w14:paraId="663F9258" w14:textId="77777777">
      <w:pPr>
        <w:pStyle w:val="Heading3"/>
        <w:rPr>
          <w:lang w:val="en-US"/>
        </w:rPr>
      </w:pPr>
      <w:bookmarkStart w:name="_Toc74556362" w:id="470"/>
      <w:bookmarkStart w:name="_Toc127491551" w:id="471"/>
      <w:bookmarkStart w:name="_Toc128021084" w:id="472"/>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470"/>
      <w:bookmarkEnd w:id="471"/>
      <w:bookmarkEnd w:id="472"/>
    </w:p>
    <w:p w:rsidR="007467C0" w:rsidP="00E17643" w:rsidRDefault="007467C0" w14:paraId="2FDE29EA" w14:textId="5173BEB7">
      <w:pPr>
        <w:pStyle w:val="BodyText"/>
      </w:pPr>
      <w:r>
        <w:t>By selecting the Edit button on the Denomination Yield page, the user will receive a pop</w:t>
      </w:r>
      <w:r w:rsidR="00C33E0E">
        <w:t>-</w:t>
      </w:r>
      <w:r>
        <w:t>up where they can define the denomination yield expected from the Teller Verification process.</w:t>
      </w:r>
    </w:p>
    <w:p w:rsidR="007467C0" w:rsidP="007467C0" w:rsidRDefault="007467C0" w14:paraId="78FAB7B7" w14:textId="77777777">
      <w:pPr>
        <w:pStyle w:val="Caption"/>
        <w:rPr>
          <w:lang w:val="en-US"/>
        </w:rPr>
      </w:pPr>
      <w:bookmarkStart w:name="_Toc74556442" w:id="473"/>
      <w:bookmarkStart w:name="_Toc128022119" w:id="474"/>
      <w:r w:rsidRPr="60106B9D">
        <w:rPr>
          <w:lang w:val="en-US"/>
        </w:rPr>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473"/>
      <w:bookmarkEnd w:id="474"/>
    </w:p>
    <w:p w:rsidR="007467C0" w:rsidP="00A45758" w:rsidRDefault="007467C0" w14:paraId="4566F326" w14:textId="77777777">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E17643" w:rsidR="007467C0" w:rsidP="00A45758" w:rsidRDefault="00000000" w14:paraId="198AC276" w14:textId="77777777">
      <w:pPr>
        <w:pStyle w:val="TopofSection"/>
        <w:spacing w:after="0" w:line="240" w:lineRule="auto"/>
      </w:pPr>
      <w:hyperlink w:history="1" w:anchor="_General_OptiVault_Pages">
        <w:r w:rsidRPr="00E17643" w:rsidR="007467C0">
          <w:t>Return: OptiVault General Pages</w:t>
        </w:r>
      </w:hyperlink>
    </w:p>
    <w:p w:rsidR="007467C0" w:rsidP="007467C0" w:rsidRDefault="007467C0" w14:paraId="7B52F18B" w14:textId="77777777"/>
    <w:p w:rsidR="007467C0" w:rsidP="007467C0" w:rsidRDefault="007467C0" w14:paraId="3809690B" w14:textId="77777777">
      <w:pPr>
        <w:pStyle w:val="Heading3"/>
      </w:pPr>
      <w:bookmarkStart w:name="_Ref245719427" w:id="475"/>
      <w:bookmarkStart w:name="_Toc74556363" w:id="476"/>
      <w:bookmarkStart w:name="_Toc127491552" w:id="477"/>
      <w:bookmarkStart w:name="_Toc128021085" w:id="478"/>
      <w:r>
        <w:t>Cashpoint</w:t>
      </w:r>
      <w:r>
        <w:rPr>
          <w:rFonts w:ascii="Wingdings" w:hAnsi="Wingdings"/>
        </w:rPr>
        <w:t></w:t>
      </w:r>
      <w:r>
        <w:t>Advanced</w:t>
      </w:r>
      <w:r>
        <w:rPr>
          <w:rFonts w:ascii="Wingdings" w:hAnsi="Wingdings"/>
        </w:rPr>
        <w:t></w:t>
      </w:r>
      <w:r>
        <w:t>Sorting</w:t>
      </w:r>
      <w:bookmarkEnd w:id="475"/>
      <w:bookmarkEnd w:id="476"/>
      <w:bookmarkEnd w:id="477"/>
      <w:bookmarkEnd w:id="478"/>
    </w:p>
    <w:p w:rsidR="007467C0" w:rsidP="008142C6" w:rsidRDefault="007467C0" w14:paraId="5C0F9519" w14:textId="176FFD83">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Pr="008142C6" w:rsid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rsidR="007467C0" w:rsidP="00A45758" w:rsidRDefault="007467C0" w14:paraId="5CD7D292" w14:textId="14F2D24C">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Pr="008142C6" w:rsid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rsidRPr="00560A0B" w:rsidR="009A049C" w:rsidP="00A45758" w:rsidRDefault="009A049C" w14:paraId="427A5F23" w14:textId="77777777">
      <w:pPr>
        <w:pStyle w:val="BodyText"/>
        <w:spacing w:before="0" w:after="0"/>
      </w:pPr>
    </w:p>
    <w:p w:rsidR="007467C0" w:rsidP="00A45758" w:rsidRDefault="007467C0" w14:paraId="5EB619DB" w14:textId="77777777">
      <w:pPr>
        <w:pStyle w:val="BodyText"/>
        <w:spacing w:before="0" w:after="0"/>
      </w:pPr>
      <w:r>
        <w:t>This topic relates to the following Cashpoint types:</w:t>
      </w:r>
    </w:p>
    <w:p w:rsidR="007467C0" w:rsidP="008142C6" w:rsidRDefault="007467C0" w14:paraId="0B0AD934"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1075D4C6" w14:textId="77777777">
      <w:pPr>
        <w:pStyle w:val="Caption"/>
      </w:pPr>
      <w:bookmarkStart w:name="_Toc74556658" w:id="479"/>
      <w:r>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479"/>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43277D77" w14:textId="77777777">
        <w:trPr>
          <w:cantSplit/>
          <w:tblHeader/>
        </w:trPr>
        <w:tc>
          <w:tcPr>
            <w:tcW w:w="2300" w:type="dxa"/>
            <w:shd w:val="clear" w:color="auto" w:fill="60C03A"/>
          </w:tcPr>
          <w:p w:rsidRPr="00A875AE" w:rsidR="007467C0" w:rsidP="00170D7D" w:rsidRDefault="007467C0" w14:paraId="137060B6" w14:textId="77777777">
            <w:pPr>
              <w:pStyle w:val="TableHeader"/>
            </w:pPr>
            <w:r w:rsidRPr="00A875AE">
              <w:t>Field Name</w:t>
            </w:r>
          </w:p>
        </w:tc>
        <w:tc>
          <w:tcPr>
            <w:tcW w:w="5750" w:type="dxa"/>
            <w:shd w:val="clear" w:color="auto" w:fill="60C03A"/>
          </w:tcPr>
          <w:p w:rsidRPr="00A875AE" w:rsidR="007467C0" w:rsidP="00170D7D" w:rsidRDefault="007467C0" w14:paraId="593AE31C" w14:textId="77777777">
            <w:pPr>
              <w:pStyle w:val="TableHeader"/>
            </w:pPr>
            <w:r w:rsidRPr="00A875AE">
              <w:t>Description</w:t>
            </w:r>
          </w:p>
        </w:tc>
      </w:tr>
      <w:tr w:rsidRPr="00A875AE" w:rsidR="007467C0" w:rsidTr="006271D1" w14:paraId="2FB6F3A8" w14:textId="77777777">
        <w:trPr>
          <w:cantSplit/>
        </w:trPr>
        <w:tc>
          <w:tcPr>
            <w:tcW w:w="2300" w:type="dxa"/>
          </w:tcPr>
          <w:p w:rsidRPr="00A45758" w:rsidR="007467C0" w:rsidP="008142C6" w:rsidRDefault="007467C0" w14:paraId="5D052555" w14:textId="77777777">
            <w:pPr>
              <w:pStyle w:val="TableBody"/>
              <w:rPr>
                <w:b/>
                <w:bCs/>
              </w:rPr>
            </w:pPr>
            <w:r w:rsidRPr="00A45758">
              <w:rPr>
                <w:b/>
                <w:bCs/>
              </w:rPr>
              <w:t>Sorter Name</w:t>
            </w:r>
          </w:p>
        </w:tc>
        <w:tc>
          <w:tcPr>
            <w:tcW w:w="5750" w:type="dxa"/>
          </w:tcPr>
          <w:p w:rsidRPr="00FB292A" w:rsidR="007467C0" w:rsidP="008142C6" w:rsidRDefault="007467C0" w14:paraId="29760552" w14:textId="50E432FE">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Pr="008142C6" w:rsid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Pr="00A875AE" w:rsidR="007467C0" w:rsidTr="006271D1" w14:paraId="35B0B81C" w14:textId="77777777">
        <w:trPr>
          <w:cantSplit/>
        </w:trPr>
        <w:tc>
          <w:tcPr>
            <w:tcW w:w="2300" w:type="dxa"/>
          </w:tcPr>
          <w:p w:rsidRPr="00A45758" w:rsidR="007467C0" w:rsidP="008142C6" w:rsidRDefault="007467C0" w14:paraId="18AE37D8" w14:textId="77777777">
            <w:pPr>
              <w:pStyle w:val="TableBody"/>
              <w:rPr>
                <w:b/>
                <w:bCs/>
              </w:rPr>
            </w:pPr>
            <w:r w:rsidRPr="00A45758">
              <w:rPr>
                <w:b/>
                <w:bCs/>
              </w:rPr>
              <w:t>Notes Per Hour</w:t>
            </w:r>
          </w:p>
        </w:tc>
        <w:tc>
          <w:tcPr>
            <w:tcW w:w="5750" w:type="dxa"/>
          </w:tcPr>
          <w:p w:rsidRPr="00FB292A" w:rsidR="007467C0" w:rsidP="008142C6" w:rsidRDefault="007467C0" w14:paraId="6EA11BB4" w14:textId="5D8517A2">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Pr="008142C6" w:rsid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Pr="00A875AE" w:rsidR="007467C0" w:rsidTr="006271D1" w14:paraId="0D5163DB" w14:textId="77777777">
        <w:trPr>
          <w:cantSplit/>
        </w:trPr>
        <w:tc>
          <w:tcPr>
            <w:tcW w:w="2300" w:type="dxa"/>
          </w:tcPr>
          <w:p w:rsidRPr="00A45758" w:rsidR="007467C0" w:rsidP="008142C6" w:rsidRDefault="007467C0" w14:paraId="5793DD6B" w14:textId="77777777">
            <w:pPr>
              <w:pStyle w:val="TableBody"/>
              <w:rPr>
                <w:b/>
                <w:bCs/>
              </w:rPr>
            </w:pPr>
            <w:r w:rsidRPr="00A45758">
              <w:rPr>
                <w:b/>
                <w:bCs/>
              </w:rPr>
              <w:t>Remove Button</w:t>
            </w:r>
          </w:p>
        </w:tc>
        <w:tc>
          <w:tcPr>
            <w:tcW w:w="5750" w:type="dxa"/>
          </w:tcPr>
          <w:p w:rsidRPr="00FB292A" w:rsidR="007467C0" w:rsidP="008142C6" w:rsidRDefault="007467C0" w14:paraId="5EA22424" w14:textId="77777777">
            <w:pPr>
              <w:pStyle w:val="TableBody"/>
            </w:pPr>
            <w:r w:rsidRPr="00FB292A">
              <w:t>Removes the corresponding sorter from the Cashpoint. The Remove function only removes the vault from the Cashpoint; the sorter will still be defined in the system.</w:t>
            </w:r>
          </w:p>
        </w:tc>
      </w:tr>
      <w:tr w:rsidRPr="00A875AE" w:rsidR="007467C0" w:rsidTr="006271D1" w14:paraId="669B4003" w14:textId="77777777">
        <w:trPr>
          <w:cantSplit/>
        </w:trPr>
        <w:tc>
          <w:tcPr>
            <w:tcW w:w="2300" w:type="dxa"/>
          </w:tcPr>
          <w:p w:rsidRPr="00A45758" w:rsidR="007467C0" w:rsidP="008142C6" w:rsidRDefault="007467C0" w14:paraId="067075D2" w14:textId="77777777">
            <w:pPr>
              <w:pStyle w:val="TableBody"/>
              <w:rPr>
                <w:b/>
                <w:bCs/>
              </w:rPr>
            </w:pPr>
            <w:r w:rsidRPr="00A45758">
              <w:rPr>
                <w:b/>
                <w:bCs/>
              </w:rPr>
              <w:t>Edit Day Button</w:t>
            </w:r>
          </w:p>
        </w:tc>
        <w:tc>
          <w:tcPr>
            <w:tcW w:w="5750" w:type="dxa"/>
          </w:tcPr>
          <w:p w:rsidRPr="00FB292A" w:rsidR="007467C0" w:rsidP="008142C6" w:rsidRDefault="007467C0" w14:paraId="2364A1AD" w14:textId="77777777">
            <w:pPr>
              <w:pStyle w:val="TableBody"/>
            </w:pPr>
            <w:r w:rsidRPr="00FB292A">
              <w:t>Allows the analyst to specify the hours of operation for the sorter.</w:t>
            </w:r>
          </w:p>
        </w:tc>
      </w:tr>
      <w:tr w:rsidRPr="00A875AE" w:rsidR="007467C0" w:rsidTr="006271D1" w14:paraId="0C8BB41B" w14:textId="77777777">
        <w:trPr>
          <w:cantSplit/>
        </w:trPr>
        <w:tc>
          <w:tcPr>
            <w:tcW w:w="2300" w:type="dxa"/>
          </w:tcPr>
          <w:p w:rsidRPr="00A45758" w:rsidR="007467C0" w:rsidP="008142C6" w:rsidRDefault="007467C0" w14:paraId="6CF3AEF2" w14:textId="77777777">
            <w:pPr>
              <w:pStyle w:val="TableBody"/>
              <w:rPr>
                <w:b/>
                <w:bCs/>
              </w:rPr>
            </w:pPr>
            <w:r w:rsidRPr="00A45758">
              <w:rPr>
                <w:b/>
                <w:bCs/>
              </w:rPr>
              <w:t>Hours</w:t>
            </w:r>
          </w:p>
        </w:tc>
        <w:tc>
          <w:tcPr>
            <w:tcW w:w="5750" w:type="dxa"/>
          </w:tcPr>
          <w:p w:rsidRPr="00FB292A" w:rsidR="007467C0" w:rsidP="008142C6" w:rsidRDefault="007467C0" w14:paraId="5B8B5D6B" w14:textId="176D1A9D">
            <w:pPr>
              <w:pStyle w:val="TableBody"/>
            </w:pPr>
            <w:r w:rsidRPr="00FB292A">
              <w:t xml:space="preserve">Number of hours that the sorter runs on a particular day. </w:t>
            </w:r>
          </w:p>
        </w:tc>
      </w:tr>
      <w:tr w:rsidRPr="00A875AE" w:rsidR="007467C0" w:rsidTr="006271D1" w14:paraId="3372DCDE" w14:textId="77777777">
        <w:trPr>
          <w:cantSplit/>
        </w:trPr>
        <w:tc>
          <w:tcPr>
            <w:tcW w:w="2300" w:type="dxa"/>
          </w:tcPr>
          <w:p w:rsidRPr="00A45758" w:rsidR="007467C0" w:rsidP="008142C6" w:rsidRDefault="007467C0" w14:paraId="6689284D" w14:textId="77777777">
            <w:pPr>
              <w:pStyle w:val="TableBody"/>
              <w:rPr>
                <w:b/>
                <w:bCs/>
              </w:rPr>
            </w:pPr>
            <w:r w:rsidRPr="00A45758">
              <w:rPr>
                <w:b/>
                <w:bCs/>
              </w:rPr>
              <w:t>Notes</w:t>
            </w:r>
          </w:p>
        </w:tc>
        <w:tc>
          <w:tcPr>
            <w:tcW w:w="5750" w:type="dxa"/>
          </w:tcPr>
          <w:p w:rsidRPr="00FB292A" w:rsidR="007467C0" w:rsidP="008142C6" w:rsidRDefault="007467C0" w14:paraId="36DC1087" w14:textId="63D4C905">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Pr="00A875AE" w:rsidR="007467C0" w:rsidTr="006271D1" w14:paraId="533E14B9" w14:textId="77777777">
        <w:trPr>
          <w:cantSplit/>
        </w:trPr>
        <w:tc>
          <w:tcPr>
            <w:tcW w:w="2300" w:type="dxa"/>
          </w:tcPr>
          <w:p w:rsidRPr="00A45758" w:rsidR="007467C0" w:rsidP="008142C6" w:rsidRDefault="007467C0" w14:paraId="588FF19C" w14:textId="77777777">
            <w:pPr>
              <w:pStyle w:val="TableBody"/>
              <w:rPr>
                <w:b/>
                <w:bCs/>
              </w:rPr>
            </w:pPr>
            <w:r w:rsidRPr="00A45758">
              <w:rPr>
                <w:b/>
                <w:bCs/>
              </w:rPr>
              <w:t>Add New Button</w:t>
            </w:r>
          </w:p>
        </w:tc>
        <w:tc>
          <w:tcPr>
            <w:tcW w:w="5750" w:type="dxa"/>
          </w:tcPr>
          <w:p w:rsidRPr="00FB292A" w:rsidR="007467C0" w:rsidP="008142C6" w:rsidRDefault="007467C0" w14:paraId="2534DA05" w14:textId="77777777">
            <w:pPr>
              <w:pStyle w:val="TableBody"/>
            </w:pPr>
            <w:r w:rsidRPr="00FB292A">
              <w:t xml:space="preserve">Allows the analyst to add a new Sorter to the Cashpoint. </w:t>
            </w:r>
          </w:p>
          <w:p w:rsidRPr="00FB292A" w:rsidR="007467C0" w:rsidP="008142C6" w:rsidRDefault="007467C0" w14:paraId="779CBE51" w14:textId="77777777">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rsidRPr="008142C6" w:rsidR="007467C0" w:rsidP="007467C0" w:rsidRDefault="00000000" w14:paraId="0FADDB3F" w14:textId="77777777">
      <w:pPr>
        <w:pStyle w:val="TopofSection"/>
      </w:pPr>
      <w:hyperlink w:history="1" w:anchor="_General_OptiVault_Pages">
        <w:r w:rsidRPr="008142C6" w:rsidR="007467C0">
          <w:t>Return: OptiVault General Pages</w:t>
        </w:r>
      </w:hyperlink>
    </w:p>
    <w:p w:rsidR="007467C0" w:rsidP="007467C0" w:rsidRDefault="007467C0" w14:paraId="1BC0B1CB" w14:textId="77777777"/>
    <w:p w:rsidR="007467C0" w:rsidP="007467C0" w:rsidRDefault="007467C0" w14:paraId="4A716B2C" w14:textId="77777777">
      <w:pPr>
        <w:pStyle w:val="Heading3"/>
      </w:pPr>
      <w:bookmarkStart w:name="_Ref245719431" w:id="480"/>
      <w:bookmarkStart w:name="_Toc74556364" w:id="481"/>
      <w:bookmarkStart w:name="_Toc127491553" w:id="482"/>
      <w:bookmarkStart w:name="_Toc128021086" w:id="483"/>
      <w:r>
        <w:t>Cashpoint</w:t>
      </w:r>
      <w:r>
        <w:rPr>
          <w:rFonts w:ascii="Wingdings" w:hAnsi="Wingdings"/>
        </w:rPr>
        <w:t></w:t>
      </w:r>
      <w:r>
        <w:t>Advanced</w:t>
      </w:r>
      <w:r>
        <w:rPr>
          <w:rFonts w:ascii="Wingdings" w:hAnsi="Wingdings"/>
        </w:rPr>
        <w:t></w:t>
      </w:r>
      <w:r>
        <w:t>Sorter Utilization</w:t>
      </w:r>
      <w:bookmarkEnd w:id="480"/>
      <w:bookmarkEnd w:id="481"/>
      <w:bookmarkEnd w:id="482"/>
      <w:bookmarkEnd w:id="483"/>
    </w:p>
    <w:p w:rsidRPr="00EA32E5" w:rsidR="007467C0" w:rsidP="008142C6" w:rsidRDefault="007467C0" w14:paraId="7C295A30" w14:textId="77777777">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rsidR="007467C0" w:rsidP="008142C6" w:rsidRDefault="007467C0" w14:paraId="5975D028" w14:textId="77777777">
      <w:pPr>
        <w:pStyle w:val="BodyText"/>
      </w:pPr>
      <w:r>
        <w:t>This topic relates to the following Cashpoint types:</w:t>
      </w:r>
    </w:p>
    <w:p w:rsidR="007467C0" w:rsidP="008142C6" w:rsidRDefault="007467C0" w14:paraId="17BF7DF4"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1443C2FA" w14:textId="77777777">
      <w:pPr>
        <w:pStyle w:val="Caption"/>
      </w:pPr>
      <w:bookmarkStart w:name="_Toc74556659" w:id="484"/>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48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8142C6" w14:paraId="6CD29E02" w14:textId="77777777">
        <w:trPr>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69BB7DB"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1EE90788" w14:textId="77777777">
            <w:pPr>
              <w:pStyle w:val="TableHeader"/>
            </w:pPr>
            <w:r w:rsidRPr="00A875AE">
              <w:t>Description</w:t>
            </w:r>
          </w:p>
        </w:tc>
      </w:tr>
      <w:tr w:rsidRPr="00A875AE" w:rsidR="007467C0" w:rsidTr="008142C6" w14:paraId="1007F5D2" w14:textId="77777777">
        <w:tc>
          <w:tcPr>
            <w:tcW w:w="2300" w:type="dxa"/>
            <w:tcBorders>
              <w:top w:val="nil"/>
              <w:bottom w:val="single" w:color="auto" w:sz="6" w:space="0"/>
              <w:right w:val="single" w:color="auto" w:sz="6" w:space="0"/>
            </w:tcBorders>
          </w:tcPr>
          <w:p w:rsidRPr="00A45758" w:rsidR="007467C0" w:rsidP="008142C6" w:rsidRDefault="007467C0" w14:paraId="67049601" w14:textId="77777777">
            <w:pPr>
              <w:pStyle w:val="TableBody"/>
              <w:rPr>
                <w:b/>
                <w:bCs/>
              </w:rPr>
            </w:pPr>
            <w:r w:rsidRPr="00A45758">
              <w:rPr>
                <w:b/>
                <w:bCs/>
              </w:rPr>
              <w:t>Currency</w:t>
            </w:r>
          </w:p>
        </w:tc>
        <w:tc>
          <w:tcPr>
            <w:tcW w:w="5750" w:type="dxa"/>
            <w:tcBorders>
              <w:top w:val="nil"/>
              <w:left w:val="single" w:color="auto" w:sz="6" w:space="0"/>
              <w:bottom w:val="single" w:color="auto" w:sz="6" w:space="0"/>
            </w:tcBorders>
          </w:tcPr>
          <w:p w:rsidRPr="00FB292A" w:rsidR="007467C0" w:rsidP="008142C6" w:rsidRDefault="007467C0" w14:paraId="35FB9821" w14:textId="77777777">
            <w:pPr>
              <w:pStyle w:val="TableBody"/>
            </w:pPr>
            <w:r>
              <w:t>Shows the various currencies that are assigned to the cashpoint.</w:t>
            </w:r>
          </w:p>
        </w:tc>
      </w:tr>
      <w:tr w:rsidRPr="00A875AE" w:rsidR="007467C0" w:rsidTr="008142C6" w14:paraId="185058D4" w14:textId="77777777">
        <w:tc>
          <w:tcPr>
            <w:tcW w:w="2300" w:type="dxa"/>
            <w:tcBorders>
              <w:top w:val="nil"/>
              <w:bottom w:val="single" w:color="auto" w:sz="6" w:space="0"/>
              <w:right w:val="single" w:color="auto" w:sz="6" w:space="0"/>
            </w:tcBorders>
          </w:tcPr>
          <w:p w:rsidRPr="00A45758" w:rsidR="007467C0" w:rsidP="008142C6" w:rsidRDefault="007467C0" w14:paraId="1C6E25E0" w14:textId="77777777">
            <w:pPr>
              <w:pStyle w:val="TableBody"/>
              <w:rPr>
                <w:b/>
                <w:bCs/>
              </w:rPr>
            </w:pPr>
            <w:r w:rsidRPr="00A45758">
              <w:rPr>
                <w:b/>
                <w:bCs/>
              </w:rPr>
              <w:t xml:space="preserve">Denomination </w:t>
            </w:r>
          </w:p>
        </w:tc>
        <w:tc>
          <w:tcPr>
            <w:tcW w:w="5750" w:type="dxa"/>
            <w:tcBorders>
              <w:top w:val="nil"/>
              <w:left w:val="single" w:color="auto" w:sz="6" w:space="0"/>
              <w:bottom w:val="single" w:color="auto" w:sz="6" w:space="0"/>
            </w:tcBorders>
          </w:tcPr>
          <w:p w:rsidRPr="00FB292A" w:rsidR="007467C0" w:rsidP="008142C6" w:rsidRDefault="007467C0" w14:paraId="48AFB8C6" w14:textId="77777777">
            <w:pPr>
              <w:pStyle w:val="TableBody"/>
            </w:pPr>
            <w:r w:rsidRPr="00FB292A">
              <w:t>The denomination ID of the denomination that is assigned to the Cashpoint.</w:t>
            </w:r>
          </w:p>
        </w:tc>
      </w:tr>
      <w:tr w:rsidRPr="00A875AE" w:rsidR="007467C0" w:rsidTr="008142C6" w14:paraId="44B34B11" w14:textId="77777777">
        <w:tc>
          <w:tcPr>
            <w:tcW w:w="2300" w:type="dxa"/>
            <w:tcBorders>
              <w:top w:val="nil"/>
              <w:bottom w:val="single" w:color="auto" w:sz="6" w:space="0"/>
              <w:right w:val="single" w:color="auto" w:sz="6" w:space="0"/>
            </w:tcBorders>
          </w:tcPr>
          <w:p w:rsidRPr="00A45758" w:rsidR="007467C0" w:rsidP="008142C6" w:rsidRDefault="007467C0" w14:paraId="5D6C68C6" w14:textId="77777777">
            <w:pPr>
              <w:pStyle w:val="TableBody"/>
              <w:rPr>
                <w:b/>
                <w:bCs/>
              </w:rPr>
            </w:pPr>
            <w:r w:rsidRPr="00A45758">
              <w:rPr>
                <w:b/>
                <w:bCs/>
              </w:rPr>
              <w:t>Edit Day Button</w:t>
            </w:r>
          </w:p>
        </w:tc>
        <w:tc>
          <w:tcPr>
            <w:tcW w:w="5750" w:type="dxa"/>
            <w:tcBorders>
              <w:top w:val="nil"/>
              <w:left w:val="single" w:color="auto" w:sz="6" w:space="0"/>
              <w:bottom w:val="single" w:color="auto" w:sz="6" w:space="0"/>
            </w:tcBorders>
          </w:tcPr>
          <w:p w:rsidRPr="00FB292A" w:rsidR="007467C0" w:rsidP="008142C6" w:rsidRDefault="007467C0" w14:paraId="22FC50C5" w14:textId="77777777">
            <w:pPr>
              <w:pStyle w:val="TableBody"/>
            </w:pPr>
            <w:r w:rsidRPr="00FB292A">
              <w:t>Allows the user to edit the Capacity splits for the selected sorter for the corresponding day.</w:t>
            </w:r>
          </w:p>
        </w:tc>
      </w:tr>
      <w:tr w:rsidRPr="00A875AE" w:rsidR="007467C0" w:rsidTr="008142C6" w14:paraId="3AED14B7" w14:textId="77777777">
        <w:tc>
          <w:tcPr>
            <w:tcW w:w="2300" w:type="dxa"/>
            <w:tcBorders>
              <w:top w:val="nil"/>
              <w:bottom w:val="single" w:color="auto" w:sz="6" w:space="0"/>
              <w:right w:val="single" w:color="auto" w:sz="6" w:space="0"/>
            </w:tcBorders>
          </w:tcPr>
          <w:p w:rsidRPr="00A45758" w:rsidR="007467C0" w:rsidP="008142C6" w:rsidRDefault="007467C0" w14:paraId="2D53992D" w14:textId="77777777">
            <w:pPr>
              <w:pStyle w:val="TableBody"/>
              <w:rPr>
                <w:b/>
                <w:bCs/>
              </w:rPr>
            </w:pPr>
            <w:r w:rsidRPr="00A45758">
              <w:rPr>
                <w:b/>
                <w:bCs/>
              </w:rPr>
              <w:t>Sorter</w:t>
            </w:r>
          </w:p>
        </w:tc>
        <w:tc>
          <w:tcPr>
            <w:tcW w:w="5750" w:type="dxa"/>
            <w:tcBorders>
              <w:top w:val="nil"/>
              <w:left w:val="single" w:color="auto" w:sz="6" w:space="0"/>
              <w:bottom w:val="single" w:color="auto" w:sz="6" w:space="0"/>
            </w:tcBorders>
          </w:tcPr>
          <w:p w:rsidRPr="00FB292A" w:rsidR="007467C0" w:rsidP="00F34874" w:rsidRDefault="007467C0" w14:paraId="4FDBB64A" w14:textId="448F13B6">
            <w:pPr>
              <w:pStyle w:val="TableBody"/>
            </w:pPr>
            <w:r w:rsidRPr="00FB292A">
              <w:t xml:space="preserve">The drop-down </w:t>
            </w:r>
            <w:r w:rsidRPr="00FB292A" w:rsidR="00B82ED1">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rsidRPr="008142C6" w:rsidR="007467C0" w:rsidP="007467C0" w:rsidRDefault="007467C0" w14:paraId="2CDBC862" w14:textId="77777777">
      <w:pPr>
        <w:pStyle w:val="TopofSection"/>
      </w:pPr>
      <w:r w:rsidRPr="00326CDA">
        <w:t xml:space="preserve"> </w:t>
      </w:r>
      <w:hyperlink w:history="1" w:anchor="_General_OptiVault_Pages">
        <w:r w:rsidRPr="008142C6">
          <w:t>Return: OptiVault General Pages</w:t>
        </w:r>
      </w:hyperlink>
    </w:p>
    <w:p w:rsidR="007467C0" w:rsidP="007467C0" w:rsidRDefault="007467C0" w14:paraId="06A31D70" w14:textId="77777777">
      <w:pPr>
        <w:pStyle w:val="TopofSection"/>
      </w:pPr>
    </w:p>
    <w:p w:rsidR="007467C0" w:rsidP="007467C0" w:rsidRDefault="007467C0" w14:paraId="1188D4AC" w14:textId="77777777">
      <w:pPr>
        <w:pStyle w:val="Heading3"/>
      </w:pPr>
      <w:bookmarkStart w:name="_Ref245719432" w:id="485"/>
      <w:bookmarkStart w:name="_Toc74556365" w:id="486"/>
      <w:bookmarkStart w:name="_Toc127491554" w:id="487"/>
      <w:bookmarkStart w:name="_Toc128021087" w:id="488"/>
      <w:r>
        <w:t>Cashpoint</w:t>
      </w:r>
      <w:r>
        <w:rPr>
          <w:rFonts w:ascii="Wingdings" w:hAnsi="Wingdings"/>
        </w:rPr>
        <w:t></w:t>
      </w:r>
      <w:r>
        <w:t>Advanced</w:t>
      </w:r>
      <w:r>
        <w:rPr>
          <w:rFonts w:ascii="Wingdings" w:hAnsi="Wingdings"/>
        </w:rPr>
        <w:t></w:t>
      </w:r>
      <w:r>
        <w:t>Quality Yield</w:t>
      </w:r>
      <w:bookmarkEnd w:id="485"/>
      <w:bookmarkEnd w:id="486"/>
      <w:bookmarkEnd w:id="487"/>
      <w:bookmarkEnd w:id="488"/>
    </w:p>
    <w:p w:rsidRPr="00741ECC" w:rsidR="007467C0" w:rsidP="008142C6" w:rsidRDefault="007467C0" w14:paraId="4953836E" w14:textId="69E2726C">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Pr="008142C6" w:rsid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rsidR="007467C0" w:rsidP="008142C6" w:rsidRDefault="007467C0" w14:paraId="23E5EE9A" w14:textId="77777777">
      <w:pPr>
        <w:pStyle w:val="BodyText"/>
      </w:pPr>
      <w:r>
        <w:t>This topic relates to the following Cashpoint types:</w:t>
      </w:r>
    </w:p>
    <w:p w:rsidR="007467C0" w:rsidP="008142C6" w:rsidRDefault="007467C0" w14:paraId="46FF430A"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49BBC035" w14:textId="77777777">
      <w:pPr>
        <w:pStyle w:val="Caption"/>
      </w:pPr>
      <w:bookmarkStart w:name="_Toc74556660" w:id="489"/>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48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3D0B008B"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2C98878"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48854DEB" w14:textId="77777777">
            <w:pPr>
              <w:pStyle w:val="TableHeader"/>
            </w:pPr>
            <w:r w:rsidRPr="00A875AE">
              <w:t>Description</w:t>
            </w:r>
          </w:p>
        </w:tc>
      </w:tr>
      <w:tr w:rsidRPr="00A875AE" w:rsidR="007467C0" w:rsidTr="006271D1" w14:paraId="706C347F" w14:textId="77777777">
        <w:trPr>
          <w:cantSplit/>
        </w:trPr>
        <w:tc>
          <w:tcPr>
            <w:tcW w:w="2300" w:type="dxa"/>
            <w:tcBorders>
              <w:top w:val="nil"/>
              <w:bottom w:val="single" w:color="auto" w:sz="6" w:space="0"/>
              <w:right w:val="single" w:color="auto" w:sz="6" w:space="0"/>
            </w:tcBorders>
          </w:tcPr>
          <w:p w:rsidRPr="00A45758" w:rsidR="007467C0" w:rsidP="008142C6" w:rsidRDefault="007467C0" w14:paraId="6A20BBF8" w14:textId="77777777">
            <w:pPr>
              <w:pStyle w:val="TableBody"/>
              <w:rPr>
                <w:b/>
                <w:bCs/>
              </w:rPr>
            </w:pPr>
            <w:r w:rsidRPr="00A45758">
              <w:rPr>
                <w:b/>
                <w:bCs/>
              </w:rPr>
              <w:t>Currency</w:t>
            </w:r>
          </w:p>
        </w:tc>
        <w:tc>
          <w:tcPr>
            <w:tcW w:w="5750" w:type="dxa"/>
            <w:tcBorders>
              <w:top w:val="nil"/>
              <w:left w:val="single" w:color="auto" w:sz="6" w:space="0"/>
              <w:bottom w:val="single" w:color="auto" w:sz="6" w:space="0"/>
            </w:tcBorders>
          </w:tcPr>
          <w:p w:rsidRPr="00FB292A" w:rsidR="007467C0" w:rsidP="008142C6" w:rsidRDefault="007467C0" w14:paraId="04D81361" w14:textId="77777777">
            <w:pPr>
              <w:pStyle w:val="TableBody"/>
            </w:pPr>
            <w:r>
              <w:t>Shows the various currencies that are assigned to the cashpoint.</w:t>
            </w:r>
          </w:p>
        </w:tc>
      </w:tr>
      <w:tr w:rsidRPr="00A875AE" w:rsidR="007467C0" w:rsidTr="006271D1" w14:paraId="6AD1D356" w14:textId="77777777">
        <w:trPr>
          <w:cantSplit/>
        </w:trPr>
        <w:tc>
          <w:tcPr>
            <w:tcW w:w="2300" w:type="dxa"/>
            <w:tcBorders>
              <w:top w:val="nil"/>
              <w:bottom w:val="single" w:color="auto" w:sz="6" w:space="0"/>
              <w:right w:val="single" w:color="auto" w:sz="6" w:space="0"/>
            </w:tcBorders>
          </w:tcPr>
          <w:p w:rsidRPr="00A45758" w:rsidR="007467C0" w:rsidP="008142C6" w:rsidRDefault="007467C0" w14:paraId="0226D830" w14:textId="77777777">
            <w:pPr>
              <w:pStyle w:val="TableBody"/>
              <w:rPr>
                <w:b/>
                <w:bCs/>
              </w:rPr>
            </w:pPr>
            <w:r w:rsidRPr="00A45758">
              <w:rPr>
                <w:b/>
                <w:bCs/>
              </w:rPr>
              <w:t>Denomination</w:t>
            </w:r>
          </w:p>
        </w:tc>
        <w:tc>
          <w:tcPr>
            <w:tcW w:w="5750" w:type="dxa"/>
            <w:tcBorders>
              <w:top w:val="nil"/>
              <w:left w:val="single" w:color="auto" w:sz="6" w:space="0"/>
              <w:bottom w:val="single" w:color="auto" w:sz="6" w:space="0"/>
            </w:tcBorders>
          </w:tcPr>
          <w:p w:rsidRPr="00FB292A" w:rsidR="007467C0" w:rsidP="008142C6" w:rsidRDefault="007467C0" w14:paraId="27405A38" w14:textId="77777777">
            <w:pPr>
              <w:pStyle w:val="TableBody"/>
            </w:pPr>
            <w:r w:rsidRPr="00FB292A">
              <w:t>The denomination ID of the denomination assigned to the Cashpoint</w:t>
            </w:r>
          </w:p>
        </w:tc>
      </w:tr>
      <w:tr w:rsidRPr="00A875AE" w:rsidR="007467C0" w:rsidTr="006271D1" w14:paraId="42AF62B1" w14:textId="77777777">
        <w:trPr>
          <w:cantSplit/>
        </w:trPr>
        <w:tc>
          <w:tcPr>
            <w:tcW w:w="2300" w:type="dxa"/>
            <w:tcBorders>
              <w:top w:val="nil"/>
              <w:bottom w:val="single" w:color="auto" w:sz="6" w:space="0"/>
              <w:right w:val="single" w:color="auto" w:sz="6" w:space="0"/>
            </w:tcBorders>
          </w:tcPr>
          <w:p w:rsidRPr="00A45758" w:rsidR="007467C0" w:rsidP="008142C6" w:rsidRDefault="007467C0" w14:paraId="0EA5758B" w14:textId="77777777">
            <w:pPr>
              <w:pStyle w:val="TableBody"/>
              <w:rPr>
                <w:rFonts w:cs="Arial"/>
                <w:b/>
                <w:bCs/>
                <w:lang w:val="en-US" w:bidi="en-US"/>
              </w:rPr>
            </w:pPr>
            <w:r w:rsidRPr="00A45758">
              <w:rPr>
                <w:rFonts w:cs="Arial"/>
                <w:b/>
                <w:bCs/>
                <w:lang w:val="en-US" w:bidi="en-US"/>
              </w:rPr>
              <w:t>Quality</w:t>
            </w:r>
          </w:p>
        </w:tc>
        <w:tc>
          <w:tcPr>
            <w:tcW w:w="5750" w:type="dxa"/>
            <w:tcBorders>
              <w:top w:val="nil"/>
              <w:left w:val="single" w:color="auto" w:sz="6" w:space="0"/>
              <w:bottom w:val="single" w:color="auto" w:sz="6" w:space="0"/>
            </w:tcBorders>
          </w:tcPr>
          <w:p w:rsidRPr="00FB292A" w:rsidR="007467C0" w:rsidP="008142C6" w:rsidRDefault="007467C0" w14:paraId="7C9B0D2A" w14:textId="3A0480FC">
            <w:pPr>
              <w:pStyle w:val="TableBody"/>
            </w:pPr>
            <w:r w:rsidRPr="00FB292A">
              <w:t>The quality of the denomination that will be output by the sorter.</w:t>
            </w:r>
          </w:p>
          <w:p w:rsidRPr="00FB292A" w:rsidR="007467C0" w:rsidP="008142C6" w:rsidRDefault="007467C0" w14:paraId="635502E3" w14:textId="77777777">
            <w:pPr>
              <w:pStyle w:val="TableBody"/>
            </w:pPr>
            <w:r w:rsidRPr="00FB292A">
              <w:t>The only options available are:</w:t>
            </w:r>
          </w:p>
          <w:p w:rsidRPr="00FB292A" w:rsidR="007467C0" w:rsidP="008142C6" w:rsidRDefault="007467C0" w14:paraId="4F5C9767" w14:textId="77777777">
            <w:pPr>
              <w:pStyle w:val="TableListBullet"/>
            </w:pPr>
            <w:r w:rsidRPr="00A45758">
              <w:rPr>
                <w:b/>
                <w:bCs/>
              </w:rPr>
              <w:t>Fit –</w:t>
            </w:r>
            <w:r w:rsidRPr="00FB292A">
              <w:t xml:space="preserve"> Used for ATM and is the highest quality</w:t>
            </w:r>
          </w:p>
          <w:p w:rsidRPr="00FB292A" w:rsidR="007467C0" w:rsidP="008142C6" w:rsidRDefault="007467C0" w14:paraId="2E293B90" w14:textId="77777777">
            <w:pPr>
              <w:pStyle w:val="TableListBullet"/>
            </w:pPr>
            <w:r w:rsidRPr="00A45758">
              <w:rPr>
                <w:b/>
                <w:bCs/>
              </w:rPr>
              <w:t>Normal –</w:t>
            </w:r>
            <w:r w:rsidRPr="00FB292A">
              <w:t xml:space="preserve"> Used for branches and commercial customers </w:t>
            </w:r>
          </w:p>
          <w:p w:rsidRPr="00FB292A" w:rsidR="007467C0" w:rsidP="008142C6" w:rsidRDefault="007467C0" w14:paraId="7EDEC16D" w14:textId="77777777">
            <w:pPr>
              <w:pStyle w:val="TableListBullet"/>
            </w:pPr>
            <w:r w:rsidRPr="00A45758">
              <w:rPr>
                <w:b/>
                <w:bCs/>
              </w:rPr>
              <w:t xml:space="preserve">Soiled – </w:t>
            </w:r>
            <w:r w:rsidRPr="00FB292A">
              <w:t>Unusable cash that must be returned to the central bank.</w:t>
            </w:r>
          </w:p>
        </w:tc>
      </w:tr>
      <w:tr w:rsidRPr="00A875AE" w:rsidR="007467C0" w:rsidTr="006271D1" w14:paraId="2B2A4603" w14:textId="77777777">
        <w:trPr>
          <w:cantSplit/>
        </w:trPr>
        <w:tc>
          <w:tcPr>
            <w:tcW w:w="2300" w:type="dxa"/>
            <w:tcBorders>
              <w:top w:val="nil"/>
              <w:bottom w:val="single" w:color="auto" w:sz="6" w:space="0"/>
              <w:right w:val="single" w:color="auto" w:sz="6" w:space="0"/>
            </w:tcBorders>
          </w:tcPr>
          <w:p w:rsidRPr="00A45758" w:rsidR="007467C0" w:rsidP="008142C6" w:rsidRDefault="007467C0" w14:paraId="5D69EFF3" w14:textId="77777777">
            <w:pPr>
              <w:pStyle w:val="TableBody"/>
              <w:rPr>
                <w:rFonts w:cs="Arial"/>
                <w:b/>
                <w:bCs/>
                <w:lang w:val="en-US" w:bidi="en-US"/>
              </w:rPr>
            </w:pPr>
            <w:r w:rsidRPr="00A45758">
              <w:rPr>
                <w:rFonts w:cs="Arial"/>
                <w:b/>
                <w:bCs/>
                <w:lang w:val="en-US" w:bidi="en-US"/>
              </w:rPr>
              <w:t>Edit Day Button</w:t>
            </w:r>
          </w:p>
        </w:tc>
        <w:tc>
          <w:tcPr>
            <w:tcW w:w="5750" w:type="dxa"/>
            <w:tcBorders>
              <w:top w:val="nil"/>
              <w:left w:val="single" w:color="auto" w:sz="6" w:space="0"/>
              <w:bottom w:val="single" w:color="auto" w:sz="6" w:space="0"/>
            </w:tcBorders>
          </w:tcPr>
          <w:p w:rsidRPr="00FB292A" w:rsidR="007467C0" w:rsidP="008142C6" w:rsidRDefault="007467C0" w14:paraId="44271A57" w14:textId="3A7AE348">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rsidRPr="008142C6" w:rsidR="007467C0" w:rsidP="007467C0" w:rsidRDefault="00000000" w14:paraId="0FCCA2BB" w14:textId="77777777">
      <w:pPr>
        <w:pStyle w:val="TopofSection"/>
      </w:pPr>
      <w:hyperlink w:history="1" w:anchor="_General_OptiVault_Pages">
        <w:r w:rsidRPr="008142C6" w:rsidR="007467C0">
          <w:t>Return: OptiVault General Pages</w:t>
        </w:r>
      </w:hyperlink>
    </w:p>
    <w:p w:rsidR="007467C0" w:rsidP="007467C0" w:rsidRDefault="007467C0" w14:paraId="388B97E8" w14:textId="77777777"/>
    <w:p w:rsidR="007467C0" w:rsidP="007467C0" w:rsidRDefault="007467C0" w14:paraId="5E4F6D0E" w14:textId="77777777">
      <w:pPr>
        <w:pStyle w:val="Heading3"/>
      </w:pPr>
      <w:bookmarkStart w:name="_Ref245719437" w:id="490"/>
      <w:bookmarkStart w:name="_Toc74556366" w:id="491"/>
      <w:bookmarkStart w:name="_Toc127491555" w:id="492"/>
      <w:bookmarkStart w:name="_Toc128021088" w:id="493"/>
      <w:r>
        <w:t>Cashpoint</w:t>
      </w:r>
      <w:r>
        <w:rPr>
          <w:rFonts w:ascii="Wingdings" w:hAnsi="Wingdings"/>
        </w:rPr>
        <w:t></w:t>
      </w:r>
      <w:r>
        <w:t>Advanced</w:t>
      </w:r>
      <w:r>
        <w:rPr>
          <w:rFonts w:ascii="Wingdings" w:hAnsi="Wingdings"/>
        </w:rPr>
        <w:t></w:t>
      </w:r>
      <w:r>
        <w:t>Cross-Ship Fit Split</w:t>
      </w:r>
      <w:bookmarkEnd w:id="490"/>
      <w:bookmarkEnd w:id="491"/>
      <w:bookmarkEnd w:id="492"/>
      <w:bookmarkEnd w:id="493"/>
    </w:p>
    <w:p w:rsidR="007467C0" w:rsidP="008142C6" w:rsidRDefault="00AC2BD9" w14:paraId="2817A0C2" w14:textId="2508C021">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rsidR="007467C0" w:rsidP="008142C6" w:rsidRDefault="007467C0" w14:paraId="2D7EF0D2" w14:textId="57C07A33">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rsidR="007467C0" w:rsidP="008142C6" w:rsidRDefault="0024100C" w14:paraId="79E9608F" w14:textId="46271F99">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rsidR="007467C0" w:rsidP="008142C6" w:rsidRDefault="007467C0" w14:paraId="092A379A" w14:textId="77777777">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rsidR="007467C0" w:rsidP="00A45758" w:rsidRDefault="007467C0" w14:paraId="2D12F326" w14:textId="77777777">
      <w:pPr>
        <w:pStyle w:val="BodyText"/>
      </w:pPr>
      <w:r>
        <w:t>This topic relates to the following Cashpoint types:</w:t>
      </w:r>
    </w:p>
    <w:p w:rsidR="007467C0" w:rsidP="008142C6" w:rsidRDefault="007467C0" w14:paraId="4B06C11C" w14:textId="77777777">
      <w:pPr>
        <w:pStyle w:val="ListBullet"/>
      </w:pPr>
      <w:r>
        <w:fldChar w:fldCharType="begin"/>
      </w:r>
      <w:r>
        <w:instrText xml:space="preserve"> REF _Ref245724195 \h  \* MERGEFORMAT </w:instrText>
      </w:r>
      <w:r>
        <w:fldChar w:fldCharType="separate"/>
      </w:r>
      <w:r>
        <w:t>Vault</w:t>
      </w:r>
      <w:r>
        <w:fldChar w:fldCharType="end"/>
      </w:r>
    </w:p>
    <w:p w:rsidRPr="001E2FA2" w:rsidR="007467C0" w:rsidP="007467C0" w:rsidRDefault="007467C0" w14:paraId="5D2B33E0" w14:textId="77777777">
      <w:pPr>
        <w:pStyle w:val="Caption"/>
        <w:rPr>
          <w:lang w:val="en-US"/>
        </w:rPr>
      </w:pPr>
      <w:bookmarkStart w:name="_Toc74556661" w:id="494"/>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49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2FC1CE10"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D71F702"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781DF15F" w14:textId="77777777">
            <w:pPr>
              <w:pStyle w:val="TableHeader"/>
            </w:pPr>
            <w:r w:rsidRPr="00A875AE">
              <w:t>Description</w:t>
            </w:r>
          </w:p>
        </w:tc>
      </w:tr>
      <w:tr w:rsidRPr="00A875AE" w:rsidR="007467C0" w:rsidTr="006271D1" w14:paraId="2DF2B9D4" w14:textId="77777777">
        <w:trPr>
          <w:cantSplit/>
        </w:trPr>
        <w:tc>
          <w:tcPr>
            <w:tcW w:w="2300" w:type="dxa"/>
            <w:tcBorders>
              <w:top w:val="nil"/>
              <w:bottom w:val="single" w:color="auto" w:sz="6" w:space="0"/>
              <w:right w:val="single" w:color="auto" w:sz="6" w:space="0"/>
            </w:tcBorders>
          </w:tcPr>
          <w:p w:rsidRPr="00A45758" w:rsidR="007467C0" w:rsidP="008142C6" w:rsidRDefault="007467C0" w14:paraId="390AFBBA" w14:textId="77777777">
            <w:pPr>
              <w:pStyle w:val="TableBody"/>
              <w:rPr>
                <w:b/>
                <w:bCs/>
              </w:rPr>
            </w:pPr>
            <w:r w:rsidRPr="00A45758">
              <w:rPr>
                <w:b/>
                <w:bCs/>
              </w:rPr>
              <w:t>Denomination</w:t>
            </w:r>
          </w:p>
        </w:tc>
        <w:tc>
          <w:tcPr>
            <w:tcW w:w="5750" w:type="dxa"/>
            <w:tcBorders>
              <w:top w:val="nil"/>
              <w:left w:val="single" w:color="auto" w:sz="6" w:space="0"/>
              <w:bottom w:val="single" w:color="auto" w:sz="6" w:space="0"/>
            </w:tcBorders>
          </w:tcPr>
          <w:p w:rsidR="0026158F" w:rsidP="008142C6" w:rsidRDefault="007467C0" w14:paraId="6AB7DB5E" w14:textId="7B0304E9">
            <w:pPr>
              <w:pStyle w:val="TableBody"/>
            </w:pPr>
            <w:r w:rsidRPr="00FB292A">
              <w:t xml:space="preserve">The denomination ID for the denomination assigned to the Cashpoint that </w:t>
            </w:r>
            <w:r w:rsidRPr="00FB292A" w:rsidR="00AA413A">
              <w:t>ha</w:t>
            </w:r>
            <w:r w:rsidR="00AA413A">
              <w:t>s</w:t>
            </w:r>
            <w:r w:rsidRPr="00FB292A" w:rsidR="00AA413A">
              <w:t xml:space="preserve"> </w:t>
            </w:r>
            <w:r w:rsidRPr="00FB292A">
              <w:t xml:space="preserve">the </w:t>
            </w:r>
            <w:r w:rsidRPr="00A45758">
              <w:rPr>
                <w:b/>
                <w:bCs/>
              </w:rPr>
              <w:t>‘Cross Ship’</w:t>
            </w:r>
            <w:r w:rsidRPr="00FB292A">
              <w:t xml:space="preserve"> option enabled. </w:t>
            </w:r>
          </w:p>
          <w:p w:rsidRPr="00FB292A" w:rsidR="007467C0" w:rsidP="00A45758" w:rsidRDefault="007467C0" w14:paraId="7567E615" w14:textId="10B5F2F6">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Pr="00A875AE" w:rsidR="007467C0" w:rsidTr="008142C6" w14:paraId="3C837051" w14:textId="77777777">
        <w:trPr>
          <w:cantSplit/>
          <w:trHeight w:val="65"/>
        </w:trPr>
        <w:tc>
          <w:tcPr>
            <w:tcW w:w="2300" w:type="dxa"/>
            <w:tcBorders>
              <w:top w:val="nil"/>
              <w:bottom w:val="single" w:color="auto" w:sz="6" w:space="0"/>
              <w:right w:val="single" w:color="auto" w:sz="6" w:space="0"/>
            </w:tcBorders>
          </w:tcPr>
          <w:p w:rsidRPr="00A45758" w:rsidR="007467C0" w:rsidP="008142C6" w:rsidRDefault="007467C0" w14:paraId="53CFB9C7" w14:textId="77777777">
            <w:pPr>
              <w:pStyle w:val="TableBody"/>
              <w:rPr>
                <w:b/>
                <w:bCs/>
              </w:rPr>
            </w:pPr>
            <w:r w:rsidRPr="00A45758">
              <w:rPr>
                <w:b/>
                <w:bCs/>
              </w:rPr>
              <w:t>Edit Day button</w:t>
            </w:r>
          </w:p>
        </w:tc>
        <w:tc>
          <w:tcPr>
            <w:tcW w:w="5750" w:type="dxa"/>
            <w:tcBorders>
              <w:top w:val="nil"/>
              <w:left w:val="single" w:color="auto" w:sz="6" w:space="0"/>
              <w:bottom w:val="single" w:color="auto" w:sz="6" w:space="0"/>
            </w:tcBorders>
          </w:tcPr>
          <w:p w:rsidRPr="00FB292A" w:rsidR="007467C0" w:rsidP="008142C6" w:rsidRDefault="007467C0" w14:paraId="6316F73C" w14:textId="77777777">
            <w:pPr>
              <w:pStyle w:val="TableBody"/>
            </w:pPr>
            <w:r w:rsidRPr="00FB292A">
              <w:t>Indicates the percentage of fit cash to Normal cash that can be Cross shipped in on a particular day.</w:t>
            </w:r>
          </w:p>
          <w:p w:rsidRPr="00FB292A" w:rsidR="007467C0" w:rsidP="008142C6" w:rsidRDefault="007467C0" w14:paraId="0317A0E0" w14:textId="6E575FBE">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rsidRPr="008142C6" w:rsidR="007467C0" w:rsidP="007467C0" w:rsidRDefault="00000000" w14:paraId="19789D16" w14:textId="77777777">
      <w:pPr>
        <w:pStyle w:val="TopofSection"/>
      </w:pPr>
      <w:hyperlink w:history="1" w:anchor="_General_OptiVault_Pages">
        <w:r w:rsidRPr="008142C6" w:rsidR="007467C0">
          <w:t>Return: OptiVault General Pages</w:t>
        </w:r>
      </w:hyperlink>
    </w:p>
    <w:p w:rsidR="007467C0" w:rsidRDefault="007467C0" w14:paraId="7F44EB2D" w14:textId="36DE3EB3">
      <w:pPr>
        <w:pStyle w:val="TopofSection"/>
        <w:spacing w:after="0" w:line="240" w:lineRule="auto"/>
        <w:jc w:val="center"/>
        <w:rPr>
          <w:noProof/>
        </w:rPr>
        <w:pPrChange w:author="Moses, Robbie" w:date="2023-02-14T03:00:00Z" w:id="495">
          <w:pPr>
            <w:pStyle w:val="TopofSection"/>
            <w:jc w:val="center"/>
          </w:pPr>
        </w:pPrChange>
      </w:pPr>
      <w:commentRangeStart w:id="496"/>
      <w:del w:author="Moses, Robinson" w:date="2023-04-05T03:38:00Z" w:id="497">
        <w:r w:rsidDel="00EC4396">
          <w:rPr>
            <w:noProof/>
          </w:rPr>
          <w:drawing>
            <wp:inline distT="0" distB="0" distL="0" distR="0" wp14:anchorId="43B0A109" wp14:editId="071823BC">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496"/>
      <w:r w:rsidR="00C5717F">
        <w:rPr>
          <w:rStyle w:val="CommentReference"/>
          <w:color w:val="auto"/>
          <w:lang w:val="en-US" w:eastAsia="en-US" w:bidi="en-US"/>
        </w:rPr>
        <w:commentReference w:id="496"/>
      </w:r>
      <w:r>
        <w:fldChar w:fldCharType="begin"/>
      </w:r>
      <w:r>
        <w:instrText xml:space="preserve"> REF _Ref245707304 \h  \* MERGEFORMAT </w:instrText>
      </w:r>
      <w:r>
        <w:fldChar w:fldCharType="separate"/>
      </w:r>
    </w:p>
    <w:p w:rsidR="007467C0" w:rsidRDefault="007467C0" w14:paraId="00DE95D7" w14:textId="77777777">
      <w:pPr>
        <w:pStyle w:val="TopofSection"/>
        <w:spacing w:after="0" w:line="240" w:lineRule="auto"/>
        <w:rPr>
          <w:lang w:val="en-US"/>
        </w:rPr>
        <w:pPrChange w:author="Moses, Robbie" w:date="2023-02-14T03:00:00Z" w:id="498">
          <w:pPr>
            <w:pStyle w:val="TopofSection"/>
          </w:pPr>
        </w:pPrChange>
      </w:pPr>
      <w:r>
        <w:t>Return To</w:t>
      </w:r>
      <w:r w:rsidRPr="00C43002">
        <w:t xml:space="preserve">:  </w:t>
      </w:r>
      <w:r w:rsidRPr="00A875AE">
        <w:t xml:space="preserve">General </w:t>
      </w:r>
      <w:r>
        <w:t>OptiVault</w:t>
      </w:r>
      <w:r w:rsidRPr="00A875AE">
        <w:t xml:space="preserve"> Pages</w:t>
      </w:r>
    </w:p>
    <w:p w:rsidR="007467C0" w:rsidP="007467C0" w:rsidRDefault="007467C0" w14:paraId="511DB8B1" w14:textId="4D192390">
      <w:pPr>
        <w:pStyle w:val="TopofSection"/>
        <w:rPr>
          <w:ins w:author="Moses, Robbie" w:date="2023-02-14T03:01:00Z" w:id="499"/>
        </w:rPr>
      </w:pPr>
      <w:r w:rsidRPr="00AC4E90">
        <w:t>Cashpoints</w:t>
      </w:r>
      <w:r>
        <w:fldChar w:fldCharType="end"/>
      </w:r>
    </w:p>
    <w:p w:rsidR="0083524E" w:rsidP="007467C0" w:rsidRDefault="0083524E" w14:paraId="5876248D" w14:textId="77777777">
      <w:pPr>
        <w:pStyle w:val="TopofSection"/>
      </w:pPr>
    </w:p>
    <w:p w:rsidR="007467C0" w:rsidP="007467C0" w:rsidRDefault="007467C0" w14:paraId="7C4343D3" w14:textId="77777777">
      <w:pPr>
        <w:pStyle w:val="Heading3"/>
      </w:pPr>
      <w:bookmarkStart w:name="_Ref245719439" w:id="500"/>
      <w:bookmarkStart w:name="_Toc74556367" w:id="501"/>
      <w:bookmarkStart w:name="_Toc127491556" w:id="502"/>
      <w:bookmarkStart w:name="_Toc128021089" w:id="503"/>
      <w:r>
        <w:t>Cashpoint</w:t>
      </w:r>
      <w:r>
        <w:rPr>
          <w:rFonts w:ascii="Wingdings" w:hAnsi="Wingdings"/>
        </w:rPr>
        <w:t></w:t>
      </w:r>
      <w:r>
        <w:t>Orders</w:t>
      </w:r>
      <w:r>
        <w:rPr>
          <w:rFonts w:ascii="Wingdings" w:hAnsi="Wingdings"/>
        </w:rPr>
        <w:t></w:t>
      </w:r>
      <w:r>
        <w:t>Recommendations</w:t>
      </w:r>
      <w:bookmarkEnd w:id="500"/>
      <w:bookmarkEnd w:id="501"/>
      <w:bookmarkEnd w:id="502"/>
      <w:bookmarkEnd w:id="503"/>
    </w:p>
    <w:p w:rsidR="007467C0" w:rsidP="008142C6" w:rsidRDefault="007467C0" w14:paraId="50D2BC3B" w14:textId="77777777">
      <w:pPr>
        <w:pStyle w:val="BodyText"/>
      </w:pPr>
      <w:r>
        <w:t>This topic relates to the following Cashpoint types:</w:t>
      </w:r>
    </w:p>
    <w:p w:rsidR="007467C0" w:rsidP="008142C6" w:rsidRDefault="007467C0" w14:paraId="3F8C13AD"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7BDBB16E" w14:textId="77777777">
      <w:pPr>
        <w:pStyle w:val="Caption"/>
      </w:pPr>
      <w:bookmarkStart w:name="_Toc74556662" w:id="504"/>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50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6E20CA2C"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D2769E" w:rsidR="007467C0" w:rsidP="00170D7D" w:rsidRDefault="007467C0" w14:paraId="3632C425" w14:textId="77777777">
            <w:pPr>
              <w:pStyle w:val="TableHeader"/>
            </w:pPr>
            <w:r w:rsidRPr="00D2769E">
              <w:t>Field</w:t>
            </w:r>
          </w:p>
        </w:tc>
        <w:tc>
          <w:tcPr>
            <w:tcW w:w="5458" w:type="dxa"/>
            <w:tcBorders>
              <w:top w:val="single" w:color="auto" w:sz="4" w:space="0"/>
              <w:left w:val="nil"/>
              <w:bottom w:val="single" w:color="auto" w:sz="4" w:space="0"/>
              <w:right w:val="single" w:color="auto" w:sz="4" w:space="0"/>
            </w:tcBorders>
            <w:shd w:val="clear" w:color="auto" w:fill="60C03A"/>
          </w:tcPr>
          <w:p w:rsidRPr="00D2769E" w:rsidR="007467C0" w:rsidP="00170D7D" w:rsidRDefault="007467C0" w14:paraId="549B8A98" w14:textId="77777777">
            <w:pPr>
              <w:pStyle w:val="TableHeader"/>
            </w:pPr>
            <w:r w:rsidRPr="00D2769E">
              <w:t>Description</w:t>
            </w:r>
          </w:p>
        </w:tc>
      </w:tr>
      <w:tr w:rsidRPr="00A875AE" w:rsidR="007467C0" w:rsidTr="006271D1" w14:paraId="6CE7CCC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7AF8FBD5" w14:textId="77777777">
            <w:pPr>
              <w:pStyle w:val="TableBody"/>
              <w:rPr>
                <w:b/>
                <w:bCs/>
              </w:rPr>
            </w:pPr>
            <w:r w:rsidRPr="008142C6">
              <w:rPr>
                <w:b/>
                <w:bCs/>
              </w:rPr>
              <w:t>View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3CE21257" w14:textId="77777777">
            <w:pPr>
              <w:pStyle w:val="TableBody"/>
            </w:pPr>
            <w:r w:rsidRPr="00FB292A">
              <w:t>Allows the user to view the recommendation and invoke the appropriate action to Accept, Deny, or Override the order.</w:t>
            </w:r>
          </w:p>
          <w:p w:rsidRPr="00FB292A" w:rsidR="007467C0" w:rsidP="008142C6" w:rsidRDefault="007467C0" w14:paraId="47E6661A" w14:textId="77777777">
            <w:pPr>
              <w:pStyle w:val="TableBody"/>
            </w:pPr>
            <w:r w:rsidRPr="00FB292A">
              <w:t>If the order has already been placed, the analyst will see an overview of the order and will have the ability to edit the order.</w:t>
            </w:r>
          </w:p>
        </w:tc>
      </w:tr>
      <w:tr w:rsidRPr="00A875AE" w:rsidR="007467C0" w:rsidTr="006271D1" w14:paraId="06F3EEE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13A71C1A" w14:textId="77777777">
            <w:pPr>
              <w:pStyle w:val="TableBody"/>
              <w:rPr>
                <w:b/>
                <w:bCs/>
              </w:rPr>
            </w:pPr>
            <w:r w:rsidRPr="008142C6">
              <w:rPr>
                <w:b/>
                <w:bCs/>
              </w:rPr>
              <w:t>Action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172CF47B" w14:textId="0DEF5775">
            <w:pPr>
              <w:pStyle w:val="TableBody"/>
            </w:pPr>
            <w:r w:rsidRPr="00FB292A">
              <w:t>The type of service that will take place for the corresponding recommendation.</w:t>
            </w:r>
            <w:r w:rsidR="00840C4F">
              <w:t xml:space="preserve"> </w:t>
            </w:r>
            <w:r w:rsidRPr="00FB292A">
              <w:t>The possible Actions would be:</w:t>
            </w:r>
          </w:p>
          <w:p w:rsidRPr="00FB292A" w:rsidR="007467C0" w:rsidP="008142C6" w:rsidRDefault="007467C0" w14:paraId="32ABCC9B" w14:textId="77777777">
            <w:pPr>
              <w:pStyle w:val="TableListBullet"/>
            </w:pPr>
            <w:r w:rsidRPr="00FB292A">
              <w:t>Planned Delivery</w:t>
            </w:r>
          </w:p>
          <w:p w:rsidRPr="00FB292A" w:rsidR="007467C0" w:rsidP="008142C6" w:rsidRDefault="007467C0" w14:paraId="03D51973" w14:textId="77777777">
            <w:pPr>
              <w:pStyle w:val="TableListBullet"/>
            </w:pPr>
            <w:r w:rsidRPr="00FB292A">
              <w:t>Planned Return</w:t>
            </w:r>
          </w:p>
          <w:p w:rsidRPr="00FB292A" w:rsidR="007467C0" w:rsidP="008142C6" w:rsidRDefault="007467C0" w14:paraId="213DFAAA" w14:textId="77777777">
            <w:pPr>
              <w:pStyle w:val="TableListBullet"/>
            </w:pPr>
            <w:r w:rsidRPr="00FB292A">
              <w:t>Emergency Delivery</w:t>
            </w:r>
          </w:p>
          <w:p w:rsidRPr="00FB292A" w:rsidR="007467C0" w:rsidP="008142C6" w:rsidRDefault="007467C0" w14:paraId="61C613D6" w14:textId="77777777">
            <w:pPr>
              <w:pStyle w:val="TableListBullet"/>
            </w:pPr>
            <w:r w:rsidRPr="00FB292A">
              <w:t>Emergency Return</w:t>
            </w:r>
          </w:p>
        </w:tc>
      </w:tr>
      <w:tr w:rsidRPr="00A875AE" w:rsidR="007467C0" w:rsidTr="006271D1" w14:paraId="60F22D2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5720FEEA" w14:textId="77777777">
            <w:pPr>
              <w:pStyle w:val="TableBody"/>
              <w:rPr>
                <w:b/>
                <w:bCs/>
              </w:rPr>
            </w:pPr>
            <w:r w:rsidRPr="008142C6">
              <w:rPr>
                <w:b/>
                <w:bCs/>
              </w:rPr>
              <w:t>Due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27E03F89" w14:textId="77777777">
            <w:pPr>
              <w:pStyle w:val="TableBody"/>
            </w:pPr>
            <w:r w:rsidRPr="00FB292A">
              <w:t>The date the order is due to be performed.</w:t>
            </w:r>
          </w:p>
        </w:tc>
      </w:tr>
      <w:tr w:rsidRPr="00A875AE" w:rsidR="007467C0" w:rsidTr="006271D1" w14:paraId="54C8632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45BB2ED3" w14:textId="77777777">
            <w:pPr>
              <w:pStyle w:val="TableBody"/>
              <w:rPr>
                <w:b/>
                <w:bCs/>
              </w:rPr>
            </w:pPr>
            <w:r w:rsidRPr="008142C6">
              <w:rPr>
                <w:b/>
                <w:bCs/>
              </w:rPr>
              <w:t>Funding Source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39001F95" w14:textId="77777777">
            <w:pPr>
              <w:pStyle w:val="TableBody"/>
            </w:pPr>
            <w:r w:rsidRPr="00FB292A">
              <w:t>The source Cashpoint that will send/receive the order</w:t>
            </w:r>
          </w:p>
        </w:tc>
      </w:tr>
      <w:tr w:rsidRPr="00A875AE" w:rsidR="007467C0" w:rsidTr="006271D1" w14:paraId="73E78B2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2691C390" w14:textId="77777777">
            <w:pPr>
              <w:pStyle w:val="TableBody"/>
              <w:rPr>
                <w:b/>
                <w:bCs/>
              </w:rPr>
            </w:pPr>
            <w:r w:rsidRPr="008142C6">
              <w:rPr>
                <w:b/>
                <w:bCs/>
              </w:rPr>
              <w:t>Funding Source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41083BB6" w14:textId="77777777">
            <w:pPr>
              <w:pStyle w:val="TableBody"/>
            </w:pPr>
            <w:r w:rsidRPr="00FB292A">
              <w:t>The type of funding source corresponding to the Funding Source column</w:t>
            </w:r>
          </w:p>
        </w:tc>
      </w:tr>
      <w:tr w:rsidRPr="00A875AE" w:rsidR="007467C0" w:rsidTr="006271D1" w14:paraId="292053E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14D18546" w14:textId="77777777">
            <w:pPr>
              <w:pStyle w:val="TableBody"/>
              <w:rPr>
                <w:b/>
                <w:bCs/>
              </w:rPr>
            </w:pPr>
            <w:r w:rsidRPr="008142C6">
              <w:rPr>
                <w:b/>
                <w:bCs/>
              </w:rPr>
              <w:t>Status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44F293E3" w14:textId="77777777">
            <w:pPr>
              <w:pStyle w:val="TableBody"/>
            </w:pPr>
            <w:r w:rsidRPr="00FB292A">
              <w:t>The status of the recommendation. This indicates if the recommendation has been completed or if it is still open</w:t>
            </w:r>
          </w:p>
        </w:tc>
      </w:tr>
      <w:tr w:rsidRPr="00A875AE" w:rsidR="007467C0" w:rsidTr="006271D1" w14:paraId="245E9DA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584019CA" w14:textId="77777777">
            <w:pPr>
              <w:pStyle w:val="TableBody"/>
              <w:rPr>
                <w:b/>
                <w:bCs/>
              </w:rPr>
            </w:pPr>
            <w:r w:rsidRPr="008142C6">
              <w:rPr>
                <w:b/>
                <w:bCs/>
              </w:rPr>
              <w:t>Total Amount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2E2A35CC" w14:textId="77777777">
            <w:pPr>
              <w:pStyle w:val="TableBody"/>
            </w:pPr>
            <w:r w:rsidRPr="00FB292A">
              <w:t>The total amount of the recommendation or order.</w:t>
            </w:r>
          </w:p>
        </w:tc>
      </w:tr>
      <w:tr w:rsidRPr="00A875AE" w:rsidR="007467C0" w:rsidTr="006271D1" w14:paraId="00E9A6D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5CD35255" w14:textId="77777777">
            <w:pPr>
              <w:pStyle w:val="TableBody"/>
              <w:rPr>
                <w:b/>
                <w:bCs/>
              </w:rPr>
            </w:pPr>
            <w:r w:rsidRPr="008142C6">
              <w:rPr>
                <w:b/>
                <w:bCs/>
              </w:rPr>
              <w:t>View Order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B2282" w:rsidRDefault="007467C0" w14:paraId="529D8AFB" w14:textId="106951F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Pr="00A875AE" w:rsidR="007467C0" w:rsidTr="006271D1" w14:paraId="2115998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1EB1350F" w14:textId="77777777">
            <w:pPr>
              <w:pStyle w:val="TableBody"/>
              <w:rPr>
                <w:b/>
                <w:bCs/>
              </w:rPr>
            </w:pPr>
            <w:r w:rsidRPr="008142C6">
              <w:rPr>
                <w:b/>
                <w:bCs/>
              </w:rPr>
              <w:t>Denomination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0F4D3C79" w14:textId="77777777">
            <w:pPr>
              <w:pStyle w:val="TableBody"/>
            </w:pPr>
            <w:r w:rsidRPr="00FB292A">
              <w:t>Lists the denomination and quality of the denominations that are assigned to the Cashpoint that can be ordered.</w:t>
            </w:r>
          </w:p>
        </w:tc>
      </w:tr>
      <w:tr w:rsidRPr="00A875AE" w:rsidR="007467C0" w:rsidTr="006271D1" w14:paraId="08420D58" w14:textId="77777777">
        <w:trPr>
          <w:cantSplit/>
          <w:trHeight w:val="296"/>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54AFAEA4" w14:textId="77777777">
            <w:pPr>
              <w:pStyle w:val="TableBody"/>
              <w:rPr>
                <w:b/>
                <w:bCs/>
              </w:rPr>
            </w:pPr>
            <w:r w:rsidRPr="008142C6">
              <w:rPr>
                <w:b/>
                <w:bCs/>
              </w:rPr>
              <w:t>Amount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72CB9C8F" w14:textId="77777777">
            <w:pPr>
              <w:pStyle w:val="TableBody"/>
            </w:pPr>
            <w:r w:rsidRPr="00FB292A">
              <w:t>The recommendation amount of the order for the denomination.</w:t>
            </w:r>
          </w:p>
        </w:tc>
      </w:tr>
      <w:tr w:rsidRPr="00A875AE" w:rsidR="007467C0" w:rsidTr="006271D1" w14:paraId="5211A3B0" w14:textId="77777777">
        <w:trPr>
          <w:cantSplit/>
          <w:trHeight w:val="650"/>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690691F4" w14:textId="77777777">
            <w:pPr>
              <w:pStyle w:val="TableBody"/>
              <w:rPr>
                <w:b/>
                <w:bCs/>
              </w:rPr>
            </w:pPr>
            <w:r w:rsidRPr="008142C6">
              <w:rPr>
                <w:b/>
                <w:bCs/>
              </w:rPr>
              <w:t>Unit Size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3C1A2531" w14:textId="77777777">
            <w:pPr>
              <w:pStyle w:val="TableBody"/>
            </w:pPr>
            <w:r w:rsidRPr="00FB292A">
              <w:t>The Unit Size refers to the size of the order units. Orders must be placed in multiples of the unit size. For instance, if the unit size is 100,000, the order must be 100,000, 200,000, 300,000 etc.</w:t>
            </w:r>
          </w:p>
        </w:tc>
      </w:tr>
      <w:tr w:rsidRPr="00A875AE" w:rsidR="007467C0" w:rsidTr="006271D1" w14:paraId="22EDEBA5" w14:textId="77777777">
        <w:trPr>
          <w:cantSplit/>
          <w:trHeight w:val="332"/>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09C17D71" w14:textId="77777777">
            <w:pPr>
              <w:pStyle w:val="TableBody"/>
              <w:rPr>
                <w:b/>
                <w:bCs/>
              </w:rPr>
            </w:pPr>
            <w:r w:rsidRPr="008142C6">
              <w:rPr>
                <w:b/>
                <w:bCs/>
              </w:rPr>
              <w:t>Reason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5EF61E1B" w14:textId="77777777">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Pr="00A875AE" w:rsidR="007467C0" w:rsidTr="006271D1" w14:paraId="6E07AC6C" w14:textId="77777777">
        <w:trPr>
          <w:cantSplit/>
          <w:trHeight w:val="296"/>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1C75D9C2" w14:textId="77777777">
            <w:pPr>
              <w:pStyle w:val="TableBody"/>
              <w:rPr>
                <w:b/>
                <w:bCs/>
              </w:rPr>
            </w:pPr>
            <w:r w:rsidRPr="008142C6">
              <w:rPr>
                <w:b/>
                <w:bCs/>
              </w:rPr>
              <w:t>Submit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702F9F85" w14:textId="77777777">
            <w:pPr>
              <w:pStyle w:val="TableBody"/>
            </w:pPr>
            <w:r w:rsidRPr="00FB292A">
              <w:t>Submits the changes made to the recommendation and converts the recommendation into an order.</w:t>
            </w:r>
          </w:p>
        </w:tc>
      </w:tr>
      <w:tr w:rsidRPr="00A875AE" w:rsidR="007467C0" w:rsidTr="006271D1" w14:paraId="19A6972C" w14:textId="77777777">
        <w:trPr>
          <w:cantSplit/>
          <w:trHeight w:val="269"/>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376E95DC" w14:textId="77777777">
            <w:pPr>
              <w:pStyle w:val="TableBody"/>
              <w:rPr>
                <w:b/>
                <w:bCs/>
              </w:rPr>
            </w:pPr>
            <w:r w:rsidRPr="008142C6">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2877DEAF" w14:textId="4907038D">
            <w:pPr>
              <w:pStyle w:val="TableBody"/>
            </w:pPr>
            <w:r w:rsidRPr="00FB292A">
              <w:t>Cancels the changes made on the page and returns to the previous menu.</w:t>
            </w:r>
          </w:p>
        </w:tc>
      </w:tr>
      <w:tr w:rsidRPr="00A875AE" w:rsidR="007467C0" w:rsidTr="006271D1" w14:paraId="7E6C7E01" w14:textId="77777777">
        <w:trPr>
          <w:cantSplit/>
          <w:trHeight w:val="332"/>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27024449" w14:textId="77777777">
            <w:pPr>
              <w:pStyle w:val="TableBody"/>
              <w:rPr>
                <w:b/>
                <w:bCs/>
              </w:rPr>
            </w:pPr>
            <w:r w:rsidRPr="008142C6">
              <w:rPr>
                <w:b/>
                <w:bCs/>
              </w:rPr>
              <w:t>View Horizon link</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1D025B12" w14:textId="77777777">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Pr="00A875AE" w:rsidR="007467C0" w:rsidTr="006271D1" w14:paraId="37CDFCC1" w14:textId="77777777">
        <w:trPr>
          <w:cantSplit/>
          <w:trHeight w:val="296"/>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232ADC9C" w14:textId="77777777">
            <w:pPr>
              <w:pStyle w:val="TableBody"/>
              <w:rPr>
                <w:b/>
                <w:bCs/>
              </w:rPr>
            </w:pPr>
            <w:r w:rsidRPr="008142C6">
              <w:rPr>
                <w:b/>
                <w:bCs/>
              </w:rPr>
              <w:t>Accept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3E5E040B" w14:textId="77777777">
            <w:pPr>
              <w:pStyle w:val="TableBody"/>
            </w:pPr>
            <w:r w:rsidRPr="00FB292A">
              <w:t>Accepts the recommendation into an order without making changes to the recommended amounts</w:t>
            </w:r>
          </w:p>
        </w:tc>
      </w:tr>
      <w:tr w:rsidRPr="00A875AE" w:rsidR="007467C0" w:rsidTr="006271D1" w14:paraId="17179752" w14:textId="77777777">
        <w:trPr>
          <w:cantSplit/>
          <w:trHeight w:val="296"/>
        </w:trPr>
        <w:tc>
          <w:tcPr>
            <w:tcW w:w="2592" w:type="dxa"/>
            <w:tcBorders>
              <w:top w:val="single" w:color="auto" w:sz="4" w:space="0"/>
              <w:left w:val="single" w:color="auto" w:sz="4" w:space="0"/>
              <w:bottom w:val="single" w:color="auto" w:sz="4" w:space="0"/>
              <w:right w:val="single" w:color="auto" w:sz="4" w:space="0"/>
            </w:tcBorders>
          </w:tcPr>
          <w:p w:rsidRPr="008142C6" w:rsidR="007467C0" w:rsidP="008142C6" w:rsidRDefault="007467C0" w14:paraId="74663B05" w14:textId="77777777">
            <w:pPr>
              <w:pStyle w:val="TableBody"/>
              <w:rPr>
                <w:b/>
                <w:bCs/>
              </w:rPr>
            </w:pPr>
            <w:r w:rsidRPr="008142C6">
              <w:rPr>
                <w:b/>
                <w:bCs/>
              </w:rPr>
              <w:t>Override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142C6" w:rsidRDefault="007467C0" w14:paraId="10F336E4" w14:textId="77777777">
            <w:pPr>
              <w:pStyle w:val="TableBody"/>
            </w:pPr>
            <w:r w:rsidRPr="00FB292A">
              <w:t xml:space="preserve">Allows the analyst to change the recommended amounts and commit the recommendation into an order. </w:t>
            </w:r>
          </w:p>
          <w:p w:rsidRPr="00FB292A" w:rsidR="007467C0" w:rsidP="00867931" w:rsidRDefault="007467C0" w14:paraId="5D8D76E8" w14:textId="77777777">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rsidRPr="007756E2" w:rsidR="007467C0" w:rsidP="007467C0" w:rsidRDefault="00000000" w14:paraId="7F14F3FC" w14:textId="77777777">
      <w:pPr>
        <w:pStyle w:val="TopofSection"/>
      </w:pPr>
      <w:hyperlink w:history="1" w:anchor="_General_OptiVault_Pages">
        <w:r w:rsidRPr="007756E2" w:rsidR="007467C0">
          <w:t>Return: OptiVault General Pages</w:t>
        </w:r>
      </w:hyperlink>
    </w:p>
    <w:p w:rsidR="007467C0" w:rsidP="007467C0" w:rsidRDefault="007467C0" w14:paraId="61E10A86" w14:textId="77777777">
      <w:pPr>
        <w:pStyle w:val="TopofSection"/>
      </w:pPr>
    </w:p>
    <w:p w:rsidR="007467C0" w:rsidP="007467C0" w:rsidRDefault="007467C0" w14:paraId="115D99D0" w14:textId="77777777">
      <w:pPr>
        <w:pStyle w:val="Heading3"/>
      </w:pPr>
      <w:bookmarkStart w:name="_Ref245719440" w:id="505"/>
      <w:bookmarkStart w:name="_Toc74556368" w:id="506"/>
      <w:bookmarkStart w:name="_Toc127491557" w:id="507"/>
      <w:bookmarkStart w:name="_Toc128021090" w:id="508"/>
      <w:r>
        <w:t>Cashpoint</w:t>
      </w:r>
      <w:r>
        <w:rPr>
          <w:rFonts w:ascii="Wingdings" w:hAnsi="Wingdings"/>
        </w:rPr>
        <w:t></w:t>
      </w:r>
      <w:r>
        <w:t>Orders</w:t>
      </w:r>
      <w:r>
        <w:rPr>
          <w:rFonts w:ascii="Wingdings" w:hAnsi="Wingdings"/>
        </w:rPr>
        <w:t></w:t>
      </w:r>
      <w:r>
        <w:t>Orders</w:t>
      </w:r>
      <w:bookmarkEnd w:id="505"/>
      <w:bookmarkEnd w:id="506"/>
      <w:bookmarkEnd w:id="507"/>
      <w:bookmarkEnd w:id="508"/>
    </w:p>
    <w:p w:rsidR="007467C0" w:rsidP="007756E2" w:rsidRDefault="007467C0" w14:paraId="4EE27FF4" w14:textId="77777777">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rsidRPr="007756E2" w:rsidR="007467C0" w:rsidP="007756E2" w:rsidRDefault="007467C0" w14:paraId="625380BD" w14:textId="3FCAFEDA">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Pr="007756E2" w:rsid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rsidR="007467C0" w:rsidP="007756E2" w:rsidRDefault="007467C0" w14:paraId="387ECF57" w14:textId="77777777">
      <w:pPr>
        <w:pStyle w:val="BodyText"/>
      </w:pPr>
      <w:r>
        <w:t>This topic relates to the following Cashpoint types:</w:t>
      </w:r>
    </w:p>
    <w:p w:rsidR="007467C0" w:rsidP="007756E2" w:rsidRDefault="007467C0" w14:paraId="73E52008"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380AD488" w14:textId="77777777">
      <w:pPr>
        <w:pStyle w:val="Caption"/>
      </w:pPr>
      <w:bookmarkStart w:name="_Toc74556663" w:id="509"/>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50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4E9C02C8"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288488A"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11539586" w14:textId="77777777">
            <w:pPr>
              <w:pStyle w:val="TableHeader"/>
            </w:pPr>
            <w:r w:rsidRPr="00A875AE">
              <w:t>Description</w:t>
            </w:r>
          </w:p>
        </w:tc>
      </w:tr>
      <w:tr w:rsidRPr="00A875AE" w:rsidR="007467C0" w:rsidTr="006271D1" w14:paraId="7CB99109" w14:textId="77777777">
        <w:trPr>
          <w:cantSplit/>
        </w:trPr>
        <w:tc>
          <w:tcPr>
            <w:tcW w:w="2300" w:type="dxa"/>
            <w:tcBorders>
              <w:top w:val="nil"/>
              <w:bottom w:val="single" w:color="auto" w:sz="6" w:space="0"/>
              <w:right w:val="single" w:color="auto" w:sz="6" w:space="0"/>
            </w:tcBorders>
          </w:tcPr>
          <w:p w:rsidRPr="007756E2" w:rsidR="007467C0" w:rsidP="007756E2" w:rsidRDefault="007467C0" w14:paraId="522388F9" w14:textId="77777777">
            <w:pPr>
              <w:pStyle w:val="TableBody"/>
              <w:rPr>
                <w:b/>
                <w:bCs/>
              </w:rPr>
            </w:pPr>
            <w:r w:rsidRPr="007756E2">
              <w:rPr>
                <w:b/>
                <w:bCs/>
              </w:rPr>
              <w:t>Process New Order Button</w:t>
            </w:r>
          </w:p>
        </w:tc>
        <w:tc>
          <w:tcPr>
            <w:tcW w:w="5750" w:type="dxa"/>
            <w:tcBorders>
              <w:top w:val="nil"/>
              <w:left w:val="single" w:color="auto" w:sz="6" w:space="0"/>
              <w:bottom w:val="single" w:color="auto" w:sz="6" w:space="0"/>
            </w:tcBorders>
          </w:tcPr>
          <w:p w:rsidRPr="00FB292A" w:rsidR="007467C0" w:rsidP="007756E2" w:rsidRDefault="007467C0" w14:paraId="384A9BE3" w14:textId="77777777">
            <w:pPr>
              <w:pStyle w:val="TableBody"/>
            </w:pPr>
            <w:r w:rsidRPr="00FB292A">
              <w:t xml:space="preserve">Creates a new order for the Cashpoint. </w:t>
            </w:r>
          </w:p>
          <w:p w:rsidRPr="00FB292A" w:rsidR="007467C0" w:rsidP="007756E2" w:rsidRDefault="00324A3D" w14:paraId="214B2EBB" w14:textId="3AEFF5CB">
            <w:pPr>
              <w:pStyle w:val="TableBody"/>
            </w:pPr>
            <w:r>
              <w:t>T</w:t>
            </w:r>
            <w:r w:rsidRPr="00FB292A" w:rsidR="007467C0">
              <w:t xml:space="preserve">o place a new order, the recommendations for the Cashpoint should first be completed. </w:t>
            </w:r>
          </w:p>
          <w:p w:rsidRPr="00FB292A" w:rsidR="007467C0" w:rsidP="007756E2" w:rsidRDefault="007467C0" w14:paraId="5C4C788D" w14:textId="77777777">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Pr="00A875AE" w:rsidR="007467C0" w:rsidTr="006271D1" w14:paraId="5DD80562" w14:textId="77777777">
        <w:trPr>
          <w:cantSplit/>
        </w:trPr>
        <w:tc>
          <w:tcPr>
            <w:tcW w:w="2300" w:type="dxa"/>
            <w:tcBorders>
              <w:top w:val="nil"/>
              <w:bottom w:val="single" w:color="auto" w:sz="6" w:space="0"/>
              <w:right w:val="single" w:color="auto" w:sz="6" w:space="0"/>
            </w:tcBorders>
          </w:tcPr>
          <w:p w:rsidRPr="00FB292A" w:rsidR="007467C0" w:rsidP="007756E2" w:rsidRDefault="007467C0" w14:paraId="75FE01F9" w14:textId="77777777">
            <w:pPr>
              <w:pStyle w:val="TableBody"/>
              <w:rPr>
                <w:b/>
              </w:rPr>
            </w:pPr>
            <w:r w:rsidRPr="00FB292A">
              <w:rPr>
                <w:b/>
              </w:rPr>
              <w:t>Submit Button</w:t>
            </w:r>
          </w:p>
        </w:tc>
        <w:tc>
          <w:tcPr>
            <w:tcW w:w="5750" w:type="dxa"/>
            <w:tcBorders>
              <w:top w:val="nil"/>
              <w:left w:val="single" w:color="auto" w:sz="6" w:space="0"/>
              <w:bottom w:val="single" w:color="auto" w:sz="6" w:space="0"/>
            </w:tcBorders>
          </w:tcPr>
          <w:p w:rsidRPr="00FB292A" w:rsidR="007467C0" w:rsidP="007756E2" w:rsidRDefault="007467C0" w14:paraId="2C9EA977" w14:textId="77777777">
            <w:pPr>
              <w:pStyle w:val="TableBody"/>
            </w:pPr>
            <w:r w:rsidRPr="00FB292A">
              <w:t>Submits the changes made to the order and saves the completed order.</w:t>
            </w:r>
          </w:p>
        </w:tc>
      </w:tr>
      <w:tr w:rsidRPr="00A875AE" w:rsidR="007467C0" w:rsidTr="006271D1" w14:paraId="577C4835" w14:textId="77777777">
        <w:trPr>
          <w:cantSplit/>
        </w:trPr>
        <w:tc>
          <w:tcPr>
            <w:tcW w:w="2300" w:type="dxa"/>
            <w:tcBorders>
              <w:top w:val="nil"/>
              <w:bottom w:val="single" w:color="auto" w:sz="6" w:space="0"/>
              <w:right w:val="single" w:color="auto" w:sz="6" w:space="0"/>
            </w:tcBorders>
          </w:tcPr>
          <w:p w:rsidRPr="0009129F" w:rsidR="007467C0" w:rsidP="0009129F" w:rsidRDefault="007467C0" w14:paraId="4353618F" w14:textId="77777777">
            <w:pPr>
              <w:pStyle w:val="TableBody"/>
              <w:rPr>
                <w:b/>
                <w:bCs/>
              </w:rPr>
            </w:pPr>
            <w:r w:rsidRPr="0009129F">
              <w:rPr>
                <w:b/>
                <w:bCs/>
              </w:rPr>
              <w:t>Cancel Button</w:t>
            </w:r>
          </w:p>
        </w:tc>
        <w:tc>
          <w:tcPr>
            <w:tcW w:w="5750" w:type="dxa"/>
            <w:tcBorders>
              <w:top w:val="nil"/>
              <w:left w:val="single" w:color="auto" w:sz="6" w:space="0"/>
              <w:bottom w:val="single" w:color="auto" w:sz="6" w:space="0"/>
            </w:tcBorders>
          </w:tcPr>
          <w:p w:rsidRPr="00FB292A" w:rsidR="007467C0" w:rsidP="007756E2" w:rsidRDefault="007467C0" w14:paraId="70D2866F" w14:textId="77777777">
            <w:pPr>
              <w:pStyle w:val="TableBody"/>
            </w:pPr>
            <w:r w:rsidRPr="00FB292A">
              <w:t>Cancels the changes made to on the page and returns to the previous menu</w:t>
            </w:r>
            <w:r>
              <w:t>.</w:t>
            </w:r>
          </w:p>
        </w:tc>
      </w:tr>
      <w:tr w:rsidRPr="00A875AE" w:rsidR="007467C0" w:rsidTr="006271D1" w14:paraId="6FB27FBA" w14:textId="77777777">
        <w:trPr>
          <w:cantSplit/>
        </w:trPr>
        <w:tc>
          <w:tcPr>
            <w:tcW w:w="2300" w:type="dxa"/>
            <w:tcBorders>
              <w:top w:val="nil"/>
              <w:bottom w:val="single" w:color="auto" w:sz="6" w:space="0"/>
              <w:right w:val="single" w:color="auto" w:sz="6" w:space="0"/>
            </w:tcBorders>
          </w:tcPr>
          <w:p w:rsidRPr="0009129F" w:rsidR="007467C0" w:rsidP="0009129F" w:rsidRDefault="007467C0" w14:paraId="55EB0B12" w14:textId="77777777">
            <w:pPr>
              <w:pStyle w:val="TableBody"/>
              <w:rPr>
                <w:b/>
                <w:bCs/>
              </w:rPr>
            </w:pPr>
            <w:r w:rsidRPr="0009129F">
              <w:rPr>
                <w:b/>
                <w:bCs/>
              </w:rPr>
              <w:t>Currency</w:t>
            </w:r>
          </w:p>
        </w:tc>
        <w:tc>
          <w:tcPr>
            <w:tcW w:w="5750" w:type="dxa"/>
            <w:tcBorders>
              <w:top w:val="nil"/>
              <w:left w:val="single" w:color="auto" w:sz="6" w:space="0"/>
              <w:bottom w:val="single" w:color="auto" w:sz="6" w:space="0"/>
            </w:tcBorders>
          </w:tcPr>
          <w:p w:rsidR="0009129F" w:rsidP="007756E2" w:rsidRDefault="007467C0" w14:paraId="773106B0" w14:textId="23B2D605">
            <w:pPr>
              <w:pStyle w:val="TableBody"/>
            </w:pPr>
            <w:r>
              <w:t xml:space="preserve">Filters </w:t>
            </w:r>
            <w:r w:rsidR="005B3A38">
              <w:t xml:space="preserve">in </w:t>
            </w:r>
            <w:r>
              <w:t xml:space="preserve">which currencies are displayed. Checked currencies are visible while unchecked are hidden. </w:t>
            </w:r>
          </w:p>
          <w:p w:rsidRPr="00FB292A" w:rsidR="007467C0" w:rsidP="0009129F" w:rsidRDefault="007467C0" w14:paraId="35148802" w14:textId="6220385D">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rsidRPr="00527F0A" w:rsidR="007467C0" w:rsidP="007467C0" w:rsidRDefault="007467C0" w14:paraId="2DDAFBF5" w14:textId="77777777">
      <w:pPr>
        <w:pStyle w:val="TopofSection"/>
        <w:rPr>
          <w:color w:val="auto"/>
          <w:sz w:val="22"/>
        </w:rPr>
      </w:pPr>
      <w:r w:rsidRPr="00326CDA">
        <w:t xml:space="preserve"> </w:t>
      </w:r>
    </w:p>
    <w:p w:rsidR="007467C0" w:rsidP="007467C0" w:rsidRDefault="007467C0" w14:paraId="4500A35F" w14:textId="77777777">
      <w:pPr>
        <w:pStyle w:val="TopofSection"/>
        <w:rPr>
          <w:color w:val="auto"/>
          <w:sz w:val="22"/>
          <w:lang w:val="en-US"/>
        </w:rPr>
      </w:pPr>
      <w:bookmarkStart w:name="_Toc74556443" w:id="510"/>
      <w:bookmarkStart w:name="_Toc128022120" w:id="511"/>
      <w:r w:rsidRPr="60106B9D">
        <w:rPr>
          <w:color w:val="auto"/>
          <w:sz w:val="22"/>
          <w:szCs w:val="22"/>
        </w:rPr>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510"/>
      <w:bookmarkEnd w:id="511"/>
    </w:p>
    <w:p w:rsidR="007467C0" w:rsidP="004C602B" w:rsidRDefault="007467C0" w14:paraId="44884449" w14:textId="77777777">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09129F" w:rsidR="007467C0" w:rsidP="004C602B" w:rsidRDefault="00000000" w14:paraId="3AB07704" w14:textId="77777777">
      <w:pPr>
        <w:pStyle w:val="TopofSection"/>
        <w:spacing w:after="0" w:line="240" w:lineRule="auto"/>
      </w:pPr>
      <w:hyperlink w:history="1" w:anchor="_General_OptiVault_Pages">
        <w:r w:rsidRPr="0009129F" w:rsidR="007467C0">
          <w:t>Return: OptiVault General Pages</w:t>
        </w:r>
      </w:hyperlink>
    </w:p>
    <w:p w:rsidR="007467C0" w:rsidP="007467C0" w:rsidRDefault="007467C0" w14:paraId="1ED2ADC5" w14:textId="77777777">
      <w:pPr>
        <w:pStyle w:val="TopofSection"/>
      </w:pPr>
    </w:p>
    <w:p w:rsidR="007467C0" w:rsidP="007467C0" w:rsidRDefault="007467C0" w14:paraId="136125D4" w14:textId="77777777">
      <w:pPr>
        <w:pStyle w:val="Heading3"/>
      </w:pPr>
      <w:bookmarkStart w:name="_Cashpoint(Orders(Orders_workflow" w:id="512"/>
      <w:bookmarkStart w:name="_Toc74556369" w:id="513"/>
      <w:bookmarkStart w:name="_Toc127491558" w:id="514"/>
      <w:bookmarkStart w:name="_Toc128021091" w:id="515"/>
      <w:bookmarkEnd w:id="512"/>
      <w:r>
        <w:t>Cashpoint</w:t>
      </w:r>
      <w:r>
        <w:rPr>
          <w:rFonts w:ascii="Wingdings" w:hAnsi="Wingdings"/>
        </w:rPr>
        <w:t></w:t>
      </w:r>
      <w:r>
        <w:t>Orders</w:t>
      </w:r>
      <w:r>
        <w:rPr>
          <w:rFonts w:ascii="Wingdings" w:hAnsi="Wingdings"/>
        </w:rPr>
        <w:t></w:t>
      </w:r>
      <w:r>
        <w:t>Orders workflow</w:t>
      </w:r>
      <w:bookmarkEnd w:id="513"/>
      <w:bookmarkEnd w:id="514"/>
      <w:bookmarkEnd w:id="515"/>
    </w:p>
    <w:p w:rsidR="007467C0" w:rsidP="0009129F" w:rsidRDefault="007467C0" w14:paraId="10F4DF87" w14:textId="77777777">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rsidR="007467C0" w:rsidP="004C602B" w:rsidRDefault="007467C0" w14:paraId="56EEE358" w14:textId="164896BE">
      <w:pPr>
        <w:spacing w:after="160" w:line="259" w:lineRule="auto"/>
      </w:pPr>
      <w:bookmarkStart w:name="_Toc74556444" w:id="516"/>
      <w:bookmarkStart w:name="_Toc128022121" w:id="517"/>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516"/>
      <w:bookmarkEnd w:id="517"/>
    </w:p>
    <w:p w:rsidR="007467C0" w:rsidP="0023670C" w:rsidRDefault="007467C0" w14:paraId="25949018" w14:textId="77777777">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7C0" w:rsidP="007467C0" w:rsidRDefault="007467C0" w14:paraId="0013E41A" w14:textId="77777777">
      <w:pPr>
        <w:pStyle w:val="Caption"/>
      </w:pPr>
      <w:bookmarkStart w:name="_Toc288754374" w:id="518"/>
      <w:bookmarkStart w:name="_Toc74556664" w:id="519"/>
      <w:r>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518"/>
      <w:bookmarkEnd w:id="51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Tr="004C602B" w14:paraId="039E973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7467C0" w:rsidP="00170D7D" w:rsidRDefault="007467C0" w14:paraId="16226103" w14:textId="77777777">
            <w:pPr>
              <w:pStyle w:val="TableHeader"/>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467C0" w:rsidP="00170D7D" w:rsidRDefault="007467C0" w14:paraId="3FF05FF9" w14:textId="77777777">
            <w:pPr>
              <w:pStyle w:val="TableHeader"/>
            </w:pPr>
            <w:r>
              <w:t>Description</w:t>
            </w:r>
          </w:p>
        </w:tc>
      </w:tr>
      <w:tr w:rsidR="007467C0" w:rsidTr="004C602B" w14:paraId="7D9F0BEB"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761BCC61" w14:textId="77777777">
            <w:pPr>
              <w:pStyle w:val="TableBody"/>
              <w:rPr>
                <w:b/>
                <w:bCs/>
              </w:rPr>
            </w:pPr>
            <w:r w:rsidRPr="0023670C">
              <w:rPr>
                <w:b/>
                <w:bCs/>
              </w:rPr>
              <w:t>Vault ID</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237C964F" w14:textId="77777777">
            <w:pPr>
              <w:pStyle w:val="TableBody"/>
            </w:pPr>
            <w:r w:rsidRPr="00FB292A">
              <w:t>Unique alphanumeric code that identifies the Vault.</w:t>
            </w:r>
          </w:p>
        </w:tc>
      </w:tr>
      <w:tr w:rsidR="007467C0" w:rsidTr="004C602B" w14:paraId="06AA369F"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5999318D" w14:textId="77777777">
            <w:pPr>
              <w:pStyle w:val="TableBody"/>
              <w:rPr>
                <w:b/>
                <w:bCs/>
              </w:rPr>
            </w:pPr>
            <w:r w:rsidRPr="0023670C">
              <w:rPr>
                <w:b/>
                <w:bCs/>
              </w:rPr>
              <w:t>Order Date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650EDFBD" w14:textId="77777777">
            <w:pPr>
              <w:pStyle w:val="TableBody"/>
            </w:pPr>
            <w:r w:rsidRPr="00FB292A">
              <w:t>Typically represents today’s date or the date the cash is being ordered.</w:t>
            </w:r>
          </w:p>
        </w:tc>
      </w:tr>
      <w:tr w:rsidR="007467C0" w:rsidTr="004C602B" w14:paraId="4C6DEC5D"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4AFE26E3" w14:textId="77777777">
            <w:pPr>
              <w:pStyle w:val="TableBody"/>
              <w:rPr>
                <w:b/>
                <w:bCs/>
              </w:rPr>
            </w:pPr>
            <w:r w:rsidRPr="0023670C">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1326A3FD" w14:textId="3422F441">
            <w:pPr>
              <w:pStyle w:val="TableBody"/>
            </w:pPr>
            <w:r w:rsidRPr="00FB292A">
              <w:t xml:space="preserve">Due date indicates the date when the order will be completed. Normally, the due date </w:t>
            </w:r>
            <w:r w:rsidRPr="00FB292A" w:rsidR="003606EB">
              <w:t>considers</w:t>
            </w:r>
            <w:r w:rsidRPr="00FB292A">
              <w:t xml:space="preserve"> the lead-time of the Cashpoint, the service days available, the holiday and other constraints defined in the application.  </w:t>
            </w:r>
          </w:p>
        </w:tc>
      </w:tr>
      <w:tr w:rsidR="007467C0" w:rsidTr="004C602B" w14:paraId="733CFA6B"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30118241" w14:textId="77777777">
            <w:pPr>
              <w:pStyle w:val="TableBody"/>
              <w:rPr>
                <w:b/>
                <w:bCs/>
              </w:rPr>
            </w:pPr>
            <w:r w:rsidRPr="0023670C">
              <w:rPr>
                <w:b/>
                <w:bCs/>
              </w:rPr>
              <w:t>Funding Source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2ABEC29E" w14:textId="77777777">
            <w:pPr>
              <w:pStyle w:val="TableBody"/>
            </w:pPr>
            <w:r w:rsidRPr="00FB292A">
              <w:t>Indicates the source of the currency to fill this Order such as the parent vault</w:t>
            </w:r>
          </w:p>
        </w:tc>
      </w:tr>
      <w:tr w:rsidR="007467C0" w:rsidTr="004C602B" w14:paraId="747F4735"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055FBE9B" w14:textId="77777777">
            <w:pPr>
              <w:pStyle w:val="TableBody"/>
              <w:rPr>
                <w:b/>
                <w:bCs/>
              </w:rPr>
            </w:pPr>
            <w:r w:rsidRPr="0023670C">
              <w:rPr>
                <w:b/>
                <w:bCs/>
              </w:rPr>
              <w:t>Funding Source Type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451FEACB" w14:textId="77777777">
            <w:pPr>
              <w:pStyle w:val="TableBody"/>
            </w:pPr>
            <w:r w:rsidRPr="00FB292A">
              <w:t>Indicates the type of source such as External Vault, Central Bank, Vault</w:t>
            </w:r>
          </w:p>
        </w:tc>
      </w:tr>
      <w:tr w:rsidR="007467C0" w:rsidTr="004C602B" w14:paraId="04BE2064"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51DBB7CF" w14:textId="77777777">
            <w:pPr>
              <w:pStyle w:val="TableBody"/>
              <w:rPr>
                <w:b/>
                <w:bCs/>
              </w:rPr>
            </w:pPr>
            <w:r w:rsidRPr="0023670C">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75276E44" w14:textId="42F32E7F">
            <w:pPr>
              <w:pStyle w:val="TableBody"/>
            </w:pPr>
            <w:r w:rsidRPr="00FB292A">
              <w:t xml:space="preserve">Describes the </w:t>
            </w:r>
            <w:r w:rsidR="00E016AE">
              <w:t>t</w:t>
            </w:r>
            <w:r w:rsidRPr="00FB292A" w:rsidR="00E016AE">
              <w:t xml:space="preserve">ype </w:t>
            </w:r>
            <w:r w:rsidRPr="00FB292A">
              <w:t>of service that will be performed (Planned Delivery/Planned Return/Emergency Delivery/Emergency Return)</w:t>
            </w:r>
          </w:p>
        </w:tc>
      </w:tr>
      <w:tr w:rsidR="007467C0" w:rsidTr="004C602B" w14:paraId="4E91FC7D"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0CED4F35" w14:textId="77777777">
            <w:pPr>
              <w:pStyle w:val="TableBody"/>
              <w:rPr>
                <w:b/>
                <w:bCs/>
              </w:rPr>
            </w:pPr>
            <w:r w:rsidRPr="0023670C">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0704648C" w14:textId="03073B9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520"/>
            <w:r w:rsidRPr="00FB292A">
              <w:t>see</w:t>
            </w:r>
            <w:commentRangeEnd w:id="520"/>
            <w:r w:rsidR="009F1E1A">
              <w:rPr>
                <w:rStyle w:val="CommentReference"/>
                <w:rFonts w:ascii="Calibri" w:hAnsi="Calibri"/>
                <w:lang w:val="en-US" w:bidi="en-US"/>
              </w:rPr>
              <w:commentReference w:id="520"/>
            </w:r>
            <w:r w:rsidRPr="00FB292A">
              <w:t xml:space="preserve">: </w:t>
            </w:r>
          </w:p>
        </w:tc>
      </w:tr>
      <w:tr w:rsidR="007467C0" w:rsidTr="004C602B" w14:paraId="647C0776"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51903900" w14:textId="77777777">
            <w:pPr>
              <w:pStyle w:val="TableBody"/>
              <w:rPr>
                <w:b/>
                <w:bCs/>
              </w:rPr>
            </w:pPr>
            <w:r w:rsidRPr="0023670C">
              <w:rPr>
                <w:b/>
                <w:bCs/>
              </w:rPr>
              <w:t>Source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24E79CED" w14:textId="40DCDC38">
            <w:pPr>
              <w:pStyle w:val="TableBody"/>
            </w:pPr>
            <w:r w:rsidRPr="00FB292A">
              <w:t xml:space="preserve">Indicates </w:t>
            </w:r>
            <w:r w:rsidR="005232FD">
              <w:t xml:space="preserve">an </w:t>
            </w:r>
            <w:r w:rsidRPr="00FB292A">
              <w:t>action that led to the order such as Manual Order or System Recommendation</w:t>
            </w:r>
          </w:p>
        </w:tc>
      </w:tr>
      <w:tr w:rsidR="007467C0" w:rsidTr="004C602B" w14:paraId="6CDC3875"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05373222" w14:textId="77777777">
            <w:pPr>
              <w:pStyle w:val="TableBody"/>
              <w:rPr>
                <w:b/>
                <w:bCs/>
              </w:rPr>
            </w:pPr>
            <w:r w:rsidRPr="0023670C">
              <w:rPr>
                <w:b/>
                <w:bCs/>
              </w:rPr>
              <w:t xml:space="preserve"> Reason </w:t>
            </w:r>
          </w:p>
          <w:p w:rsidRPr="0023670C" w:rsidR="007467C0" w:rsidP="0023670C" w:rsidRDefault="007467C0" w14:paraId="318AE3EC" w14:textId="77777777">
            <w:pPr>
              <w:pStyle w:val="TableBody"/>
              <w:rPr>
                <w:b/>
                <w:bCs/>
              </w:rPr>
            </w:pPr>
            <w:r w:rsidRPr="0023670C">
              <w:rPr>
                <w:b/>
                <w:bCs/>
              </w:rPr>
              <w:t>(if applicable)</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38569699" w14:textId="77E6F9DD">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author="Moses, Robbie" w:date="2023-02-22T06:14:00Z" w:id="521">
              <w:r w:rsidR="00A163D8">
                <w:fldChar w:fldCharType="begin"/>
              </w:r>
              <w:r w:rsidR="00A163D8">
                <w:instrText xml:space="preserve"> REF _Ref246140003 \h </w:instrText>
              </w:r>
            </w:ins>
            <w:r w:rsidR="00A163D8">
              <w:fldChar w:fldCharType="separate"/>
            </w:r>
            <w:ins w:author="Moses, Robbie" w:date="2023-02-22T06:14:00Z" w:id="522">
              <w:r w:rsidRPr="009F1E1A" w:rsidR="00A163D8">
                <w:rPr>
                  <w:color w:val="4472C4" w:themeColor="accent1"/>
                </w:rPr>
                <w:t>System</w:t>
              </w:r>
              <w:r w:rsidRPr="009F1E1A" w:rsidR="00A163D8">
                <w:rPr>
                  <w:rFonts w:ascii="Wingdings" w:hAnsi="Wingdings"/>
                  <w:color w:val="4472C4" w:themeColor="accent1"/>
                </w:rPr>
                <w:t></w:t>
              </w:r>
              <w:r w:rsidRPr="009F1E1A" w:rsidR="00A163D8">
                <w:rPr>
                  <w:color w:val="4472C4" w:themeColor="accent1"/>
                </w:rPr>
                <w:t>Override Reason</w:t>
              </w:r>
              <w:r w:rsidR="00A163D8">
                <w:t>s</w:t>
              </w:r>
              <w:r w:rsidR="00A163D8">
                <w:fldChar w:fldCharType="end"/>
              </w:r>
            </w:ins>
          </w:p>
        </w:tc>
      </w:tr>
      <w:tr w:rsidR="007467C0" w:rsidTr="004C602B" w14:paraId="7F5F7849"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576EC847" w14:textId="77777777">
            <w:pPr>
              <w:pStyle w:val="TableBody"/>
              <w:rPr>
                <w:b/>
                <w:bCs/>
              </w:rPr>
            </w:pPr>
            <w:r w:rsidRPr="0023670C">
              <w:rPr>
                <w:b/>
                <w:bCs/>
              </w:rPr>
              <w:t xml:space="preserve">Total Amount </w:t>
            </w:r>
          </w:p>
          <w:p w:rsidRPr="0023670C" w:rsidR="007467C0" w:rsidP="0023670C" w:rsidRDefault="007467C0" w14:paraId="50063BA9" w14:textId="77777777">
            <w:pPr>
              <w:pStyle w:val="TableBody"/>
              <w:rPr>
                <w:b/>
                <w:bCs/>
              </w:rPr>
            </w:pPr>
            <w:r w:rsidRPr="0023670C">
              <w:rPr>
                <w:b/>
                <w:bCs/>
              </w:rPr>
              <w:t>(Ordered Denominations Panel)</w:t>
            </w:r>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P="0023670C" w:rsidRDefault="007467C0" w14:paraId="1A2BA381" w14:textId="77777777">
            <w:pPr>
              <w:pStyle w:val="TableBody"/>
            </w:pPr>
            <w:r w:rsidRPr="00FB292A">
              <w:t xml:space="preserve">This entry must be performed on the right side of the window, in the Ordered Denominations window. </w:t>
            </w:r>
          </w:p>
          <w:p w:rsidRPr="00FB292A" w:rsidR="007467C0" w:rsidP="0023670C" w:rsidRDefault="007467C0" w14:paraId="172C4EED" w14:textId="336C51AA">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rsidRPr="00AE21CB" w:rsidR="007467C0" w:rsidP="00AE21CB" w:rsidRDefault="007467C0" w14:paraId="19DCA361" w14:textId="77777777">
            <w:pPr>
              <w:pStyle w:val="BodyText"/>
              <w:ind w:left="0"/>
              <w:rPr>
                <w:b/>
                <w:bCs/>
              </w:rPr>
            </w:pPr>
            <w:r w:rsidRPr="00AE21CB">
              <w:rPr>
                <w:b/>
                <w:bCs/>
              </w:rPr>
              <w:t xml:space="preserve">Delivery Validation: </w:t>
            </w:r>
          </w:p>
          <w:p w:rsidRPr="00FB292A" w:rsidR="007467C0" w:rsidP="0023670C" w:rsidRDefault="007467C0" w14:paraId="40748C71" w14:textId="02351C1B">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rsidRPr="00FB292A" w:rsidR="007467C0" w:rsidP="0023670C" w:rsidRDefault="007467C0" w14:paraId="523C9A79" w14:textId="58365B7D">
            <w:pPr>
              <w:pStyle w:val="TableListNumber"/>
            </w:pPr>
            <w:r w:rsidRPr="00FB292A">
              <w:t xml:space="preserve">The total ordered amount should not exceed </w:t>
            </w:r>
            <w:r w:rsidR="00416D7D">
              <w:t xml:space="preserve">the </w:t>
            </w:r>
            <w:r w:rsidRPr="00FB292A">
              <w:t xml:space="preserve">maximum capacity of the Cashpoint. </w:t>
            </w:r>
          </w:p>
          <w:p w:rsidRPr="00AE21CB" w:rsidR="007467C0" w:rsidP="00AE21CB" w:rsidRDefault="007467C0" w14:paraId="79FF0279" w14:textId="77777777">
            <w:pPr>
              <w:pStyle w:val="BodyText"/>
              <w:ind w:left="0"/>
              <w:rPr>
                <w:b/>
                <w:bCs/>
              </w:rPr>
            </w:pPr>
            <w:r w:rsidRPr="00AE21CB">
              <w:rPr>
                <w:b/>
                <w:bCs/>
              </w:rPr>
              <w:t xml:space="preserve">Return Validation: </w:t>
            </w:r>
          </w:p>
          <w:p w:rsidRPr="00FB292A" w:rsidR="007467C0" w:rsidP="009F1E1A" w:rsidRDefault="007467C0" w14:paraId="470ED916" w14:textId="20983EA3">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rsidRPr="00FB292A" w:rsidR="007467C0" w:rsidP="0023670C" w:rsidRDefault="007467C0" w14:paraId="1FAB0805" w14:textId="0D325324">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rsidTr="004C602B" w14:paraId="118DBA69"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0C968BDF" w14:textId="77777777">
            <w:pPr>
              <w:pStyle w:val="TableBody"/>
              <w:rPr>
                <w:b/>
                <w:bCs/>
              </w:rPr>
            </w:pPr>
            <w:r w:rsidRPr="0023670C">
              <w:rPr>
                <w:b/>
                <w:bCs/>
              </w:rPr>
              <w:t>Blog History</w:t>
            </w:r>
          </w:p>
        </w:tc>
        <w:tc>
          <w:tcPr>
            <w:tcW w:w="5483" w:type="dxa"/>
            <w:tcBorders>
              <w:top w:val="single" w:color="000000" w:sz="4" w:space="0"/>
              <w:left w:val="single" w:color="000000" w:sz="4" w:space="0"/>
              <w:bottom w:val="single" w:color="000000" w:sz="4" w:space="0"/>
              <w:right w:val="single" w:color="000000" w:sz="4" w:space="0"/>
            </w:tcBorders>
          </w:tcPr>
          <w:p w:rsidRPr="0023670C" w:rsidR="007467C0" w:rsidP="0023670C" w:rsidRDefault="007467C0" w14:paraId="0680AD87" w14:textId="77777777">
            <w:pPr>
              <w:pStyle w:val="TableBody"/>
            </w:pPr>
            <w:r w:rsidRPr="0023670C">
              <w:t>Details the History of Blog Notes placed for the order</w:t>
            </w:r>
          </w:p>
        </w:tc>
      </w:tr>
      <w:tr w:rsidR="007467C0" w:rsidTr="004C602B" w14:paraId="5F4635B6" w14:textId="77777777">
        <w:tc>
          <w:tcPr>
            <w:tcW w:w="2592" w:type="dxa"/>
            <w:tcBorders>
              <w:top w:val="single" w:color="000000" w:sz="4" w:space="0"/>
              <w:left w:val="single" w:color="000000" w:sz="4" w:space="0"/>
              <w:bottom w:val="single" w:color="000000" w:sz="4" w:space="0"/>
            </w:tcBorders>
          </w:tcPr>
          <w:p w:rsidRPr="0023670C" w:rsidR="007467C0" w:rsidP="0023670C" w:rsidRDefault="007467C0" w14:paraId="053501A0" w14:textId="77777777">
            <w:pPr>
              <w:pStyle w:val="TableBody"/>
              <w:rPr>
                <w:b/>
                <w:bCs/>
              </w:rPr>
            </w:pPr>
            <w:r w:rsidRPr="0023670C">
              <w:rPr>
                <w:b/>
                <w:bCs/>
              </w:rPr>
              <w:t>New Blog Message</w:t>
            </w:r>
          </w:p>
        </w:tc>
        <w:tc>
          <w:tcPr>
            <w:tcW w:w="5483" w:type="dxa"/>
            <w:tcBorders>
              <w:top w:val="single" w:color="000000" w:sz="4" w:space="0"/>
              <w:left w:val="single" w:color="000000" w:sz="4" w:space="0"/>
              <w:bottom w:val="single" w:color="000000" w:sz="4" w:space="0"/>
              <w:right w:val="single" w:color="000000" w:sz="4" w:space="0"/>
            </w:tcBorders>
          </w:tcPr>
          <w:p w:rsidRPr="0023670C" w:rsidR="007467C0" w:rsidP="0023670C" w:rsidRDefault="007467C0" w14:paraId="5D8C026F" w14:textId="77777777">
            <w:pPr>
              <w:pStyle w:val="TableBody"/>
            </w:pPr>
            <w:r w:rsidRPr="0023670C">
              <w:t>Users can enter a new message for the order that will be placed in the Blog History. Analysts can review these notes so all analysts can view them when reviewing the order.</w:t>
            </w:r>
          </w:p>
        </w:tc>
      </w:tr>
    </w:tbl>
    <w:p w:rsidR="006131BC" w:rsidP="00E37CC1" w:rsidRDefault="006131BC" w14:paraId="44A7773D" w14:textId="77777777">
      <w:pPr>
        <w:pStyle w:val="BodyText"/>
      </w:pPr>
      <w:bookmarkStart w:name="_Toc300651972" w:id="523"/>
      <w:bookmarkStart w:name="_Toc74556370" w:id="524"/>
    </w:p>
    <w:p w:rsidR="007467C0" w:rsidP="007467C0" w:rsidRDefault="007467C0" w14:paraId="1FA19A82" w14:textId="5AE9567A">
      <w:pPr>
        <w:pStyle w:val="Heading3"/>
        <w:tabs>
          <w:tab w:val="left" w:pos="0"/>
        </w:tabs>
      </w:pPr>
      <w:bookmarkStart w:name="_Toc127491559" w:id="525"/>
      <w:bookmarkStart w:name="_Toc128021092" w:id="526"/>
      <w:r>
        <w:t>Cashpoint</w:t>
      </w:r>
      <w:r>
        <w:rPr>
          <w:rFonts w:ascii="Wingdings" w:hAnsi="Wingdings"/>
        </w:rPr>
        <w:t></w:t>
      </w:r>
      <w:r>
        <w:t>Orders</w:t>
      </w:r>
      <w:r>
        <w:rPr>
          <w:rFonts w:ascii="Wingdings" w:hAnsi="Wingdings"/>
        </w:rPr>
        <w:t></w:t>
      </w:r>
      <w:r>
        <w:t>Order Overview</w:t>
      </w:r>
      <w:bookmarkEnd w:id="523"/>
      <w:bookmarkEnd w:id="524"/>
      <w:bookmarkEnd w:id="525"/>
      <w:bookmarkEnd w:id="526"/>
    </w:p>
    <w:p w:rsidR="007467C0" w:rsidP="00AE21CB" w:rsidRDefault="007467C0" w14:paraId="15B13935" w14:textId="77777777">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rsidRPr="00F876C9" w:rsidR="007467C0" w:rsidP="00AE21CB" w:rsidRDefault="007467C0" w14:paraId="4AEC60C6" w14:textId="77777777">
      <w:pPr>
        <w:pStyle w:val="ListBullet"/>
      </w:pPr>
      <w:r>
        <w:t>Vault Orders</w:t>
      </w:r>
    </w:p>
    <w:p w:rsidRPr="00327B09" w:rsidR="007467C0" w:rsidP="00AE21CB" w:rsidRDefault="007467C0" w14:paraId="69496072" w14:textId="77777777">
      <w:pPr>
        <w:pStyle w:val="ListBullet"/>
      </w:pPr>
      <w:r>
        <w:t>Vault Recommendations</w:t>
      </w:r>
    </w:p>
    <w:p w:rsidR="007467C0" w:rsidP="00AE21CB" w:rsidRDefault="007467C0" w14:paraId="3F05F16C" w14:textId="77777777">
      <w:pPr>
        <w:pStyle w:val="ListBullet"/>
      </w:pPr>
      <w:r>
        <w:t>Override Vault Recommendations</w:t>
      </w:r>
    </w:p>
    <w:p w:rsidR="007467C0" w:rsidP="00AE21CB" w:rsidRDefault="007467C0" w14:paraId="620B8750" w14:textId="77777777">
      <w:pPr>
        <w:pStyle w:val="ListBullet"/>
      </w:pPr>
      <w:r>
        <w:t>Manual Order Page</w:t>
      </w:r>
      <w:r>
        <w:tab/>
      </w:r>
    </w:p>
    <w:p w:rsidRPr="00C035E9" w:rsidR="007467C0" w:rsidP="00AE21CB" w:rsidRDefault="007467C0" w14:paraId="6F52E20C" w14:textId="77777777">
      <w:pPr>
        <w:pStyle w:val="ListBullet"/>
      </w:pPr>
      <w:r>
        <w:t>Order Confirmation</w:t>
      </w:r>
    </w:p>
    <w:p w:rsidRPr="0006520E" w:rsidR="007467C0" w:rsidP="007467C0" w:rsidRDefault="007467C0" w14:paraId="59B6EC54" w14:textId="77777777">
      <w:pPr>
        <w:pStyle w:val="BulletSectionReference"/>
        <w:numPr>
          <w:ilvl w:val="0"/>
          <w:numId w:val="0"/>
        </w:numPr>
        <w:ind w:left="720" w:hanging="360"/>
      </w:pPr>
    </w:p>
    <w:p w:rsidRPr="003528F9" w:rsidR="007467C0" w:rsidP="007467C0" w:rsidRDefault="007467C0" w14:paraId="59954A06" w14:textId="06BEA85D">
      <w:pPr>
        <w:pStyle w:val="Heading3"/>
      </w:pPr>
      <w:bookmarkStart w:name="_CashpointOrdersOrder_Overview" w:id="527"/>
      <w:bookmarkStart w:name="_Toc74556371" w:id="528"/>
      <w:bookmarkStart w:name="_Toc127491560" w:id="529"/>
      <w:bookmarkStart w:name="_Toc128021093" w:id="530"/>
      <w:bookmarkEnd w:id="527"/>
      <w:r>
        <w:t>Vault Orders</w:t>
      </w:r>
      <w:bookmarkEnd w:id="528"/>
      <w:bookmarkEnd w:id="529"/>
      <w:bookmarkEnd w:id="530"/>
    </w:p>
    <w:p w:rsidR="007467C0" w:rsidP="00AE21CB" w:rsidRDefault="007467C0" w14:paraId="4F45BD84" w14:textId="77777777">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rsidR="007467C0" w:rsidP="007467C0" w:rsidRDefault="007467C0" w14:paraId="41845C07" w14:textId="77777777">
      <w:pPr>
        <w:pStyle w:val="Caption"/>
        <w:rPr>
          <w:lang w:val="en-US"/>
        </w:rPr>
      </w:pPr>
      <w:bookmarkStart w:name="_Toc74556445" w:id="531"/>
      <w:bookmarkStart w:name="_Toc128022122" w:id="532"/>
      <w:r>
        <w:t xml:space="preserve">Figure </w:t>
      </w:r>
      <w:r>
        <w:fldChar w:fldCharType="begin"/>
      </w:r>
      <w:r>
        <w:instrText xml:space="preserve"> SEQ Figure \* ARABIC </w:instrText>
      </w:r>
      <w:r>
        <w:fldChar w:fldCharType="separate"/>
      </w:r>
      <w:r>
        <w:rPr>
          <w:noProof/>
        </w:rPr>
        <w:t>13</w:t>
      </w:r>
      <w:r>
        <w:fldChar w:fldCharType="end"/>
      </w:r>
      <w:r>
        <w:t>: Orders Overview Page</w:t>
      </w:r>
      <w:bookmarkEnd w:id="531"/>
      <w:bookmarkEnd w:id="532"/>
    </w:p>
    <w:p w:rsidR="007467C0" w:rsidRDefault="007467C0" w14:paraId="0DCB41AD" w14:textId="77777777">
      <w:pPr>
        <w:spacing w:after="0" w:line="240" w:lineRule="auto"/>
        <w:jc w:val="center"/>
        <w:pPrChange w:author="Moses, Robbie" w:date="2023-02-14T03:16:00Z" w:id="533">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D8579C" w:rsidR="007467C0" w:rsidRDefault="00A86615" w14:paraId="18125834" w14:textId="77777777">
      <w:pPr>
        <w:pStyle w:val="BulletSectionReference"/>
        <w:numPr>
          <w:ilvl w:val="0"/>
          <w:numId w:val="0"/>
        </w:numPr>
        <w:spacing w:line="240" w:lineRule="auto"/>
        <w:rPr>
          <w:color w:val="9BBB59"/>
          <w:lang w:val="en-US"/>
        </w:rPr>
        <w:pPrChange w:author="Moses, Robbie" w:date="2023-02-14T03:16:00Z" w:id="534">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Pr="00D8579C" w:rsidR="007467C0">
        <w:rPr>
          <w:rStyle w:val="Hyperlink"/>
          <w:rFonts w:eastAsiaTheme="majorEastAsia"/>
          <w:color w:val="9BBB59"/>
          <w:lang w:val="en-US"/>
        </w:rPr>
        <w:t>Return to: Cashpoint Orders</w:t>
      </w:r>
      <w:r>
        <w:rPr>
          <w:rStyle w:val="Hyperlink"/>
          <w:rFonts w:eastAsiaTheme="majorEastAsia"/>
          <w:color w:val="9BBB59"/>
          <w:lang w:val="en-US"/>
        </w:rPr>
        <w:fldChar w:fldCharType="end"/>
      </w:r>
    </w:p>
    <w:p w:rsidR="007467C0" w:rsidP="007467C0" w:rsidRDefault="007467C0" w14:paraId="12CE8A4D" w14:textId="77777777">
      <w:pPr>
        <w:pStyle w:val="BulletSectionReference"/>
        <w:numPr>
          <w:ilvl w:val="0"/>
          <w:numId w:val="0"/>
        </w:numPr>
        <w:rPr>
          <w:lang w:val="en-US"/>
        </w:rPr>
      </w:pPr>
    </w:p>
    <w:p w:rsidRPr="002D47C4" w:rsidR="007467C0" w:rsidP="007467C0" w:rsidRDefault="007467C0" w14:paraId="189C636C" w14:textId="77777777">
      <w:pPr>
        <w:pStyle w:val="Caption"/>
        <w:rPr>
          <w:lang w:val="en-US"/>
        </w:rPr>
      </w:pPr>
      <w:bookmarkStart w:name="_Toc74556665" w:id="53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53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Tr="006271D1" w14:paraId="3A628B9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7467C0" w:rsidP="00170D7D" w:rsidRDefault="007467C0" w14:paraId="429EE998" w14:textId="77777777">
            <w:pPr>
              <w:pStyle w:val="TableHeader"/>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7467C0" w:rsidP="00170D7D" w:rsidRDefault="007467C0" w14:paraId="6574515F" w14:textId="77777777">
            <w:pPr>
              <w:pStyle w:val="TableHeader"/>
            </w:pPr>
            <w:r>
              <w:t>Description</w:t>
            </w:r>
          </w:p>
        </w:tc>
      </w:tr>
      <w:tr w:rsidR="007467C0" w:rsidTr="006271D1" w14:paraId="4EFA2BA2"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71921723" w14:textId="77777777">
            <w:pPr>
              <w:pStyle w:val="TableBody"/>
              <w:rPr>
                <w:b/>
                <w:bCs/>
              </w:rPr>
            </w:pPr>
            <w:r w:rsidRPr="00BB4BAE">
              <w:rPr>
                <w:b/>
                <w:bCs/>
              </w:rPr>
              <w:t xml:space="preserve">Vault ID </w:t>
            </w:r>
          </w:p>
          <w:p w:rsidRPr="00BB4BAE" w:rsidR="007467C0" w:rsidP="00BB4BAE" w:rsidRDefault="007467C0" w14:paraId="0C8EA084" w14:textId="77777777">
            <w:pPr>
              <w:pStyle w:val="TableBody"/>
            </w:pPr>
            <w:r w:rsidRPr="00BB4BAE">
              <w:t>(only used for Child Vault section)</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BB4BAE" w:rsidRDefault="00591763" w14:paraId="56B092BC" w14:textId="17A5DA67">
            <w:pPr>
              <w:pStyle w:val="TableBody"/>
            </w:pPr>
            <w:r>
              <w:t>A u</w:t>
            </w:r>
            <w:r w:rsidR="007467C0">
              <w:t>nique Vault ID</w:t>
            </w:r>
          </w:p>
        </w:tc>
      </w:tr>
      <w:tr w:rsidR="007467C0" w:rsidTr="006271D1" w14:paraId="156E50B2"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6E68D0EC" w14:textId="77777777">
            <w:pPr>
              <w:pStyle w:val="TableBody"/>
              <w:rPr>
                <w:b/>
                <w:bCs/>
              </w:rPr>
            </w:pPr>
            <w:r w:rsidRPr="00BB4BAE">
              <w:rPr>
                <w:b/>
                <w:bCs/>
              </w:rPr>
              <w:t>Action</w:t>
            </w:r>
          </w:p>
          <w:p w:rsidRPr="00BB4BAE" w:rsidR="007467C0" w:rsidP="00BB4BAE" w:rsidRDefault="007467C0" w14:paraId="4623DD3A" w14:textId="77777777">
            <w:pPr>
              <w:pStyle w:val="TableBody"/>
            </w:pPr>
            <w:r w:rsidRPr="00BB4BAE">
              <w:t>(not used for Child Vault section)</w:t>
            </w:r>
          </w:p>
        </w:tc>
        <w:tc>
          <w:tcPr>
            <w:tcW w:w="5483" w:type="dxa"/>
            <w:tcBorders>
              <w:top w:val="single" w:color="000000" w:sz="4" w:space="0"/>
              <w:left w:val="single" w:color="000000" w:sz="4" w:space="0"/>
              <w:bottom w:val="single" w:color="000000" w:sz="4" w:space="0"/>
              <w:right w:val="single" w:color="000000" w:sz="4" w:space="0"/>
            </w:tcBorders>
          </w:tcPr>
          <w:p w:rsidR="007467C0" w:rsidP="00BB4BAE" w:rsidRDefault="007467C0" w14:paraId="68EADEB2" w14:textId="77777777">
            <w:pPr>
              <w:pStyle w:val="TableBody"/>
            </w:pPr>
            <w:r>
              <w:t>Indicates if this is a cash delivery or return from the branch.</w:t>
            </w:r>
          </w:p>
        </w:tc>
      </w:tr>
      <w:tr w:rsidR="007467C0" w:rsidTr="006271D1" w14:paraId="4767340E"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441A8412" w14:textId="77777777">
            <w:pPr>
              <w:pStyle w:val="TableBody"/>
              <w:rPr>
                <w:b/>
                <w:bCs/>
              </w:rPr>
            </w:pPr>
            <w:r w:rsidRPr="00BB4BAE">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7467C0" w:rsidP="00BB4BAE" w:rsidRDefault="007467C0" w14:paraId="48498459" w14:textId="1208E112">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rsidTr="006271D1" w14:paraId="6AE9BB72"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5D44E23D" w14:textId="77777777">
            <w:pPr>
              <w:pStyle w:val="TableBody"/>
              <w:rPr>
                <w:b/>
                <w:bCs/>
              </w:rPr>
            </w:pPr>
            <w:r w:rsidRPr="00BB4BAE">
              <w:rPr>
                <w:b/>
                <w:bCs/>
              </w:rPr>
              <w:t>Funding Source</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BB4BAE" w:rsidRDefault="007467C0" w14:paraId="36A8203E" w14:textId="77777777">
            <w:pPr>
              <w:pStyle w:val="TableBody"/>
            </w:pPr>
            <w:r>
              <w:t>Displays the Funding Source that has been selected to send cash to or receive cash from the cashpoint in question</w:t>
            </w:r>
          </w:p>
        </w:tc>
      </w:tr>
      <w:tr w:rsidR="007467C0" w:rsidTr="006271D1" w14:paraId="42D156C1"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23C8E4D9" w14:textId="77777777">
            <w:pPr>
              <w:pStyle w:val="TableBody"/>
              <w:rPr>
                <w:b/>
                <w:bCs/>
              </w:rPr>
            </w:pPr>
            <w:r w:rsidRPr="00BB4BAE">
              <w:rPr>
                <w:b/>
                <w:bCs/>
              </w:rPr>
              <w:t>Funding Source Type</w:t>
            </w:r>
          </w:p>
          <w:p w:rsidRPr="00BB4BAE" w:rsidR="007467C0" w:rsidP="00BB4BAE" w:rsidRDefault="007467C0" w14:paraId="6D0029FA" w14:textId="77777777">
            <w:pPr>
              <w:pStyle w:val="TableBody"/>
            </w:pPr>
            <w:r w:rsidRPr="00BB4BAE">
              <w:t>(not used for Child Vault section)</w:t>
            </w:r>
          </w:p>
        </w:tc>
        <w:tc>
          <w:tcPr>
            <w:tcW w:w="5483" w:type="dxa"/>
            <w:tcBorders>
              <w:top w:val="single" w:color="000000" w:sz="4" w:space="0"/>
              <w:left w:val="single" w:color="000000" w:sz="4" w:space="0"/>
              <w:bottom w:val="single" w:color="000000" w:sz="4" w:space="0"/>
              <w:right w:val="single" w:color="000000" w:sz="4" w:space="0"/>
            </w:tcBorders>
          </w:tcPr>
          <w:p w:rsidR="007467C0" w:rsidP="00BB4BAE" w:rsidRDefault="007467C0" w14:paraId="3A575129" w14:textId="77777777">
            <w:pPr>
              <w:pStyle w:val="TableBody"/>
            </w:pPr>
            <w:r>
              <w:t>Displays the type of funding source options being Vault, External Funding Source, or Custodial Inventory.</w:t>
            </w:r>
          </w:p>
        </w:tc>
      </w:tr>
      <w:tr w:rsidR="007467C0" w:rsidTr="006271D1" w14:paraId="40EB7D93"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73FA012D" w14:textId="77777777">
            <w:pPr>
              <w:pStyle w:val="TableBody"/>
              <w:rPr>
                <w:b/>
                <w:bCs/>
              </w:rPr>
            </w:pPr>
            <w:r w:rsidRPr="00BB4BAE">
              <w:rPr>
                <w:b/>
                <w:bCs/>
              </w:rPr>
              <w:t>Order State</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BB4BAE" w:rsidRDefault="007467C0" w14:paraId="590C1E19" w14:textId="77777777">
            <w:pPr>
              <w:pStyle w:val="TableBody"/>
            </w:pPr>
            <w:r>
              <w:t>Gives the current state of the order which is referring to Orders Workflow.  Examples include Ordered, Approved, In Transit, et al.</w:t>
            </w:r>
          </w:p>
        </w:tc>
      </w:tr>
      <w:tr w:rsidR="007467C0" w:rsidTr="006271D1" w14:paraId="07157290"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253D37BC" w14:textId="77777777">
            <w:pPr>
              <w:pStyle w:val="TableBody"/>
              <w:rPr>
                <w:b/>
                <w:bCs/>
              </w:rPr>
            </w:pPr>
            <w:r w:rsidRPr="00BB4BAE">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7467C0" w:rsidP="00BB4BAE" w:rsidRDefault="007467C0" w14:paraId="388FFE24" w14:textId="77777777">
            <w:pPr>
              <w:pStyle w:val="TableBody"/>
            </w:pPr>
            <w:r>
              <w:t>Displays the currency for which the Order is for</w:t>
            </w:r>
          </w:p>
        </w:tc>
      </w:tr>
      <w:tr w:rsidR="007467C0" w:rsidTr="006271D1" w14:paraId="54524227"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5CD8BCBA" w14:textId="77777777">
            <w:pPr>
              <w:pStyle w:val="TableBody"/>
              <w:rPr>
                <w:b/>
                <w:bCs/>
              </w:rPr>
            </w:pPr>
            <w:r w:rsidRPr="00BB4BAE">
              <w:rPr>
                <w:b/>
                <w:bCs/>
              </w:rPr>
              <w:t>Recommended Amount</w:t>
            </w:r>
          </w:p>
          <w:p w:rsidRPr="00BB4BAE" w:rsidR="007467C0" w:rsidP="00BB4BAE" w:rsidRDefault="007467C0" w14:paraId="01CD112D" w14:textId="77777777">
            <w:pPr>
              <w:pStyle w:val="TableBody"/>
            </w:pPr>
            <w:r w:rsidRPr="00BB4BAE">
              <w:t>(not used for Child Vault section)</w:t>
            </w:r>
          </w:p>
        </w:tc>
        <w:tc>
          <w:tcPr>
            <w:tcW w:w="5483" w:type="dxa"/>
            <w:tcBorders>
              <w:top w:val="single" w:color="000000" w:sz="4" w:space="0"/>
              <w:left w:val="single" w:color="000000" w:sz="4" w:space="0"/>
              <w:bottom w:val="single" w:color="000000" w:sz="4" w:space="0"/>
              <w:right w:val="single" w:color="000000" w:sz="4" w:space="0"/>
            </w:tcBorders>
          </w:tcPr>
          <w:p w:rsidR="007467C0" w:rsidP="00BB4BAE" w:rsidRDefault="003B27C9" w14:paraId="3318AA83" w14:textId="6F2B9384">
            <w:pPr>
              <w:pStyle w:val="TableBody"/>
            </w:pPr>
            <w:r>
              <w:t xml:space="preserve">The amount </w:t>
            </w:r>
            <w:r w:rsidR="007467C0">
              <w:t>recommended by OptiVault</w:t>
            </w:r>
          </w:p>
        </w:tc>
      </w:tr>
      <w:tr w:rsidR="007467C0" w:rsidTr="006271D1" w14:paraId="13A91809"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72C0A57C" w14:textId="77777777">
            <w:pPr>
              <w:pStyle w:val="TableBody"/>
              <w:rPr>
                <w:b/>
                <w:bCs/>
              </w:rPr>
            </w:pPr>
            <w:r w:rsidRPr="00BB4BAE">
              <w:rPr>
                <w:b/>
                <w:bCs/>
              </w:rPr>
              <w:t>Ordered Amount</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BB4BAE" w:rsidRDefault="003B27C9" w14:paraId="639985A6" w14:textId="24CB8B89">
            <w:pPr>
              <w:pStyle w:val="TableBody"/>
            </w:pPr>
            <w:r>
              <w:t xml:space="preserve">The current </w:t>
            </w:r>
            <w:r w:rsidR="007467C0">
              <w:t>total amount of the Order</w:t>
            </w:r>
          </w:p>
        </w:tc>
      </w:tr>
      <w:tr w:rsidR="007467C0" w:rsidTr="006271D1" w14:paraId="6BF43E32" w14:textId="77777777">
        <w:trPr>
          <w:cantSplit/>
        </w:trPr>
        <w:tc>
          <w:tcPr>
            <w:tcW w:w="2592" w:type="dxa"/>
            <w:tcBorders>
              <w:top w:val="single" w:color="000000" w:sz="4" w:space="0"/>
              <w:left w:val="single" w:color="000000" w:sz="4" w:space="0"/>
              <w:bottom w:val="single" w:color="000000" w:sz="4" w:space="0"/>
            </w:tcBorders>
          </w:tcPr>
          <w:p w:rsidRPr="00BB4BAE" w:rsidR="007467C0" w:rsidP="00BB4BAE" w:rsidRDefault="007467C0" w14:paraId="590BC5DE" w14:textId="77777777">
            <w:pPr>
              <w:pStyle w:val="TableBody"/>
              <w:rPr>
                <w:b/>
                <w:bCs/>
              </w:rPr>
            </w:pPr>
            <w:r w:rsidRPr="00BB4BAE">
              <w:rPr>
                <w:b/>
                <w:bCs/>
              </w:rPr>
              <w:t>Order Status</w:t>
            </w:r>
          </w:p>
        </w:tc>
        <w:tc>
          <w:tcPr>
            <w:tcW w:w="5483" w:type="dxa"/>
            <w:tcBorders>
              <w:top w:val="single" w:color="000000" w:sz="4" w:space="0"/>
              <w:left w:val="single" w:color="000000" w:sz="4" w:space="0"/>
              <w:bottom w:val="single" w:color="000000" w:sz="4" w:space="0"/>
              <w:right w:val="single" w:color="000000" w:sz="4" w:space="0"/>
            </w:tcBorders>
          </w:tcPr>
          <w:p w:rsidR="007467C0" w:rsidP="00BB4BAE" w:rsidRDefault="007467C0" w14:paraId="33B2C31F" w14:textId="77777777">
            <w:pPr>
              <w:pStyle w:val="TableBody"/>
            </w:pPr>
            <w:r>
              <w:t>Refers to the current status of the Order. (Open Recommendation, Overridden, Manual Order, Declined, et al).</w:t>
            </w:r>
          </w:p>
        </w:tc>
      </w:tr>
    </w:tbl>
    <w:p w:rsidR="007467C0" w:rsidP="007467C0" w:rsidRDefault="00000000" w14:paraId="51E5663E" w14:textId="7B648EF7">
      <w:pPr>
        <w:pStyle w:val="BulletSectionReference"/>
        <w:numPr>
          <w:ilvl w:val="0"/>
          <w:numId w:val="0"/>
        </w:numPr>
        <w:rPr>
          <w:rStyle w:val="Hyperlink"/>
          <w:rFonts w:eastAsiaTheme="majorEastAsia"/>
          <w:color w:val="9BBB59"/>
          <w:lang w:val="en-US"/>
        </w:rPr>
      </w:pPr>
      <w:hyperlink w:history="1" w:anchor="_CashpointOrdersOrder_Overview">
        <w:r w:rsidRPr="00D8579C" w:rsidR="007467C0">
          <w:rPr>
            <w:rStyle w:val="Hyperlink"/>
            <w:rFonts w:eastAsiaTheme="majorEastAsia"/>
            <w:color w:val="9BBB59"/>
            <w:lang w:val="en-US"/>
          </w:rPr>
          <w:t>Return to: Cashpoint Orders</w:t>
        </w:r>
      </w:hyperlink>
    </w:p>
    <w:p w:rsidRPr="00D8579C" w:rsidR="009707ED" w:rsidP="007467C0" w:rsidRDefault="009707ED" w14:paraId="5BCD94C3" w14:textId="77777777">
      <w:pPr>
        <w:pStyle w:val="BulletSectionReference"/>
        <w:numPr>
          <w:ilvl w:val="0"/>
          <w:numId w:val="0"/>
        </w:numPr>
        <w:rPr>
          <w:color w:val="9BBB59"/>
          <w:lang w:val="en-US"/>
        </w:rPr>
      </w:pPr>
    </w:p>
    <w:p w:rsidRPr="000668CE" w:rsidR="007467C0" w:rsidP="007467C0" w:rsidRDefault="007467C0" w14:paraId="6890294B" w14:textId="77777777">
      <w:pPr>
        <w:pStyle w:val="Heading3"/>
      </w:pPr>
      <w:bookmarkStart w:name="_Toc74556372" w:id="536"/>
      <w:bookmarkStart w:name="_Toc127491561" w:id="537"/>
      <w:bookmarkStart w:name="_Toc128021094" w:id="538"/>
      <w:r>
        <w:t>Vault Recommendations</w:t>
      </w:r>
      <w:bookmarkEnd w:id="536"/>
      <w:bookmarkEnd w:id="537"/>
      <w:bookmarkEnd w:id="538"/>
    </w:p>
    <w:p w:rsidR="007467C0" w:rsidP="00BB4BAE" w:rsidRDefault="007467C0" w14:paraId="7D8D1B1A" w14:textId="77777777">
      <w:pPr>
        <w:pStyle w:val="BodyText"/>
      </w:pPr>
      <w:r>
        <w:t>Vault Recommendations provides the user with detail about cash order/shipment recommendations made by OptiVault.</w:t>
      </w:r>
    </w:p>
    <w:p w:rsidR="007467C0" w:rsidP="007467C0" w:rsidRDefault="007467C0" w14:paraId="2955B420" w14:textId="77777777">
      <w:pPr>
        <w:pStyle w:val="Caption"/>
      </w:pPr>
      <w:bookmarkStart w:name="_Toc74556446" w:id="539"/>
      <w:bookmarkStart w:name="_Toc128022123" w:id="540"/>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539"/>
      <w:bookmarkEnd w:id="540"/>
    </w:p>
    <w:p w:rsidR="007467C0" w:rsidRDefault="007467C0" w14:paraId="57EBF6E1" w14:textId="77777777">
      <w:pPr>
        <w:spacing w:after="0" w:line="240" w:lineRule="auto"/>
        <w:jc w:val="center"/>
        <w:pPrChange w:author="Moses, Robbie" w:date="2023-02-14T03:18:00Z" w:id="541">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D8579C" w:rsidR="007467C0" w:rsidRDefault="00A86615" w14:paraId="126B0BFA" w14:textId="77777777">
      <w:pPr>
        <w:pStyle w:val="BulletSectionReference"/>
        <w:numPr>
          <w:ilvl w:val="0"/>
          <w:numId w:val="0"/>
        </w:numPr>
        <w:spacing w:line="240" w:lineRule="auto"/>
        <w:rPr>
          <w:color w:val="9BBB59"/>
          <w:lang w:val="en-US"/>
        </w:rPr>
        <w:pPrChange w:author="Moses, Robbie" w:date="2023-02-14T03:18:00Z" w:id="542">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Pr="00D8579C" w:rsidR="007467C0">
        <w:rPr>
          <w:rStyle w:val="Hyperlink"/>
          <w:rFonts w:eastAsiaTheme="majorEastAsia"/>
          <w:color w:val="9BBB59"/>
          <w:lang w:val="en-US"/>
        </w:rPr>
        <w:t>Return to: Cashpoint Orders</w:t>
      </w:r>
      <w:r>
        <w:rPr>
          <w:rStyle w:val="Hyperlink"/>
          <w:rFonts w:eastAsiaTheme="majorEastAsia"/>
          <w:color w:val="9BBB59"/>
          <w:lang w:val="en-US"/>
        </w:rPr>
        <w:fldChar w:fldCharType="end"/>
      </w:r>
    </w:p>
    <w:p w:rsidRPr="005923D2" w:rsidR="007467C0" w:rsidP="007467C0" w:rsidRDefault="007467C0" w14:paraId="2FB7416D" w14:textId="77777777"/>
    <w:p w:rsidRPr="002D47C4" w:rsidR="007467C0" w:rsidP="007467C0" w:rsidRDefault="007467C0" w14:paraId="2455B0A4" w14:textId="77777777">
      <w:pPr>
        <w:pStyle w:val="Caption"/>
        <w:rPr>
          <w:lang w:val="en-US"/>
        </w:rPr>
      </w:pPr>
      <w:bookmarkStart w:name="_Toc74556666" w:id="543"/>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543"/>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rsidTr="58CB5956" w14:paraId="0C497E91" w14:textId="77777777">
        <w:trPr>
          <w:cantSplit/>
          <w:tblHeader/>
        </w:trPr>
        <w:tc>
          <w:tcPr>
            <w:tcW w:w="2592" w:type="dxa"/>
            <w:tcBorders>
              <w:top w:val="single" w:color="000000" w:themeColor="text1" w:sz="4" w:space="0"/>
              <w:left w:val="single" w:color="000000" w:themeColor="text1" w:sz="4" w:space="0"/>
              <w:bottom w:val="double" w:color="000000" w:themeColor="text1" w:sz="1" w:space="0"/>
            </w:tcBorders>
            <w:shd w:val="clear" w:color="auto" w:fill="60C03A"/>
          </w:tcPr>
          <w:p w:rsidR="007467C0" w:rsidRDefault="007467C0" w14:paraId="06664658" w14:textId="77777777">
            <w:pPr>
              <w:pStyle w:val="TableHeader"/>
              <w:pPrChange w:author="Pinnu, Sainath" w:date="2023-03-29T11:36:00Z" w:id="544">
                <w:pPr>
                  <w:pStyle w:val="TableHeader"/>
                  <w:snapToGrid w:val="0"/>
                </w:pPr>
              </w:pPrChange>
            </w:pPr>
            <w:r>
              <w:t xml:space="preserve">Field </w:t>
            </w:r>
          </w:p>
        </w:tc>
        <w:tc>
          <w:tcPr>
            <w:tcW w:w="5390" w:type="dxa"/>
            <w:tcBorders>
              <w:top w:val="single" w:color="000000" w:themeColor="text1" w:sz="4" w:space="0"/>
              <w:left w:val="single" w:color="000000" w:themeColor="text1" w:sz="4" w:space="0"/>
              <w:bottom w:val="double" w:color="000000" w:themeColor="text1" w:sz="1" w:space="0"/>
              <w:right w:val="single" w:color="000000" w:themeColor="text1" w:sz="4" w:space="0"/>
            </w:tcBorders>
            <w:shd w:val="clear" w:color="auto" w:fill="60C03A"/>
          </w:tcPr>
          <w:p w:rsidR="007467C0" w:rsidRDefault="007467C0" w14:paraId="1CA54B61" w14:textId="77777777">
            <w:pPr>
              <w:pStyle w:val="TableHeader"/>
              <w:pPrChange w:author="Pinnu, Sainath" w:date="2023-03-29T11:36:00Z" w:id="545">
                <w:pPr>
                  <w:pStyle w:val="TableHeader"/>
                  <w:snapToGrid w:val="0"/>
                </w:pPr>
              </w:pPrChange>
            </w:pPr>
            <w:r>
              <w:t>Description</w:t>
            </w:r>
          </w:p>
        </w:tc>
      </w:tr>
      <w:tr w:rsidR="007467C0" w:rsidTr="58CB5956" w14:paraId="056C85F5"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7A89283C" w14:textId="77777777">
            <w:pPr>
              <w:pStyle w:val="TableBody"/>
              <w:rPr>
                <w:b/>
                <w:bCs/>
              </w:rPr>
            </w:pPr>
            <w:r w:rsidRPr="00BB4BAE">
              <w:rPr>
                <w:b/>
                <w:bCs/>
              </w:rPr>
              <w:t>Vault ID</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26F6" w:rsidR="007467C0" w:rsidP="00BB4BAE" w:rsidRDefault="00F25C77" w14:paraId="7AD98266" w14:textId="0C074D4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rsidTr="58CB5956" w14:paraId="643F0D14"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2F5BC812" w14:textId="77777777">
            <w:pPr>
              <w:pStyle w:val="TableBody"/>
              <w:rPr>
                <w:b/>
                <w:bCs/>
              </w:rPr>
            </w:pPr>
            <w:r w:rsidRPr="00BB4BAE">
              <w:rPr>
                <w:b/>
                <w:bCs/>
              </w:rPr>
              <w:t>Funding Source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40A1E" w:rsidR="007467C0" w:rsidP="00BB4BAE" w:rsidRDefault="00EC1637" w14:paraId="6F1719A0" w14:textId="6277F420">
            <w:pPr>
              <w:pStyle w:val="TableBody"/>
              <w:rPr>
                <w:lang w:val="en-US"/>
              </w:rPr>
            </w:pPr>
            <w:r>
              <w:rPr>
                <w:lang w:val="en-US"/>
              </w:rPr>
              <w:t xml:space="preserve">The default </w:t>
            </w:r>
            <w:r w:rsidR="007467C0">
              <w:rPr>
                <w:lang w:val="en-US"/>
              </w:rPr>
              <w:t>will be to Default Funding Source</w:t>
            </w:r>
          </w:p>
        </w:tc>
      </w:tr>
      <w:tr w:rsidR="007467C0" w:rsidTr="58CB5956" w14:paraId="07EDB16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61E59F24" w14:textId="77777777">
            <w:pPr>
              <w:pStyle w:val="TableBody"/>
              <w:rPr>
                <w:b/>
                <w:bCs/>
              </w:rPr>
            </w:pPr>
            <w:r w:rsidRPr="00BB4BAE">
              <w:rPr>
                <w:b/>
                <w:bCs/>
              </w:rPr>
              <w:t>Recommendation Date</w:t>
            </w:r>
          </w:p>
          <w:p w:rsidRPr="00BB4BAE" w:rsidR="007467C0" w:rsidP="00BB4BAE" w:rsidRDefault="007467C0" w14:paraId="411710FA" w14:textId="77777777">
            <w:pPr>
              <w:pStyle w:val="TableBody"/>
              <w:rPr>
                <w:b/>
                <w:bCs/>
              </w:rPr>
            </w:pP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876C9" w:rsidR="007467C0" w:rsidP="00BB4BAE" w:rsidRDefault="007467C0" w14:paraId="2CF32C0D" w14:textId="3CBC2E43">
            <w:pPr>
              <w:pStyle w:val="TableBody"/>
              <w:rPr>
                <w:lang w:val="en-US"/>
              </w:rPr>
            </w:pPr>
            <w:r>
              <w:rPr>
                <w:lang w:val="en-US"/>
              </w:rPr>
              <w:t>Date the recommendation generated by OptiVault</w:t>
            </w:r>
          </w:p>
        </w:tc>
      </w:tr>
      <w:tr w:rsidR="007467C0" w:rsidTr="58CB5956" w14:paraId="1F03075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44BBD5F2" w14:textId="77777777">
            <w:pPr>
              <w:pStyle w:val="TableBody"/>
              <w:rPr>
                <w:b/>
                <w:bCs/>
              </w:rPr>
            </w:pPr>
            <w:r w:rsidRPr="00BB4BAE">
              <w:rPr>
                <w:b/>
                <w:bCs/>
              </w:rPr>
              <w:t>Due Date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BB4BAE" w:rsidRDefault="007467C0" w14:paraId="750B85B8" w14:textId="0D60BE0B">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rsidR="007467C0" w:rsidP="00BB4BAE" w:rsidRDefault="007467C0" w14:paraId="5615D7C2" w14:textId="64040EE8">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rsidTr="58CB5956" w14:paraId="22B6A82F"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523C8019" w14:textId="77777777">
            <w:pPr>
              <w:pStyle w:val="TableBody"/>
              <w:rPr>
                <w:b/>
                <w:bCs/>
              </w:rPr>
            </w:pPr>
            <w:r w:rsidRPr="00BB4BAE">
              <w:rPr>
                <w:b/>
                <w:bCs/>
              </w:rPr>
              <w:t>Funding Source Type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2403E0" w:rsidR="007467C0" w:rsidP="00BB4BAE" w:rsidRDefault="0050763A" w14:paraId="760B1878" w14:textId="13FDECB6">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rsidTr="58CB5956" w14:paraId="02258F29"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545EDED3" w14:textId="77777777">
            <w:pPr>
              <w:pStyle w:val="TableBody"/>
              <w:rPr>
                <w:b/>
                <w:bCs/>
              </w:rPr>
            </w:pPr>
            <w:r w:rsidRPr="00BB4BAE">
              <w:rPr>
                <w:b/>
                <w:bCs/>
              </w:rPr>
              <w:t>Action</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7467C0" w14:paraId="569736FE" w14:textId="77777777">
            <w:pPr>
              <w:pStyle w:val="TableBody"/>
              <w:rPr>
                <w:lang w:val="en-US"/>
              </w:rPr>
            </w:pPr>
            <w:r>
              <w:rPr>
                <w:lang w:val="en-US"/>
              </w:rPr>
              <w:t>Shows the action recommended by OptiVault.</w:t>
            </w:r>
          </w:p>
        </w:tc>
      </w:tr>
      <w:tr w:rsidR="007467C0" w:rsidTr="58CB5956" w14:paraId="752C163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75F1C60C" w14:textId="77777777">
            <w:pPr>
              <w:pStyle w:val="TableBody"/>
              <w:rPr>
                <w:b/>
                <w:bCs/>
              </w:rPr>
            </w:pPr>
            <w:r w:rsidRPr="00BB4BAE">
              <w:rPr>
                <w:b/>
                <w:bCs/>
              </w:rPr>
              <w:t>Custom 1-10</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8A42EA" w:rsidR="007467C0" w:rsidP="00BB4BAE" w:rsidRDefault="007467C0" w14:paraId="5747B65E" w14:textId="2BF59D60">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rsidTr="58CB5956" w14:paraId="59489FD8"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375DA65B" w14:textId="77777777">
            <w:pPr>
              <w:pStyle w:val="TableBody"/>
              <w:rPr>
                <w:b/>
                <w:bCs/>
              </w:rPr>
            </w:pPr>
            <w:r w:rsidRPr="00BB4BAE">
              <w:rPr>
                <w:b/>
                <w:bCs/>
              </w:rPr>
              <w:t xml:space="preserve">Amount </w:t>
            </w:r>
            <w:r w:rsidRPr="00BB4BAE">
              <w:t>(Recommended Denominations Panel)</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7467C0" w14:paraId="1EC3D17E" w14:textId="77777777">
            <w:pPr>
              <w:pStyle w:val="TableBody"/>
              <w:rPr>
                <w:lang w:val="en-US"/>
              </w:rPr>
            </w:pPr>
            <w:r>
              <w:rPr>
                <w:lang w:val="en-US"/>
              </w:rPr>
              <w:t>OptiVault shows the Currency, Denomination, and Amount being recommended for inclusion in the action.</w:t>
            </w:r>
          </w:p>
        </w:tc>
      </w:tr>
      <w:tr w:rsidR="007467C0" w:rsidTr="58CB5956" w14:paraId="2BD986F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52290FD6" w14:textId="77777777">
            <w:pPr>
              <w:pStyle w:val="TableBody"/>
              <w:rPr>
                <w:b/>
                <w:bCs/>
              </w:rPr>
            </w:pPr>
            <w:r w:rsidRPr="00BB4BAE">
              <w:rPr>
                <w:b/>
                <w:bCs/>
              </w:rPr>
              <w:t>Accept Button</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7467C0" w14:paraId="0C5173F0" w14:textId="245E1A7C">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rsidTr="58CB5956" w14:paraId="62003D8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531AB3B3" w14:textId="77777777">
            <w:pPr>
              <w:pStyle w:val="TableBody"/>
              <w:rPr>
                <w:b/>
                <w:bCs/>
              </w:rPr>
            </w:pPr>
            <w:r w:rsidRPr="00BB4BAE">
              <w:rPr>
                <w:b/>
                <w:bCs/>
              </w:rPr>
              <w:t>Override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473705" w14:paraId="426CC64D" w14:textId="122B3D91">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rsidTr="58CB5956" w14:paraId="30C06DB7"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3E446D48" w14:textId="77777777">
            <w:pPr>
              <w:pStyle w:val="TableBody"/>
              <w:rPr>
                <w:b/>
                <w:bCs/>
              </w:rPr>
            </w:pPr>
            <w:r w:rsidRPr="00BB4BAE">
              <w:rPr>
                <w:b/>
                <w:bCs/>
              </w:rPr>
              <w:t>Cancel Button</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BB4BAE" w:rsidRDefault="007467C0" w14:paraId="622140D1" w14:textId="77777777">
            <w:pPr>
              <w:pStyle w:val="TableBody"/>
            </w:pPr>
            <w:r>
              <w:t>Cancels the transaction and no information is saved.</w:t>
            </w:r>
          </w:p>
        </w:tc>
      </w:tr>
    </w:tbl>
    <w:p w:rsidR="58CB5956" w:rsidRDefault="58CB5956" w14:paraId="31539E02" w14:textId="4322B3CB"/>
    <w:p w:rsidR="007467C0" w:rsidP="007467C0" w:rsidRDefault="00000000" w14:paraId="613DCC83" w14:textId="77777777">
      <w:pPr>
        <w:pStyle w:val="BulletSectionReference"/>
        <w:numPr>
          <w:ilvl w:val="0"/>
          <w:numId w:val="0"/>
        </w:numPr>
        <w:rPr>
          <w:rStyle w:val="Hyperlink"/>
          <w:rFonts w:eastAsiaTheme="majorEastAsia"/>
          <w:color w:val="9BBB59"/>
          <w:lang w:val="en-US"/>
        </w:rPr>
      </w:pPr>
      <w:hyperlink w:history="1" w:anchor="_CashpointOrdersOrder_Overview">
        <w:r w:rsidRPr="008D241F" w:rsidR="007467C0">
          <w:rPr>
            <w:rStyle w:val="Hyperlink"/>
            <w:rFonts w:eastAsiaTheme="majorEastAsia"/>
            <w:color w:val="9BBB59"/>
            <w:lang w:val="en-US"/>
          </w:rPr>
          <w:t>Return to: Cashpoint Orders</w:t>
        </w:r>
      </w:hyperlink>
    </w:p>
    <w:p w:rsidR="007467C0" w:rsidP="007467C0" w:rsidRDefault="007467C0" w14:paraId="1ADB9EED" w14:textId="77777777">
      <w:pPr>
        <w:pStyle w:val="BulletSectionReference"/>
        <w:numPr>
          <w:ilvl w:val="0"/>
          <w:numId w:val="0"/>
        </w:numPr>
        <w:rPr>
          <w:rStyle w:val="Hyperlink"/>
          <w:rFonts w:eastAsiaTheme="majorEastAsia"/>
          <w:color w:val="9BBB59"/>
          <w:lang w:val="en-US"/>
        </w:rPr>
      </w:pPr>
    </w:p>
    <w:p w:rsidRPr="000668CE" w:rsidR="007467C0" w:rsidP="007467C0" w:rsidRDefault="007467C0" w14:paraId="766C9BB2" w14:textId="77777777">
      <w:pPr>
        <w:pStyle w:val="Heading3"/>
      </w:pPr>
      <w:bookmarkStart w:name="_Toc74556373" w:id="546"/>
      <w:bookmarkStart w:name="_Toc127491562" w:id="547"/>
      <w:bookmarkStart w:name="_Toc128021095" w:id="548"/>
      <w:r>
        <w:t>Override Vault Recommendations</w:t>
      </w:r>
      <w:bookmarkEnd w:id="546"/>
      <w:bookmarkEnd w:id="547"/>
      <w:bookmarkEnd w:id="548"/>
    </w:p>
    <w:p w:rsidR="007467C0" w:rsidP="00BB4BAE" w:rsidRDefault="007467C0" w14:paraId="3F9E054F" w14:textId="77777777">
      <w:pPr>
        <w:pStyle w:val="BodyText"/>
      </w:pPr>
      <w:r>
        <w:t>Users can accept OptiVault-recommended deliveries and shipments via the Vault Recommendations.  They can also edit the recommendations via the Override Vault Recommendations page.</w:t>
      </w:r>
    </w:p>
    <w:p w:rsidR="007467C0" w:rsidP="007467C0" w:rsidRDefault="007467C0" w14:paraId="2C3E751A" w14:textId="77777777">
      <w:pPr>
        <w:pStyle w:val="Caption"/>
        <w:rPr>
          <w:noProof/>
          <w:lang w:val="en-US" w:bidi="ar-SA"/>
        </w:rPr>
      </w:pPr>
      <w:bookmarkStart w:name="_Toc74556447" w:id="549"/>
      <w:bookmarkStart w:name="_Toc128022124" w:id="550"/>
      <w:r w:rsidRPr="005923D2">
        <w:rPr>
          <w:lang w:val="en-US"/>
        </w:rPr>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549"/>
      <w:bookmarkEnd w:id="550"/>
    </w:p>
    <w:p w:rsidR="007467C0" w:rsidRDefault="007467C0" w14:paraId="731F3245" w14:textId="7DFE69FD">
      <w:pPr>
        <w:spacing w:after="0" w:line="240" w:lineRule="auto"/>
        <w:jc w:val="right"/>
        <w:rPr>
          <w:ins w:author="Moses, Robinson" w:date="2023-03-23T07:23:00Z" w:id="551"/>
          <w:lang w:bidi="ar-SA"/>
        </w:rPr>
      </w:pPr>
      <w:del w:author="Moses, Robinson" w:date="2023-03-23T07:24:00Z" w:id="552">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Pr="008D3C44" w:rsidR="003D1603" w:rsidRDefault="003D1603" w14:paraId="0DA5843F" w14:textId="30CAB4B8">
      <w:pPr>
        <w:spacing w:after="0" w:line="240" w:lineRule="auto"/>
        <w:jc w:val="right"/>
        <w:rPr>
          <w:lang w:bidi="ar-SA"/>
        </w:rPr>
        <w:pPrChange w:author="Moses, Robbie" w:date="2023-02-14T03:22:00Z" w:id="553">
          <w:pPr/>
        </w:pPrChange>
      </w:pPr>
      <w:ins w:author="Moses, Robinson" w:date="2023-03-23T07:23:00Z" w:id="554">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CE3935" w:rsidRDefault="00000000" w14:paraId="21DB91B7" w14:textId="5B46ACFF">
      <w:pPr>
        <w:pStyle w:val="BulletSectionReference"/>
        <w:numPr>
          <w:ilvl w:val="0"/>
          <w:numId w:val="0"/>
        </w:numPr>
        <w:spacing w:line="240" w:lineRule="auto"/>
        <w:rPr>
          <w:ins w:author="Moses, Robbie" w:date="2023-02-14T03:22:00Z" w:id="555"/>
          <w:rStyle w:val="Hyperlink"/>
          <w:rFonts w:eastAsiaTheme="majorEastAsia"/>
          <w:color w:val="9BBB59"/>
          <w:lang w:val="en-US"/>
        </w:rPr>
      </w:pPr>
      <w:hyperlink w:history="1" w:anchor="_CashpointOrdersOrder_Overview">
        <w:r w:rsidRPr="00D8579C" w:rsidR="007467C0">
          <w:rPr>
            <w:rStyle w:val="Hyperlink"/>
            <w:rFonts w:eastAsiaTheme="majorEastAsia"/>
            <w:color w:val="9BBB59"/>
            <w:lang w:val="en-US"/>
          </w:rPr>
          <w:t>Return to: Cashpoint Orders</w:t>
        </w:r>
      </w:hyperlink>
    </w:p>
    <w:p w:rsidRPr="00D8579C" w:rsidR="00CE3935" w:rsidRDefault="00CE3935" w14:paraId="4167AB7F" w14:textId="77777777">
      <w:pPr>
        <w:pStyle w:val="BulletSectionReference"/>
        <w:numPr>
          <w:ilvl w:val="0"/>
          <w:numId w:val="0"/>
        </w:numPr>
        <w:spacing w:line="240" w:lineRule="auto"/>
        <w:rPr>
          <w:color w:val="9BBB59"/>
          <w:lang w:val="en-US"/>
        </w:rPr>
        <w:pPrChange w:author="Moses, Robbie" w:date="2023-02-14T03:22:00Z" w:id="556">
          <w:pPr>
            <w:pStyle w:val="BulletSectionReference"/>
            <w:numPr>
              <w:numId w:val="0"/>
            </w:numPr>
            <w:ind w:left="0" w:firstLine="0"/>
          </w:pPr>
        </w:pPrChange>
      </w:pPr>
    </w:p>
    <w:p w:rsidRPr="002D47C4" w:rsidR="007467C0" w:rsidP="007467C0" w:rsidRDefault="007467C0" w14:paraId="7F71CEFA" w14:textId="77777777">
      <w:pPr>
        <w:pStyle w:val="Caption"/>
        <w:rPr>
          <w:lang w:val="en-US"/>
        </w:rPr>
      </w:pPr>
      <w:bookmarkStart w:name="_Toc74556667" w:id="55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557"/>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rsidTr="58CB5956" w14:paraId="7E83F9BA" w14:textId="77777777">
        <w:trPr>
          <w:cantSplit/>
          <w:tblHeader/>
        </w:trPr>
        <w:tc>
          <w:tcPr>
            <w:tcW w:w="2592" w:type="dxa"/>
            <w:tcBorders>
              <w:top w:val="single" w:color="000000" w:themeColor="text1" w:sz="4" w:space="0"/>
              <w:left w:val="single" w:color="000000" w:themeColor="text1" w:sz="4" w:space="0"/>
              <w:bottom w:val="double" w:color="000000" w:themeColor="text1" w:sz="1" w:space="0"/>
            </w:tcBorders>
            <w:shd w:val="clear" w:color="auto" w:fill="60C03A"/>
          </w:tcPr>
          <w:p w:rsidR="007467C0" w:rsidRDefault="007467C0" w14:paraId="4C1E412F" w14:textId="77777777">
            <w:pPr>
              <w:pStyle w:val="TableHeader"/>
              <w:pPrChange w:author="Pinnu, Sainath" w:date="2023-03-29T11:36:00Z" w:id="558">
                <w:pPr>
                  <w:pStyle w:val="TableHeader"/>
                  <w:snapToGrid w:val="0"/>
                </w:pPr>
              </w:pPrChange>
            </w:pPr>
            <w:r>
              <w:t xml:space="preserve">Field </w:t>
            </w:r>
          </w:p>
        </w:tc>
        <w:tc>
          <w:tcPr>
            <w:tcW w:w="5390" w:type="dxa"/>
            <w:tcBorders>
              <w:top w:val="single" w:color="000000" w:themeColor="text1" w:sz="4" w:space="0"/>
              <w:left w:val="single" w:color="000000" w:themeColor="text1" w:sz="4" w:space="0"/>
              <w:bottom w:val="double" w:color="000000" w:themeColor="text1" w:sz="1" w:space="0"/>
              <w:right w:val="single" w:color="000000" w:themeColor="text1" w:sz="4" w:space="0"/>
            </w:tcBorders>
            <w:shd w:val="clear" w:color="auto" w:fill="60C03A"/>
          </w:tcPr>
          <w:p w:rsidR="007467C0" w:rsidRDefault="007467C0" w14:paraId="3FB7855C" w14:textId="77777777">
            <w:pPr>
              <w:pStyle w:val="TableHeader"/>
              <w:pPrChange w:author="Pinnu, Sainath" w:date="2023-03-29T11:36:00Z" w:id="559">
                <w:pPr>
                  <w:pStyle w:val="TableHeader"/>
                  <w:snapToGrid w:val="0"/>
                </w:pPr>
              </w:pPrChange>
            </w:pPr>
            <w:r>
              <w:t>Description</w:t>
            </w:r>
          </w:p>
        </w:tc>
      </w:tr>
      <w:tr w:rsidR="007467C0" w:rsidTr="58CB5956" w14:paraId="4D941795"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28105693" w14:textId="77777777">
            <w:pPr>
              <w:pStyle w:val="TableBody"/>
              <w:rPr>
                <w:b/>
                <w:bCs/>
              </w:rPr>
            </w:pPr>
            <w:r w:rsidRPr="00BB4BAE">
              <w:rPr>
                <w:b/>
                <w:bCs/>
              </w:rPr>
              <w:t>Vault ID</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1126F6" w:rsidR="007467C0" w:rsidP="00BB4BAE" w:rsidRDefault="00526116" w14:paraId="15D5FE93" w14:textId="247610C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rsidTr="58CB5956" w14:paraId="2786F56F"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45598239" w14:textId="77777777">
            <w:pPr>
              <w:pStyle w:val="TableBody"/>
              <w:rPr>
                <w:b/>
                <w:bCs/>
              </w:rPr>
            </w:pPr>
            <w:r w:rsidRPr="00BB4BAE">
              <w:rPr>
                <w:b/>
                <w:bCs/>
              </w:rPr>
              <w:t>Funding Source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440A1E" w:rsidR="007467C0" w:rsidP="00BB4BAE" w:rsidRDefault="00CE171A" w14:paraId="15E5AF68" w14:textId="77C427FB">
            <w:pPr>
              <w:pStyle w:val="TableBody"/>
              <w:rPr>
                <w:lang w:val="en-US"/>
              </w:rPr>
            </w:pPr>
            <w:r>
              <w:rPr>
                <w:lang w:val="en-US"/>
              </w:rPr>
              <w:t xml:space="preserve">The default </w:t>
            </w:r>
            <w:r w:rsidR="007467C0">
              <w:rPr>
                <w:lang w:val="en-US"/>
              </w:rPr>
              <w:t>will be to Default Funding Source</w:t>
            </w:r>
          </w:p>
        </w:tc>
      </w:tr>
      <w:tr w:rsidR="007467C0" w:rsidTr="58CB5956" w14:paraId="346A3A6F"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7F827631" w14:textId="77777777">
            <w:pPr>
              <w:pStyle w:val="TableBody"/>
              <w:rPr>
                <w:b/>
                <w:bCs/>
              </w:rPr>
            </w:pPr>
            <w:r w:rsidRPr="00BB4BAE">
              <w:rPr>
                <w:b/>
                <w:bCs/>
              </w:rPr>
              <w:t>Recommendation Date</w:t>
            </w:r>
          </w:p>
          <w:p w:rsidRPr="00BB4BAE" w:rsidR="007467C0" w:rsidP="00BB4BAE" w:rsidRDefault="007467C0" w14:paraId="4AFD31F5" w14:textId="77777777">
            <w:pPr>
              <w:pStyle w:val="TableBody"/>
              <w:rPr>
                <w:b/>
                <w:bCs/>
              </w:rPr>
            </w:pP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876C9" w:rsidR="007467C0" w:rsidP="00BB4BAE" w:rsidRDefault="007467C0" w14:paraId="6E725D17" w14:textId="7C271852">
            <w:pPr>
              <w:pStyle w:val="TableBody"/>
              <w:rPr>
                <w:lang w:val="en-US"/>
              </w:rPr>
            </w:pPr>
            <w:r>
              <w:rPr>
                <w:lang w:val="en-US"/>
              </w:rPr>
              <w:t>Date the recommendation generated by OptiVault</w:t>
            </w:r>
          </w:p>
        </w:tc>
      </w:tr>
      <w:tr w:rsidR="007467C0" w:rsidTr="58CB5956" w14:paraId="66F8D8E8"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6A50908F" w14:textId="77777777">
            <w:pPr>
              <w:pStyle w:val="TableBody"/>
              <w:rPr>
                <w:b/>
                <w:bCs/>
              </w:rPr>
            </w:pPr>
            <w:r w:rsidRPr="00BB4BAE">
              <w:rPr>
                <w:b/>
                <w:bCs/>
              </w:rPr>
              <w:t>Due Date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BB4BAE" w:rsidRDefault="007467C0" w14:paraId="2FC6AECB" w14:textId="3CAA75D3">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rsidR="007467C0" w:rsidP="00BB4BAE" w:rsidRDefault="007467C0" w14:paraId="742C6A59" w14:textId="1E92AD28">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rsidTr="58CB5956" w14:paraId="379D0F7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73A630CB" w14:textId="77777777">
            <w:pPr>
              <w:pStyle w:val="TableBody"/>
              <w:rPr>
                <w:b/>
                <w:bCs/>
              </w:rPr>
            </w:pPr>
            <w:r w:rsidRPr="00BB4BAE">
              <w:rPr>
                <w:b/>
                <w:bCs/>
              </w:rPr>
              <w:t>Funding Source Type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2403E0" w:rsidR="007467C0" w:rsidP="00BB4BAE" w:rsidRDefault="00526116" w14:paraId="49AAC6E5" w14:textId="282833A8">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rsidTr="58CB5956" w14:paraId="033CDEC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1F662A22" w14:textId="77777777">
            <w:pPr>
              <w:pStyle w:val="TableBody"/>
              <w:rPr>
                <w:b/>
                <w:bCs/>
              </w:rPr>
            </w:pPr>
            <w:r w:rsidRPr="00BB4BAE">
              <w:rPr>
                <w:b/>
                <w:bCs/>
              </w:rPr>
              <w:t>Action</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7467C0" w14:paraId="2D6B2A27" w14:textId="77777777">
            <w:pPr>
              <w:pStyle w:val="TableBody"/>
              <w:rPr>
                <w:lang w:val="en-US"/>
              </w:rPr>
            </w:pPr>
            <w:r>
              <w:rPr>
                <w:lang w:val="en-US"/>
              </w:rPr>
              <w:t>Shows the action recommended by OptiVault.</w:t>
            </w:r>
          </w:p>
        </w:tc>
      </w:tr>
      <w:tr w:rsidR="007467C0" w:rsidTr="58CB5956" w14:paraId="1548FD4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513C46FF" w14:textId="77777777">
            <w:pPr>
              <w:pStyle w:val="TableBody"/>
              <w:rPr>
                <w:b/>
                <w:bCs/>
              </w:rPr>
            </w:pPr>
            <w:r w:rsidRPr="00BB4BAE">
              <w:rPr>
                <w:b/>
                <w:bCs/>
              </w:rPr>
              <w:t>Reason</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BB4BAE" w:rsidRDefault="007467C0" w14:paraId="107C8D64" w14:textId="190EF5D9">
            <w:pPr>
              <w:pStyle w:val="TableBody"/>
              <w:rPr>
                <w:lang w:val="en-US"/>
              </w:rPr>
            </w:pPr>
            <w:r>
              <w:rPr>
                <w:lang w:val="en-US"/>
              </w:rPr>
              <w:t>Users select the reason the recommendation is being overridden from a pre-defined list of reasons.</w:t>
            </w:r>
          </w:p>
        </w:tc>
      </w:tr>
      <w:tr w:rsidR="007467C0" w:rsidTr="58CB5956" w14:paraId="44A63EF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2C28B534" w14:textId="77777777">
            <w:pPr>
              <w:pStyle w:val="TableBody"/>
              <w:rPr>
                <w:b/>
                <w:bCs/>
              </w:rPr>
            </w:pPr>
            <w:r w:rsidRPr="00BB4BAE">
              <w:rPr>
                <w:b/>
                <w:bCs/>
              </w:rPr>
              <w:t>Custom 1-10</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8A42EA" w:rsidR="007467C0" w:rsidP="00BB4BAE" w:rsidRDefault="007467C0" w14:paraId="30BC58C5" w14:textId="302861EA">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rsidTr="58CB5956" w14:paraId="59400E87"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38CAEC9D" w14:textId="77777777">
            <w:pPr>
              <w:pStyle w:val="TableBody"/>
              <w:rPr>
                <w:b/>
                <w:bCs/>
              </w:rPr>
            </w:pPr>
            <w:r w:rsidRPr="00BB4BAE">
              <w:rPr>
                <w:b/>
                <w:bCs/>
              </w:rPr>
              <w:t>Amount (Recommended Denominations Panel)</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7467C0" w14:paraId="5BE41D2C" w14:textId="7D8DE2BA">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rsidTr="58CB5956" w14:paraId="13B15F0D"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097A4051" w14:textId="77777777">
            <w:pPr>
              <w:pStyle w:val="TableBody"/>
              <w:rPr>
                <w:b/>
                <w:bCs/>
              </w:rPr>
            </w:pPr>
            <w:r w:rsidRPr="00BB4BAE">
              <w:rPr>
                <w:b/>
                <w:bCs/>
              </w:rPr>
              <w:t>Unit Size</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BB4BAE" w:rsidRDefault="007467C0" w14:paraId="32020CCA" w14:textId="77777777">
            <w:pPr>
              <w:pStyle w:val="TableBody"/>
              <w:rPr>
                <w:lang w:val="en-US"/>
              </w:rPr>
            </w:pPr>
            <w:r>
              <w:rPr>
                <w:lang w:val="en-US"/>
              </w:rPr>
              <w:t>Shows the increments by which each denomination is required to be ordered</w:t>
            </w:r>
          </w:p>
        </w:tc>
      </w:tr>
      <w:tr w:rsidR="007467C0" w:rsidTr="58CB5956" w14:paraId="44CE5F79"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16983C02" w14:textId="77777777">
            <w:pPr>
              <w:pStyle w:val="TableBody"/>
              <w:rPr>
                <w:b/>
                <w:bCs/>
              </w:rPr>
            </w:pPr>
            <w:r w:rsidRPr="00BB4BAE">
              <w:rPr>
                <w:b/>
                <w:bCs/>
              </w:rPr>
              <w:t>Submit</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A430C1" w:rsidR="007467C0" w:rsidP="00BB4BAE" w:rsidRDefault="007467C0" w14:paraId="6942DABC" w14:textId="2481F2BA">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rsidTr="58CB5956" w14:paraId="766926B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BB4BAE" w:rsidR="007467C0" w:rsidP="00BB4BAE" w:rsidRDefault="007467C0" w14:paraId="3C31847E" w14:textId="77777777">
            <w:pPr>
              <w:pStyle w:val="TableBody"/>
              <w:rPr>
                <w:b/>
                <w:bCs/>
              </w:rPr>
            </w:pPr>
            <w:r w:rsidRPr="00BB4BAE">
              <w:rPr>
                <w:b/>
                <w:bCs/>
              </w:rPr>
              <w:t>Cancel Button</w:t>
            </w:r>
          </w:p>
        </w:tc>
        <w:tc>
          <w:tcPr>
            <w:tcW w:w="539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BB4BAE" w:rsidRDefault="007467C0" w14:paraId="52B49FF4" w14:textId="77777777">
            <w:pPr>
              <w:pStyle w:val="TableBody"/>
            </w:pPr>
            <w:r>
              <w:t>Cancels the transaction and no information is saved.</w:t>
            </w:r>
          </w:p>
        </w:tc>
      </w:tr>
    </w:tbl>
    <w:p w:rsidR="58CB5956" w:rsidRDefault="58CB5956" w14:paraId="30976934" w14:textId="02DB2020"/>
    <w:p w:rsidR="007467C0" w:rsidP="007467C0" w:rsidRDefault="00000000" w14:paraId="3AFFE4FF" w14:textId="1F376DDF">
      <w:pPr>
        <w:pStyle w:val="BulletSectionReference"/>
        <w:numPr>
          <w:ilvl w:val="0"/>
          <w:numId w:val="0"/>
        </w:numPr>
        <w:rPr>
          <w:rStyle w:val="Hyperlink"/>
          <w:rFonts w:eastAsiaTheme="majorEastAsia"/>
          <w:color w:val="9BBB59"/>
          <w:lang w:val="en-US"/>
        </w:rPr>
      </w:pPr>
      <w:hyperlink w:history="1" w:anchor="_CashpointOrdersOrder_Overview">
        <w:r w:rsidRPr="008D241F" w:rsidR="007467C0">
          <w:rPr>
            <w:rStyle w:val="Hyperlink"/>
            <w:rFonts w:eastAsiaTheme="majorEastAsia"/>
            <w:color w:val="9BBB59"/>
            <w:lang w:val="en-US"/>
          </w:rPr>
          <w:t>Return to: Cashpoint Orders</w:t>
        </w:r>
      </w:hyperlink>
    </w:p>
    <w:p w:rsidR="001F7E9A" w:rsidP="007467C0" w:rsidRDefault="001F7E9A" w14:paraId="2C7EB47E" w14:textId="77777777">
      <w:pPr>
        <w:pStyle w:val="BulletSectionReference"/>
        <w:numPr>
          <w:ilvl w:val="0"/>
          <w:numId w:val="0"/>
        </w:numPr>
        <w:rPr>
          <w:rStyle w:val="Hyperlink"/>
          <w:rFonts w:eastAsiaTheme="majorEastAsia"/>
          <w:color w:val="9BBB59"/>
          <w:lang w:val="en-US"/>
        </w:rPr>
      </w:pPr>
    </w:p>
    <w:p w:rsidRPr="000668CE" w:rsidR="007467C0" w:rsidP="007467C0" w:rsidRDefault="007467C0" w14:paraId="0600D74B" w14:textId="77777777">
      <w:pPr>
        <w:pStyle w:val="Heading3"/>
      </w:pPr>
      <w:bookmarkStart w:name="_Toc74556374" w:id="560"/>
      <w:bookmarkStart w:name="_Toc127491563" w:id="561"/>
      <w:bookmarkStart w:name="_Toc128021096" w:id="562"/>
      <w:r>
        <w:t>Manual Orders</w:t>
      </w:r>
      <w:bookmarkEnd w:id="560"/>
      <w:bookmarkEnd w:id="561"/>
      <w:bookmarkEnd w:id="562"/>
    </w:p>
    <w:p w:rsidR="007467C0" w:rsidP="00BB4BAE" w:rsidRDefault="007467C0" w14:paraId="695004C0" w14:textId="77777777">
      <w:pPr>
        <w:pStyle w:val="BodyText"/>
      </w:pPr>
      <w:r>
        <w:t>The Manual Orders page provides the ability to enter a Vault order for either cash delivery or cash return when an Open system-generated Recommendation does not exist.</w:t>
      </w:r>
    </w:p>
    <w:p w:rsidR="007467C0" w:rsidP="007467C0" w:rsidRDefault="007467C0" w14:paraId="3DD335E8" w14:textId="77777777">
      <w:pPr>
        <w:pStyle w:val="Caption"/>
        <w:rPr>
          <w:lang w:val="en-US"/>
        </w:rPr>
      </w:pPr>
      <w:bookmarkStart w:name="_Toc74556448" w:id="563"/>
      <w:bookmarkStart w:name="_Toc128022125" w:id="564"/>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563"/>
      <w:bookmarkEnd w:id="564"/>
    </w:p>
    <w:p w:rsidRPr="0006520E" w:rsidR="007467C0" w:rsidRDefault="007467C0" w14:paraId="6AC7DE4B" w14:textId="77777777">
      <w:pPr>
        <w:pStyle w:val="ListParagraph"/>
        <w:spacing w:after="0" w:line="240" w:lineRule="auto"/>
        <w:jc w:val="center"/>
        <w:rPr>
          <w:rFonts w:eastAsia="Calibri" w:cs="Calibri"/>
          <w:color w:val="2F5496" w:themeColor="accent1" w:themeShade="BF"/>
          <w:sz w:val="20"/>
          <w:szCs w:val="20"/>
        </w:rPr>
        <w:pPrChange w:author="Moses, Robbie" w:date="2023-02-14T03:24:00Z" w:id="565">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7C0" w:rsidP="00CA7A35" w:rsidRDefault="00000000" w14:paraId="10A7DB5C" w14:textId="7AB11803">
      <w:pPr>
        <w:pStyle w:val="BulletSectionReference"/>
        <w:numPr>
          <w:ilvl w:val="0"/>
          <w:numId w:val="0"/>
        </w:numPr>
        <w:spacing w:line="240" w:lineRule="auto"/>
        <w:rPr>
          <w:ins w:author="Moses, Robbie" w:date="2023-02-14T03:24:00Z" w:id="566"/>
          <w:rStyle w:val="Hyperlink"/>
          <w:rFonts w:eastAsiaTheme="majorEastAsia"/>
          <w:color w:val="9BBB59"/>
          <w:lang w:val="en-US"/>
        </w:rPr>
      </w:pPr>
      <w:hyperlink w:history="1" w:anchor="_CashpointOrdersOrder_Overview">
        <w:r w:rsidRPr="00D8579C" w:rsidR="007467C0">
          <w:rPr>
            <w:rStyle w:val="Hyperlink"/>
            <w:rFonts w:eastAsiaTheme="majorEastAsia"/>
            <w:color w:val="9BBB59"/>
            <w:lang w:val="en-US"/>
          </w:rPr>
          <w:t>Return to: Cashpoint Orders</w:t>
        </w:r>
      </w:hyperlink>
    </w:p>
    <w:p w:rsidRPr="00D8579C" w:rsidR="00CA7A35" w:rsidRDefault="00CA7A35" w14:paraId="76F318A2" w14:textId="77777777">
      <w:pPr>
        <w:pStyle w:val="BulletSectionReference"/>
        <w:numPr>
          <w:ilvl w:val="0"/>
          <w:numId w:val="0"/>
        </w:numPr>
        <w:spacing w:line="240" w:lineRule="auto"/>
        <w:rPr>
          <w:color w:val="9BBB59"/>
          <w:lang w:val="en-US"/>
        </w:rPr>
        <w:pPrChange w:author="Moses, Robbie" w:date="2023-02-14T03:24:00Z" w:id="567">
          <w:pPr>
            <w:pStyle w:val="BulletSectionReference"/>
            <w:numPr>
              <w:numId w:val="0"/>
            </w:numPr>
            <w:ind w:left="0" w:firstLine="0"/>
          </w:pPr>
        </w:pPrChange>
      </w:pPr>
    </w:p>
    <w:p w:rsidRPr="002D47C4" w:rsidR="007467C0" w:rsidP="007467C0" w:rsidRDefault="007467C0" w14:paraId="48AD3CD8" w14:textId="77777777">
      <w:pPr>
        <w:pStyle w:val="Caption"/>
        <w:rPr>
          <w:lang w:val="en-US"/>
        </w:rPr>
      </w:pPr>
      <w:bookmarkStart w:name="_Toc300309651" w:id="568"/>
      <w:bookmarkStart w:name="_Toc74556668" w:id="569"/>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568"/>
      <w:bookmarkEnd w:id="569"/>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rsidTr="004A0113" w14:paraId="5A7897F1"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7467C0" w:rsidRDefault="007467C0" w14:paraId="390418D7" w14:textId="77777777">
            <w:pPr>
              <w:pStyle w:val="TableHeader"/>
              <w:pPrChange w:author="Pinnu, Sainath" w:date="2023-03-29T11:36:00Z" w:id="570">
                <w:pPr>
                  <w:pStyle w:val="TableHeader"/>
                  <w:snapToGrid w:val="0"/>
                </w:pPr>
              </w:pPrChange>
            </w:pPr>
            <w:r>
              <w:t xml:space="preserve">Field </w:t>
            </w:r>
          </w:p>
        </w:tc>
        <w:tc>
          <w:tcPr>
            <w:tcW w:w="5390" w:type="dxa"/>
            <w:tcBorders>
              <w:top w:val="single" w:color="000000" w:sz="4" w:space="0"/>
              <w:left w:val="single" w:color="000000" w:sz="4" w:space="0"/>
              <w:bottom w:val="double" w:color="000000" w:sz="1" w:space="0"/>
              <w:right w:val="single" w:color="000000" w:sz="4" w:space="0"/>
            </w:tcBorders>
            <w:shd w:val="clear" w:color="auto" w:fill="60C03A"/>
          </w:tcPr>
          <w:p w:rsidR="007467C0" w:rsidRDefault="007467C0" w14:paraId="6D39B8EF" w14:textId="77777777">
            <w:pPr>
              <w:pStyle w:val="TableHeader"/>
              <w:pPrChange w:author="Pinnu, Sainath" w:date="2023-03-29T11:36:00Z" w:id="571">
                <w:pPr>
                  <w:pStyle w:val="TableHeader"/>
                  <w:snapToGrid w:val="0"/>
                </w:pPr>
              </w:pPrChange>
            </w:pPr>
            <w:r>
              <w:t>Description</w:t>
            </w:r>
          </w:p>
        </w:tc>
      </w:tr>
      <w:tr w:rsidR="007467C0" w:rsidTr="004A0113" w14:paraId="01A9FC67"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5F69E0C6" w14:textId="77777777">
            <w:pPr>
              <w:pStyle w:val="TableBody"/>
              <w:rPr>
                <w:b/>
                <w:bCs/>
              </w:rPr>
            </w:pPr>
            <w:r w:rsidRPr="004A0113">
              <w:rPr>
                <w:b/>
                <w:bCs/>
              </w:rPr>
              <w:t>Vault ID</w:t>
            </w:r>
          </w:p>
        </w:tc>
        <w:tc>
          <w:tcPr>
            <w:tcW w:w="5390" w:type="dxa"/>
            <w:tcBorders>
              <w:top w:val="single" w:color="000000" w:sz="4" w:space="0"/>
              <w:left w:val="single" w:color="000000" w:sz="4" w:space="0"/>
              <w:bottom w:val="single" w:color="000000" w:sz="4" w:space="0"/>
              <w:right w:val="single" w:color="000000" w:sz="4" w:space="0"/>
            </w:tcBorders>
          </w:tcPr>
          <w:p w:rsidRPr="001126F6" w:rsidR="007467C0" w:rsidP="00BB4BAE" w:rsidRDefault="00CA7A35" w14:paraId="7BE0FF2B" w14:textId="75E92776">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rsidTr="004A0113" w14:paraId="07C5CF0E"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71449E8F" w14:textId="77777777">
            <w:pPr>
              <w:pStyle w:val="TableBody"/>
              <w:rPr>
                <w:b/>
                <w:bCs/>
              </w:rPr>
            </w:pPr>
            <w:r w:rsidRPr="004A0113">
              <w:rPr>
                <w:b/>
                <w:bCs/>
              </w:rPr>
              <w:t>Funding Source</w:t>
            </w:r>
          </w:p>
        </w:tc>
        <w:tc>
          <w:tcPr>
            <w:tcW w:w="5390" w:type="dxa"/>
            <w:tcBorders>
              <w:top w:val="single" w:color="000000" w:sz="4" w:space="0"/>
              <w:left w:val="single" w:color="000000" w:sz="4" w:space="0"/>
              <w:bottom w:val="single" w:color="000000" w:sz="4" w:space="0"/>
              <w:right w:val="single" w:color="000000" w:sz="4" w:space="0"/>
            </w:tcBorders>
          </w:tcPr>
          <w:p w:rsidRPr="00440A1E" w:rsidR="007467C0" w:rsidP="00BB4BAE" w:rsidRDefault="007467C0" w14:paraId="7083B50E" w14:textId="63A14CFB">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rsidTr="004A0113" w14:paraId="12FD69F8"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4AA4EE07" w14:textId="77777777">
            <w:pPr>
              <w:pStyle w:val="TableBody"/>
              <w:rPr>
                <w:b/>
                <w:bCs/>
              </w:rPr>
            </w:pPr>
            <w:r w:rsidRPr="004A0113">
              <w:rPr>
                <w:b/>
                <w:bCs/>
              </w:rPr>
              <w:t>Order Date</w:t>
            </w:r>
          </w:p>
          <w:p w:rsidRPr="004A0113" w:rsidR="007467C0" w:rsidP="004A0113" w:rsidRDefault="007467C0" w14:paraId="344C673F" w14:textId="77777777">
            <w:pPr>
              <w:pStyle w:val="TableBody"/>
              <w:rPr>
                <w:b/>
                <w:bCs/>
              </w:rPr>
            </w:pPr>
          </w:p>
        </w:tc>
        <w:tc>
          <w:tcPr>
            <w:tcW w:w="5390" w:type="dxa"/>
            <w:tcBorders>
              <w:top w:val="single" w:color="000000" w:sz="4" w:space="0"/>
              <w:left w:val="single" w:color="000000" w:sz="4" w:space="0"/>
              <w:bottom w:val="single" w:color="000000" w:sz="4" w:space="0"/>
              <w:right w:val="single" w:color="000000" w:sz="4" w:space="0"/>
            </w:tcBorders>
          </w:tcPr>
          <w:p w:rsidR="007467C0" w:rsidP="00BB4BAE" w:rsidRDefault="007467C0" w14:paraId="7221BA85" w14:textId="3006C43F">
            <w:pPr>
              <w:pStyle w:val="TableBody"/>
            </w:pPr>
            <w:r>
              <w:t>Typically represents today’s date or the date when the cash is being ordered.</w:t>
            </w:r>
          </w:p>
        </w:tc>
      </w:tr>
      <w:tr w:rsidR="007467C0" w:rsidTr="004A0113" w14:paraId="66FA2CF2"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1ED70711" w14:textId="77777777">
            <w:pPr>
              <w:pStyle w:val="TableBody"/>
              <w:rPr>
                <w:b/>
                <w:bCs/>
              </w:rPr>
            </w:pPr>
            <w:r w:rsidRPr="004A0113">
              <w:rPr>
                <w:b/>
                <w:bCs/>
              </w:rPr>
              <w:t>Action</w:t>
            </w:r>
          </w:p>
        </w:tc>
        <w:tc>
          <w:tcPr>
            <w:tcW w:w="5390" w:type="dxa"/>
            <w:tcBorders>
              <w:top w:val="single" w:color="000000" w:sz="4" w:space="0"/>
              <w:left w:val="single" w:color="000000" w:sz="4" w:space="0"/>
              <w:bottom w:val="single" w:color="000000" w:sz="4" w:space="0"/>
              <w:right w:val="single" w:color="000000" w:sz="4" w:space="0"/>
            </w:tcBorders>
          </w:tcPr>
          <w:p w:rsidR="007467C0" w:rsidP="00BB4BAE" w:rsidRDefault="007467C0" w14:paraId="3A36E4F4" w14:textId="77777777">
            <w:pPr>
              <w:pStyle w:val="TableBody"/>
            </w:pPr>
            <w:r>
              <w:t>Shows the action that has been selected in the previous window.</w:t>
            </w:r>
          </w:p>
        </w:tc>
      </w:tr>
      <w:tr w:rsidR="007467C0" w:rsidTr="004A0113" w14:paraId="679FF1C5"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269B249F" w14:textId="77777777">
            <w:pPr>
              <w:pStyle w:val="TableBody"/>
              <w:rPr>
                <w:b/>
                <w:bCs/>
              </w:rPr>
            </w:pPr>
            <w:r w:rsidRPr="004A0113">
              <w:rPr>
                <w:b/>
                <w:bCs/>
              </w:rPr>
              <w:t>Due Date</w:t>
            </w:r>
          </w:p>
        </w:tc>
        <w:tc>
          <w:tcPr>
            <w:tcW w:w="5390" w:type="dxa"/>
            <w:tcBorders>
              <w:top w:val="single" w:color="000000" w:sz="4" w:space="0"/>
              <w:left w:val="single" w:color="000000" w:sz="4" w:space="0"/>
              <w:bottom w:val="single" w:color="000000" w:sz="4" w:space="0"/>
              <w:right w:val="single" w:color="000000" w:sz="4" w:space="0"/>
            </w:tcBorders>
          </w:tcPr>
          <w:p w:rsidR="007467C0" w:rsidP="00BB4BAE" w:rsidRDefault="007467C0" w14:paraId="28D8A009" w14:textId="3B2294AB">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rsidR="007467C0" w:rsidP="00BB4BAE" w:rsidRDefault="007467C0" w14:paraId="19803C8F" w14:textId="0DFFDC0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rsidTr="004A0113" w14:paraId="59EB3290"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7E0AF8C4" w14:textId="77777777">
            <w:pPr>
              <w:pStyle w:val="TableBody"/>
              <w:rPr>
                <w:b/>
                <w:bCs/>
              </w:rPr>
            </w:pPr>
            <w:r w:rsidRPr="004A0113">
              <w:rPr>
                <w:b/>
                <w:bCs/>
              </w:rPr>
              <w:t>Reason</w:t>
            </w:r>
          </w:p>
        </w:tc>
        <w:tc>
          <w:tcPr>
            <w:tcW w:w="5390" w:type="dxa"/>
            <w:tcBorders>
              <w:top w:val="single" w:color="000000" w:sz="4" w:space="0"/>
              <w:left w:val="single" w:color="000000" w:sz="4" w:space="0"/>
              <w:bottom w:val="single" w:color="000000" w:sz="4" w:space="0"/>
              <w:right w:val="single" w:color="000000" w:sz="4" w:space="0"/>
            </w:tcBorders>
          </w:tcPr>
          <w:p w:rsidR="007467C0" w:rsidP="00BB4BAE" w:rsidRDefault="007467C0" w14:paraId="05F66E1E" w14:textId="77777777">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rsidTr="004A0113" w14:paraId="56FAA10D"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2EFFAAF6" w14:textId="77777777">
            <w:pPr>
              <w:pStyle w:val="TableBody"/>
              <w:rPr>
                <w:b/>
                <w:bCs/>
                <w:lang w:val="en-US"/>
              </w:rPr>
            </w:pPr>
            <w:r w:rsidRPr="004A0113">
              <w:rPr>
                <w:b/>
                <w:bCs/>
                <w:lang w:val="en-US"/>
              </w:rPr>
              <w:t>Custom 1-10</w:t>
            </w:r>
          </w:p>
        </w:tc>
        <w:tc>
          <w:tcPr>
            <w:tcW w:w="5390" w:type="dxa"/>
            <w:tcBorders>
              <w:top w:val="single" w:color="000000" w:sz="4" w:space="0"/>
              <w:left w:val="single" w:color="000000" w:sz="4" w:space="0"/>
              <w:bottom w:val="single" w:color="000000" w:sz="4" w:space="0"/>
              <w:right w:val="single" w:color="000000" w:sz="4" w:space="0"/>
            </w:tcBorders>
          </w:tcPr>
          <w:p w:rsidRPr="008A42EA" w:rsidR="007467C0" w:rsidP="00BB4BAE" w:rsidRDefault="007467C0" w14:paraId="214E6162" w14:textId="1E474533">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rsidTr="004A0113" w14:paraId="617E0EA0"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68014F41" w14:textId="77777777">
            <w:pPr>
              <w:pStyle w:val="TableBody"/>
              <w:rPr>
                <w:b/>
                <w:bCs/>
                <w:lang w:val="en-US"/>
              </w:rPr>
            </w:pPr>
            <w:r w:rsidRPr="004A0113">
              <w:rPr>
                <w:b/>
                <w:bCs/>
                <w:lang w:val="en-US"/>
              </w:rPr>
              <w:t>Total Amount</w:t>
            </w:r>
          </w:p>
        </w:tc>
        <w:tc>
          <w:tcPr>
            <w:tcW w:w="5390" w:type="dxa"/>
            <w:tcBorders>
              <w:top w:val="single" w:color="000000" w:sz="4" w:space="0"/>
              <w:left w:val="single" w:color="000000" w:sz="4" w:space="0"/>
              <w:bottom w:val="single" w:color="000000" w:sz="4" w:space="0"/>
              <w:right w:val="single" w:color="000000" w:sz="4" w:space="0"/>
            </w:tcBorders>
          </w:tcPr>
          <w:p w:rsidR="007467C0" w:rsidP="00BB4BAE" w:rsidRDefault="007467C0" w14:paraId="154A6129" w14:textId="1C0431F3">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rsidTr="004A0113" w14:paraId="26CEAC35"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3C03FAD3" w14:textId="77777777">
            <w:pPr>
              <w:pStyle w:val="TableBody"/>
              <w:rPr>
                <w:b/>
                <w:bCs/>
                <w:lang w:val="en-US"/>
              </w:rPr>
            </w:pPr>
            <w:r w:rsidRPr="004A0113">
              <w:rPr>
                <w:b/>
                <w:bCs/>
                <w:lang w:val="en-US"/>
              </w:rPr>
              <w:t>Blog Message</w:t>
            </w:r>
          </w:p>
        </w:tc>
        <w:tc>
          <w:tcPr>
            <w:tcW w:w="5390" w:type="dxa"/>
            <w:tcBorders>
              <w:top w:val="single" w:color="000000" w:sz="4" w:space="0"/>
              <w:left w:val="single" w:color="000000" w:sz="4" w:space="0"/>
              <w:bottom w:val="single" w:color="000000" w:sz="4" w:space="0"/>
              <w:right w:val="single" w:color="000000" w:sz="4" w:space="0"/>
            </w:tcBorders>
          </w:tcPr>
          <w:p w:rsidR="007467C0" w:rsidP="00BB4BAE" w:rsidRDefault="007467C0" w14:paraId="7FBA3D4D" w14:textId="77777777">
            <w:pPr>
              <w:pStyle w:val="TableBody"/>
              <w:rPr>
                <w:lang w:val="en-US"/>
              </w:rPr>
            </w:pPr>
            <w:r>
              <w:t>Users can enter a new message for the order that will be placed in the Blog History. Analysts can review these notes so all analysts can view them when reviewing the order.</w:t>
            </w:r>
          </w:p>
        </w:tc>
      </w:tr>
      <w:tr w:rsidR="007467C0" w:rsidTr="004A0113" w14:paraId="1EFE0D09"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61B14332" w14:textId="77777777">
            <w:pPr>
              <w:pStyle w:val="TableBody"/>
              <w:rPr>
                <w:b/>
                <w:bCs/>
              </w:rPr>
            </w:pPr>
            <w:r w:rsidRPr="004A0113">
              <w:rPr>
                <w:b/>
                <w:bCs/>
              </w:rPr>
              <w:t xml:space="preserve">Amount </w:t>
            </w:r>
            <w:r w:rsidRPr="004A0113">
              <w:t>(Order Denominations Panel)</w:t>
            </w:r>
          </w:p>
        </w:tc>
        <w:tc>
          <w:tcPr>
            <w:tcW w:w="5390" w:type="dxa"/>
            <w:tcBorders>
              <w:top w:val="single" w:color="000000" w:sz="4" w:space="0"/>
              <w:left w:val="single" w:color="000000" w:sz="4" w:space="0"/>
              <w:bottom w:val="single" w:color="000000" w:sz="4" w:space="0"/>
              <w:right w:val="single" w:color="000000" w:sz="4" w:space="0"/>
            </w:tcBorders>
          </w:tcPr>
          <w:p w:rsidR="007467C0" w:rsidP="004A0113" w:rsidRDefault="007467C0" w14:paraId="686BBC1D" w14:textId="77777777">
            <w:pPr>
              <w:pStyle w:val="TableBody"/>
            </w:pPr>
            <w:r>
              <w:t xml:space="preserve">This entry must be performed on the right side of the window, in the Order Denominations window. </w:t>
            </w:r>
          </w:p>
          <w:p w:rsidR="007467C0" w:rsidP="004A0113" w:rsidRDefault="007467C0" w14:paraId="081C9468" w14:textId="1C8C509B">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rsidR="007467C0" w:rsidP="004A0113" w:rsidRDefault="007467C0" w14:paraId="4B761486" w14:textId="77777777">
            <w:pPr>
              <w:pStyle w:val="TableBody"/>
            </w:pPr>
            <w:r>
              <w:rPr>
                <w:b/>
              </w:rPr>
              <w:t>Delivery Validation</w:t>
            </w:r>
            <w:r>
              <w:t xml:space="preserve">: </w:t>
            </w:r>
          </w:p>
          <w:p w:rsidR="007467C0" w:rsidP="004A0113" w:rsidRDefault="007467C0" w14:paraId="0BFE421B" w14:textId="7705E617">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rsidR="007467C0" w:rsidP="004A0113" w:rsidRDefault="007467C0" w14:paraId="343ACF17" w14:textId="2ECD0904">
            <w:pPr>
              <w:pStyle w:val="TableListNumber"/>
            </w:pPr>
            <w:r>
              <w:t xml:space="preserve">The total ordered amount should not exceed </w:t>
            </w:r>
            <w:r w:rsidR="001D55C7">
              <w:t xml:space="preserve">the </w:t>
            </w:r>
            <w:r>
              <w:t xml:space="preserve">maximum capacity of the Cashpoint. </w:t>
            </w:r>
          </w:p>
          <w:p w:rsidRPr="004A0113" w:rsidR="007467C0" w:rsidP="004A0113" w:rsidRDefault="007467C0" w14:paraId="4F27718F" w14:textId="77777777">
            <w:pPr>
              <w:pStyle w:val="TableBody"/>
              <w:rPr>
                <w:b/>
                <w:bCs/>
              </w:rPr>
            </w:pPr>
            <w:r w:rsidRPr="004A0113">
              <w:rPr>
                <w:b/>
                <w:bCs/>
              </w:rPr>
              <w:t xml:space="preserve">Return Validation: </w:t>
            </w:r>
          </w:p>
          <w:p w:rsidRPr="004A0113" w:rsidR="007467C0" w:rsidP="004A0113" w:rsidRDefault="007467C0" w14:paraId="373C4A60" w14:textId="35C871AA">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rsidTr="004A0113" w14:paraId="539DDD52"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1346C2AD" w14:textId="77777777">
            <w:pPr>
              <w:pStyle w:val="TableBody"/>
              <w:rPr>
                <w:b/>
                <w:bCs/>
              </w:rPr>
            </w:pPr>
            <w:r w:rsidRPr="004A0113">
              <w:rPr>
                <w:b/>
                <w:bCs/>
              </w:rPr>
              <w:t>Submit Button</w:t>
            </w:r>
          </w:p>
        </w:tc>
        <w:tc>
          <w:tcPr>
            <w:tcW w:w="5390" w:type="dxa"/>
            <w:tcBorders>
              <w:top w:val="single" w:color="000000" w:sz="4" w:space="0"/>
              <w:left w:val="single" w:color="000000" w:sz="4" w:space="0"/>
              <w:bottom w:val="single" w:color="000000" w:sz="4" w:space="0"/>
              <w:right w:val="single" w:color="000000" w:sz="4" w:space="0"/>
            </w:tcBorders>
          </w:tcPr>
          <w:p w:rsidR="007467C0" w:rsidP="004A0113" w:rsidRDefault="007467C0" w14:paraId="1CA7275D" w14:textId="77777777">
            <w:pPr>
              <w:pStyle w:val="TableBody"/>
            </w:pPr>
            <w:r>
              <w:t>Commits the order provided all information was entered correctly. If there are errors or missing information, the user will be prompted for the correct information prior to committing the order.</w:t>
            </w:r>
          </w:p>
        </w:tc>
      </w:tr>
      <w:tr w:rsidR="007467C0" w:rsidTr="004A0113" w14:paraId="7D8A93A9" w14:textId="77777777">
        <w:tc>
          <w:tcPr>
            <w:tcW w:w="2592" w:type="dxa"/>
            <w:tcBorders>
              <w:top w:val="single" w:color="000000" w:sz="4" w:space="0"/>
              <w:left w:val="single" w:color="000000" w:sz="4" w:space="0"/>
              <w:bottom w:val="single" w:color="000000" w:sz="4" w:space="0"/>
            </w:tcBorders>
          </w:tcPr>
          <w:p w:rsidRPr="004A0113" w:rsidR="007467C0" w:rsidP="004A0113" w:rsidRDefault="007467C0" w14:paraId="6A407804" w14:textId="77777777">
            <w:pPr>
              <w:pStyle w:val="TableBody"/>
              <w:rPr>
                <w:b/>
                <w:bCs/>
              </w:rPr>
            </w:pPr>
            <w:r w:rsidRPr="004A0113">
              <w:rPr>
                <w:b/>
                <w:bCs/>
              </w:rPr>
              <w:t>Cancel Button</w:t>
            </w:r>
          </w:p>
        </w:tc>
        <w:tc>
          <w:tcPr>
            <w:tcW w:w="5390" w:type="dxa"/>
            <w:tcBorders>
              <w:top w:val="single" w:color="000000" w:sz="4" w:space="0"/>
              <w:left w:val="single" w:color="000000" w:sz="4" w:space="0"/>
              <w:bottom w:val="single" w:color="000000" w:sz="4" w:space="0"/>
              <w:right w:val="single" w:color="000000" w:sz="4" w:space="0"/>
            </w:tcBorders>
          </w:tcPr>
          <w:p w:rsidR="007467C0" w:rsidP="004A0113" w:rsidRDefault="007467C0" w14:paraId="46491A81" w14:textId="77777777">
            <w:pPr>
              <w:pStyle w:val="TableBody"/>
            </w:pPr>
            <w:r>
              <w:t>Cancels the transaction and no information is saved.</w:t>
            </w:r>
          </w:p>
        </w:tc>
      </w:tr>
    </w:tbl>
    <w:p w:rsidR="007467C0" w:rsidP="007467C0" w:rsidRDefault="00000000" w14:paraId="484FC191" w14:textId="5A3A089B">
      <w:pPr>
        <w:pStyle w:val="BulletSectionReference"/>
        <w:numPr>
          <w:ilvl w:val="0"/>
          <w:numId w:val="0"/>
        </w:numPr>
        <w:rPr>
          <w:rStyle w:val="Hyperlink"/>
          <w:rFonts w:eastAsiaTheme="majorEastAsia"/>
          <w:color w:val="9BBB59"/>
          <w:lang w:val="en-US"/>
        </w:rPr>
      </w:pPr>
      <w:hyperlink w:history="1" w:anchor="_CashpointOrdersOrder_Overview">
        <w:r w:rsidRPr="008D241F" w:rsidR="007467C0">
          <w:rPr>
            <w:rStyle w:val="Hyperlink"/>
            <w:rFonts w:eastAsiaTheme="majorEastAsia"/>
            <w:color w:val="9BBB59"/>
            <w:lang w:val="en-US"/>
          </w:rPr>
          <w:t>Return to: Cashpoint Orders</w:t>
        </w:r>
      </w:hyperlink>
    </w:p>
    <w:p w:rsidRPr="008D241F" w:rsidR="00111BE4" w:rsidP="007467C0" w:rsidRDefault="00111BE4" w14:paraId="7F691997" w14:textId="77777777">
      <w:pPr>
        <w:pStyle w:val="BulletSectionReference"/>
        <w:numPr>
          <w:ilvl w:val="0"/>
          <w:numId w:val="0"/>
        </w:numPr>
        <w:rPr>
          <w:color w:val="9BBB59"/>
          <w:lang w:val="en-US"/>
        </w:rPr>
      </w:pPr>
    </w:p>
    <w:p w:rsidRPr="000668CE" w:rsidR="007467C0" w:rsidP="007467C0" w:rsidRDefault="007467C0" w14:paraId="36C1A53A" w14:textId="77777777">
      <w:pPr>
        <w:pStyle w:val="Heading3"/>
      </w:pPr>
      <w:bookmarkStart w:name="_Toc74556375" w:id="572"/>
      <w:bookmarkStart w:name="_Toc127491564" w:id="573"/>
      <w:bookmarkStart w:name="_Toc128021097" w:id="574"/>
      <w:r>
        <w:t>Order Details Page</w:t>
      </w:r>
      <w:bookmarkEnd w:id="572"/>
      <w:bookmarkEnd w:id="573"/>
      <w:bookmarkEnd w:id="574"/>
    </w:p>
    <w:p w:rsidR="007467C0" w:rsidP="00177C47" w:rsidRDefault="007467C0" w14:paraId="3DEC7BD6" w14:textId="1BE07FE7">
      <w:pPr>
        <w:pStyle w:val="BodyText"/>
      </w:pPr>
      <w:r>
        <w:t>The Order Details page provides an opportunity to review, edit, override, and delete an order prior to final placement. If utilized, it also provides the ability to add additional BLOG messages and review existing BLOGs.</w:t>
      </w:r>
    </w:p>
    <w:p w:rsidR="007467C0" w:rsidP="00177C47" w:rsidRDefault="007467C0" w14:paraId="34578B72" w14:textId="77777777">
      <w:pPr>
        <w:pStyle w:val="BodyText"/>
      </w:pPr>
      <w:r>
        <w:t>The Order Details page applies to both vault and child-vault orders.</w:t>
      </w:r>
    </w:p>
    <w:p w:rsidR="007467C0" w:rsidP="007467C0" w:rsidRDefault="007467C0" w14:paraId="1D8D71ED" w14:textId="77777777">
      <w:pPr>
        <w:pStyle w:val="Caption"/>
      </w:pPr>
      <w:bookmarkStart w:name="_Toc74556449" w:id="575"/>
      <w:bookmarkStart w:name="_Toc128022126" w:id="576"/>
      <w:r>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575"/>
      <w:bookmarkEnd w:id="576"/>
    </w:p>
    <w:p w:rsidR="007467C0" w:rsidP="00177C47" w:rsidRDefault="007467C0" w14:paraId="56585EF2" w14:textId="7777777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7C0" w:rsidP="00DC2F41" w:rsidRDefault="007467C0" w14:paraId="754184CD" w14:textId="5675C3C4">
      <w:pPr>
        <w:spacing w:after="160" w:line="259" w:lineRule="auto"/>
      </w:pPr>
      <w:bookmarkStart w:name="_Toc74556669" w:id="577"/>
      <w:r>
        <w:t xml:space="preserve">Table </w:t>
      </w:r>
      <w:r w:rsidR="00752895">
        <w:fldChar w:fldCharType="begin"/>
      </w:r>
      <w:r w:rsidR="00752895">
        <w:instrText xml:space="preserve"> SEQ "Table" \*Arabic </w:instrText>
      </w:r>
      <w:r w:rsidR="00752895">
        <w:fldChar w:fldCharType="separate"/>
      </w:r>
      <w:r>
        <w:rPr>
          <w:noProof/>
        </w:rPr>
        <w:t>30</w:t>
      </w:r>
      <w:r w:rsidR="00752895">
        <w:rPr>
          <w:noProof/>
        </w:rPr>
        <w:fldChar w:fldCharType="end"/>
      </w:r>
      <w:r>
        <w:t>: Order Confirmation Page</w:t>
      </w:r>
      <w:bookmarkEnd w:id="57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Tr="006271D1" w14:paraId="1AF5643D"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7467C0" w:rsidP="00170D7D" w:rsidRDefault="007467C0" w14:paraId="6D90B1D8" w14:textId="77777777">
            <w:pPr>
              <w:pStyle w:val="TableHeader"/>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7467C0" w:rsidP="00170D7D" w:rsidRDefault="007467C0" w14:paraId="63039198" w14:textId="77777777">
            <w:pPr>
              <w:pStyle w:val="TableHeader"/>
            </w:pPr>
            <w:r>
              <w:t>Description</w:t>
            </w:r>
          </w:p>
        </w:tc>
      </w:tr>
      <w:tr w:rsidR="007467C0" w:rsidTr="006271D1" w14:paraId="5C8D35E9"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531340D7" w14:textId="77777777">
            <w:pPr>
              <w:pStyle w:val="TableBody"/>
              <w:rPr>
                <w:b/>
                <w:bCs/>
              </w:rPr>
            </w:pPr>
            <w:r w:rsidRPr="00177C47">
              <w:rPr>
                <w:b/>
                <w:bCs/>
              </w:rPr>
              <w:t>Vault ID</w:t>
            </w:r>
          </w:p>
        </w:tc>
        <w:tc>
          <w:tcPr>
            <w:tcW w:w="5483" w:type="dxa"/>
            <w:tcBorders>
              <w:top w:val="single" w:color="000000" w:sz="4" w:space="0"/>
              <w:left w:val="single" w:color="000000" w:sz="4" w:space="0"/>
              <w:bottom w:val="single" w:color="000000" w:sz="4" w:space="0"/>
              <w:right w:val="single" w:color="000000" w:sz="4" w:space="0"/>
            </w:tcBorders>
          </w:tcPr>
          <w:p w:rsidRPr="001126F6" w:rsidR="007467C0" w:rsidP="00177C47" w:rsidRDefault="00A933EF" w14:paraId="24AB594A" w14:textId="546BA238">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rsidTr="006271D1" w14:paraId="6EFD056D"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305A172B" w14:textId="77777777">
            <w:pPr>
              <w:pStyle w:val="TableBody"/>
              <w:rPr>
                <w:b/>
                <w:bCs/>
              </w:rPr>
            </w:pPr>
            <w:r w:rsidRPr="00177C47">
              <w:rPr>
                <w:b/>
                <w:bCs/>
              </w:rPr>
              <w:t>Funding Source</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177C47" w:rsidRDefault="007467C0" w14:paraId="0B379934" w14:textId="77777777">
            <w:pPr>
              <w:pStyle w:val="TableBody"/>
              <w:rPr>
                <w:lang w:val="en-US"/>
              </w:rPr>
            </w:pPr>
            <w:r>
              <w:rPr>
                <w:lang w:val="en-US"/>
              </w:rPr>
              <w:t>Displays the Funding Source that has been selected to send cash to or receive cash from the cashpoint in question</w:t>
            </w:r>
          </w:p>
        </w:tc>
      </w:tr>
      <w:tr w:rsidR="007467C0" w:rsidTr="006271D1" w14:paraId="29A255C1"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7BC626DF" w14:textId="77777777">
            <w:pPr>
              <w:pStyle w:val="TableBody"/>
              <w:rPr>
                <w:b/>
                <w:bCs/>
              </w:rPr>
            </w:pPr>
            <w:r w:rsidRPr="00177C47">
              <w:rPr>
                <w:b/>
                <w:bCs/>
              </w:rPr>
              <w:t>Order Date</w:t>
            </w:r>
          </w:p>
          <w:p w:rsidRPr="00177C47" w:rsidR="007467C0" w:rsidP="00177C47" w:rsidRDefault="007467C0" w14:paraId="7BCE3803"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3147C6CC" w14:textId="2B1E1FDA">
            <w:pPr>
              <w:pStyle w:val="TableBody"/>
            </w:pPr>
            <w:r>
              <w:t>Typically represents today’s date or the date when the cash is being ordered.</w:t>
            </w:r>
          </w:p>
        </w:tc>
      </w:tr>
      <w:tr w:rsidR="007467C0" w:rsidTr="006271D1" w14:paraId="4B3649FE"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53C09831" w14:textId="77777777">
            <w:pPr>
              <w:pStyle w:val="TableBody"/>
              <w:rPr>
                <w:b/>
                <w:bCs/>
              </w:rPr>
            </w:pPr>
            <w:r w:rsidRPr="00177C47">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1E9B69CB" w14:textId="0B3C342E">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rsidTr="006271D1" w14:paraId="1878387B"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7CC1666B" w14:textId="77777777">
            <w:pPr>
              <w:pStyle w:val="TableBody"/>
              <w:rPr>
                <w:b/>
                <w:bCs/>
              </w:rPr>
            </w:pPr>
            <w:r w:rsidRPr="00177C47">
              <w:rPr>
                <w:b/>
                <w:bCs/>
              </w:rPr>
              <w:t>Funding Source Type</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22830C36" w14:textId="77777777">
            <w:pPr>
              <w:pStyle w:val="TableBody"/>
              <w:rPr>
                <w:lang w:val="en-US"/>
              </w:rPr>
            </w:pPr>
            <w:r>
              <w:rPr>
                <w:lang w:val="en-US"/>
              </w:rPr>
              <w:t>Displays the type of funding source options being Vault, External Funding Source, or Custodial Inventory.</w:t>
            </w:r>
          </w:p>
        </w:tc>
      </w:tr>
      <w:tr w:rsidR="007467C0" w:rsidTr="006271D1" w14:paraId="05016E1D"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571B7763" w14:textId="77777777">
            <w:pPr>
              <w:pStyle w:val="TableBody"/>
              <w:rPr>
                <w:b/>
                <w:bCs/>
              </w:rPr>
            </w:pPr>
            <w:r w:rsidRPr="00177C47">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53BFED5A" w14:textId="77777777">
            <w:pPr>
              <w:pStyle w:val="TableBody"/>
            </w:pPr>
            <w:r>
              <w:t>Shows the action that has been selected in the previous window.</w:t>
            </w:r>
          </w:p>
        </w:tc>
      </w:tr>
      <w:tr w:rsidR="007467C0" w:rsidTr="006271D1" w14:paraId="29987D6D"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22EA0EE7" w14:textId="77777777">
            <w:pPr>
              <w:pStyle w:val="TableBody"/>
              <w:rPr>
                <w:b/>
                <w:bCs/>
              </w:rPr>
            </w:pPr>
            <w:r w:rsidRPr="00177C47">
              <w:rPr>
                <w:b/>
                <w:bCs/>
              </w:rPr>
              <w:t>Status</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177C47" w:rsidRDefault="007467C0" w14:paraId="084A6885" w14:textId="77777777">
            <w:pPr>
              <w:pStyle w:val="TableBody"/>
              <w:rPr>
                <w:lang w:val="en-US"/>
              </w:rPr>
            </w:pPr>
            <w:r>
              <w:rPr>
                <w:lang w:val="en-US"/>
              </w:rPr>
              <w:t>Status or source of order options being Manual Order, Overridden Order, Accepted Recommendation</w:t>
            </w:r>
          </w:p>
        </w:tc>
      </w:tr>
      <w:tr w:rsidR="007467C0" w:rsidTr="006271D1" w14:paraId="4F38F9B0"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5A108089" w14:textId="77777777">
            <w:pPr>
              <w:pStyle w:val="TableBody"/>
              <w:rPr>
                <w:b/>
                <w:bCs/>
              </w:rPr>
            </w:pPr>
            <w:r w:rsidRPr="00177C47">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461FDB9D" w14:textId="7777777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rsidTr="006271D1" w14:paraId="435DF58A"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57CFC51B" w14:textId="77777777">
            <w:pPr>
              <w:pStyle w:val="TableBody"/>
              <w:rPr>
                <w:b/>
                <w:bCs/>
              </w:rPr>
            </w:pPr>
            <w:r w:rsidRPr="00177C47">
              <w:rPr>
                <w:b/>
                <w:bCs/>
              </w:rPr>
              <w:t>Source</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58C9736D" w14:textId="058E2D14">
            <w:pPr>
              <w:pStyle w:val="TableBody"/>
            </w:pPr>
            <w:r>
              <w:t xml:space="preserve">Indicates the status of the order: </w:t>
            </w:r>
            <w:r w:rsidR="00E6108F">
              <w:t>auto-</w:t>
            </w:r>
            <w:r>
              <w:t>committed, accepted recommendation, overridden recommendation, manual order or centrally overridden.</w:t>
            </w:r>
          </w:p>
        </w:tc>
      </w:tr>
      <w:tr w:rsidR="007467C0" w:rsidTr="006271D1" w14:paraId="4646C95B"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06A179EA" w14:textId="77777777">
            <w:pPr>
              <w:pStyle w:val="TableBody"/>
              <w:rPr>
                <w:b/>
                <w:bCs/>
              </w:rPr>
            </w:pPr>
            <w:r w:rsidRPr="00177C47">
              <w:rPr>
                <w:b/>
                <w:bCs/>
              </w:rPr>
              <w:t>Reason</w:t>
            </w:r>
          </w:p>
        </w:tc>
        <w:tc>
          <w:tcPr>
            <w:tcW w:w="5483" w:type="dxa"/>
            <w:tcBorders>
              <w:top w:val="single" w:color="000000" w:sz="4" w:space="0"/>
              <w:left w:val="single" w:color="000000" w:sz="4" w:space="0"/>
              <w:bottom w:val="single" w:color="000000" w:sz="4" w:space="0"/>
              <w:right w:val="single" w:color="000000" w:sz="4" w:space="0"/>
            </w:tcBorders>
          </w:tcPr>
          <w:p w:rsidRPr="00570E7C" w:rsidR="007467C0" w:rsidP="00177C47" w:rsidRDefault="007467C0" w14:paraId="7BCEC41F" w14:textId="7777777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rsidTr="006271D1" w14:paraId="1B721755"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24A777B6" w14:textId="77777777">
            <w:pPr>
              <w:pStyle w:val="TableBody"/>
              <w:rPr>
                <w:b/>
                <w:bCs/>
              </w:rPr>
            </w:pPr>
            <w:r w:rsidRPr="00177C47">
              <w:rPr>
                <w:b/>
                <w:bCs/>
              </w:rPr>
              <w:t>Custom 01-10</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47A837D1" w14:textId="61D05771">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rsidTr="006271D1" w14:paraId="09D493AA"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02F5D985" w14:textId="77777777">
            <w:pPr>
              <w:pStyle w:val="TableBody"/>
              <w:rPr>
                <w:b/>
                <w:bCs/>
              </w:rPr>
            </w:pPr>
            <w:r w:rsidRPr="00177C47">
              <w:rPr>
                <w:b/>
                <w:bCs/>
              </w:rPr>
              <w:t>Total Amount</w:t>
            </w:r>
          </w:p>
        </w:tc>
        <w:tc>
          <w:tcPr>
            <w:tcW w:w="5483" w:type="dxa"/>
            <w:tcBorders>
              <w:top w:val="single" w:color="000000" w:sz="4" w:space="0"/>
              <w:left w:val="single" w:color="000000" w:sz="4" w:space="0"/>
              <w:bottom w:val="single" w:color="000000" w:sz="4" w:space="0"/>
              <w:right w:val="single" w:color="000000" w:sz="4" w:space="0"/>
            </w:tcBorders>
          </w:tcPr>
          <w:p w:rsidRPr="0006520E" w:rsidR="007467C0" w:rsidP="00177C47" w:rsidRDefault="00E6108F" w14:paraId="2CA67B4A" w14:textId="270BA3FE">
            <w:pPr>
              <w:pStyle w:val="TableBody"/>
              <w:rPr>
                <w:lang w:val="en-US"/>
              </w:rPr>
            </w:pPr>
            <w:r>
              <w:rPr>
                <w:lang w:val="en-US"/>
              </w:rPr>
              <w:t xml:space="preserve">The current </w:t>
            </w:r>
            <w:r w:rsidR="007467C0">
              <w:rPr>
                <w:lang w:val="en-US"/>
              </w:rPr>
              <w:t>total amount of the Order</w:t>
            </w:r>
          </w:p>
        </w:tc>
      </w:tr>
      <w:tr w:rsidR="007467C0" w:rsidTr="006271D1" w14:paraId="210A6E01"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3B3199B4" w14:textId="77777777">
            <w:pPr>
              <w:pStyle w:val="TableBody"/>
              <w:rPr>
                <w:b/>
                <w:bCs/>
              </w:rPr>
            </w:pPr>
            <w:r w:rsidRPr="00177C47">
              <w:rPr>
                <w:b/>
                <w:bCs/>
              </w:rPr>
              <w:t>Blog History</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78E26A06" w14:textId="77777777">
            <w:pPr>
              <w:pStyle w:val="TableBody"/>
              <w:rPr>
                <w:lang w:val="en-US"/>
              </w:rPr>
            </w:pPr>
            <w:r>
              <w:rPr>
                <w:lang w:val="en-US"/>
              </w:rPr>
              <w:t>Display of all Blog records entered in connection with the order</w:t>
            </w:r>
          </w:p>
        </w:tc>
      </w:tr>
      <w:tr w:rsidR="007467C0" w:rsidTr="006271D1" w14:paraId="119C2882"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282ADFBA" w14:textId="77777777">
            <w:pPr>
              <w:pStyle w:val="TableBody"/>
              <w:rPr>
                <w:b/>
                <w:bCs/>
              </w:rPr>
            </w:pPr>
            <w:r w:rsidRPr="00177C47">
              <w:rPr>
                <w:b/>
                <w:bCs/>
              </w:rPr>
              <w:t>New Blog Message</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0FD5A15D" w14:textId="3C82142B">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rsidTr="006271D1" w14:paraId="4D71AB36"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2ECAADCA" w14:textId="77777777">
            <w:pPr>
              <w:pStyle w:val="TableBody"/>
              <w:rPr>
                <w:b/>
                <w:bCs/>
              </w:rPr>
            </w:pPr>
            <w:r w:rsidRPr="00177C47">
              <w:rPr>
                <w:b/>
                <w:bCs/>
              </w:rPr>
              <w:t>Accept</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AC772A" w14:paraId="3079D874" w14:textId="493937D3">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rsidTr="006271D1" w14:paraId="48022FC7"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1CC224FD" w14:textId="77777777">
            <w:pPr>
              <w:pStyle w:val="TableBody"/>
              <w:rPr>
                <w:b/>
                <w:bCs/>
              </w:rPr>
            </w:pPr>
            <w:r w:rsidRPr="00177C47">
              <w:rPr>
                <w:b/>
                <w:bCs/>
              </w:rPr>
              <w:t>Cancel</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5F11C6BD" w14:textId="77777777">
            <w:pPr>
              <w:pStyle w:val="TableBody"/>
              <w:rPr>
                <w:lang w:val="en-US"/>
              </w:rPr>
            </w:pPr>
            <w:r>
              <w:rPr>
                <w:lang w:val="en-US"/>
              </w:rPr>
              <w:t>Approve and book order for changes made</w:t>
            </w:r>
          </w:p>
        </w:tc>
      </w:tr>
      <w:tr w:rsidR="007467C0" w:rsidTr="006271D1" w14:paraId="6314B9AF" w14:textId="77777777">
        <w:trPr>
          <w:cantSplit/>
        </w:trPr>
        <w:tc>
          <w:tcPr>
            <w:tcW w:w="2592" w:type="dxa"/>
            <w:tcBorders>
              <w:top w:val="single" w:color="000000" w:sz="4" w:space="0"/>
              <w:left w:val="single" w:color="000000" w:sz="4" w:space="0"/>
              <w:bottom w:val="single" w:color="000000" w:sz="4" w:space="0"/>
            </w:tcBorders>
          </w:tcPr>
          <w:p w:rsidRPr="00177C47" w:rsidR="007467C0" w:rsidP="00177C47" w:rsidRDefault="007467C0" w14:paraId="16EFCD72" w14:textId="77777777">
            <w:pPr>
              <w:pStyle w:val="TableBody"/>
              <w:rPr>
                <w:b/>
                <w:bCs/>
              </w:rPr>
            </w:pPr>
            <w:r w:rsidRPr="00177C47">
              <w:rPr>
                <w:b/>
                <w:bCs/>
              </w:rPr>
              <w:t>Edit</w:t>
            </w:r>
          </w:p>
        </w:tc>
        <w:tc>
          <w:tcPr>
            <w:tcW w:w="5483" w:type="dxa"/>
            <w:tcBorders>
              <w:top w:val="single" w:color="000000" w:sz="4" w:space="0"/>
              <w:left w:val="single" w:color="000000" w:sz="4" w:space="0"/>
              <w:bottom w:val="single" w:color="000000" w:sz="4" w:space="0"/>
              <w:right w:val="single" w:color="000000" w:sz="4" w:space="0"/>
            </w:tcBorders>
          </w:tcPr>
          <w:p w:rsidR="007467C0" w:rsidP="00177C47" w:rsidRDefault="007467C0" w14:paraId="08A95453" w14:textId="77777777">
            <w:pPr>
              <w:pStyle w:val="TableBody"/>
              <w:rPr>
                <w:lang w:val="en-US"/>
              </w:rPr>
            </w:pPr>
            <w:r>
              <w:rPr>
                <w:lang w:val="en-US"/>
              </w:rPr>
              <w:t>Allows the user to Edit an existing order that has not yet reached its Due Date</w:t>
            </w:r>
          </w:p>
        </w:tc>
      </w:tr>
    </w:tbl>
    <w:p w:rsidRPr="008D241F" w:rsidR="007467C0" w:rsidP="007467C0" w:rsidRDefault="00000000" w14:paraId="2D245DFE" w14:textId="77777777">
      <w:pPr>
        <w:pStyle w:val="BulletSectionReference"/>
        <w:numPr>
          <w:ilvl w:val="0"/>
          <w:numId w:val="0"/>
        </w:numPr>
        <w:rPr>
          <w:color w:val="9BBB59"/>
          <w:lang w:val="en-US"/>
        </w:rPr>
      </w:pPr>
      <w:hyperlink w:history="1" w:anchor="_CashpointOrdersOrder_Overview">
        <w:r w:rsidRPr="008D241F" w:rsidR="007467C0">
          <w:rPr>
            <w:rStyle w:val="Hyperlink"/>
            <w:rFonts w:eastAsiaTheme="majorEastAsia"/>
            <w:color w:val="9BBB59"/>
            <w:lang w:val="en-US"/>
          </w:rPr>
          <w:t>Return to: Cashpoint Orders</w:t>
        </w:r>
      </w:hyperlink>
    </w:p>
    <w:p w:rsidR="007467C0" w:rsidP="007467C0" w:rsidRDefault="007467C0" w14:paraId="6736B6EF" w14:textId="77777777">
      <w:pPr>
        <w:pStyle w:val="TopofSection"/>
      </w:pPr>
    </w:p>
    <w:p w:rsidR="007467C0" w:rsidP="007467C0" w:rsidRDefault="007467C0" w14:paraId="3914CA9D" w14:textId="77777777">
      <w:pPr>
        <w:pStyle w:val="Heading3"/>
      </w:pPr>
      <w:bookmarkStart w:name="_Ref245719442" w:id="578"/>
      <w:bookmarkStart w:name="_Toc74556376" w:id="579"/>
      <w:bookmarkStart w:name="_Toc127491565" w:id="580"/>
      <w:bookmarkStart w:name="_Toc128021098" w:id="581"/>
      <w:r>
        <w:t>Cashpoint</w:t>
      </w:r>
      <w:r>
        <w:rPr>
          <w:rFonts w:ascii="Wingdings" w:hAnsi="Wingdings"/>
        </w:rPr>
        <w:t></w:t>
      </w:r>
      <w:r>
        <w:t>Forecast</w:t>
      </w:r>
      <w:r>
        <w:rPr>
          <w:rFonts w:ascii="Wingdings" w:hAnsi="Wingdings"/>
        </w:rPr>
        <w:t></w:t>
      </w:r>
      <w:r>
        <w:t>View Forecast</w:t>
      </w:r>
      <w:bookmarkEnd w:id="578"/>
      <w:bookmarkEnd w:id="579"/>
      <w:bookmarkEnd w:id="580"/>
      <w:bookmarkEnd w:id="581"/>
    </w:p>
    <w:p w:rsidRPr="009D691D" w:rsidR="007467C0" w:rsidP="00177C47" w:rsidRDefault="007467C0" w14:paraId="6DADB011" w14:textId="77777777">
      <w:pPr>
        <w:pStyle w:val="BodyText"/>
      </w:pPr>
      <w:r>
        <w:t xml:space="preserve">The View Forecast page shows an overview of the forecast in a graphical representation so the analyst can see the variances between the forecasted and actual amounts. </w:t>
      </w:r>
    </w:p>
    <w:p w:rsidR="007467C0" w:rsidP="00177C47" w:rsidRDefault="007467C0" w14:paraId="3B485D82" w14:textId="77777777">
      <w:pPr>
        <w:pStyle w:val="BodyText"/>
      </w:pPr>
      <w:r>
        <w:t>This topic relates to the following Cashpoint types:</w:t>
      </w:r>
    </w:p>
    <w:p w:rsidR="007467C0" w:rsidP="00177C47" w:rsidRDefault="007467C0" w14:paraId="62381C44" w14:textId="77777777">
      <w:pPr>
        <w:pStyle w:val="ListBullet"/>
      </w:pPr>
      <w:r>
        <w:fldChar w:fldCharType="begin"/>
      </w:r>
      <w:r>
        <w:instrText xml:space="preserve"> REF _Ref245724195 \h  \* MERGEFORMAT </w:instrText>
      </w:r>
      <w:r>
        <w:fldChar w:fldCharType="separate"/>
      </w:r>
      <w:r>
        <w:t>Vault</w:t>
      </w:r>
      <w:r>
        <w:fldChar w:fldCharType="end"/>
      </w:r>
    </w:p>
    <w:p w:rsidR="007467C0" w:rsidP="00177C47" w:rsidRDefault="007467C0" w14:paraId="1DA146F4" w14:textId="77777777">
      <w:pPr>
        <w:pStyle w:val="ListBullet"/>
      </w:pPr>
      <w:r>
        <w:fldChar w:fldCharType="begin"/>
      </w:r>
      <w:r>
        <w:instrText xml:space="preserve"> REF _Ref245724200 \h  \* MERGEFORMAT </w:instrText>
      </w:r>
      <w:r>
        <w:fldChar w:fldCharType="separate"/>
      </w:r>
      <w:r>
        <w:t>Commercial</w:t>
      </w:r>
      <w:r>
        <w:fldChar w:fldCharType="end"/>
      </w:r>
    </w:p>
    <w:p w:rsidR="007467C0" w:rsidP="007467C0" w:rsidRDefault="007467C0" w14:paraId="5D9E9510" w14:textId="77777777">
      <w:pPr>
        <w:pStyle w:val="Caption"/>
      </w:pPr>
      <w:bookmarkStart w:name="_Toc74556670" w:id="582"/>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58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58CB5956" w14:paraId="7C9EC432" w14:textId="77777777">
        <w:trPr>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7C980B9"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785C00FC" w14:textId="77777777">
            <w:pPr>
              <w:pStyle w:val="TableHeader"/>
            </w:pPr>
            <w:r w:rsidRPr="00A875AE">
              <w:t>Description</w:t>
            </w:r>
          </w:p>
        </w:tc>
      </w:tr>
      <w:tr w:rsidRPr="00A875AE" w:rsidR="007467C0" w:rsidTr="58CB5956" w14:paraId="300F04A1" w14:textId="77777777">
        <w:tc>
          <w:tcPr>
            <w:tcW w:w="2300" w:type="dxa"/>
            <w:tcBorders>
              <w:top w:val="nil"/>
              <w:bottom w:val="single" w:color="auto" w:sz="6" w:space="0"/>
              <w:right w:val="single" w:color="auto" w:sz="6" w:space="0"/>
            </w:tcBorders>
          </w:tcPr>
          <w:p w:rsidRPr="00177C47" w:rsidR="007467C0" w:rsidP="00177C47" w:rsidRDefault="007467C0" w14:paraId="71D9ADB8" w14:textId="77777777">
            <w:pPr>
              <w:pStyle w:val="TableBody"/>
              <w:rPr>
                <w:b/>
                <w:bCs/>
              </w:rPr>
            </w:pPr>
            <w:r w:rsidRPr="00177C47">
              <w:rPr>
                <w:b/>
                <w:bCs/>
              </w:rPr>
              <w:t>Start Date</w:t>
            </w:r>
          </w:p>
        </w:tc>
        <w:tc>
          <w:tcPr>
            <w:tcW w:w="5750" w:type="dxa"/>
            <w:tcBorders>
              <w:top w:val="nil"/>
              <w:left w:val="single" w:color="auto" w:sz="6" w:space="0"/>
              <w:bottom w:val="single" w:color="auto" w:sz="6" w:space="0"/>
            </w:tcBorders>
          </w:tcPr>
          <w:p w:rsidRPr="00FB292A" w:rsidR="007467C0" w:rsidP="00177C47" w:rsidRDefault="007467C0" w14:paraId="46EA59EA" w14:textId="77777777">
            <w:pPr>
              <w:pStyle w:val="TableBody"/>
            </w:pPr>
            <w:r w:rsidRPr="00FB292A">
              <w:t xml:space="preserve">The date the Forecast graph will start. </w:t>
            </w:r>
          </w:p>
          <w:p w:rsidRPr="00FB292A" w:rsidR="007467C0" w:rsidP="00DC2F41" w:rsidRDefault="007467C0" w14:paraId="27883968" w14:textId="62F24FB2">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Pr="00A875AE" w:rsidR="007467C0" w:rsidTr="58CB5956" w14:paraId="3185F2F2" w14:textId="77777777">
        <w:tc>
          <w:tcPr>
            <w:tcW w:w="2300" w:type="dxa"/>
            <w:tcBorders>
              <w:top w:val="nil"/>
              <w:bottom w:val="single" w:color="auto" w:sz="6" w:space="0"/>
              <w:right w:val="single" w:color="auto" w:sz="6" w:space="0"/>
            </w:tcBorders>
          </w:tcPr>
          <w:p w:rsidRPr="00177C47" w:rsidR="007467C0" w:rsidP="00177C47" w:rsidRDefault="007467C0" w14:paraId="4B3150A8" w14:textId="77777777">
            <w:pPr>
              <w:pStyle w:val="TableBody"/>
              <w:rPr>
                <w:b/>
                <w:bCs/>
              </w:rPr>
            </w:pPr>
            <w:r w:rsidRPr="00177C47">
              <w:rPr>
                <w:b/>
                <w:bCs/>
              </w:rPr>
              <w:t>End Date</w:t>
            </w:r>
          </w:p>
        </w:tc>
        <w:tc>
          <w:tcPr>
            <w:tcW w:w="5750" w:type="dxa"/>
            <w:tcBorders>
              <w:top w:val="nil"/>
              <w:left w:val="single" w:color="auto" w:sz="6" w:space="0"/>
              <w:bottom w:val="single" w:color="auto" w:sz="6" w:space="0"/>
            </w:tcBorders>
          </w:tcPr>
          <w:p w:rsidRPr="00FB292A" w:rsidR="007467C0" w:rsidP="00177C47" w:rsidRDefault="007467C0" w14:paraId="3DF01167" w14:textId="77777777">
            <w:pPr>
              <w:pStyle w:val="TableBody"/>
            </w:pPr>
            <w:r w:rsidRPr="00FB292A">
              <w:t>The date the Forecast graph will end.</w:t>
            </w:r>
          </w:p>
          <w:p w:rsidRPr="00FB292A" w:rsidR="007467C0" w:rsidP="00DC2F41" w:rsidRDefault="007467C0" w14:paraId="3DD86420" w14:textId="61AA882B">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Pr="00A875AE" w:rsidR="007467C0" w:rsidTr="58CB5956" w14:paraId="17574799" w14:textId="77777777">
        <w:tc>
          <w:tcPr>
            <w:tcW w:w="2300" w:type="dxa"/>
            <w:tcBorders>
              <w:top w:val="nil"/>
              <w:bottom w:val="single" w:color="auto" w:sz="6" w:space="0"/>
              <w:right w:val="single" w:color="auto" w:sz="6" w:space="0"/>
            </w:tcBorders>
          </w:tcPr>
          <w:p w:rsidRPr="00177C47" w:rsidR="007467C0" w:rsidP="00177C47" w:rsidRDefault="007467C0" w14:paraId="7AC60727" w14:textId="77777777">
            <w:pPr>
              <w:pStyle w:val="TableBody"/>
              <w:rPr>
                <w:b/>
                <w:bCs/>
              </w:rPr>
            </w:pPr>
            <w:r w:rsidRPr="00177C47">
              <w:rPr>
                <w:b/>
                <w:bCs/>
              </w:rPr>
              <w:t>Forecast Listbox</w:t>
            </w:r>
          </w:p>
        </w:tc>
        <w:tc>
          <w:tcPr>
            <w:tcW w:w="5750" w:type="dxa"/>
            <w:tcBorders>
              <w:top w:val="nil"/>
              <w:left w:val="single" w:color="auto" w:sz="6" w:space="0"/>
              <w:bottom w:val="single" w:color="auto" w:sz="6" w:space="0"/>
            </w:tcBorders>
          </w:tcPr>
          <w:p w:rsidRPr="00FB292A" w:rsidR="007467C0" w:rsidP="00177C47" w:rsidRDefault="007467C0" w14:paraId="1A0D49D3" w14:textId="77777777">
            <w:pPr>
              <w:pStyle w:val="TableBody"/>
            </w:pPr>
            <w:r w:rsidRPr="00FB292A">
              <w:t>Allows the user to change to the different forecast types.  The user must select a forecast type and click on the Submit Button.</w:t>
            </w:r>
          </w:p>
          <w:p w:rsidRPr="00FB292A" w:rsidR="007467C0" w:rsidP="00177C47" w:rsidRDefault="007467C0" w14:paraId="0AD5D170" w14:textId="77777777">
            <w:pPr>
              <w:pStyle w:val="TableBody"/>
            </w:pPr>
            <w:r w:rsidRPr="00FB292A">
              <w:t>Possible selections are:</w:t>
            </w:r>
          </w:p>
          <w:p w:rsidRPr="00FB292A" w:rsidR="007467C0" w:rsidP="00177C47" w:rsidRDefault="007467C0" w14:paraId="47D0687D" w14:textId="77777777">
            <w:pPr>
              <w:pStyle w:val="TableListBullet"/>
            </w:pPr>
            <w:r w:rsidRPr="00FB292A">
              <w:t>Withdrawals</w:t>
            </w:r>
          </w:p>
          <w:p w:rsidRPr="00FB292A" w:rsidR="007467C0" w:rsidP="00177C47" w:rsidRDefault="007467C0" w14:paraId="21456319" w14:textId="77777777">
            <w:pPr>
              <w:pStyle w:val="TableListBullet"/>
            </w:pPr>
            <w:r w:rsidRPr="00FB292A">
              <w:t>Deposits</w:t>
            </w:r>
          </w:p>
          <w:p w:rsidRPr="00FB292A" w:rsidR="007467C0" w:rsidP="00177C47" w:rsidRDefault="007467C0" w14:paraId="7DF767D5" w14:textId="77777777">
            <w:pPr>
              <w:pStyle w:val="TableListBullet"/>
            </w:pPr>
            <w:r w:rsidRPr="00FB292A">
              <w:t>Net Demand</w:t>
            </w:r>
          </w:p>
        </w:tc>
      </w:tr>
      <w:tr w:rsidRPr="00A875AE" w:rsidR="007467C0" w:rsidTr="58CB5956" w14:paraId="3D3BFFD2" w14:textId="77777777">
        <w:tc>
          <w:tcPr>
            <w:tcW w:w="2300" w:type="dxa"/>
            <w:tcBorders>
              <w:top w:val="nil"/>
              <w:bottom w:val="single" w:color="auto" w:sz="4" w:space="0"/>
              <w:right w:val="single" w:color="auto" w:sz="6" w:space="0"/>
            </w:tcBorders>
          </w:tcPr>
          <w:p w:rsidRPr="00177C47" w:rsidR="007467C0" w:rsidP="00177C47" w:rsidRDefault="007467C0" w14:paraId="0A627DBF" w14:textId="77777777">
            <w:pPr>
              <w:pStyle w:val="TableBody"/>
              <w:rPr>
                <w:b/>
                <w:bCs/>
              </w:rPr>
            </w:pPr>
            <w:r w:rsidRPr="00177C47">
              <w:rPr>
                <w:b/>
                <w:bCs/>
              </w:rPr>
              <w:t>Denomination Listbox</w:t>
            </w:r>
          </w:p>
        </w:tc>
        <w:tc>
          <w:tcPr>
            <w:tcW w:w="5750" w:type="dxa"/>
            <w:tcBorders>
              <w:top w:val="nil"/>
              <w:left w:val="single" w:color="auto" w:sz="6" w:space="0"/>
              <w:bottom w:val="single" w:color="auto" w:sz="4" w:space="0"/>
            </w:tcBorders>
          </w:tcPr>
          <w:p w:rsidRPr="00FB292A" w:rsidR="007467C0" w:rsidP="00177C47" w:rsidRDefault="007467C0" w14:paraId="7F7EAE99" w14:textId="0AABA68C">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rsidRPr="00FB292A" w:rsidR="007467C0" w:rsidP="00DC2F41" w:rsidRDefault="007467C0" w14:paraId="39FD15D9" w14:textId="452EFAA1">
            <w:pPr>
              <w:pStyle w:val="TableNote"/>
            </w:pPr>
            <w:r w:rsidRPr="00DC2F41">
              <w:rPr>
                <w:b/>
                <w:bCs/>
              </w:rPr>
              <w:t>Note:</w:t>
            </w:r>
            <w:r w:rsidRPr="00FB292A">
              <w:t xml:space="preserve"> Selecting </w:t>
            </w:r>
            <w:r w:rsidRPr="00DC2F41">
              <w:rPr>
                <w:b/>
                <w:bCs/>
              </w:rPr>
              <w:t>‘All’</w:t>
            </w:r>
            <w:r w:rsidRPr="00FB292A">
              <w:t xml:space="preserve"> gives a summary of all </w:t>
            </w:r>
            <w:r w:rsidRPr="00FB292A" w:rsidR="00704AC5">
              <w:t>forecasts</w:t>
            </w:r>
            <w:r w:rsidRPr="00FB292A">
              <w:t xml:space="preserve"> for all denominations for the selected qualities.</w:t>
            </w:r>
          </w:p>
        </w:tc>
      </w:tr>
      <w:tr w:rsidRPr="00A875AE" w:rsidR="007467C0" w:rsidTr="58CB5956" w14:paraId="3AEFECDC" w14:textId="77777777">
        <w:tc>
          <w:tcPr>
            <w:tcW w:w="2300" w:type="dxa"/>
            <w:tcBorders>
              <w:top w:val="nil"/>
              <w:bottom w:val="single" w:color="auto" w:sz="4" w:space="0"/>
              <w:right w:val="single" w:color="auto" w:sz="6" w:space="0"/>
            </w:tcBorders>
          </w:tcPr>
          <w:p w:rsidRPr="00177C47" w:rsidR="007467C0" w:rsidP="00177C47" w:rsidRDefault="007467C0" w14:paraId="41D1FAE6" w14:textId="77777777">
            <w:pPr>
              <w:pStyle w:val="TableBody"/>
              <w:rPr>
                <w:b/>
                <w:bCs/>
              </w:rPr>
            </w:pPr>
            <w:r w:rsidRPr="00177C47">
              <w:rPr>
                <w:b/>
                <w:bCs/>
              </w:rPr>
              <w:t>Quality Listbox</w:t>
            </w:r>
          </w:p>
        </w:tc>
        <w:tc>
          <w:tcPr>
            <w:tcW w:w="5750" w:type="dxa"/>
            <w:tcBorders>
              <w:top w:val="nil"/>
              <w:left w:val="single" w:color="auto" w:sz="6" w:space="0"/>
              <w:bottom w:val="single" w:color="auto" w:sz="4" w:space="0"/>
            </w:tcBorders>
          </w:tcPr>
          <w:p w:rsidRPr="00FB292A" w:rsidR="007467C0" w:rsidP="00177C47" w:rsidRDefault="007467C0" w14:paraId="2F931AB4" w14:textId="0CF12645">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rsidRPr="00FB292A" w:rsidR="007467C0" w:rsidP="00DC2F41" w:rsidRDefault="007467C0" w14:paraId="39743A5E" w14:textId="08D8E578">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Pr="00FB292A" w:rsidR="00E6108F">
              <w:t xml:space="preserve"> </w:t>
            </w:r>
            <w:r w:rsidRPr="00FB292A">
              <w:t xml:space="preserve">the selected denomination. </w:t>
            </w:r>
          </w:p>
        </w:tc>
      </w:tr>
      <w:tr w:rsidRPr="00A875AE" w:rsidR="007467C0" w:rsidTr="58CB5956" w14:paraId="78057B30" w14:textId="77777777">
        <w:tc>
          <w:tcPr>
            <w:tcW w:w="2300" w:type="dxa"/>
            <w:tcBorders>
              <w:top w:val="nil"/>
              <w:bottom w:val="single" w:color="auto" w:sz="4" w:space="0"/>
              <w:right w:val="single" w:color="auto" w:sz="6" w:space="0"/>
            </w:tcBorders>
          </w:tcPr>
          <w:p w:rsidRPr="00177C47" w:rsidR="007467C0" w:rsidP="00177C47" w:rsidRDefault="007467C0" w14:paraId="215E7D0E" w14:textId="77777777">
            <w:pPr>
              <w:pStyle w:val="TableBody"/>
              <w:rPr>
                <w:b/>
                <w:bCs/>
              </w:rPr>
            </w:pPr>
            <w:r w:rsidRPr="00177C47">
              <w:rPr>
                <w:b/>
                <w:bCs/>
              </w:rPr>
              <w:t>Graph Type</w:t>
            </w:r>
          </w:p>
        </w:tc>
        <w:tc>
          <w:tcPr>
            <w:tcW w:w="5750" w:type="dxa"/>
            <w:tcBorders>
              <w:top w:val="nil"/>
              <w:left w:val="single" w:color="auto" w:sz="6" w:space="0"/>
              <w:bottom w:val="single" w:color="auto" w:sz="4" w:space="0"/>
            </w:tcBorders>
          </w:tcPr>
          <w:p w:rsidRPr="00FB292A" w:rsidR="007467C0" w:rsidP="00177C47" w:rsidRDefault="007467C0" w14:paraId="40F0405A" w14:textId="77777777">
            <w:pPr>
              <w:pStyle w:val="TableBody"/>
            </w:pPr>
            <w:r w:rsidRPr="00FB292A">
              <w:t xml:space="preserve">Allows the user to select between a line or bar graph. </w:t>
            </w:r>
          </w:p>
          <w:p w:rsidRPr="00FB292A" w:rsidR="007467C0" w:rsidP="00177C47" w:rsidRDefault="00E6108F" w14:paraId="5BE1945C" w14:textId="4E791405">
            <w:pPr>
              <w:pStyle w:val="TableBody"/>
            </w:pPr>
            <w:r>
              <w:t>T</w:t>
            </w:r>
            <w:r w:rsidRPr="00FB292A" w:rsidR="007467C0">
              <w:t xml:space="preserve">o change the view, the user must select the desired options and click the </w:t>
            </w:r>
            <w:r w:rsidRPr="00DC2F41" w:rsidR="007467C0">
              <w:rPr>
                <w:b/>
                <w:bCs/>
              </w:rPr>
              <w:t>Submit</w:t>
            </w:r>
            <w:r w:rsidRPr="00FB292A" w:rsidR="007467C0">
              <w:t xml:space="preserve"> button</w:t>
            </w:r>
          </w:p>
        </w:tc>
      </w:tr>
      <w:tr w:rsidRPr="00A875AE" w:rsidR="007467C0" w:rsidTr="58CB5956" w14:paraId="371FBF58" w14:textId="77777777">
        <w:tc>
          <w:tcPr>
            <w:tcW w:w="2300" w:type="dxa"/>
            <w:tcBorders>
              <w:top w:val="nil"/>
              <w:bottom w:val="single" w:color="auto" w:sz="4" w:space="0"/>
              <w:right w:val="single" w:color="auto" w:sz="6" w:space="0"/>
            </w:tcBorders>
          </w:tcPr>
          <w:p w:rsidRPr="00177C47" w:rsidR="007467C0" w:rsidP="00177C47" w:rsidRDefault="007467C0" w14:paraId="0553E49D" w14:textId="77777777">
            <w:pPr>
              <w:pStyle w:val="TableBody"/>
              <w:rPr>
                <w:b/>
                <w:bCs/>
              </w:rPr>
            </w:pPr>
            <w:r w:rsidRPr="00177C47">
              <w:rPr>
                <w:b/>
                <w:bCs/>
              </w:rPr>
              <w:t>Time Period</w:t>
            </w:r>
          </w:p>
        </w:tc>
        <w:tc>
          <w:tcPr>
            <w:tcW w:w="5750" w:type="dxa"/>
            <w:tcBorders>
              <w:top w:val="nil"/>
              <w:left w:val="single" w:color="auto" w:sz="6" w:space="0"/>
              <w:bottom w:val="single" w:color="auto" w:sz="4" w:space="0"/>
            </w:tcBorders>
          </w:tcPr>
          <w:p w:rsidRPr="00FB292A" w:rsidR="007467C0" w:rsidP="00177C47" w:rsidRDefault="007467C0" w14:paraId="7E761E64" w14:textId="77777777">
            <w:pPr>
              <w:pStyle w:val="TableBody"/>
            </w:pPr>
            <w:r w:rsidRPr="00FB292A">
              <w:t>Allows the analyst to select specific time periods. Choices are:</w:t>
            </w:r>
          </w:p>
          <w:p w:rsidRPr="00FB292A" w:rsidR="007467C0" w:rsidP="00177C47" w:rsidRDefault="007467C0" w14:paraId="1478EDD9" w14:textId="77777777">
            <w:pPr>
              <w:pStyle w:val="TableListBullet"/>
            </w:pPr>
            <w:r w:rsidRPr="00FB292A">
              <w:t>Daily</w:t>
            </w:r>
          </w:p>
          <w:p w:rsidRPr="00FB292A" w:rsidR="007467C0" w:rsidP="00177C47" w:rsidRDefault="007467C0" w14:paraId="7E4959B2" w14:textId="77777777">
            <w:pPr>
              <w:pStyle w:val="TableListBullet"/>
            </w:pPr>
            <w:r w:rsidRPr="00FB292A">
              <w:t>Weekly</w:t>
            </w:r>
          </w:p>
          <w:p w:rsidRPr="00FB292A" w:rsidR="007467C0" w:rsidP="00177C47" w:rsidRDefault="007467C0" w14:paraId="5F0306E3" w14:textId="77777777">
            <w:pPr>
              <w:pStyle w:val="TableListBullet"/>
            </w:pPr>
            <w:r w:rsidRPr="00FB292A">
              <w:t>Monthly</w:t>
            </w:r>
          </w:p>
          <w:p w:rsidRPr="00FB292A" w:rsidR="007467C0" w:rsidP="00177C47" w:rsidRDefault="007467C0" w14:paraId="122C0ACF" w14:textId="77777777">
            <w:pPr>
              <w:pStyle w:val="TableListBullet"/>
            </w:pPr>
            <w:r w:rsidRPr="00FB292A">
              <w:t>Mondays</w:t>
            </w:r>
          </w:p>
          <w:p w:rsidRPr="00FB292A" w:rsidR="007467C0" w:rsidP="00177C47" w:rsidRDefault="007467C0" w14:paraId="3EA76098" w14:textId="77777777">
            <w:pPr>
              <w:pStyle w:val="TableListBullet"/>
            </w:pPr>
            <w:r w:rsidRPr="00FB292A">
              <w:t>Tuesday</w:t>
            </w:r>
          </w:p>
          <w:p w:rsidRPr="00FB292A" w:rsidR="007467C0" w:rsidP="00177C47" w:rsidRDefault="007467C0" w14:paraId="3631864E" w14:textId="77777777">
            <w:pPr>
              <w:pStyle w:val="TableListBullet"/>
            </w:pPr>
            <w:r w:rsidRPr="00FB292A">
              <w:t>Wednesdays</w:t>
            </w:r>
          </w:p>
          <w:p w:rsidRPr="00FB292A" w:rsidR="007467C0" w:rsidP="00177C47" w:rsidRDefault="007467C0" w14:paraId="24FA2512" w14:textId="77777777">
            <w:pPr>
              <w:pStyle w:val="TableListBullet"/>
            </w:pPr>
            <w:r w:rsidRPr="00FB292A">
              <w:t>Thursdays</w:t>
            </w:r>
          </w:p>
          <w:p w:rsidRPr="00FB292A" w:rsidR="007467C0" w:rsidP="00177C47" w:rsidRDefault="007467C0" w14:paraId="2B6CE900" w14:textId="77777777">
            <w:pPr>
              <w:pStyle w:val="TableListBullet"/>
            </w:pPr>
            <w:r w:rsidRPr="00FB292A">
              <w:t>Fridays</w:t>
            </w:r>
          </w:p>
          <w:p w:rsidRPr="00FB292A" w:rsidR="007467C0" w:rsidP="00177C47" w:rsidRDefault="007467C0" w14:paraId="0C336717" w14:textId="77777777">
            <w:pPr>
              <w:pStyle w:val="TableListBullet"/>
            </w:pPr>
            <w:r w:rsidRPr="00FB292A">
              <w:t>Saturdays</w:t>
            </w:r>
          </w:p>
          <w:p w:rsidRPr="00FB292A" w:rsidR="007467C0" w:rsidP="00177C47" w:rsidRDefault="00E6108F" w14:paraId="2B0698C6" w14:textId="11895BCA">
            <w:pPr>
              <w:pStyle w:val="TableBody"/>
            </w:pPr>
            <w:r>
              <w:t>T</w:t>
            </w:r>
            <w:r w:rsidRPr="00FB292A" w:rsidR="007467C0">
              <w:t xml:space="preserve">o change the view, the analyst must select the desired options and click the </w:t>
            </w:r>
            <w:r w:rsidRPr="00DC2F41" w:rsidR="007467C0">
              <w:rPr>
                <w:b/>
                <w:bCs/>
              </w:rPr>
              <w:t>Submit</w:t>
            </w:r>
            <w:r w:rsidRPr="00FB292A" w:rsidR="007467C0">
              <w:t xml:space="preserve"> button</w:t>
            </w:r>
          </w:p>
        </w:tc>
      </w:tr>
      <w:tr w:rsidRPr="00A875AE" w:rsidR="007467C0" w:rsidTr="58CB5956" w14:paraId="042963BB" w14:textId="77777777">
        <w:tc>
          <w:tcPr>
            <w:tcW w:w="2300" w:type="dxa"/>
            <w:tcBorders>
              <w:top w:val="nil"/>
              <w:bottom w:val="single" w:color="auto" w:sz="4" w:space="0"/>
              <w:right w:val="single" w:color="auto" w:sz="6" w:space="0"/>
            </w:tcBorders>
          </w:tcPr>
          <w:p w:rsidRPr="00177C47" w:rsidR="007467C0" w:rsidP="00177C47" w:rsidRDefault="007467C0" w14:paraId="57FC5D85" w14:textId="77777777">
            <w:pPr>
              <w:pStyle w:val="TableBody"/>
              <w:rPr>
                <w:b/>
                <w:bCs/>
              </w:rPr>
            </w:pPr>
            <w:r w:rsidRPr="00177C47">
              <w:rPr>
                <w:b/>
                <w:bCs/>
              </w:rPr>
              <w:t>Forecast and</w:t>
            </w:r>
            <w:r w:rsidRPr="00177C47">
              <w:rPr>
                <w:b/>
                <w:bCs/>
              </w:rPr>
              <w:br/>
            </w:r>
            <w:r w:rsidRPr="00177C47">
              <w:rPr>
                <w:b/>
                <w:bCs/>
              </w:rPr>
              <w:t>History Graphs</w:t>
            </w:r>
          </w:p>
        </w:tc>
        <w:tc>
          <w:tcPr>
            <w:tcW w:w="5750" w:type="dxa"/>
            <w:tcBorders>
              <w:top w:val="nil"/>
              <w:left w:val="single" w:color="auto" w:sz="6" w:space="0"/>
              <w:bottom w:val="single" w:color="auto" w:sz="4" w:space="0"/>
            </w:tcBorders>
          </w:tcPr>
          <w:p w:rsidRPr="00FB292A" w:rsidR="007467C0" w:rsidP="00177C47" w:rsidRDefault="007467C0" w14:paraId="079CAD42" w14:textId="77777777">
            <w:pPr>
              <w:pStyle w:val="TableBody"/>
            </w:pPr>
            <w:r w:rsidRPr="00FB292A">
              <w:t>Each data point is a specific date.  Two values are plotted:</w:t>
            </w:r>
          </w:p>
          <w:p w:rsidRPr="00FB292A" w:rsidR="007467C0" w:rsidP="00177C47" w:rsidRDefault="00E6108F" w14:paraId="20AF6CB5" w14:textId="49B3421C">
            <w:pPr>
              <w:pStyle w:val="TableBody"/>
            </w:pPr>
            <w:r w:rsidRPr="00DC2F41">
              <w:rPr>
                <w:b/>
                <w:bCs/>
              </w:rPr>
              <w:t xml:space="preserve">The </w:t>
            </w:r>
            <w:r w:rsidRPr="00DC2F41" w:rsidR="007467C0">
              <w:rPr>
                <w:b/>
                <w:bCs/>
              </w:rPr>
              <w:t>Blue line (actual data)</w:t>
            </w:r>
            <w:r w:rsidRPr="00FB292A" w:rsidR="007467C0">
              <w:t xml:space="preserve"> represents the historical data loaded in daily files.</w:t>
            </w:r>
          </w:p>
          <w:p w:rsidRPr="00FB292A" w:rsidR="007467C0" w:rsidP="00177C47" w:rsidRDefault="00E6108F" w14:paraId="04EA2A48" w14:textId="28568A41">
            <w:pPr>
              <w:pStyle w:val="TableBody"/>
            </w:pPr>
            <w:r w:rsidRPr="00DC2F41">
              <w:rPr>
                <w:b/>
                <w:bCs/>
              </w:rPr>
              <w:t xml:space="preserve">The </w:t>
            </w:r>
            <w:r w:rsidRPr="00DC2F41" w:rsidR="007467C0">
              <w:rPr>
                <w:b/>
                <w:bCs/>
              </w:rPr>
              <w:t>Red line (prediction)</w:t>
            </w:r>
            <w:r w:rsidRPr="00FB292A" w:rsidR="007467C0">
              <w:t xml:space="preserve"> represents the forecast data and is based on historical demand, </w:t>
            </w:r>
            <w:r w:rsidRPr="00FB292A" w:rsidR="008A68A7">
              <w:t>cost,</w:t>
            </w:r>
            <w:r w:rsidRPr="00FB292A" w:rsidR="007467C0">
              <w:t xml:space="preserve"> and future events.</w:t>
            </w:r>
          </w:p>
          <w:p w:rsidRPr="00FB292A" w:rsidR="007467C0" w:rsidP="00177C47" w:rsidRDefault="007467C0" w14:paraId="2664CD6C" w14:textId="77777777">
            <w:pPr>
              <w:pStyle w:val="TableBody"/>
            </w:pPr>
            <w:r w:rsidRPr="00FB292A">
              <w:t>Clicking on any data point loads the information in the Forecast Details Pane.</w:t>
            </w:r>
          </w:p>
        </w:tc>
      </w:tr>
      <w:tr w:rsidRPr="00A875AE" w:rsidR="007467C0" w:rsidTr="58CB5956" w14:paraId="3A89BBDA" w14:textId="77777777">
        <w:tc>
          <w:tcPr>
            <w:tcW w:w="2300" w:type="dxa"/>
            <w:tcBorders>
              <w:top w:val="nil"/>
              <w:bottom w:val="single" w:color="auto" w:sz="4" w:space="0"/>
              <w:right w:val="single" w:color="auto" w:sz="6" w:space="0"/>
            </w:tcBorders>
          </w:tcPr>
          <w:p w:rsidRPr="00177C47" w:rsidR="007467C0" w:rsidP="00177C47" w:rsidRDefault="007467C0" w14:paraId="42E3B8F4" w14:textId="77777777">
            <w:pPr>
              <w:pStyle w:val="TableBody"/>
              <w:rPr>
                <w:b/>
                <w:bCs/>
              </w:rPr>
            </w:pPr>
            <w:r w:rsidRPr="00177C47">
              <w:rPr>
                <w:b/>
                <w:bCs/>
              </w:rPr>
              <w:t>Date</w:t>
            </w:r>
          </w:p>
        </w:tc>
        <w:tc>
          <w:tcPr>
            <w:tcW w:w="5750" w:type="dxa"/>
            <w:tcBorders>
              <w:top w:val="nil"/>
              <w:left w:val="single" w:color="auto" w:sz="6" w:space="0"/>
              <w:bottom w:val="single" w:color="auto" w:sz="4" w:space="0"/>
            </w:tcBorders>
          </w:tcPr>
          <w:p w:rsidRPr="00FB292A" w:rsidR="007467C0" w:rsidP="00177C47" w:rsidRDefault="007467C0" w14:paraId="353B2F13" w14:textId="77777777">
            <w:pPr>
              <w:pStyle w:val="TableBody"/>
            </w:pPr>
            <w:r w:rsidRPr="00FB292A">
              <w:t>The date currently selected (by clicking a data point on the graph).</w:t>
            </w:r>
          </w:p>
        </w:tc>
      </w:tr>
      <w:tr w:rsidRPr="00A875AE" w:rsidR="007467C0" w:rsidTr="58CB5956" w14:paraId="4D9B2D8C" w14:textId="77777777">
        <w:tc>
          <w:tcPr>
            <w:tcW w:w="2300" w:type="dxa"/>
            <w:tcBorders>
              <w:top w:val="nil"/>
              <w:bottom w:val="single" w:color="auto" w:sz="4" w:space="0"/>
              <w:right w:val="single" w:color="auto" w:sz="6" w:space="0"/>
            </w:tcBorders>
          </w:tcPr>
          <w:p w:rsidRPr="00177C47" w:rsidR="007467C0" w:rsidP="00177C47" w:rsidRDefault="007467C0" w14:paraId="50F86CC4" w14:textId="77777777">
            <w:pPr>
              <w:pStyle w:val="TableBody"/>
              <w:rPr>
                <w:b/>
                <w:bCs/>
              </w:rPr>
            </w:pPr>
            <w:r w:rsidRPr="00177C47">
              <w:rPr>
                <w:b/>
                <w:bCs/>
              </w:rPr>
              <w:t>Data Type</w:t>
            </w:r>
          </w:p>
        </w:tc>
        <w:tc>
          <w:tcPr>
            <w:tcW w:w="5750" w:type="dxa"/>
            <w:tcBorders>
              <w:top w:val="nil"/>
              <w:left w:val="single" w:color="auto" w:sz="6" w:space="0"/>
              <w:bottom w:val="single" w:color="auto" w:sz="4" w:space="0"/>
            </w:tcBorders>
          </w:tcPr>
          <w:p w:rsidRPr="00FB292A" w:rsidR="007467C0" w:rsidP="00177C47" w:rsidRDefault="007467C0" w14:paraId="65717B7C" w14:textId="77777777">
            <w:pPr>
              <w:pStyle w:val="TableBody"/>
            </w:pPr>
            <w:r w:rsidRPr="00FB292A">
              <w:t>The type of data that is plotted: Withdrawal, Deposit or Net Demand.</w:t>
            </w:r>
          </w:p>
        </w:tc>
      </w:tr>
      <w:tr w:rsidRPr="00A875AE" w:rsidR="007467C0" w:rsidTr="58CB5956" w14:paraId="00F4A36B" w14:textId="77777777">
        <w:tc>
          <w:tcPr>
            <w:tcW w:w="2300" w:type="dxa"/>
            <w:tcBorders>
              <w:top w:val="nil"/>
              <w:bottom w:val="single" w:color="auto" w:sz="4" w:space="0"/>
              <w:right w:val="single" w:color="auto" w:sz="6" w:space="0"/>
            </w:tcBorders>
          </w:tcPr>
          <w:p w:rsidRPr="00177C47" w:rsidR="007467C0" w:rsidP="00177C47" w:rsidRDefault="007467C0" w14:paraId="552F241B" w14:textId="77777777">
            <w:pPr>
              <w:pStyle w:val="TableBody"/>
              <w:rPr>
                <w:b/>
                <w:bCs/>
              </w:rPr>
            </w:pPr>
            <w:r w:rsidRPr="00177C47">
              <w:rPr>
                <w:b/>
                <w:bCs/>
              </w:rPr>
              <w:t>Base Forecast</w:t>
            </w:r>
          </w:p>
        </w:tc>
        <w:tc>
          <w:tcPr>
            <w:tcW w:w="5750" w:type="dxa"/>
            <w:tcBorders>
              <w:top w:val="nil"/>
              <w:left w:val="single" w:color="auto" w:sz="6" w:space="0"/>
              <w:bottom w:val="single" w:color="auto" w:sz="4" w:space="0"/>
            </w:tcBorders>
          </w:tcPr>
          <w:p w:rsidRPr="00FB292A" w:rsidR="007467C0" w:rsidP="00177C47" w:rsidRDefault="007467C0" w14:paraId="0C890E42" w14:textId="62C419A4">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Pr="00A875AE" w:rsidR="007467C0" w:rsidTr="58CB5956" w14:paraId="2F214F29" w14:textId="77777777">
        <w:tc>
          <w:tcPr>
            <w:tcW w:w="2300" w:type="dxa"/>
            <w:tcBorders>
              <w:top w:val="nil"/>
              <w:bottom w:val="single" w:color="auto" w:sz="4" w:space="0"/>
              <w:right w:val="single" w:color="auto" w:sz="6" w:space="0"/>
            </w:tcBorders>
          </w:tcPr>
          <w:p w:rsidRPr="00177C47" w:rsidR="007467C0" w:rsidP="00177C47" w:rsidRDefault="007467C0" w14:paraId="442DDE24" w14:textId="77777777">
            <w:pPr>
              <w:pStyle w:val="TableBody"/>
              <w:rPr>
                <w:b/>
                <w:bCs/>
              </w:rPr>
            </w:pPr>
            <w:r w:rsidRPr="00177C47">
              <w:rPr>
                <w:b/>
                <w:bCs/>
              </w:rPr>
              <w:t>Forecast</w:t>
            </w:r>
          </w:p>
        </w:tc>
        <w:tc>
          <w:tcPr>
            <w:tcW w:w="5750" w:type="dxa"/>
            <w:tcBorders>
              <w:top w:val="nil"/>
              <w:left w:val="single" w:color="auto" w:sz="6" w:space="0"/>
              <w:bottom w:val="single" w:color="auto" w:sz="4" w:space="0"/>
            </w:tcBorders>
          </w:tcPr>
          <w:p w:rsidRPr="00FB292A" w:rsidR="007467C0" w:rsidP="00177C47" w:rsidRDefault="007467C0" w14:paraId="2EAFF39B" w14:textId="355B9429">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Pr="00A875AE" w:rsidR="007467C0" w:rsidTr="58CB5956" w14:paraId="29A992E7" w14:textId="77777777">
        <w:tc>
          <w:tcPr>
            <w:tcW w:w="2300" w:type="dxa"/>
            <w:tcBorders>
              <w:top w:val="nil"/>
              <w:bottom w:val="single" w:color="auto" w:sz="4" w:space="0"/>
              <w:right w:val="single" w:color="auto" w:sz="6" w:space="0"/>
            </w:tcBorders>
          </w:tcPr>
          <w:p w:rsidRPr="00177C47" w:rsidR="007467C0" w:rsidP="00177C47" w:rsidRDefault="007467C0" w14:paraId="2BE6A72C" w14:textId="77777777">
            <w:pPr>
              <w:pStyle w:val="TableBody"/>
              <w:rPr>
                <w:b/>
                <w:bCs/>
              </w:rPr>
            </w:pPr>
            <w:r w:rsidRPr="00177C47">
              <w:rPr>
                <w:b/>
                <w:bCs/>
              </w:rPr>
              <w:t>Actual</w:t>
            </w:r>
          </w:p>
        </w:tc>
        <w:tc>
          <w:tcPr>
            <w:tcW w:w="5750" w:type="dxa"/>
            <w:tcBorders>
              <w:top w:val="nil"/>
              <w:left w:val="single" w:color="auto" w:sz="6" w:space="0"/>
              <w:bottom w:val="single" w:color="auto" w:sz="4" w:space="0"/>
            </w:tcBorders>
          </w:tcPr>
          <w:p w:rsidRPr="00FB292A" w:rsidR="007467C0" w:rsidP="00177C47" w:rsidRDefault="007467C0" w14:paraId="4AA7FD34" w14:textId="77777777">
            <w:pPr>
              <w:pStyle w:val="TableBody"/>
            </w:pPr>
            <w:r w:rsidRPr="00FB292A">
              <w:t>The value of Actual Historical data for the selected data point.</w:t>
            </w:r>
          </w:p>
        </w:tc>
      </w:tr>
      <w:tr w:rsidRPr="00A875AE" w:rsidR="007467C0" w:rsidTr="58CB5956" w14:paraId="15E9B63F" w14:textId="77777777">
        <w:tc>
          <w:tcPr>
            <w:tcW w:w="2300" w:type="dxa"/>
            <w:tcBorders>
              <w:top w:val="nil"/>
              <w:bottom w:val="single" w:color="auto" w:sz="4" w:space="0"/>
              <w:right w:val="single" w:color="auto" w:sz="6" w:space="0"/>
            </w:tcBorders>
          </w:tcPr>
          <w:p w:rsidRPr="00177C47" w:rsidR="007467C0" w:rsidP="00177C47" w:rsidRDefault="007467C0" w14:paraId="697567AE" w14:textId="77777777">
            <w:pPr>
              <w:pStyle w:val="TableBody"/>
              <w:rPr>
                <w:b/>
                <w:bCs/>
              </w:rPr>
            </w:pPr>
            <w:r w:rsidRPr="00177C47">
              <w:rPr>
                <w:b/>
                <w:bCs/>
              </w:rPr>
              <w:t>Event</w:t>
            </w:r>
          </w:p>
        </w:tc>
        <w:tc>
          <w:tcPr>
            <w:tcW w:w="5750" w:type="dxa"/>
            <w:tcBorders>
              <w:top w:val="nil"/>
              <w:left w:val="single" w:color="auto" w:sz="6" w:space="0"/>
              <w:bottom w:val="single" w:color="auto" w:sz="4" w:space="0"/>
            </w:tcBorders>
          </w:tcPr>
          <w:p w:rsidRPr="00FB292A" w:rsidR="007467C0" w:rsidP="00177C47" w:rsidRDefault="007467C0" w14:paraId="58176E27" w14:textId="77777777">
            <w:pPr>
              <w:pStyle w:val="TableBody"/>
            </w:pPr>
            <w:r w:rsidRPr="00FB292A">
              <w:t>If an Event is in force for the selected day, the name of that event will be listed in this field.</w:t>
            </w:r>
          </w:p>
        </w:tc>
      </w:tr>
      <w:tr w:rsidRPr="00A875AE" w:rsidR="007467C0" w:rsidTr="58CB5956" w14:paraId="53489A2A" w14:textId="77777777">
        <w:tc>
          <w:tcPr>
            <w:tcW w:w="2300" w:type="dxa"/>
            <w:tcBorders>
              <w:top w:val="nil"/>
              <w:bottom w:val="single" w:color="auto" w:sz="4" w:space="0"/>
              <w:right w:val="single" w:color="auto" w:sz="6" w:space="0"/>
            </w:tcBorders>
          </w:tcPr>
          <w:p w:rsidRPr="00177C47" w:rsidR="007467C0" w:rsidP="00177C47" w:rsidRDefault="007467C0" w14:paraId="42014DD4" w14:textId="77777777">
            <w:pPr>
              <w:pStyle w:val="TableBody"/>
              <w:rPr>
                <w:b/>
                <w:bCs/>
              </w:rPr>
            </w:pPr>
            <w:r w:rsidRPr="00177C47">
              <w:rPr>
                <w:b/>
                <w:bCs/>
              </w:rPr>
              <w:t>Variance</w:t>
            </w:r>
          </w:p>
        </w:tc>
        <w:tc>
          <w:tcPr>
            <w:tcW w:w="5750" w:type="dxa"/>
            <w:tcBorders>
              <w:top w:val="nil"/>
              <w:left w:val="single" w:color="auto" w:sz="6" w:space="0"/>
              <w:bottom w:val="single" w:color="auto" w:sz="4" w:space="0"/>
            </w:tcBorders>
          </w:tcPr>
          <w:p w:rsidRPr="00FB292A" w:rsidR="007467C0" w:rsidP="00177C47" w:rsidRDefault="007467C0" w14:paraId="471387AC" w14:textId="77777777">
            <w:pPr>
              <w:pStyle w:val="TableBody"/>
            </w:pPr>
            <w:r w:rsidRPr="00FB292A">
              <w:t>The Variance will show the difference between the Forecast and the Actual numbers.</w:t>
            </w:r>
          </w:p>
        </w:tc>
      </w:tr>
      <w:tr w:rsidRPr="00A875AE" w:rsidR="007467C0" w:rsidTr="58CB5956" w14:paraId="6296ADC9" w14:textId="77777777">
        <w:tc>
          <w:tcPr>
            <w:tcW w:w="2300" w:type="dxa"/>
            <w:tcBorders>
              <w:top w:val="nil"/>
              <w:bottom w:val="single" w:color="auto" w:sz="4" w:space="0"/>
              <w:right w:val="single" w:color="auto" w:sz="6" w:space="0"/>
            </w:tcBorders>
          </w:tcPr>
          <w:p w:rsidRPr="00177C47" w:rsidR="007467C0" w:rsidP="00177C47" w:rsidRDefault="007467C0" w14:paraId="234F1E71" w14:textId="77777777">
            <w:pPr>
              <w:pStyle w:val="TableBody"/>
              <w:rPr>
                <w:b/>
                <w:bCs/>
              </w:rPr>
            </w:pPr>
            <w:r w:rsidRPr="00177C47">
              <w:rPr>
                <w:b/>
                <w:bCs/>
              </w:rPr>
              <w:t>Holiday</w:t>
            </w:r>
          </w:p>
        </w:tc>
        <w:tc>
          <w:tcPr>
            <w:tcW w:w="5750" w:type="dxa"/>
            <w:tcBorders>
              <w:top w:val="nil"/>
              <w:left w:val="single" w:color="auto" w:sz="6" w:space="0"/>
              <w:bottom w:val="single" w:color="auto" w:sz="4" w:space="0"/>
            </w:tcBorders>
          </w:tcPr>
          <w:p w:rsidRPr="00FB292A" w:rsidR="007467C0" w:rsidP="00177C47" w:rsidRDefault="007467C0" w14:paraId="2D4F9F15" w14:textId="7777777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Pr="00A875AE" w:rsidR="007467C0" w:rsidTr="58CB5956" w14:paraId="65AE4FFA" w14:textId="77777777">
        <w:tc>
          <w:tcPr>
            <w:tcW w:w="2300" w:type="dxa"/>
            <w:tcBorders>
              <w:top w:val="nil"/>
              <w:bottom w:val="single" w:color="auto" w:sz="4" w:space="0"/>
              <w:right w:val="single" w:color="auto" w:sz="6" w:space="0"/>
            </w:tcBorders>
          </w:tcPr>
          <w:p w:rsidRPr="00177C47" w:rsidR="007467C0" w:rsidP="00177C47" w:rsidRDefault="007467C0" w14:paraId="4995EAF6" w14:textId="77777777">
            <w:pPr>
              <w:pStyle w:val="TableBody"/>
              <w:rPr>
                <w:b/>
                <w:bCs/>
              </w:rPr>
            </w:pPr>
            <w:r w:rsidRPr="00177C47">
              <w:rPr>
                <w:b/>
                <w:bCs/>
              </w:rPr>
              <w:t>Exclude</w:t>
            </w:r>
          </w:p>
        </w:tc>
        <w:tc>
          <w:tcPr>
            <w:tcW w:w="5750" w:type="dxa"/>
            <w:tcBorders>
              <w:top w:val="nil"/>
              <w:left w:val="single" w:color="auto" w:sz="6" w:space="0"/>
              <w:bottom w:val="single" w:color="auto" w:sz="4" w:space="0"/>
            </w:tcBorders>
          </w:tcPr>
          <w:p w:rsidRPr="00FB292A" w:rsidR="007467C0" w:rsidP="00177C47" w:rsidRDefault="007467C0" w14:paraId="1763AB46" w14:textId="7777777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Pr="00A875AE" w:rsidR="007467C0" w:rsidTr="58CB5956" w14:paraId="40865B7C" w14:textId="77777777">
        <w:tc>
          <w:tcPr>
            <w:tcW w:w="2300" w:type="dxa"/>
            <w:tcBorders>
              <w:top w:val="nil"/>
              <w:bottom w:val="single" w:color="auto" w:sz="4" w:space="0"/>
              <w:right w:val="single" w:color="auto" w:sz="6" w:space="0"/>
            </w:tcBorders>
          </w:tcPr>
          <w:p w:rsidRPr="00177C47" w:rsidR="007467C0" w:rsidP="00177C47" w:rsidRDefault="007467C0" w14:paraId="6B3F28D2" w14:textId="77777777">
            <w:pPr>
              <w:pStyle w:val="TableBody"/>
              <w:rPr>
                <w:b/>
                <w:bCs/>
              </w:rPr>
            </w:pPr>
            <w:r w:rsidRPr="00177C47">
              <w:rPr>
                <w:b/>
                <w:bCs/>
              </w:rPr>
              <w:t>Forecast Health</w:t>
            </w:r>
          </w:p>
        </w:tc>
        <w:tc>
          <w:tcPr>
            <w:tcW w:w="5750" w:type="dxa"/>
            <w:tcBorders>
              <w:top w:val="nil"/>
              <w:left w:val="single" w:color="auto" w:sz="6" w:space="0"/>
              <w:bottom w:val="single" w:color="auto" w:sz="4" w:space="0"/>
            </w:tcBorders>
          </w:tcPr>
          <w:p w:rsidRPr="00FB292A" w:rsidR="007467C0" w:rsidP="00177C47" w:rsidRDefault="007467C0" w14:paraId="710DFBEB" w14:textId="35C26FCB">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Pr="00A875AE" w:rsidR="007467C0" w:rsidTr="58CB5956" w14:paraId="0E412081" w14:textId="77777777">
        <w:tc>
          <w:tcPr>
            <w:tcW w:w="2300" w:type="dxa"/>
            <w:tcBorders>
              <w:top w:val="nil"/>
              <w:bottom w:val="single" w:color="auto" w:sz="4" w:space="0"/>
              <w:right w:val="single" w:color="auto" w:sz="6" w:space="0"/>
            </w:tcBorders>
          </w:tcPr>
          <w:p w:rsidRPr="00177C47" w:rsidR="007467C0" w:rsidP="00177C47" w:rsidRDefault="007467C0" w14:paraId="7D707A49" w14:textId="77777777">
            <w:pPr>
              <w:pStyle w:val="TableBody"/>
              <w:rPr>
                <w:b/>
                <w:bCs/>
              </w:rPr>
            </w:pPr>
            <w:r w:rsidRPr="00177C47">
              <w:rPr>
                <w:b/>
                <w:bCs/>
              </w:rPr>
              <w:t>Events Tab</w:t>
            </w:r>
          </w:p>
        </w:tc>
        <w:tc>
          <w:tcPr>
            <w:tcW w:w="5750" w:type="dxa"/>
            <w:tcBorders>
              <w:top w:val="nil"/>
              <w:left w:val="single" w:color="auto" w:sz="6" w:space="0"/>
              <w:bottom w:val="single" w:color="auto" w:sz="4" w:space="0"/>
            </w:tcBorders>
          </w:tcPr>
          <w:p w:rsidRPr="00FB292A" w:rsidR="007467C0" w:rsidP="00177C47" w:rsidRDefault="007467C0" w14:paraId="5F104558" w14:textId="77777777">
            <w:pPr>
              <w:pStyle w:val="TableBody"/>
            </w:pPr>
            <w:r w:rsidRPr="00FB292A">
              <w:t>Shows a list of the Events and dates assigned to the Cashpoint.</w:t>
            </w:r>
          </w:p>
        </w:tc>
      </w:tr>
      <w:tr w:rsidRPr="00A875AE" w:rsidR="007467C0" w:rsidTr="58CB5956" w14:paraId="13A6116D" w14:textId="77777777">
        <w:tc>
          <w:tcPr>
            <w:tcW w:w="2300" w:type="dxa"/>
            <w:tcBorders>
              <w:top w:val="nil"/>
              <w:bottom w:val="single" w:color="auto" w:sz="4" w:space="0"/>
              <w:right w:val="single" w:color="auto" w:sz="6" w:space="0"/>
            </w:tcBorders>
          </w:tcPr>
          <w:p w:rsidRPr="00177C47" w:rsidR="007467C0" w:rsidP="00177C47" w:rsidRDefault="007467C0" w14:paraId="7388BF0A" w14:textId="77777777">
            <w:pPr>
              <w:pStyle w:val="TableBody"/>
              <w:rPr>
                <w:b/>
                <w:bCs/>
              </w:rPr>
            </w:pPr>
            <w:r w:rsidRPr="00177C47">
              <w:rPr>
                <w:b/>
                <w:bCs/>
              </w:rPr>
              <w:t>Adjustments Tab</w:t>
            </w:r>
          </w:p>
        </w:tc>
        <w:tc>
          <w:tcPr>
            <w:tcW w:w="5750" w:type="dxa"/>
            <w:tcBorders>
              <w:top w:val="nil"/>
              <w:left w:val="single" w:color="auto" w:sz="6" w:space="0"/>
              <w:bottom w:val="single" w:color="auto" w:sz="4" w:space="0"/>
            </w:tcBorders>
          </w:tcPr>
          <w:p w:rsidRPr="00FB292A" w:rsidR="007467C0" w:rsidP="00177C47" w:rsidRDefault="007467C0" w14:paraId="6015DC17" w14:textId="77777777">
            <w:pPr>
              <w:pStyle w:val="TableBody"/>
            </w:pPr>
            <w:r w:rsidRPr="00FB292A">
              <w:t xml:space="preserve">This tab shows a list of Forecast Adjustments assigned to this Cashpoint. </w:t>
            </w:r>
          </w:p>
          <w:p w:rsidRPr="00FB292A" w:rsidR="007467C0" w:rsidP="00177C47" w:rsidRDefault="007467C0" w14:paraId="41A94921" w14:textId="7777777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rsidRPr="00FB292A" w:rsidR="007467C0" w:rsidP="00177C47" w:rsidRDefault="007467C0" w14:paraId="16674A9C" w14:textId="77777777">
            <w:pPr>
              <w:pStyle w:val="TableBody"/>
            </w:pPr>
            <w:r w:rsidRPr="00FB292A">
              <w:t xml:space="preserve">The Forecast Adjustment can be a positive or negative number. </w:t>
            </w:r>
          </w:p>
        </w:tc>
      </w:tr>
      <w:tr w:rsidRPr="00A875AE" w:rsidR="007467C0" w:rsidTr="58CB5956" w14:paraId="0225D663" w14:textId="77777777">
        <w:tc>
          <w:tcPr>
            <w:tcW w:w="2300" w:type="dxa"/>
            <w:tcBorders>
              <w:top w:val="nil"/>
              <w:bottom w:val="single" w:color="auto" w:sz="4" w:space="0"/>
              <w:right w:val="single" w:color="auto" w:sz="6" w:space="0"/>
            </w:tcBorders>
          </w:tcPr>
          <w:p w:rsidRPr="00177C47" w:rsidR="007467C0" w:rsidP="00177C47" w:rsidRDefault="007467C0" w14:paraId="64F73266" w14:textId="77777777">
            <w:pPr>
              <w:pStyle w:val="TableBody"/>
              <w:rPr>
                <w:b/>
                <w:bCs/>
              </w:rPr>
            </w:pPr>
            <w:r w:rsidRPr="00177C47">
              <w:rPr>
                <w:b/>
                <w:bCs/>
              </w:rPr>
              <w:t>Create New Adjustment Link</w:t>
            </w:r>
          </w:p>
        </w:tc>
        <w:tc>
          <w:tcPr>
            <w:tcW w:w="5750" w:type="dxa"/>
            <w:tcBorders>
              <w:top w:val="nil"/>
              <w:left w:val="single" w:color="auto" w:sz="6" w:space="0"/>
              <w:bottom w:val="single" w:color="auto" w:sz="4" w:space="0"/>
            </w:tcBorders>
          </w:tcPr>
          <w:p w:rsidRPr="00FB292A" w:rsidR="007467C0" w:rsidP="00177C47" w:rsidRDefault="007467C0" w14:paraId="7A556EE8" w14:textId="367CB2B6">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rsidRPr="00FB292A" w:rsidR="007467C0" w:rsidP="00793BBA" w:rsidRDefault="007467C0" w14:paraId="3A8CC426" w14:textId="77777777">
            <w:pPr>
              <w:pStyle w:val="TableListBullet"/>
            </w:pPr>
            <w:r w:rsidRPr="00FB292A">
              <w:t>All Days (Default for every Cashpoint)</w:t>
            </w:r>
          </w:p>
          <w:p w:rsidRPr="00FB292A" w:rsidR="007467C0" w:rsidP="00793BBA" w:rsidRDefault="007467C0" w14:paraId="454DC809" w14:textId="77777777">
            <w:pPr>
              <w:pStyle w:val="TableListBullet"/>
            </w:pPr>
            <w:r w:rsidRPr="00FB292A">
              <w:t>Sundays</w:t>
            </w:r>
          </w:p>
          <w:p w:rsidRPr="00FB292A" w:rsidR="007467C0" w:rsidP="00793BBA" w:rsidRDefault="007467C0" w14:paraId="53FFE021" w14:textId="77777777">
            <w:pPr>
              <w:pStyle w:val="TableListBullet"/>
            </w:pPr>
            <w:r w:rsidRPr="00FB292A">
              <w:t>Mondays</w:t>
            </w:r>
          </w:p>
          <w:p w:rsidRPr="00FB292A" w:rsidR="007467C0" w:rsidP="00793BBA" w:rsidRDefault="007467C0" w14:paraId="1A462A2E" w14:textId="77777777">
            <w:pPr>
              <w:pStyle w:val="TableListBullet"/>
            </w:pPr>
            <w:r w:rsidRPr="00FB292A">
              <w:t>Tuesdays</w:t>
            </w:r>
          </w:p>
          <w:p w:rsidRPr="00FB292A" w:rsidR="007467C0" w:rsidP="00793BBA" w:rsidRDefault="007467C0" w14:paraId="10CCF889" w14:textId="77777777">
            <w:pPr>
              <w:pStyle w:val="TableListBullet"/>
            </w:pPr>
            <w:r w:rsidRPr="00FB292A">
              <w:t>Wednesdays</w:t>
            </w:r>
          </w:p>
          <w:p w:rsidRPr="00FB292A" w:rsidR="007467C0" w:rsidP="00793BBA" w:rsidRDefault="007467C0" w14:paraId="226760BC" w14:textId="77777777">
            <w:pPr>
              <w:pStyle w:val="TableListBullet"/>
            </w:pPr>
            <w:r w:rsidRPr="00FB292A">
              <w:t>Thursdays</w:t>
            </w:r>
          </w:p>
          <w:p w:rsidRPr="00FB292A" w:rsidR="007467C0" w:rsidP="00793BBA" w:rsidRDefault="007467C0" w14:paraId="72F6D247" w14:textId="77777777">
            <w:pPr>
              <w:pStyle w:val="TableListBullet"/>
            </w:pPr>
            <w:r w:rsidRPr="00FB292A">
              <w:t>Fridays</w:t>
            </w:r>
          </w:p>
          <w:p w:rsidRPr="00FB292A" w:rsidR="007467C0" w:rsidP="00793BBA" w:rsidRDefault="007467C0" w14:paraId="01EDE0AA" w14:textId="77777777">
            <w:pPr>
              <w:pStyle w:val="TableListBullet"/>
            </w:pPr>
            <w:r w:rsidRPr="00FB292A">
              <w:t>Saturdays</w:t>
            </w:r>
          </w:p>
          <w:p w:rsidRPr="00FB292A" w:rsidR="007467C0" w:rsidP="00793BBA" w:rsidRDefault="007467C0" w14:paraId="1DD07868" w14:textId="77777777">
            <w:pPr>
              <w:pStyle w:val="TableListBullet"/>
            </w:pPr>
            <w:r w:rsidRPr="00FB292A">
              <w:t>Specific Date</w:t>
            </w:r>
          </w:p>
          <w:p w:rsidRPr="00FB292A" w:rsidR="007467C0" w:rsidP="00793BBA" w:rsidRDefault="007467C0" w14:paraId="61A7EC6C" w14:textId="77777777">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Pr="00A875AE" w:rsidR="007467C0" w:rsidTr="58CB5956" w14:paraId="2F6662CF" w14:textId="77777777">
        <w:tc>
          <w:tcPr>
            <w:tcW w:w="2300" w:type="dxa"/>
            <w:tcBorders>
              <w:top w:val="nil"/>
              <w:bottom w:val="single" w:color="auto" w:sz="4" w:space="0"/>
              <w:right w:val="single" w:color="auto" w:sz="6" w:space="0"/>
            </w:tcBorders>
          </w:tcPr>
          <w:p w:rsidRPr="00177C47" w:rsidR="007467C0" w:rsidP="00177C47" w:rsidRDefault="007467C0" w14:paraId="009E3DB4" w14:textId="77777777">
            <w:pPr>
              <w:pStyle w:val="TableBody"/>
              <w:rPr>
                <w:b/>
                <w:bCs/>
              </w:rPr>
            </w:pPr>
            <w:r w:rsidRPr="00177C47">
              <w:rPr>
                <w:b/>
                <w:bCs/>
              </w:rPr>
              <w:t>Adjust Button</w:t>
            </w:r>
          </w:p>
        </w:tc>
        <w:tc>
          <w:tcPr>
            <w:tcW w:w="5750" w:type="dxa"/>
            <w:tcBorders>
              <w:top w:val="nil"/>
              <w:left w:val="single" w:color="auto" w:sz="6" w:space="0"/>
              <w:bottom w:val="single" w:color="auto" w:sz="4" w:space="0"/>
            </w:tcBorders>
          </w:tcPr>
          <w:p w:rsidRPr="00FB292A" w:rsidR="007467C0" w:rsidP="00177C47" w:rsidRDefault="007467C0" w14:paraId="51B1DC89" w14:textId="77777777">
            <w:pPr>
              <w:pStyle w:val="TableBody"/>
            </w:pPr>
            <w:r w:rsidRPr="00FB292A">
              <w:t xml:space="preserve">Updates any values changed for the corresponding Forecast Adjustment. </w:t>
            </w:r>
          </w:p>
        </w:tc>
      </w:tr>
      <w:tr w:rsidRPr="00A875AE" w:rsidR="007467C0" w:rsidTr="58CB5956" w14:paraId="0FBD38F7" w14:textId="77777777">
        <w:tc>
          <w:tcPr>
            <w:tcW w:w="2300" w:type="dxa"/>
            <w:tcBorders>
              <w:top w:val="nil"/>
              <w:bottom w:val="single" w:color="auto" w:sz="4" w:space="0"/>
              <w:right w:val="single" w:color="auto" w:sz="6" w:space="0"/>
            </w:tcBorders>
          </w:tcPr>
          <w:p w:rsidRPr="00177C47" w:rsidR="007467C0" w:rsidP="00177C47" w:rsidRDefault="007467C0" w14:paraId="05E96D47" w14:textId="77777777">
            <w:pPr>
              <w:pStyle w:val="TableBody"/>
              <w:rPr>
                <w:b/>
                <w:bCs/>
              </w:rPr>
            </w:pPr>
            <w:r w:rsidRPr="00177C47">
              <w:rPr>
                <w:b/>
                <w:bCs/>
              </w:rPr>
              <w:t>Delete Button</w:t>
            </w:r>
          </w:p>
        </w:tc>
        <w:tc>
          <w:tcPr>
            <w:tcW w:w="5750" w:type="dxa"/>
            <w:tcBorders>
              <w:top w:val="nil"/>
              <w:left w:val="single" w:color="auto" w:sz="6" w:space="0"/>
              <w:bottom w:val="single" w:color="auto" w:sz="4" w:space="0"/>
            </w:tcBorders>
          </w:tcPr>
          <w:p w:rsidRPr="00FB292A" w:rsidR="007467C0" w:rsidP="00177C47" w:rsidRDefault="007467C0" w14:paraId="6711FA9B" w14:textId="77777777">
            <w:pPr>
              <w:pStyle w:val="TableBody"/>
            </w:pPr>
            <w:r w:rsidRPr="00FB292A">
              <w:t xml:space="preserve">Deletes the corresponding Forecast Adjustment from the Cashpoint. </w:t>
            </w:r>
          </w:p>
          <w:p w:rsidRPr="00FB292A" w:rsidR="007467C0" w:rsidP="00DC2F41" w:rsidRDefault="007467C0" w14:paraId="37C806E4" w14:textId="1DD14379">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rsidR="58CB5956" w:rsidRDefault="58CB5956" w14:paraId="61D072F4" w14:textId="7D416B27"/>
    <w:p w:rsidRPr="00793BBA" w:rsidR="007467C0" w:rsidP="00793BBA" w:rsidRDefault="00000000" w14:paraId="693F10ED" w14:textId="77777777">
      <w:pPr>
        <w:pStyle w:val="BulletSectionReference"/>
        <w:numPr>
          <w:ilvl w:val="0"/>
          <w:numId w:val="0"/>
        </w:numPr>
        <w:rPr>
          <w:rStyle w:val="Hyperlink"/>
          <w:rFonts w:eastAsiaTheme="majorEastAsia"/>
          <w:color w:val="9BBB59"/>
        </w:rPr>
      </w:pPr>
      <w:hyperlink w:history="1" w:anchor="_General_OptiVault_Pages">
        <w:r w:rsidRPr="00793BBA" w:rsidR="007467C0">
          <w:rPr>
            <w:rStyle w:val="Hyperlink"/>
            <w:rFonts w:eastAsiaTheme="majorEastAsia"/>
            <w:color w:val="9BBB59"/>
            <w:lang w:val="en-US"/>
          </w:rPr>
          <w:t>Return: OptiVault General Pages</w:t>
        </w:r>
      </w:hyperlink>
    </w:p>
    <w:p w:rsidR="007467C0" w:rsidP="007467C0" w:rsidRDefault="007467C0" w14:paraId="337952F4" w14:textId="77777777"/>
    <w:p w:rsidR="007467C0" w:rsidP="007467C0" w:rsidRDefault="007467C0" w14:paraId="507021F9" w14:textId="77777777">
      <w:pPr>
        <w:pStyle w:val="Heading3"/>
      </w:pPr>
      <w:bookmarkStart w:name="_Ref249809186" w:id="583"/>
      <w:bookmarkStart w:name="_Toc74556377" w:id="584"/>
      <w:bookmarkStart w:name="_Toc127491566" w:id="585"/>
      <w:bookmarkStart w:name="_Toc128021099" w:id="586"/>
      <w:bookmarkStart w:name="_Ref245719443" w:id="587"/>
      <w:r>
        <w:t>Cashpoint</w:t>
      </w:r>
      <w:r>
        <w:rPr>
          <w:rFonts w:ascii="Wingdings" w:hAnsi="Wingdings"/>
        </w:rPr>
        <w:t></w:t>
      </w:r>
      <w:r>
        <w:t>Forecast</w:t>
      </w:r>
      <w:r>
        <w:rPr>
          <w:rFonts w:ascii="Wingdings" w:hAnsi="Wingdings"/>
        </w:rPr>
        <w:t></w:t>
      </w:r>
      <w:r>
        <w:t>Exclude History</w:t>
      </w:r>
      <w:bookmarkEnd w:id="583"/>
      <w:bookmarkEnd w:id="584"/>
      <w:bookmarkEnd w:id="585"/>
      <w:bookmarkEnd w:id="586"/>
    </w:p>
    <w:p w:rsidRPr="009D691D" w:rsidR="007467C0" w:rsidP="0049290A" w:rsidRDefault="007467C0" w14:paraId="78D4244C" w14:textId="77777777">
      <w:pPr>
        <w:pStyle w:val="BodyText"/>
      </w:pPr>
      <w:r>
        <w:t xml:space="preserve">The View Forecast page shows an overview of the forecast in a graphical representation so the analyst can see the variances between the forecasted and actual amounts. </w:t>
      </w:r>
    </w:p>
    <w:p w:rsidR="007467C0" w:rsidP="0049290A" w:rsidRDefault="007467C0" w14:paraId="7D816573" w14:textId="77777777">
      <w:pPr>
        <w:pStyle w:val="BodyText"/>
      </w:pPr>
      <w:r>
        <w:t>This topic relates to the following Cashpoint types:</w:t>
      </w:r>
    </w:p>
    <w:p w:rsidR="007467C0" w:rsidP="0049290A" w:rsidRDefault="007467C0" w14:paraId="681DF811" w14:textId="77777777">
      <w:pPr>
        <w:pStyle w:val="ListBullet"/>
      </w:pPr>
      <w:r>
        <w:fldChar w:fldCharType="begin"/>
      </w:r>
      <w:r>
        <w:instrText xml:space="preserve"> REF _Ref245724195 \h  \* MERGEFORMAT </w:instrText>
      </w:r>
      <w:r>
        <w:fldChar w:fldCharType="separate"/>
      </w:r>
      <w:r>
        <w:t>Vault</w:t>
      </w:r>
      <w:r>
        <w:fldChar w:fldCharType="end"/>
      </w:r>
    </w:p>
    <w:p w:rsidR="007467C0" w:rsidP="0049290A" w:rsidRDefault="007467C0" w14:paraId="60C297CA" w14:textId="77777777">
      <w:pPr>
        <w:pStyle w:val="ListBullet"/>
      </w:pPr>
      <w:r>
        <w:fldChar w:fldCharType="begin"/>
      </w:r>
      <w:r>
        <w:instrText xml:space="preserve"> REF _Ref245724200 \h  \* MERGEFORMAT </w:instrText>
      </w:r>
      <w:r>
        <w:fldChar w:fldCharType="separate"/>
      </w:r>
      <w:r>
        <w:t>Commercial</w:t>
      </w:r>
      <w:r>
        <w:fldChar w:fldCharType="end"/>
      </w:r>
    </w:p>
    <w:p w:rsidRPr="00D6760E" w:rsidR="007467C0" w:rsidP="0049290A" w:rsidRDefault="007467C0" w14:paraId="2D2CBC67" w14:textId="05A49452">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rsidR="007467C0" w:rsidP="007467C0" w:rsidRDefault="007467C0" w14:paraId="2844976F" w14:textId="77777777">
      <w:pPr>
        <w:pStyle w:val="Caption"/>
      </w:pPr>
      <w:bookmarkStart w:name="_Toc74556671" w:id="588"/>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58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58CB5956" w14:paraId="312ACBC5"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A7232E5"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A177686" w14:textId="77777777">
            <w:pPr>
              <w:pStyle w:val="TableHeader"/>
            </w:pPr>
            <w:r>
              <w:t>Description</w:t>
            </w:r>
          </w:p>
        </w:tc>
      </w:tr>
      <w:tr w:rsidRPr="00A875AE" w:rsidR="007467C0" w:rsidTr="58CB5956" w14:paraId="686F002B" w14:textId="77777777">
        <w:trPr>
          <w:cantSplit/>
          <w:trHeight w:val="135"/>
        </w:trPr>
        <w:tc>
          <w:tcPr>
            <w:tcW w:w="2570" w:type="dxa"/>
            <w:tcBorders>
              <w:top w:val="nil"/>
              <w:bottom w:val="single" w:color="auto" w:sz="6" w:space="0"/>
              <w:right w:val="single" w:color="auto" w:sz="6" w:space="0"/>
            </w:tcBorders>
          </w:tcPr>
          <w:p w:rsidRPr="00DC2F41" w:rsidR="007467C0" w:rsidP="0049290A" w:rsidRDefault="007467C0" w14:paraId="51D81D48" w14:textId="77777777">
            <w:pPr>
              <w:pStyle w:val="TableBody"/>
              <w:rPr>
                <w:b/>
                <w:bCs/>
              </w:rPr>
            </w:pPr>
            <w:r w:rsidRPr="00DC2F41">
              <w:rPr>
                <w:b/>
                <w:bCs/>
              </w:rPr>
              <w:t>Start Date</w:t>
            </w:r>
          </w:p>
        </w:tc>
        <w:tc>
          <w:tcPr>
            <w:tcW w:w="5480" w:type="dxa"/>
            <w:tcBorders>
              <w:top w:val="nil"/>
              <w:left w:val="single" w:color="auto" w:sz="6" w:space="0"/>
              <w:bottom w:val="single" w:color="auto" w:sz="6" w:space="0"/>
            </w:tcBorders>
          </w:tcPr>
          <w:p w:rsidRPr="00FB292A" w:rsidR="007467C0" w:rsidP="0049290A" w:rsidRDefault="007467C0" w14:paraId="6AE82F64" w14:textId="77777777">
            <w:pPr>
              <w:pStyle w:val="TableBody"/>
            </w:pPr>
            <w:r w:rsidRPr="00FB292A">
              <w:t>Starting date of the report</w:t>
            </w:r>
          </w:p>
        </w:tc>
      </w:tr>
      <w:tr w:rsidRPr="00A875AE" w:rsidR="007467C0" w:rsidTr="58CB5956" w14:paraId="0A036379" w14:textId="77777777">
        <w:trPr>
          <w:cantSplit/>
          <w:trHeight w:val="135"/>
        </w:trPr>
        <w:tc>
          <w:tcPr>
            <w:tcW w:w="2570" w:type="dxa"/>
            <w:tcBorders>
              <w:top w:val="nil"/>
              <w:bottom w:val="single" w:color="auto" w:sz="6" w:space="0"/>
              <w:right w:val="single" w:color="auto" w:sz="6" w:space="0"/>
            </w:tcBorders>
          </w:tcPr>
          <w:p w:rsidRPr="00DC2F41" w:rsidR="007467C0" w:rsidP="0049290A" w:rsidRDefault="007467C0" w14:paraId="056660BE" w14:textId="77777777">
            <w:pPr>
              <w:pStyle w:val="TableBody"/>
              <w:rPr>
                <w:b/>
                <w:bCs/>
              </w:rPr>
            </w:pPr>
            <w:r w:rsidRPr="00DC2F41">
              <w:rPr>
                <w:b/>
                <w:bCs/>
              </w:rPr>
              <w:t>End Date</w:t>
            </w:r>
          </w:p>
        </w:tc>
        <w:tc>
          <w:tcPr>
            <w:tcW w:w="5480" w:type="dxa"/>
            <w:tcBorders>
              <w:top w:val="nil"/>
              <w:left w:val="single" w:color="auto" w:sz="6" w:space="0"/>
              <w:bottom w:val="single" w:color="auto" w:sz="6" w:space="0"/>
            </w:tcBorders>
          </w:tcPr>
          <w:p w:rsidRPr="00FB292A" w:rsidR="007467C0" w:rsidP="0049290A" w:rsidRDefault="007467C0" w14:paraId="439A1AD0" w14:textId="77777777">
            <w:pPr>
              <w:pStyle w:val="TableBody"/>
            </w:pPr>
            <w:r w:rsidRPr="00FB292A">
              <w:t>Ending date of the report</w:t>
            </w:r>
          </w:p>
        </w:tc>
      </w:tr>
      <w:tr w:rsidRPr="00A875AE" w:rsidR="007467C0" w:rsidTr="58CB5956" w14:paraId="0E20B2AE" w14:textId="77777777">
        <w:trPr>
          <w:cantSplit/>
        </w:trPr>
        <w:tc>
          <w:tcPr>
            <w:tcW w:w="2570" w:type="dxa"/>
            <w:tcBorders>
              <w:top w:val="nil"/>
              <w:bottom w:val="single" w:color="auto" w:sz="6" w:space="0"/>
              <w:right w:val="single" w:color="auto" w:sz="6" w:space="0"/>
            </w:tcBorders>
          </w:tcPr>
          <w:p w:rsidRPr="00DC2F41" w:rsidR="007467C0" w:rsidP="0049290A" w:rsidRDefault="007467C0" w14:paraId="3F0BDE7E" w14:textId="77777777">
            <w:pPr>
              <w:pStyle w:val="TableBody"/>
              <w:rPr>
                <w:b/>
                <w:bCs/>
              </w:rPr>
            </w:pPr>
            <w:r w:rsidRPr="00DC2F41">
              <w:rPr>
                <w:b/>
                <w:bCs/>
              </w:rPr>
              <w:t>Submit Button</w:t>
            </w:r>
          </w:p>
        </w:tc>
        <w:tc>
          <w:tcPr>
            <w:tcW w:w="5480" w:type="dxa"/>
            <w:tcBorders>
              <w:top w:val="nil"/>
              <w:left w:val="single" w:color="auto" w:sz="6" w:space="0"/>
              <w:bottom w:val="single" w:color="auto" w:sz="6" w:space="0"/>
            </w:tcBorders>
          </w:tcPr>
          <w:p w:rsidRPr="00FB292A" w:rsidR="007467C0" w:rsidP="0049290A" w:rsidRDefault="007467C0" w14:paraId="456350D4" w14:textId="77777777">
            <w:pPr>
              <w:pStyle w:val="TableBody"/>
            </w:pPr>
            <w:r w:rsidRPr="00FB292A">
              <w:t>Displays the report based on the dates selected</w:t>
            </w:r>
          </w:p>
        </w:tc>
      </w:tr>
      <w:tr w:rsidRPr="00A875AE" w:rsidR="007467C0" w:rsidTr="58CB5956" w14:paraId="3020B838"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177372A3" w14:textId="77777777">
            <w:pPr>
              <w:pStyle w:val="TableBody"/>
              <w:rPr>
                <w:b/>
                <w:bCs/>
              </w:rPr>
            </w:pPr>
            <w:r w:rsidRPr="00DC2F41">
              <w:rPr>
                <w:b/>
                <w:bCs/>
              </w:rPr>
              <w:t>Denomination</w:t>
            </w:r>
          </w:p>
        </w:tc>
        <w:tc>
          <w:tcPr>
            <w:tcW w:w="5480" w:type="dxa"/>
            <w:tcBorders>
              <w:top w:val="single" w:color="auto" w:sz="6" w:space="0"/>
              <w:left w:val="single" w:color="auto" w:sz="6" w:space="0"/>
              <w:bottom w:val="single" w:color="auto" w:sz="6" w:space="0"/>
            </w:tcBorders>
          </w:tcPr>
          <w:p w:rsidRPr="00FB292A" w:rsidR="007467C0" w:rsidP="0049290A" w:rsidRDefault="007467C0" w14:paraId="43019E3F" w14:textId="77777777">
            <w:pPr>
              <w:pStyle w:val="TableBody"/>
            </w:pPr>
            <w:r w:rsidRPr="00FB292A">
              <w:t>Denomination and quality of for the date selected</w:t>
            </w:r>
          </w:p>
        </w:tc>
      </w:tr>
      <w:tr w:rsidRPr="00A875AE" w:rsidR="007467C0" w:rsidTr="58CB5956" w14:paraId="7BFF5395"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7248144F" w14:textId="77777777">
            <w:pPr>
              <w:pStyle w:val="TableBody"/>
              <w:rPr>
                <w:b/>
                <w:bCs/>
              </w:rPr>
            </w:pPr>
            <w:r w:rsidRPr="00DC2F41">
              <w:rPr>
                <w:b/>
                <w:bCs/>
              </w:rPr>
              <w:t>Closing Balance</w:t>
            </w:r>
          </w:p>
        </w:tc>
        <w:tc>
          <w:tcPr>
            <w:tcW w:w="5480" w:type="dxa"/>
            <w:tcBorders>
              <w:top w:val="single" w:color="auto" w:sz="6" w:space="0"/>
              <w:left w:val="nil"/>
              <w:bottom w:val="single" w:color="auto" w:sz="6" w:space="0"/>
            </w:tcBorders>
          </w:tcPr>
          <w:p w:rsidRPr="00FB292A" w:rsidR="007467C0" w:rsidP="0049290A" w:rsidRDefault="007467C0" w14:paraId="523FFDFA" w14:textId="77777777">
            <w:pPr>
              <w:pStyle w:val="TableBody"/>
            </w:pPr>
            <w:r w:rsidRPr="00FB292A">
              <w:t>The closing balance on the date reported</w:t>
            </w:r>
          </w:p>
        </w:tc>
      </w:tr>
      <w:tr w:rsidRPr="00A875AE" w:rsidR="007467C0" w:rsidTr="58CB5956" w14:paraId="0EA4CA10"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0D366D53" w14:textId="77777777">
            <w:pPr>
              <w:pStyle w:val="TableBody"/>
              <w:rPr>
                <w:b/>
                <w:bCs/>
              </w:rPr>
            </w:pPr>
            <w:r w:rsidRPr="00DC2F41">
              <w:rPr>
                <w:b/>
                <w:bCs/>
              </w:rPr>
              <w:t>Date</w:t>
            </w:r>
          </w:p>
        </w:tc>
        <w:tc>
          <w:tcPr>
            <w:tcW w:w="5480" w:type="dxa"/>
            <w:tcBorders>
              <w:top w:val="single" w:color="auto" w:sz="6" w:space="0"/>
              <w:left w:val="nil"/>
              <w:bottom w:val="single" w:color="auto" w:sz="6" w:space="0"/>
            </w:tcBorders>
          </w:tcPr>
          <w:p w:rsidRPr="00FB292A" w:rsidR="007467C0" w:rsidP="0049290A" w:rsidRDefault="007467C0" w14:paraId="7C0CB5BB" w14:textId="77777777">
            <w:pPr>
              <w:pStyle w:val="TableBody"/>
            </w:pPr>
            <w:r w:rsidRPr="00FB292A">
              <w:t>Date of the reporting day</w:t>
            </w:r>
          </w:p>
        </w:tc>
      </w:tr>
      <w:tr w:rsidRPr="00A875AE" w:rsidR="007467C0" w:rsidTr="58CB5956" w14:paraId="7DFE82F8"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62E8767E" w14:textId="77777777">
            <w:pPr>
              <w:pStyle w:val="TableBody"/>
              <w:rPr>
                <w:b/>
                <w:bCs/>
              </w:rPr>
            </w:pPr>
            <w:r w:rsidRPr="00DC2F41">
              <w:rPr>
                <w:b/>
                <w:bCs/>
              </w:rPr>
              <w:t>Not Available</w:t>
            </w:r>
          </w:p>
        </w:tc>
        <w:tc>
          <w:tcPr>
            <w:tcW w:w="5480" w:type="dxa"/>
            <w:tcBorders>
              <w:top w:val="single" w:color="auto" w:sz="6" w:space="0"/>
              <w:left w:val="nil"/>
              <w:bottom w:val="single" w:color="auto" w:sz="6" w:space="0"/>
            </w:tcBorders>
          </w:tcPr>
          <w:p w:rsidRPr="00FB292A" w:rsidR="007467C0" w:rsidP="0049290A" w:rsidRDefault="007467C0" w14:paraId="0B169FD6" w14:textId="77777777">
            <w:pPr>
              <w:pStyle w:val="TableBody"/>
            </w:pPr>
            <w:r w:rsidRPr="00FB292A">
              <w:t>The cash not available for distribution by the vault</w:t>
            </w:r>
          </w:p>
        </w:tc>
      </w:tr>
      <w:tr w:rsidRPr="00A875AE" w:rsidR="007467C0" w:rsidTr="58CB5956" w14:paraId="25DBB681"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27F36712" w14:textId="77777777">
            <w:pPr>
              <w:pStyle w:val="TableBody"/>
              <w:rPr>
                <w:b/>
                <w:bCs/>
              </w:rPr>
            </w:pPr>
            <w:r w:rsidRPr="00DC2F41">
              <w:rPr>
                <w:b/>
                <w:bCs/>
              </w:rPr>
              <w:t>Total Cash In</w:t>
            </w:r>
          </w:p>
        </w:tc>
        <w:tc>
          <w:tcPr>
            <w:tcW w:w="5480" w:type="dxa"/>
            <w:tcBorders>
              <w:top w:val="single" w:color="auto" w:sz="6" w:space="0"/>
              <w:left w:val="nil"/>
              <w:bottom w:val="single" w:color="auto" w:sz="6" w:space="0"/>
            </w:tcBorders>
          </w:tcPr>
          <w:p w:rsidRPr="00FB292A" w:rsidR="007467C0" w:rsidP="0049290A" w:rsidRDefault="007467C0" w14:paraId="3FC5E47F" w14:textId="1D34CBCA">
            <w:pPr>
              <w:pStyle w:val="TableBody"/>
            </w:pPr>
            <w:r w:rsidRPr="00FB292A">
              <w:t xml:space="preserve">The total amount of cash coming into the vault </w:t>
            </w:r>
            <w:r w:rsidR="00E6108F">
              <w:t xml:space="preserve">is </w:t>
            </w:r>
            <w:r w:rsidRPr="00FB292A">
              <w:t>based on the different Funding source elements</w:t>
            </w:r>
          </w:p>
        </w:tc>
      </w:tr>
      <w:tr w:rsidRPr="00A875AE" w:rsidR="007467C0" w:rsidTr="58CB5956" w14:paraId="05C74AE8"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78F52895" w14:textId="77777777">
            <w:pPr>
              <w:pStyle w:val="TableBody"/>
              <w:rPr>
                <w:b/>
                <w:bCs/>
              </w:rPr>
            </w:pPr>
            <w:r w:rsidRPr="00DC2F41">
              <w:rPr>
                <w:b/>
                <w:bCs/>
              </w:rPr>
              <w:t>Total Cash Out</w:t>
            </w:r>
          </w:p>
        </w:tc>
        <w:tc>
          <w:tcPr>
            <w:tcW w:w="5480" w:type="dxa"/>
            <w:tcBorders>
              <w:top w:val="single" w:color="auto" w:sz="6" w:space="0"/>
              <w:left w:val="nil"/>
              <w:bottom w:val="single" w:color="auto" w:sz="6" w:space="0"/>
            </w:tcBorders>
          </w:tcPr>
          <w:p w:rsidRPr="00FB292A" w:rsidR="007467C0" w:rsidP="0049290A" w:rsidRDefault="007467C0" w14:paraId="7022E565" w14:textId="77777777">
            <w:pPr>
              <w:pStyle w:val="TableBody"/>
            </w:pPr>
            <w:r w:rsidRPr="00FB292A">
              <w:t>The total amount of the cash going out to the funding sources.</w:t>
            </w:r>
          </w:p>
        </w:tc>
      </w:tr>
      <w:tr w:rsidRPr="00A875AE" w:rsidR="007467C0" w:rsidTr="58CB5956" w14:paraId="70DC98A1"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49915975" w14:textId="77777777">
            <w:pPr>
              <w:pStyle w:val="TableBody"/>
              <w:rPr>
                <w:b/>
                <w:bCs/>
              </w:rPr>
            </w:pPr>
            <w:r w:rsidRPr="00DC2F41">
              <w:rPr>
                <w:b/>
                <w:bCs/>
              </w:rPr>
              <w:t>Branch Orders/Returns</w:t>
            </w:r>
          </w:p>
        </w:tc>
        <w:tc>
          <w:tcPr>
            <w:tcW w:w="5480" w:type="dxa"/>
            <w:tcBorders>
              <w:top w:val="single" w:color="auto" w:sz="6" w:space="0"/>
              <w:left w:val="nil"/>
              <w:bottom w:val="single" w:color="auto" w:sz="6" w:space="0"/>
            </w:tcBorders>
          </w:tcPr>
          <w:p w:rsidRPr="00FB292A" w:rsidR="007467C0" w:rsidP="0049290A" w:rsidRDefault="007467C0" w14:paraId="6821B9AA" w14:textId="77777777">
            <w:pPr>
              <w:pStyle w:val="TableBody"/>
            </w:pPr>
            <w:r w:rsidRPr="00FB292A">
              <w:t>Total orders and returns to branches</w:t>
            </w:r>
          </w:p>
        </w:tc>
      </w:tr>
      <w:tr w:rsidRPr="00A875AE" w:rsidR="007467C0" w:rsidTr="58CB5956" w14:paraId="591979FB"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59D84B94" w14:textId="77777777">
            <w:pPr>
              <w:pStyle w:val="TableBody"/>
              <w:rPr>
                <w:b/>
                <w:bCs/>
              </w:rPr>
            </w:pPr>
            <w:r w:rsidRPr="00DC2F41">
              <w:rPr>
                <w:b/>
                <w:bCs/>
              </w:rPr>
              <w:t>ATM Orders/Returns</w:t>
            </w:r>
          </w:p>
        </w:tc>
        <w:tc>
          <w:tcPr>
            <w:tcW w:w="5480" w:type="dxa"/>
            <w:tcBorders>
              <w:top w:val="single" w:color="auto" w:sz="6" w:space="0"/>
              <w:left w:val="nil"/>
              <w:bottom w:val="single" w:color="auto" w:sz="6" w:space="0"/>
            </w:tcBorders>
          </w:tcPr>
          <w:p w:rsidRPr="00FB292A" w:rsidR="007467C0" w:rsidP="0049290A" w:rsidRDefault="007467C0" w14:paraId="59D8469A" w14:textId="77777777">
            <w:pPr>
              <w:pStyle w:val="TableBody"/>
            </w:pPr>
            <w:r w:rsidRPr="00FB292A">
              <w:t>Total orders and returns to ATMs</w:t>
            </w:r>
          </w:p>
        </w:tc>
      </w:tr>
      <w:tr w:rsidRPr="00A875AE" w:rsidR="007467C0" w:rsidTr="58CB5956" w14:paraId="272E503E"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41696B93" w14:textId="77777777">
            <w:pPr>
              <w:pStyle w:val="TableBody"/>
              <w:rPr>
                <w:b/>
                <w:bCs/>
              </w:rPr>
            </w:pPr>
            <w:r w:rsidRPr="00DC2F41">
              <w:rPr>
                <w:b/>
                <w:bCs/>
              </w:rPr>
              <w:t>Central Bank Deliveries</w:t>
            </w:r>
          </w:p>
        </w:tc>
        <w:tc>
          <w:tcPr>
            <w:tcW w:w="5480" w:type="dxa"/>
            <w:tcBorders>
              <w:top w:val="single" w:color="auto" w:sz="6" w:space="0"/>
              <w:left w:val="nil"/>
              <w:bottom w:val="single" w:color="auto" w:sz="6" w:space="0"/>
            </w:tcBorders>
          </w:tcPr>
          <w:p w:rsidRPr="00FB292A" w:rsidR="007467C0" w:rsidP="0049290A" w:rsidRDefault="007467C0" w14:paraId="0450B4A2" w14:textId="77777777">
            <w:pPr>
              <w:pStyle w:val="TableBody"/>
            </w:pPr>
            <w:r w:rsidRPr="00FB292A">
              <w:t>Total deliveries into the Vault from the central bank</w:t>
            </w:r>
          </w:p>
        </w:tc>
      </w:tr>
      <w:tr w:rsidRPr="00A875AE" w:rsidR="007467C0" w:rsidTr="58CB5956" w14:paraId="16F7CD20"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36C92680" w14:textId="77777777">
            <w:pPr>
              <w:pStyle w:val="TableBody"/>
              <w:rPr>
                <w:b/>
                <w:bCs/>
              </w:rPr>
            </w:pPr>
            <w:r w:rsidRPr="00DC2F41">
              <w:rPr>
                <w:b/>
                <w:bCs/>
              </w:rPr>
              <w:t>Central Bank Returns</w:t>
            </w:r>
          </w:p>
        </w:tc>
        <w:tc>
          <w:tcPr>
            <w:tcW w:w="5480" w:type="dxa"/>
            <w:tcBorders>
              <w:top w:val="single" w:color="auto" w:sz="6" w:space="0"/>
              <w:left w:val="nil"/>
              <w:bottom w:val="single" w:color="auto" w:sz="6" w:space="0"/>
            </w:tcBorders>
          </w:tcPr>
          <w:p w:rsidRPr="00FB292A" w:rsidR="007467C0" w:rsidP="0049290A" w:rsidRDefault="007467C0" w14:paraId="5DD6DD61" w14:textId="77777777">
            <w:pPr>
              <w:pStyle w:val="TableBody"/>
            </w:pPr>
            <w:r w:rsidRPr="00FB292A">
              <w:t>Total returns to the central bank from the vault</w:t>
            </w:r>
          </w:p>
        </w:tc>
      </w:tr>
      <w:tr w:rsidRPr="00A875AE" w:rsidR="007467C0" w:rsidTr="58CB5956" w14:paraId="3A656169"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3B84F3E8" w14:textId="77777777">
            <w:pPr>
              <w:pStyle w:val="TableBody"/>
              <w:rPr>
                <w:b/>
                <w:bCs/>
              </w:rPr>
            </w:pPr>
            <w:r w:rsidRPr="00DC2F41">
              <w:rPr>
                <w:b/>
                <w:bCs/>
              </w:rPr>
              <w:t>Vault Deliveries</w:t>
            </w:r>
          </w:p>
        </w:tc>
        <w:tc>
          <w:tcPr>
            <w:tcW w:w="5480" w:type="dxa"/>
            <w:tcBorders>
              <w:top w:val="single" w:color="auto" w:sz="6" w:space="0"/>
              <w:left w:val="nil"/>
              <w:bottom w:val="single" w:color="auto" w:sz="6" w:space="0"/>
            </w:tcBorders>
          </w:tcPr>
          <w:p w:rsidRPr="00FB292A" w:rsidR="007467C0" w:rsidP="0049290A" w:rsidRDefault="007467C0" w14:paraId="768DD65B" w14:textId="77777777">
            <w:pPr>
              <w:pStyle w:val="TableBody"/>
            </w:pPr>
            <w:r w:rsidRPr="00FB292A">
              <w:t>Total deliveries from other vaults</w:t>
            </w:r>
          </w:p>
        </w:tc>
      </w:tr>
      <w:tr w:rsidRPr="00A875AE" w:rsidR="007467C0" w:rsidTr="58CB5956" w14:paraId="713C8434"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5E56D8D4" w14:textId="77777777">
            <w:pPr>
              <w:pStyle w:val="TableBody"/>
              <w:rPr>
                <w:b/>
                <w:bCs/>
              </w:rPr>
            </w:pPr>
            <w:r w:rsidRPr="00DC2F41">
              <w:rPr>
                <w:b/>
                <w:bCs/>
              </w:rPr>
              <w:t>Vault Returns</w:t>
            </w:r>
          </w:p>
        </w:tc>
        <w:tc>
          <w:tcPr>
            <w:tcW w:w="5480" w:type="dxa"/>
            <w:tcBorders>
              <w:top w:val="single" w:color="auto" w:sz="6" w:space="0"/>
              <w:left w:val="nil"/>
              <w:bottom w:val="single" w:color="auto" w:sz="6" w:space="0"/>
            </w:tcBorders>
          </w:tcPr>
          <w:p w:rsidRPr="00FB292A" w:rsidR="007467C0" w:rsidP="0049290A" w:rsidRDefault="007467C0" w14:paraId="44C91522" w14:textId="77777777">
            <w:pPr>
              <w:pStyle w:val="TableBody"/>
            </w:pPr>
            <w:r w:rsidRPr="00FB292A">
              <w:t>Total returns to other vaults</w:t>
            </w:r>
          </w:p>
        </w:tc>
      </w:tr>
      <w:tr w:rsidRPr="00A875AE" w:rsidR="007467C0" w:rsidTr="58CB5956" w14:paraId="69247ABE"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39A8AA57" w14:textId="77777777">
            <w:pPr>
              <w:pStyle w:val="TableBody"/>
              <w:rPr>
                <w:b/>
                <w:bCs/>
              </w:rPr>
            </w:pPr>
            <w:r w:rsidRPr="00DC2F41">
              <w:rPr>
                <w:b/>
                <w:bCs/>
              </w:rPr>
              <w:t>Other Source Deliveries</w:t>
            </w:r>
          </w:p>
        </w:tc>
        <w:tc>
          <w:tcPr>
            <w:tcW w:w="5480" w:type="dxa"/>
            <w:tcBorders>
              <w:top w:val="single" w:color="auto" w:sz="6" w:space="0"/>
              <w:left w:val="nil"/>
              <w:bottom w:val="single" w:color="auto" w:sz="6" w:space="0"/>
            </w:tcBorders>
          </w:tcPr>
          <w:p w:rsidRPr="00FB292A" w:rsidR="007467C0" w:rsidP="0049290A" w:rsidRDefault="007467C0" w14:paraId="169B915E" w14:textId="77777777">
            <w:pPr>
              <w:pStyle w:val="TableBody"/>
            </w:pPr>
            <w:r w:rsidRPr="00FB292A">
              <w:t>Total deliveries from External Sources</w:t>
            </w:r>
          </w:p>
        </w:tc>
      </w:tr>
      <w:tr w:rsidRPr="00A875AE" w:rsidR="007467C0" w:rsidTr="58CB5956" w14:paraId="5BD5C7E0"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3785C2AF" w14:textId="77777777">
            <w:pPr>
              <w:pStyle w:val="TableBody"/>
              <w:rPr>
                <w:b/>
                <w:bCs/>
              </w:rPr>
            </w:pPr>
            <w:r w:rsidRPr="00DC2F41">
              <w:rPr>
                <w:b/>
                <w:bCs/>
              </w:rPr>
              <w:t>Other Source Returns</w:t>
            </w:r>
          </w:p>
        </w:tc>
        <w:tc>
          <w:tcPr>
            <w:tcW w:w="5480" w:type="dxa"/>
            <w:tcBorders>
              <w:top w:val="single" w:color="auto" w:sz="6" w:space="0"/>
              <w:left w:val="nil"/>
              <w:bottom w:val="single" w:color="auto" w:sz="6" w:space="0"/>
            </w:tcBorders>
          </w:tcPr>
          <w:p w:rsidRPr="00FB292A" w:rsidR="007467C0" w:rsidP="0049290A" w:rsidRDefault="007467C0" w14:paraId="218A907D" w14:textId="77777777">
            <w:pPr>
              <w:pStyle w:val="TableBody"/>
            </w:pPr>
            <w:r w:rsidRPr="00FB292A">
              <w:t>Total returns to External Sources</w:t>
            </w:r>
          </w:p>
        </w:tc>
      </w:tr>
      <w:tr w:rsidRPr="00A875AE" w:rsidR="007467C0" w:rsidTr="58CB5956" w14:paraId="2BA5BDEE"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3361CC9E" w14:textId="77777777">
            <w:pPr>
              <w:pStyle w:val="TableBody"/>
              <w:rPr>
                <w:b/>
                <w:bCs/>
              </w:rPr>
            </w:pPr>
            <w:r w:rsidRPr="00DC2F41">
              <w:rPr>
                <w:b/>
                <w:bCs/>
              </w:rPr>
              <w:t>Exclude Button</w:t>
            </w:r>
          </w:p>
        </w:tc>
        <w:tc>
          <w:tcPr>
            <w:tcW w:w="5480" w:type="dxa"/>
            <w:tcBorders>
              <w:top w:val="single" w:color="auto" w:sz="6" w:space="0"/>
              <w:left w:val="nil"/>
              <w:bottom w:val="single" w:color="auto" w:sz="6" w:space="0"/>
            </w:tcBorders>
          </w:tcPr>
          <w:p w:rsidRPr="00FB292A" w:rsidR="007467C0" w:rsidP="0049290A" w:rsidRDefault="007467C0" w14:paraId="49F3A6FC" w14:textId="77777777">
            <w:pPr>
              <w:pStyle w:val="TableBody"/>
            </w:pPr>
            <w:r w:rsidRPr="00FB292A">
              <w:t>Excludes the history record for the date and quality thereby excluding it from being used in the forecast</w:t>
            </w:r>
          </w:p>
          <w:p w:rsidRPr="00FB292A" w:rsidR="007467C0" w:rsidP="0049290A" w:rsidRDefault="007467C0" w14:paraId="2359E65E" w14:textId="6BB5B689">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Pr="00FB292A" w:rsidR="008A4653">
              <w:t>Withdrawals,</w:t>
            </w:r>
            <w:r w:rsidRPr="00FB292A">
              <w:t xml:space="preserve"> or both from the pop</w:t>
            </w:r>
            <w:r w:rsidR="008A4653">
              <w:t>-</w:t>
            </w:r>
            <w:r w:rsidRPr="00FB292A">
              <w:t>up window.</w:t>
            </w:r>
          </w:p>
          <w:p w:rsidRPr="00FB292A" w:rsidR="007467C0" w:rsidP="0049290A" w:rsidRDefault="007467C0" w14:paraId="4AE76F4D" w14:textId="77777777">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Pr="00A875AE" w:rsidR="007467C0" w:rsidTr="58CB5956" w14:paraId="4DFE10ED"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10742EF4" w14:textId="77777777">
            <w:pPr>
              <w:pStyle w:val="TableBody"/>
              <w:rPr>
                <w:b/>
                <w:bCs/>
              </w:rPr>
            </w:pPr>
            <w:r w:rsidRPr="00DC2F41">
              <w:rPr>
                <w:b/>
                <w:bCs/>
              </w:rPr>
              <w:t>Save Exclusion Entries Button</w:t>
            </w:r>
          </w:p>
        </w:tc>
        <w:tc>
          <w:tcPr>
            <w:tcW w:w="5480" w:type="dxa"/>
            <w:tcBorders>
              <w:top w:val="single" w:color="auto" w:sz="6" w:space="0"/>
              <w:left w:val="nil"/>
              <w:bottom w:val="single" w:color="auto" w:sz="6" w:space="0"/>
            </w:tcBorders>
          </w:tcPr>
          <w:p w:rsidRPr="00FB292A" w:rsidR="007467C0" w:rsidP="0049290A" w:rsidRDefault="007467C0" w14:paraId="5439F1CC" w14:textId="77777777">
            <w:pPr>
              <w:pStyle w:val="TableBody"/>
            </w:pPr>
            <w:r w:rsidRPr="00FB292A">
              <w:t>Saves the exclusion settings for the history records displayed.</w:t>
            </w:r>
          </w:p>
        </w:tc>
      </w:tr>
      <w:tr w:rsidRPr="00A875AE" w:rsidR="007467C0" w:rsidTr="58CB5956" w14:paraId="7A4E313A" w14:textId="77777777">
        <w:trPr>
          <w:cantSplit/>
        </w:trPr>
        <w:tc>
          <w:tcPr>
            <w:tcW w:w="2570" w:type="dxa"/>
            <w:tcBorders>
              <w:top w:val="single" w:color="auto" w:sz="6" w:space="0"/>
              <w:bottom w:val="single" w:color="auto" w:sz="6" w:space="0"/>
              <w:right w:val="single" w:color="auto" w:sz="6" w:space="0"/>
            </w:tcBorders>
          </w:tcPr>
          <w:p w:rsidRPr="00DC2F41" w:rsidR="007467C0" w:rsidP="0049290A" w:rsidRDefault="007467C0" w14:paraId="26DC2A91" w14:textId="77777777">
            <w:pPr>
              <w:pStyle w:val="TableBody"/>
              <w:rPr>
                <w:b/>
                <w:bCs/>
              </w:rPr>
            </w:pPr>
            <w:r w:rsidRPr="00DC2F41">
              <w:rPr>
                <w:b/>
                <w:bCs/>
              </w:rPr>
              <w:t>View Button</w:t>
            </w:r>
          </w:p>
        </w:tc>
        <w:tc>
          <w:tcPr>
            <w:tcW w:w="5480" w:type="dxa"/>
            <w:tcBorders>
              <w:top w:val="single" w:color="auto" w:sz="6" w:space="0"/>
              <w:left w:val="nil"/>
              <w:bottom w:val="single" w:color="auto" w:sz="6" w:space="0"/>
            </w:tcBorders>
          </w:tcPr>
          <w:p w:rsidRPr="00FB292A" w:rsidR="007467C0" w:rsidP="0049290A" w:rsidRDefault="007467C0" w14:paraId="6759C7AD" w14:textId="77777777">
            <w:pPr>
              <w:pStyle w:val="TableBody"/>
            </w:pPr>
            <w:r w:rsidRPr="00FB292A">
              <w:t>Displays the report based on the dates selected.</w:t>
            </w:r>
          </w:p>
        </w:tc>
      </w:tr>
    </w:tbl>
    <w:p w:rsidR="58CB5956" w:rsidRDefault="58CB5956" w14:paraId="770CC13B" w14:textId="2CEBDDDD"/>
    <w:p w:rsidRPr="0049290A" w:rsidR="007467C0" w:rsidP="0049290A" w:rsidRDefault="00000000" w14:paraId="24C3882A" w14:textId="77777777">
      <w:pPr>
        <w:pStyle w:val="BulletSectionReference"/>
        <w:numPr>
          <w:ilvl w:val="0"/>
          <w:numId w:val="0"/>
        </w:numPr>
        <w:rPr>
          <w:rStyle w:val="Hyperlink"/>
          <w:rFonts w:eastAsiaTheme="majorEastAsia"/>
          <w:color w:val="9BBB59"/>
        </w:rPr>
      </w:pPr>
      <w:hyperlink w:history="1" w:anchor="_General_OptiVault_Pages">
        <w:r w:rsidRPr="0049290A" w:rsidR="007467C0">
          <w:rPr>
            <w:rStyle w:val="Hyperlink"/>
            <w:rFonts w:eastAsiaTheme="majorEastAsia"/>
            <w:color w:val="9BBB59"/>
            <w:lang w:val="en-US"/>
          </w:rPr>
          <w:t>Return: OptiVault General Pages</w:t>
        </w:r>
      </w:hyperlink>
    </w:p>
    <w:p w:rsidR="007467C0" w:rsidP="007467C0" w:rsidRDefault="007467C0" w14:paraId="7C4B841A" w14:textId="77777777">
      <w:pPr>
        <w:pStyle w:val="TopofSection"/>
      </w:pPr>
    </w:p>
    <w:p w:rsidR="007467C0" w:rsidP="007467C0" w:rsidRDefault="007467C0" w14:paraId="7817D945" w14:textId="14390CF3">
      <w:pPr>
        <w:pStyle w:val="Heading3"/>
      </w:pPr>
      <w:bookmarkStart w:name="_Ref249809351" w:id="589"/>
      <w:bookmarkStart w:name="_Toc74556378" w:id="590"/>
      <w:bookmarkStart w:name="_Toc127491567" w:id="591"/>
      <w:bookmarkStart w:name="_Toc128021100" w:id="592"/>
      <w:r>
        <w:t>Cashpoint</w:t>
      </w:r>
      <w:r>
        <w:rPr>
          <w:rFonts w:ascii="Wingdings" w:hAnsi="Wingdings"/>
        </w:rPr>
        <w:t></w:t>
      </w:r>
      <w:r>
        <w:t>Forecast</w:t>
      </w:r>
      <w:r>
        <w:rPr>
          <w:rFonts w:ascii="Wingdings" w:hAnsi="Wingdings"/>
        </w:rPr>
        <w:t></w:t>
      </w:r>
      <w:r>
        <w:t>Generate Forecasts</w:t>
      </w:r>
      <w:bookmarkEnd w:id="587"/>
      <w:bookmarkEnd w:id="589"/>
      <w:bookmarkEnd w:id="590"/>
      <w:bookmarkEnd w:id="591"/>
      <w:bookmarkEnd w:id="592"/>
    </w:p>
    <w:p w:rsidRPr="00DC2F41" w:rsidR="007467C0" w:rsidP="00E01266" w:rsidRDefault="007467C0" w14:paraId="45F727C6" w14:textId="5FFAD618">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Pr="00DC2F41" w:rsidR="00E01266">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rsidR="007467C0" w:rsidP="00E01266" w:rsidRDefault="007467C0" w14:paraId="35BDAC93" w14:textId="77777777">
      <w:pPr>
        <w:pStyle w:val="BodyText"/>
      </w:pPr>
      <w:r>
        <w:t>This topic relates to the following Cashpoint types:</w:t>
      </w:r>
    </w:p>
    <w:p w:rsidR="007467C0" w:rsidP="00E01266" w:rsidRDefault="007467C0" w14:paraId="48924E7B" w14:textId="77777777">
      <w:pPr>
        <w:pStyle w:val="ListBullet"/>
      </w:pPr>
      <w:r>
        <w:fldChar w:fldCharType="begin"/>
      </w:r>
      <w:r>
        <w:instrText xml:space="preserve"> REF _Ref245724195 \h  \* MERGEFORMAT </w:instrText>
      </w:r>
      <w:r>
        <w:fldChar w:fldCharType="separate"/>
      </w:r>
      <w:r>
        <w:t>Vault</w:t>
      </w:r>
      <w:r>
        <w:fldChar w:fldCharType="end"/>
      </w:r>
    </w:p>
    <w:p w:rsidR="007467C0" w:rsidP="00E01266" w:rsidRDefault="007467C0" w14:paraId="2FD99EAC" w14:textId="77777777">
      <w:pPr>
        <w:pStyle w:val="ListBullet"/>
      </w:pPr>
      <w:r>
        <w:fldChar w:fldCharType="begin"/>
      </w:r>
      <w:r>
        <w:instrText xml:space="preserve"> REF _Ref245724200 \h  \* MERGEFORMAT </w:instrText>
      </w:r>
      <w:r>
        <w:fldChar w:fldCharType="separate"/>
      </w:r>
      <w:r>
        <w:t>Commercial</w:t>
      </w:r>
      <w:r>
        <w:fldChar w:fldCharType="end"/>
      </w:r>
    </w:p>
    <w:p w:rsidR="007467C0" w:rsidRDefault="007467C0" w14:paraId="4AA90C18" w14:textId="4B49B716">
      <w:pPr>
        <w:spacing w:after="0" w:line="240" w:lineRule="auto"/>
        <w:jc w:val="center"/>
        <w:rPr>
          <w:ins w:author="Pinnu, Sainath" w:date="2023-03-21T11:44:00Z" w:id="593"/>
        </w:rPr>
      </w:pPr>
      <w:commentRangeStart w:id="594"/>
      <w:del w:author="Moses, Robinson" w:date="2023-04-05T03:39:00Z" w:id="595">
        <w:r w:rsidDel="00EC4396">
          <w:rPr>
            <w:noProof/>
          </w:rPr>
          <w:drawing>
            <wp:inline distT="0" distB="0" distL="0" distR="0" wp14:anchorId="43B3C229" wp14:editId="6601B4C3">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594"/>
      <w:r w:rsidR="004848DD">
        <w:rPr>
          <w:rStyle w:val="CommentReference"/>
        </w:rPr>
        <w:commentReference w:id="594"/>
      </w:r>
    </w:p>
    <w:p w:rsidR="003C7793" w:rsidRDefault="003C7793" w14:paraId="5EB13992" w14:textId="2C7104F4">
      <w:pPr>
        <w:spacing w:after="0" w:line="240" w:lineRule="auto"/>
        <w:jc w:val="center"/>
        <w:pPrChange w:author="Moses, Robbie" w:date="2023-02-14T03:40:00Z" w:id="596">
          <w:pPr>
            <w:jc w:val="center"/>
          </w:pPr>
        </w:pPrChange>
      </w:pPr>
      <w:ins w:author="Pinnu, Sainath" w:date="2023-03-21T11:44:00Z" w:id="597">
        <w:r>
          <w:rPr>
            <w:noProof/>
          </w:rPr>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2249805"/>
                      </a:xfrm>
                      <a:prstGeom prst="rect">
                        <a:avLst/>
                      </a:prstGeom>
                    </pic:spPr>
                  </pic:pic>
                </a:graphicData>
              </a:graphic>
            </wp:inline>
          </w:drawing>
        </w:r>
      </w:ins>
    </w:p>
    <w:p w:rsidRPr="00E01266" w:rsidR="007467C0" w:rsidRDefault="007467C0" w14:paraId="70C852D5" w14:textId="37F2402F">
      <w:pPr>
        <w:pStyle w:val="TopofSection"/>
        <w:spacing w:after="0" w:line="240" w:lineRule="auto"/>
        <w:rPr>
          <w:noProof/>
        </w:rPr>
        <w:pPrChange w:author="Moses, Robbie" w:date="2023-02-14T03:40:00Z" w:id="598">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rsidR="007467C0" w:rsidP="00214AAA" w:rsidRDefault="007467C0" w14:paraId="42A7E3A4" w14:textId="5F98C02D">
      <w:pPr>
        <w:pStyle w:val="TopofSection"/>
        <w:spacing w:after="0" w:line="240" w:lineRule="auto"/>
      </w:pPr>
      <w:r w:rsidRPr="00AC4E90">
        <w:t>Cashpoints</w:t>
      </w:r>
      <w:r>
        <w:fldChar w:fldCharType="end"/>
      </w:r>
    </w:p>
    <w:p w:rsidRPr="00326CDA" w:rsidR="00214AAA" w:rsidP="00DC2F41" w:rsidRDefault="00214AAA" w14:paraId="02116634" w14:textId="77777777">
      <w:pPr>
        <w:pStyle w:val="TopofSection"/>
        <w:spacing w:after="0" w:line="240" w:lineRule="auto"/>
      </w:pPr>
    </w:p>
    <w:p w:rsidR="007467C0" w:rsidP="007467C0" w:rsidRDefault="007467C0" w14:paraId="3DD4E23F" w14:textId="77777777">
      <w:pPr>
        <w:pStyle w:val="Heading3"/>
      </w:pPr>
      <w:bookmarkStart w:name="_Ref245719445" w:id="599"/>
      <w:bookmarkStart w:name="_Toc74556379" w:id="600"/>
      <w:bookmarkStart w:name="_Toc127491568" w:id="601"/>
      <w:bookmarkStart w:name="_Toc128021101" w:id="602"/>
      <w:r>
        <w:t>Cashpoint</w:t>
      </w:r>
      <w:r>
        <w:rPr>
          <w:rFonts w:ascii="Wingdings" w:hAnsi="Wingdings"/>
        </w:rPr>
        <w:t></w:t>
      </w:r>
      <w:r>
        <w:t>Forecast</w:t>
      </w:r>
      <w:r>
        <w:rPr>
          <w:rFonts w:ascii="Wingdings" w:hAnsi="Wingdings"/>
        </w:rPr>
        <w:t></w:t>
      </w:r>
      <w:r>
        <w:t>Analysis</w:t>
      </w:r>
      <w:bookmarkEnd w:id="599"/>
      <w:bookmarkEnd w:id="600"/>
      <w:bookmarkEnd w:id="601"/>
      <w:bookmarkEnd w:id="602"/>
    </w:p>
    <w:p w:rsidR="007467C0" w:rsidP="00E01266" w:rsidRDefault="007467C0" w14:paraId="2AF8524C" w14:textId="77777777">
      <w:pPr>
        <w:pStyle w:val="BodyText"/>
      </w:pPr>
      <w:r w:rsidRPr="001A54C2">
        <w:t xml:space="preserve">The Forecast Analysis page gives a summary of the Forecast quality values with a visual indicator (Red, Yellow, Green) representing the quality level. This page is for Informational purposes only. </w:t>
      </w:r>
    </w:p>
    <w:p w:rsidR="008775F3" w:rsidRDefault="008775F3" w14:paraId="1569407A" w14:textId="77777777">
      <w:pPr>
        <w:spacing w:after="160" w:line="259" w:lineRule="auto"/>
        <w:rPr>
          <w:rFonts w:ascii="Open Sans" w:hAnsi="Open Sans"/>
          <w:szCs w:val="20"/>
          <w:lang w:val="en-GB" w:bidi="ar-SA"/>
        </w:rPr>
      </w:pPr>
      <w:r>
        <w:br w:type="page"/>
      </w:r>
    </w:p>
    <w:p w:rsidR="007467C0" w:rsidP="00E01266" w:rsidRDefault="007467C0" w14:paraId="1379E50F" w14:textId="1AADB79A">
      <w:pPr>
        <w:pStyle w:val="BodyText"/>
      </w:pPr>
      <w:r>
        <w:t>This topic relates to the following Cashpoint types:</w:t>
      </w:r>
    </w:p>
    <w:p w:rsidR="007467C0" w:rsidP="00E01266" w:rsidRDefault="007467C0" w14:paraId="465533CF" w14:textId="77777777">
      <w:pPr>
        <w:pStyle w:val="ListBullet"/>
      </w:pPr>
      <w:r>
        <w:fldChar w:fldCharType="begin"/>
      </w:r>
      <w:r>
        <w:instrText xml:space="preserve"> REF _Ref245724195 \h  \* MERGEFORMAT </w:instrText>
      </w:r>
      <w:r>
        <w:fldChar w:fldCharType="separate"/>
      </w:r>
      <w:r>
        <w:t>Vault</w:t>
      </w:r>
      <w:r>
        <w:fldChar w:fldCharType="end"/>
      </w:r>
    </w:p>
    <w:p w:rsidR="007467C0" w:rsidP="00E01266" w:rsidRDefault="007467C0" w14:paraId="4DB1715A" w14:textId="77777777">
      <w:pPr>
        <w:pStyle w:val="ListBullet"/>
      </w:pPr>
      <w:r>
        <w:fldChar w:fldCharType="begin"/>
      </w:r>
      <w:r>
        <w:instrText xml:space="preserve"> REF _Ref245724200 \h  \* MERGEFORMAT </w:instrText>
      </w:r>
      <w:r>
        <w:fldChar w:fldCharType="separate"/>
      </w:r>
      <w:r>
        <w:t>Commercial</w:t>
      </w:r>
      <w:r>
        <w:fldChar w:fldCharType="end"/>
      </w:r>
    </w:p>
    <w:p w:rsidR="007467C0" w:rsidP="007467C0" w:rsidRDefault="007467C0" w14:paraId="2D718238" w14:textId="77777777">
      <w:pPr>
        <w:pStyle w:val="Caption"/>
      </w:pPr>
      <w:bookmarkStart w:name="_Toc74556672" w:id="603"/>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603"/>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58CB5956" w14:paraId="2AA43B49" w14:textId="77777777">
        <w:trPr>
          <w:cantSplit/>
          <w:tblHeader/>
        </w:trPr>
        <w:tc>
          <w:tcPr>
            <w:tcW w:w="2300" w:type="dxa"/>
            <w:shd w:val="clear" w:color="auto" w:fill="60C03A"/>
          </w:tcPr>
          <w:p w:rsidRPr="00A875AE" w:rsidR="007467C0" w:rsidP="00170D7D" w:rsidRDefault="007467C0" w14:paraId="769D5869" w14:textId="77777777">
            <w:pPr>
              <w:pStyle w:val="TableHeader"/>
            </w:pPr>
            <w:r w:rsidRPr="00A875AE">
              <w:t>Field Name</w:t>
            </w:r>
          </w:p>
        </w:tc>
        <w:tc>
          <w:tcPr>
            <w:tcW w:w="5750" w:type="dxa"/>
            <w:shd w:val="clear" w:color="auto" w:fill="60C03A"/>
          </w:tcPr>
          <w:p w:rsidRPr="00A875AE" w:rsidR="007467C0" w:rsidP="00170D7D" w:rsidRDefault="007467C0" w14:paraId="0D55AB95" w14:textId="77777777">
            <w:pPr>
              <w:pStyle w:val="TableHeader"/>
            </w:pPr>
            <w:r w:rsidRPr="00A875AE">
              <w:t>Description</w:t>
            </w:r>
          </w:p>
        </w:tc>
      </w:tr>
      <w:tr w:rsidRPr="00A875AE" w:rsidR="007467C0" w:rsidTr="58CB5956" w14:paraId="0D928CAB" w14:textId="77777777">
        <w:trPr>
          <w:cantSplit/>
        </w:trPr>
        <w:tc>
          <w:tcPr>
            <w:tcW w:w="2300" w:type="dxa"/>
          </w:tcPr>
          <w:p w:rsidRPr="00DC2F41" w:rsidR="007467C0" w:rsidP="00E01266" w:rsidRDefault="007467C0" w14:paraId="79833649" w14:textId="77777777">
            <w:pPr>
              <w:pStyle w:val="TableBody"/>
              <w:rPr>
                <w:b/>
                <w:bCs/>
              </w:rPr>
            </w:pPr>
            <w:r w:rsidRPr="00DC2F41">
              <w:rPr>
                <w:b/>
                <w:bCs/>
              </w:rPr>
              <w:t>Denomination ID</w:t>
            </w:r>
          </w:p>
        </w:tc>
        <w:tc>
          <w:tcPr>
            <w:tcW w:w="5750" w:type="dxa"/>
          </w:tcPr>
          <w:p w:rsidRPr="00FB292A" w:rsidR="007467C0" w:rsidP="00E01266" w:rsidRDefault="007467C0" w14:paraId="39C67566" w14:textId="77777777">
            <w:pPr>
              <w:pStyle w:val="TableBody"/>
            </w:pPr>
            <w:r w:rsidRPr="00FB292A">
              <w:t>The denomination ID of the forecast</w:t>
            </w:r>
          </w:p>
        </w:tc>
      </w:tr>
      <w:tr w:rsidRPr="00A875AE" w:rsidR="007467C0" w:rsidTr="58CB5956" w14:paraId="7D6B3836" w14:textId="77777777">
        <w:trPr>
          <w:cantSplit/>
        </w:trPr>
        <w:tc>
          <w:tcPr>
            <w:tcW w:w="2300" w:type="dxa"/>
          </w:tcPr>
          <w:p w:rsidRPr="00DC2F41" w:rsidR="007467C0" w:rsidP="00E01266" w:rsidRDefault="007467C0" w14:paraId="4A2B41F4" w14:textId="77777777">
            <w:pPr>
              <w:pStyle w:val="TableBody"/>
              <w:rPr>
                <w:b/>
                <w:bCs/>
              </w:rPr>
            </w:pPr>
            <w:r w:rsidRPr="00DC2F41">
              <w:rPr>
                <w:b/>
                <w:bCs/>
              </w:rPr>
              <w:t>Quality</w:t>
            </w:r>
          </w:p>
        </w:tc>
        <w:tc>
          <w:tcPr>
            <w:tcW w:w="5750" w:type="dxa"/>
          </w:tcPr>
          <w:p w:rsidRPr="00FB292A" w:rsidR="007467C0" w:rsidP="00E01266" w:rsidRDefault="007467C0" w14:paraId="788E1291" w14:textId="77777777">
            <w:pPr>
              <w:pStyle w:val="TableBody"/>
            </w:pPr>
            <w:r w:rsidRPr="00FB292A">
              <w:t>The quality of the denomination of the forecast</w:t>
            </w:r>
          </w:p>
        </w:tc>
      </w:tr>
      <w:tr w:rsidRPr="00A875AE" w:rsidR="007467C0" w:rsidTr="58CB5956" w14:paraId="17B71D62" w14:textId="77777777">
        <w:trPr>
          <w:cantSplit/>
        </w:trPr>
        <w:tc>
          <w:tcPr>
            <w:tcW w:w="2300" w:type="dxa"/>
          </w:tcPr>
          <w:p w:rsidRPr="00DC2F41" w:rsidR="007467C0" w:rsidP="00E01266" w:rsidRDefault="007467C0" w14:paraId="1558736B" w14:textId="77777777">
            <w:pPr>
              <w:pStyle w:val="TableBody"/>
              <w:rPr>
                <w:b/>
                <w:bCs/>
              </w:rPr>
            </w:pPr>
            <w:r w:rsidRPr="00DC2F41">
              <w:rPr>
                <w:b/>
                <w:bCs/>
              </w:rPr>
              <w:t>Withdrawals</w:t>
            </w:r>
          </w:p>
        </w:tc>
        <w:tc>
          <w:tcPr>
            <w:tcW w:w="5750" w:type="dxa"/>
          </w:tcPr>
          <w:p w:rsidRPr="00FB292A" w:rsidR="007467C0" w:rsidP="00E01266" w:rsidRDefault="007467C0" w14:paraId="7D5096D3" w14:textId="77777777">
            <w:pPr>
              <w:pStyle w:val="TableBody"/>
            </w:pPr>
            <w:r w:rsidRPr="00FB292A">
              <w:t>The forecast health of the withdrawals portion of the forecast</w:t>
            </w:r>
          </w:p>
        </w:tc>
      </w:tr>
      <w:tr w:rsidRPr="00A875AE" w:rsidR="007467C0" w:rsidTr="58CB5956" w14:paraId="5B6FE914" w14:textId="77777777">
        <w:trPr>
          <w:cantSplit/>
        </w:trPr>
        <w:tc>
          <w:tcPr>
            <w:tcW w:w="2300" w:type="dxa"/>
          </w:tcPr>
          <w:p w:rsidRPr="00DC2F41" w:rsidR="007467C0" w:rsidP="00E01266" w:rsidRDefault="007467C0" w14:paraId="66EEEE79" w14:textId="77777777">
            <w:pPr>
              <w:pStyle w:val="TableBody"/>
              <w:rPr>
                <w:b/>
                <w:bCs/>
              </w:rPr>
            </w:pPr>
            <w:r w:rsidRPr="00DC2F41">
              <w:rPr>
                <w:b/>
                <w:bCs/>
              </w:rPr>
              <w:t>Deposits</w:t>
            </w:r>
          </w:p>
        </w:tc>
        <w:tc>
          <w:tcPr>
            <w:tcW w:w="5750" w:type="dxa"/>
          </w:tcPr>
          <w:p w:rsidRPr="00FB292A" w:rsidR="007467C0" w:rsidP="00E01266" w:rsidRDefault="007467C0" w14:paraId="773F88CC" w14:textId="77777777">
            <w:pPr>
              <w:pStyle w:val="TableBody"/>
            </w:pPr>
            <w:r w:rsidRPr="00FB292A">
              <w:t>The forecast health of the deposits portion of the forecast</w:t>
            </w:r>
          </w:p>
        </w:tc>
      </w:tr>
      <w:tr w:rsidRPr="00A875AE" w:rsidR="007467C0" w:rsidTr="58CB5956" w14:paraId="2291FA6B" w14:textId="77777777">
        <w:trPr>
          <w:cantSplit/>
        </w:trPr>
        <w:tc>
          <w:tcPr>
            <w:tcW w:w="2300" w:type="dxa"/>
          </w:tcPr>
          <w:p w:rsidRPr="00DC2F41" w:rsidR="007467C0" w:rsidP="00E01266" w:rsidRDefault="007467C0" w14:paraId="6F4D7E8D" w14:textId="77777777">
            <w:pPr>
              <w:pStyle w:val="TableBody"/>
              <w:rPr>
                <w:b/>
                <w:bCs/>
              </w:rPr>
            </w:pPr>
            <w:r w:rsidRPr="00DC2F41">
              <w:rPr>
                <w:b/>
                <w:bCs/>
              </w:rPr>
              <w:t>Net Demand</w:t>
            </w:r>
          </w:p>
        </w:tc>
        <w:tc>
          <w:tcPr>
            <w:tcW w:w="5750" w:type="dxa"/>
          </w:tcPr>
          <w:p w:rsidRPr="00FB292A" w:rsidR="007467C0" w:rsidP="00E01266" w:rsidRDefault="007467C0" w14:paraId="0AFCE2B5" w14:textId="77777777">
            <w:pPr>
              <w:pStyle w:val="TableBody"/>
            </w:pPr>
            <w:r w:rsidRPr="00FB292A">
              <w:t>The forecast health of the net demand portion of the forecast</w:t>
            </w:r>
          </w:p>
        </w:tc>
      </w:tr>
    </w:tbl>
    <w:p w:rsidR="58CB5956" w:rsidRDefault="58CB5956" w14:paraId="17C8909F" w14:textId="21F73CDD"/>
    <w:p w:rsidRPr="00E01266" w:rsidR="007467C0" w:rsidP="007467C0" w:rsidRDefault="00000000" w14:paraId="5540AB58" w14:textId="77777777">
      <w:pPr>
        <w:pStyle w:val="TopofSection"/>
      </w:pPr>
      <w:hyperlink w:history="1" w:anchor="_General_OptiVault_Pages">
        <w:r w:rsidRPr="00E01266" w:rsidR="007467C0">
          <w:t>Return: OptiVault General Pages</w:t>
        </w:r>
      </w:hyperlink>
    </w:p>
    <w:p w:rsidR="007467C0" w:rsidP="007467C0" w:rsidRDefault="007467C0" w14:paraId="2CFA2BF5" w14:textId="77777777"/>
    <w:p w:rsidR="007467C0" w:rsidP="007467C0" w:rsidRDefault="007467C0" w14:paraId="14751971" w14:textId="77777777">
      <w:pPr>
        <w:pStyle w:val="Heading3"/>
      </w:pPr>
      <w:bookmarkStart w:name="_Ref245719446" w:id="604"/>
      <w:bookmarkStart w:name="_Toc74556380" w:id="605"/>
      <w:bookmarkStart w:name="_Toc127491569" w:id="606"/>
      <w:bookmarkStart w:name="_Toc128021102" w:id="607"/>
      <w:r>
        <w:t>Cashpoint</w:t>
      </w:r>
      <w:r>
        <w:rPr>
          <w:rFonts w:ascii="Wingdings" w:hAnsi="Wingdings"/>
        </w:rPr>
        <w:t></w:t>
      </w:r>
      <w:r>
        <w:t>Forecast</w:t>
      </w:r>
      <w:r>
        <w:rPr>
          <w:rFonts w:ascii="Wingdings" w:hAnsi="Wingdings"/>
        </w:rPr>
        <w:t></w:t>
      </w:r>
      <w:r>
        <w:t>ATM/BRANCH Forecast</w:t>
      </w:r>
      <w:bookmarkEnd w:id="604"/>
      <w:bookmarkEnd w:id="605"/>
      <w:bookmarkEnd w:id="606"/>
      <w:bookmarkEnd w:id="607"/>
    </w:p>
    <w:p w:rsidRPr="009D691D" w:rsidR="007467C0" w:rsidP="00E01266" w:rsidRDefault="007467C0" w14:paraId="6B5DC9CF" w14:textId="7282501F">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rsidR="007467C0" w:rsidP="00E01266" w:rsidRDefault="007467C0" w14:paraId="0813E82A" w14:textId="77777777">
      <w:pPr>
        <w:pStyle w:val="BodyText"/>
      </w:pPr>
      <w:r>
        <w:t>This topic relates to the following Cashpoint types:</w:t>
      </w:r>
    </w:p>
    <w:p w:rsidR="007467C0" w:rsidP="00E01266" w:rsidRDefault="007467C0" w14:paraId="7EBE3E57" w14:textId="77777777">
      <w:pPr>
        <w:pStyle w:val="ListBullet"/>
      </w:pPr>
      <w:r>
        <w:fldChar w:fldCharType="begin"/>
      </w:r>
      <w:r>
        <w:instrText xml:space="preserve"> REF _Ref245724195 \h  \* MERGEFORMAT </w:instrText>
      </w:r>
      <w:r>
        <w:fldChar w:fldCharType="separate"/>
      </w:r>
      <w:r>
        <w:t>Vault</w:t>
      </w:r>
      <w:r>
        <w:fldChar w:fldCharType="end"/>
      </w:r>
    </w:p>
    <w:p w:rsidR="007467C0" w:rsidP="007467C0" w:rsidRDefault="007467C0" w14:paraId="06E88EE2" w14:textId="77777777">
      <w:pPr>
        <w:pStyle w:val="Caption"/>
      </w:pPr>
      <w:bookmarkStart w:name="_Toc74556673" w:id="608"/>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60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1918DBF0"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2BE264E"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73D04CA2" w14:textId="77777777">
            <w:pPr>
              <w:pStyle w:val="TableHeader"/>
            </w:pPr>
            <w:r w:rsidRPr="00A875AE">
              <w:t>Description</w:t>
            </w:r>
          </w:p>
        </w:tc>
      </w:tr>
      <w:tr w:rsidRPr="00A875AE" w:rsidR="007467C0" w:rsidTr="006271D1" w14:paraId="5844D79C" w14:textId="77777777">
        <w:trPr>
          <w:cantSplit/>
        </w:trPr>
        <w:tc>
          <w:tcPr>
            <w:tcW w:w="2300" w:type="dxa"/>
            <w:tcBorders>
              <w:top w:val="nil"/>
              <w:bottom w:val="single" w:color="auto" w:sz="6" w:space="0"/>
              <w:right w:val="single" w:color="auto" w:sz="6" w:space="0"/>
            </w:tcBorders>
          </w:tcPr>
          <w:p w:rsidRPr="00DC2F41" w:rsidR="007467C0" w:rsidP="00E01266" w:rsidRDefault="007467C0" w14:paraId="69BA4E0B" w14:textId="77777777">
            <w:pPr>
              <w:pStyle w:val="TableBody"/>
              <w:rPr>
                <w:b/>
                <w:bCs/>
              </w:rPr>
            </w:pPr>
            <w:r w:rsidRPr="00DC2F41">
              <w:rPr>
                <w:b/>
                <w:bCs/>
              </w:rPr>
              <w:t>ATM Delivery</w:t>
            </w:r>
          </w:p>
        </w:tc>
        <w:tc>
          <w:tcPr>
            <w:tcW w:w="5750" w:type="dxa"/>
            <w:tcBorders>
              <w:top w:val="nil"/>
              <w:left w:val="single" w:color="auto" w:sz="6" w:space="0"/>
              <w:bottom w:val="single" w:color="auto" w:sz="6" w:space="0"/>
            </w:tcBorders>
          </w:tcPr>
          <w:p w:rsidRPr="00FB292A" w:rsidR="007467C0" w:rsidP="00E01266" w:rsidRDefault="007467C0" w14:paraId="2B50DD41" w14:textId="77777777">
            <w:pPr>
              <w:pStyle w:val="TableBody"/>
            </w:pPr>
            <w:r w:rsidRPr="00FB292A">
              <w:t>When selected, OptiVault will forecast the ATM Deliveries instead of aggregating the future demand</w:t>
            </w:r>
          </w:p>
        </w:tc>
      </w:tr>
      <w:tr w:rsidRPr="00A875AE" w:rsidR="007467C0" w:rsidTr="006271D1" w14:paraId="494F45F0" w14:textId="77777777">
        <w:trPr>
          <w:cantSplit/>
        </w:trPr>
        <w:tc>
          <w:tcPr>
            <w:tcW w:w="2300" w:type="dxa"/>
            <w:tcBorders>
              <w:top w:val="nil"/>
              <w:bottom w:val="single" w:color="auto" w:sz="6" w:space="0"/>
              <w:right w:val="single" w:color="auto" w:sz="6" w:space="0"/>
            </w:tcBorders>
          </w:tcPr>
          <w:p w:rsidRPr="00DC2F41" w:rsidR="007467C0" w:rsidP="00E01266" w:rsidRDefault="007467C0" w14:paraId="64106312" w14:textId="77777777">
            <w:pPr>
              <w:pStyle w:val="TableBody"/>
              <w:rPr>
                <w:b/>
                <w:bCs/>
              </w:rPr>
            </w:pPr>
            <w:r w:rsidRPr="00DC2F41">
              <w:rPr>
                <w:b/>
                <w:bCs/>
              </w:rPr>
              <w:t>ATM Return</w:t>
            </w:r>
          </w:p>
        </w:tc>
        <w:tc>
          <w:tcPr>
            <w:tcW w:w="5750" w:type="dxa"/>
            <w:tcBorders>
              <w:top w:val="nil"/>
              <w:left w:val="single" w:color="auto" w:sz="6" w:space="0"/>
              <w:bottom w:val="single" w:color="auto" w:sz="6" w:space="0"/>
            </w:tcBorders>
          </w:tcPr>
          <w:p w:rsidRPr="00FB292A" w:rsidR="007467C0" w:rsidP="00E01266" w:rsidRDefault="007467C0" w14:paraId="63B59CDA" w14:textId="77777777">
            <w:pPr>
              <w:pStyle w:val="TableBody"/>
            </w:pPr>
            <w:r w:rsidRPr="00FB292A">
              <w:t>When selected, OptiVault will forecast the ATM Returns instead of aggregating the future demand</w:t>
            </w:r>
          </w:p>
        </w:tc>
      </w:tr>
      <w:tr w:rsidRPr="00A875AE" w:rsidR="007467C0" w:rsidTr="006271D1" w14:paraId="119EA15A" w14:textId="77777777">
        <w:trPr>
          <w:cantSplit/>
        </w:trPr>
        <w:tc>
          <w:tcPr>
            <w:tcW w:w="2300" w:type="dxa"/>
            <w:tcBorders>
              <w:top w:val="nil"/>
              <w:bottom w:val="single" w:color="auto" w:sz="6" w:space="0"/>
              <w:right w:val="single" w:color="auto" w:sz="6" w:space="0"/>
            </w:tcBorders>
          </w:tcPr>
          <w:p w:rsidRPr="00DC2F41" w:rsidR="007467C0" w:rsidP="00E01266" w:rsidRDefault="007467C0" w14:paraId="013AF3DD" w14:textId="77777777">
            <w:pPr>
              <w:pStyle w:val="TableBody"/>
              <w:rPr>
                <w:b/>
                <w:bCs/>
              </w:rPr>
            </w:pPr>
            <w:r w:rsidRPr="00DC2F41">
              <w:rPr>
                <w:b/>
                <w:bCs/>
              </w:rPr>
              <w:t>Branch Delivery</w:t>
            </w:r>
          </w:p>
        </w:tc>
        <w:tc>
          <w:tcPr>
            <w:tcW w:w="5750" w:type="dxa"/>
            <w:tcBorders>
              <w:top w:val="nil"/>
              <w:left w:val="single" w:color="auto" w:sz="6" w:space="0"/>
              <w:bottom w:val="single" w:color="auto" w:sz="6" w:space="0"/>
            </w:tcBorders>
          </w:tcPr>
          <w:p w:rsidRPr="00FB292A" w:rsidR="007467C0" w:rsidP="00E01266" w:rsidRDefault="007467C0" w14:paraId="4DAA196F" w14:textId="77777777">
            <w:pPr>
              <w:pStyle w:val="TableBody"/>
            </w:pPr>
            <w:r w:rsidRPr="00FB292A">
              <w:t>When selected, OptiVault will forecast the Branch Deliveries instead of aggregating the future demand</w:t>
            </w:r>
          </w:p>
        </w:tc>
      </w:tr>
      <w:tr w:rsidRPr="00A875AE" w:rsidR="007467C0" w:rsidTr="006271D1" w14:paraId="5DC5D67D" w14:textId="77777777">
        <w:trPr>
          <w:cantSplit/>
        </w:trPr>
        <w:tc>
          <w:tcPr>
            <w:tcW w:w="2300" w:type="dxa"/>
            <w:tcBorders>
              <w:top w:val="nil"/>
              <w:bottom w:val="single" w:color="auto" w:sz="4" w:space="0"/>
              <w:right w:val="single" w:color="auto" w:sz="6" w:space="0"/>
            </w:tcBorders>
          </w:tcPr>
          <w:p w:rsidRPr="00DC2F41" w:rsidR="007467C0" w:rsidP="00E01266" w:rsidRDefault="007467C0" w14:paraId="0DA0B976" w14:textId="77777777">
            <w:pPr>
              <w:pStyle w:val="TableBody"/>
              <w:rPr>
                <w:b/>
                <w:bCs/>
              </w:rPr>
            </w:pPr>
            <w:r w:rsidRPr="00DC2F41">
              <w:rPr>
                <w:b/>
                <w:bCs/>
              </w:rPr>
              <w:t>Branch Return</w:t>
            </w:r>
          </w:p>
        </w:tc>
        <w:tc>
          <w:tcPr>
            <w:tcW w:w="5750" w:type="dxa"/>
            <w:tcBorders>
              <w:top w:val="nil"/>
              <w:left w:val="single" w:color="auto" w:sz="6" w:space="0"/>
              <w:bottom w:val="single" w:color="auto" w:sz="4" w:space="0"/>
            </w:tcBorders>
          </w:tcPr>
          <w:p w:rsidRPr="00FB292A" w:rsidR="007467C0" w:rsidP="00E01266" w:rsidRDefault="007467C0" w14:paraId="69F7AD72" w14:textId="77777777">
            <w:pPr>
              <w:pStyle w:val="TableBody"/>
            </w:pPr>
            <w:r w:rsidRPr="00FB292A">
              <w:t>When selected, OptiVault will forecast the Branch Returns instead of aggregating the future demand</w:t>
            </w:r>
          </w:p>
        </w:tc>
      </w:tr>
    </w:tbl>
    <w:p w:rsidRPr="00E01266" w:rsidR="007467C0" w:rsidP="007467C0" w:rsidRDefault="00000000" w14:paraId="09C25EB8" w14:textId="77777777">
      <w:pPr>
        <w:pStyle w:val="TopofSection"/>
      </w:pPr>
      <w:hyperlink w:history="1" w:anchor="_General_OptiVault_Pages">
        <w:r w:rsidRPr="00E01266" w:rsidR="007467C0">
          <w:t>Return: OptiVault General Pages</w:t>
        </w:r>
      </w:hyperlink>
    </w:p>
    <w:p w:rsidR="007467C0" w:rsidP="007467C0" w:rsidRDefault="007467C0" w14:paraId="00B85C24" w14:textId="77777777"/>
    <w:p w:rsidR="007467C0" w:rsidP="007467C0" w:rsidRDefault="007467C0" w14:paraId="3BB37365" w14:textId="77777777">
      <w:pPr>
        <w:pStyle w:val="Heading3"/>
      </w:pPr>
      <w:bookmarkStart w:name="_Ref245719448" w:id="609"/>
      <w:bookmarkStart w:name="_Toc74556381" w:id="610"/>
      <w:bookmarkStart w:name="_Toc127491570" w:id="611"/>
      <w:bookmarkStart w:name="_Toc128021103" w:id="612"/>
      <w:r>
        <w:t>Cashpoint</w:t>
      </w:r>
      <w:r>
        <w:rPr>
          <w:rFonts w:ascii="Wingdings" w:hAnsi="Wingdings"/>
        </w:rPr>
        <w:t></w:t>
      </w:r>
      <w:r>
        <w:t>Report</w:t>
      </w:r>
      <w:bookmarkEnd w:id="609"/>
      <w:r>
        <w:t>s</w:t>
      </w:r>
      <w:bookmarkEnd w:id="610"/>
      <w:bookmarkEnd w:id="611"/>
      <w:bookmarkEnd w:id="612"/>
    </w:p>
    <w:p w:rsidR="007467C0" w:rsidP="00E01266" w:rsidRDefault="007467C0" w14:paraId="6E5ECADF" w14:textId="77777777">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rsidRPr="00E01266" w:rsidR="007467C0" w:rsidP="00E01266" w:rsidRDefault="007467C0" w14:paraId="4599C8DE" w14:textId="77777777">
      <w:pPr>
        <w:pStyle w:val="BodyText"/>
        <w:rPr>
          <w:b/>
          <w:bCs/>
        </w:rPr>
      </w:pPr>
      <w:r w:rsidRPr="00E01266">
        <w:rPr>
          <w:b/>
          <w:bCs/>
        </w:rPr>
        <w:t>Vault Cashpoints:</w:t>
      </w:r>
    </w:p>
    <w:p w:rsidR="007467C0" w:rsidP="00E01266" w:rsidRDefault="007467C0" w14:paraId="37BBD03B" w14:textId="44493461">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rsidR="007467C0" w:rsidP="00E01266" w:rsidRDefault="007467C0" w14:paraId="3B302A45" w14:textId="476B5982">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rsidR="007467C0" w:rsidP="00E01266" w:rsidRDefault="007467C0" w14:paraId="41D273CE" w14:textId="7C55BC1F">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rsidRPr="00E01266" w:rsidR="007467C0" w:rsidP="00E01266" w:rsidRDefault="007467C0" w14:paraId="514B03B8" w14:textId="77777777">
      <w:pPr>
        <w:pStyle w:val="BodyText"/>
        <w:rPr>
          <w:b/>
          <w:bCs/>
        </w:rPr>
      </w:pPr>
      <w:r w:rsidRPr="00E01266">
        <w:rPr>
          <w:b/>
          <w:bCs/>
        </w:rPr>
        <w:t>Commercial Cashpoints:</w:t>
      </w:r>
    </w:p>
    <w:p w:rsidR="007467C0" w:rsidP="00E01266" w:rsidRDefault="007467C0" w14:paraId="45DA7C91" w14:textId="24763F50">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rsidR="007467C0" w:rsidP="00E01266" w:rsidRDefault="007467C0" w14:paraId="69E98E88" w14:textId="67679BEE">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rsidR="000D6C04" w:rsidRDefault="000D6C04" w14:paraId="67FFF600" w14:textId="76A2E05C">
      <w:pPr>
        <w:spacing w:after="160" w:line="259" w:lineRule="auto"/>
        <w:rPr>
          <w:rFonts w:ascii="Open Sans" w:hAnsi="Open Sans"/>
          <w:b/>
          <w:sz w:val="34"/>
          <w:szCs w:val="28"/>
          <w:lang w:bidi="ar-SA"/>
        </w:rPr>
      </w:pPr>
      <w:bookmarkStart w:name="_Toc74556382" w:id="613"/>
    </w:p>
    <w:p w:rsidRPr="00813F4E" w:rsidR="007467C0" w:rsidP="00DC2F41" w:rsidRDefault="007467C0" w14:paraId="52654D83" w14:textId="53CC8465">
      <w:pPr>
        <w:pStyle w:val="Heading1"/>
      </w:pPr>
      <w:bookmarkStart w:name="_Toc127491571" w:id="614"/>
      <w:bookmarkStart w:name="_Toc128021104" w:id="615"/>
      <w:r>
        <w:t>Today Tab</w:t>
      </w:r>
      <w:bookmarkEnd w:id="613"/>
      <w:bookmarkEnd w:id="614"/>
      <w:bookmarkEnd w:id="615"/>
    </w:p>
    <w:p w:rsidR="007467C0" w:rsidP="000D6C04" w:rsidRDefault="007467C0" w14:paraId="135B8DE8" w14:textId="77777777">
      <w:pPr>
        <w:pStyle w:val="BodyText"/>
      </w:pPr>
      <w:r>
        <w:t>Today tab represents the high-level summary information and daily highlights for users. The following is a summary of the information that will be covered, along with hyperlinks to each topic:</w:t>
      </w:r>
    </w:p>
    <w:p w:rsidRPr="00DC2F41" w:rsidR="007467C0" w:rsidP="000D6C04" w:rsidRDefault="007467C0" w14:paraId="3A5FC5AA" w14:textId="77777777">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hAnsi="Wingdings" w:eastAsia="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rsidRPr="00F16E16" w:rsidR="007467C0" w:rsidP="000D6C04" w:rsidRDefault="007467C0" w14:paraId="072ED012" w14:textId="77777777">
      <w:pPr>
        <w:pStyle w:val="ListBullet"/>
      </w:pPr>
      <w:r w:rsidRPr="00F16E16">
        <w:fldChar w:fldCharType="end"/>
      </w:r>
      <w:hyperlink w:history="1" w:anchor="_Today(Vault_Status">
        <w:r w:rsidRPr="00DC2F41">
          <w:rPr>
            <w:rStyle w:val="Hyperlink"/>
            <w:rFonts w:eastAsiaTheme="majorEastAsia"/>
            <w:color w:val="2F5496" w:themeColor="accent1" w:themeShade="BF"/>
            <w:u w:val="none"/>
            <w:lang w:val="en-US"/>
          </w:rPr>
          <w:t>Today</w:t>
        </w:r>
        <w:r w:rsidRPr="00DC2F41">
          <w:rPr>
            <w:rStyle w:val="Hyperlink"/>
            <w:rFonts w:ascii="Wingdings" w:hAnsi="Wingdings" w:eastAsia="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rsidR="007467C0" w:rsidP="000D6C04" w:rsidRDefault="007467C0" w14:paraId="29F0F6B1" w14:textId="77777777">
      <w:pPr>
        <w:pStyle w:val="ListBullet"/>
      </w:pPr>
      <w:r>
        <w:t>Today</w:t>
      </w:r>
      <w:r>
        <w:rPr>
          <w:rFonts w:ascii="Wingdings" w:hAnsi="Wingdings" w:eastAsia="Wingdings" w:cs="Wingdings"/>
        </w:rPr>
        <w:t>à</w:t>
      </w:r>
      <w:r>
        <w:t>Orders Workflow</w:t>
      </w:r>
    </w:p>
    <w:p w:rsidR="007467C0" w:rsidP="007467C0" w:rsidRDefault="007467C0" w14:paraId="1C34A7F7" w14:textId="77777777"/>
    <w:p w:rsidR="007467C0" w:rsidP="007467C0" w:rsidRDefault="007467C0" w14:paraId="2B1C6308" w14:textId="77777777">
      <w:pPr>
        <w:pStyle w:val="Heading3"/>
        <w:tabs>
          <w:tab w:val="left" w:pos="0"/>
        </w:tabs>
      </w:pPr>
      <w:bookmarkStart w:name="_TodaySnapshot_Page" w:id="616"/>
      <w:bookmarkStart w:name="_Ref236038419" w:id="617"/>
      <w:bookmarkStart w:name="_Ref236108341" w:id="618"/>
      <w:bookmarkStart w:name="_Toc401058498" w:id="619"/>
      <w:bookmarkStart w:name="_Toc74556383" w:id="620"/>
      <w:bookmarkStart w:name="_Toc127491572" w:id="621"/>
      <w:bookmarkStart w:name="_Toc128021105" w:id="622"/>
      <w:bookmarkEnd w:id="616"/>
      <w:r>
        <w:t>Today</w:t>
      </w:r>
      <w:r>
        <w:rPr>
          <w:rFonts w:ascii="Wingdings" w:hAnsi="Wingdings"/>
        </w:rPr>
        <w:t></w:t>
      </w:r>
      <w:r>
        <w:t>Snapshot Page</w:t>
      </w:r>
      <w:bookmarkEnd w:id="617"/>
      <w:bookmarkEnd w:id="618"/>
      <w:bookmarkEnd w:id="619"/>
      <w:bookmarkEnd w:id="620"/>
      <w:bookmarkEnd w:id="621"/>
      <w:bookmarkEnd w:id="622"/>
    </w:p>
    <w:p w:rsidR="007467C0" w:rsidP="00E2713D" w:rsidRDefault="007467C0" w14:paraId="7B0FFB80" w14:textId="77777777">
      <w:pPr>
        <w:pStyle w:val="BodyText"/>
      </w:pPr>
      <w:r>
        <w:t xml:space="preserve">This page is the main screen users will log into when using the application. This is the starting point for OptiVault users to perform most of their daily and weekly tasks. </w:t>
      </w:r>
    </w:p>
    <w:p w:rsidR="007467C0" w:rsidP="007467C0" w:rsidRDefault="007467C0" w14:paraId="2F305649" w14:textId="77777777">
      <w:pPr>
        <w:pStyle w:val="Caption"/>
      </w:pPr>
      <w:bookmarkStart w:name="_Toc401058770" w:id="623"/>
      <w:bookmarkStart w:name="_Toc74556450" w:id="624"/>
      <w:bookmarkStart w:name="_Toc128022127" w:id="625"/>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623"/>
      <w:bookmarkEnd w:id="624"/>
      <w:bookmarkEnd w:id="625"/>
    </w:p>
    <w:p w:rsidR="007467C0" w:rsidRDefault="007467C0" w14:paraId="6C6B00DD" w14:textId="027A91C2">
      <w:pPr>
        <w:pPrChange w:author="Moses, Robbie" w:date="2023-02-23T01:21:00Z" w:id="626">
          <w:pPr>
            <w:jc w:val="center"/>
          </w:pPr>
        </w:pPrChange>
      </w:pPr>
      <w:del w:author="Moses, Robbie" w:date="2023-02-23T01:21:00Z" w:id="627">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21:00Z" w:id="628">
        <w:r w:rsidRPr="00886B59" w:rsid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702CAC30" w14:textId="77777777">
      <w:pPr>
        <w:pStyle w:val="Caption"/>
        <w:rPr>
          <w:lang w:val="en-US"/>
        </w:rPr>
      </w:pPr>
      <w:bookmarkStart w:name="_Toc401058920" w:id="629"/>
      <w:bookmarkStart w:name="_Toc74556674" w:id="630"/>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629"/>
      <w:bookmarkEnd w:id="630"/>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rsidTr="58CB5956" w14:paraId="1FCA7FC2" w14:textId="77777777">
        <w:trPr>
          <w:cantSplit/>
          <w:tblHeader/>
        </w:trPr>
        <w:tc>
          <w:tcPr>
            <w:tcW w:w="3740" w:type="dxa"/>
            <w:tcBorders>
              <w:top w:val="single" w:color="000000" w:themeColor="text1" w:sz="4" w:space="0"/>
              <w:left w:val="single" w:color="000000" w:themeColor="text1" w:sz="4" w:space="0"/>
              <w:bottom w:val="single" w:color="000000" w:themeColor="text1" w:sz="4" w:space="0"/>
            </w:tcBorders>
            <w:shd w:val="clear" w:color="auto" w:fill="60C03A"/>
          </w:tcPr>
          <w:p w:rsidR="007467C0" w:rsidP="00170D7D" w:rsidRDefault="007467C0" w14:paraId="7CD6B0DC" w14:textId="77777777">
            <w:pPr>
              <w:pStyle w:val="TableHeader"/>
            </w:pPr>
            <w:r>
              <w:t>Today Snapshot</w:t>
            </w: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7467C0" w:rsidP="00170D7D" w:rsidRDefault="007467C0" w14:paraId="534BD8D7" w14:textId="77777777">
            <w:pPr>
              <w:pStyle w:val="TableHeader"/>
            </w:pPr>
            <w:r>
              <w:t>Description</w:t>
            </w:r>
          </w:p>
        </w:tc>
      </w:tr>
      <w:tr w:rsidR="007467C0" w:rsidTr="58CB5956" w14:paraId="73FCE115" w14:textId="77777777">
        <w:trPr>
          <w:cantSplit/>
        </w:trPr>
        <w:tc>
          <w:tcPr>
            <w:tcW w:w="3740" w:type="dxa"/>
            <w:tcBorders>
              <w:top w:val="single" w:color="000000" w:themeColor="text1" w:sz="4" w:space="0"/>
              <w:left w:val="single" w:color="000000" w:themeColor="text1" w:sz="4" w:space="0"/>
              <w:bottom w:val="single" w:color="000000" w:themeColor="text1" w:sz="4" w:space="0"/>
            </w:tcBorders>
          </w:tcPr>
          <w:p w:rsidRPr="00E2713D" w:rsidR="007467C0" w:rsidP="00E2713D" w:rsidRDefault="007467C0" w14:paraId="3693EC2D" w14:textId="77777777">
            <w:pPr>
              <w:pStyle w:val="TableBody"/>
              <w:rPr>
                <w:b/>
                <w:bCs/>
              </w:rPr>
            </w:pPr>
            <w:r w:rsidRPr="00E2713D">
              <w:rPr>
                <w:b/>
                <w:bCs/>
              </w:rPr>
              <w:t>Last Load for Vault Balances</w:t>
            </w:r>
          </w:p>
          <w:p w:rsidRPr="00DC5C89" w:rsidR="007467C0" w:rsidP="00E2713D" w:rsidRDefault="007467C0" w14:paraId="63D844C0" w14:textId="77777777">
            <w:pPr>
              <w:pStyle w:val="TableBody"/>
            </w:pP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E2713D" w:rsidRDefault="007467C0" w14:paraId="7AD261BF" w14:textId="645EF7D2">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rsidTr="58CB5956" w14:paraId="420109A5" w14:textId="77777777">
        <w:trPr>
          <w:cantSplit/>
        </w:trPr>
        <w:tc>
          <w:tcPr>
            <w:tcW w:w="3740" w:type="dxa"/>
            <w:tcBorders>
              <w:top w:val="single" w:color="000000" w:themeColor="text1" w:sz="4" w:space="0"/>
              <w:left w:val="single" w:color="000000" w:themeColor="text1" w:sz="4" w:space="0"/>
              <w:bottom w:val="single" w:color="000000" w:themeColor="text1" w:sz="4" w:space="0"/>
            </w:tcBorders>
          </w:tcPr>
          <w:p w:rsidRPr="00E2713D" w:rsidR="007467C0" w:rsidP="00E2713D" w:rsidRDefault="007467C0" w14:paraId="4753D6D8" w14:textId="77777777">
            <w:pPr>
              <w:pStyle w:val="TableBody"/>
              <w:rPr>
                <w:b/>
                <w:bCs/>
              </w:rPr>
            </w:pPr>
            <w:r w:rsidRPr="00E2713D">
              <w:rPr>
                <w:b/>
                <w:bCs/>
              </w:rPr>
              <w:t>Vault Recommendations Today</w:t>
            </w: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E2713D" w:rsidRDefault="00E6108F" w14:paraId="7665EBD1" w14:textId="583C5B1C">
            <w:pPr>
              <w:pStyle w:val="TableBody"/>
            </w:pPr>
            <w:r>
              <w:t xml:space="preserve">The </w:t>
            </w:r>
            <w:r w:rsidR="007467C0">
              <w:t xml:space="preserve">Ordering Status screen displays a graphical indicator of the status of the current day’s orders. </w:t>
            </w:r>
            <w:commentRangeStart w:id="631"/>
            <w:del w:author="Moses, Robinson" w:date="2023-04-18T01:21:00Z" w:id="632">
              <w:r w:rsidDel="008E0EDF" w:rsidR="007467C0">
                <w:delText>Clicking on any of the hyperlinks</w:delText>
              </w:r>
              <w:commentRangeEnd w:id="631"/>
              <w:r w:rsidDel="008E0EDF" w:rsidR="00EB04FB">
                <w:rPr>
                  <w:rStyle w:val="CommentReference"/>
                  <w:rFonts w:ascii="Calibri" w:hAnsi="Calibri"/>
                  <w:lang w:val="en-US" w:bidi="en-US"/>
                </w:rPr>
                <w:commentReference w:id="631"/>
              </w:r>
              <w:r w:rsidDel="008E0EDF" w:rsidR="007467C0">
                <w:delText xml:space="preserve"> will take the user to the Orders Page. </w:delText>
              </w:r>
            </w:del>
            <w:r w:rsidR="007467C0">
              <w:t xml:space="preserve">(See: </w:t>
            </w:r>
            <w:r w:rsidRPr="004715E8" w:rsidR="00A163D8">
              <w:rPr>
                <w:color w:val="4472C4" w:themeColor="accent1"/>
              </w:rPr>
              <w:fldChar w:fldCharType="begin"/>
            </w:r>
            <w:r w:rsidRPr="004715E8" w:rsidR="00A163D8">
              <w:rPr>
                <w:color w:val="4472C4" w:themeColor="accent1"/>
              </w:rPr>
              <w:instrText xml:space="preserve"> REF _Ref245722651 \h </w:instrText>
            </w:r>
            <w:r w:rsidRPr="004715E8" w:rsidR="00A163D8">
              <w:rPr>
                <w:color w:val="4472C4" w:themeColor="accent1"/>
              </w:rPr>
            </w:r>
            <w:r w:rsidRPr="004715E8" w:rsidR="00A163D8">
              <w:rPr>
                <w:color w:val="4472C4" w:themeColor="accent1"/>
              </w:rPr>
              <w:fldChar w:fldCharType="separate"/>
            </w:r>
            <w:r w:rsidRPr="004715E8" w:rsidR="00A163D8">
              <w:rPr>
                <w:color w:val="4472C4" w:themeColor="accent1"/>
              </w:rPr>
              <w:t>Vault Orders</w:t>
            </w:r>
            <w:r w:rsidRPr="004715E8" w:rsidR="00A163D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000000">
              <w:fldChar w:fldCharType="separate"/>
            </w:r>
            <w:r w:rsidR="007467C0">
              <w:fldChar w:fldCharType="end"/>
            </w:r>
            <w:r w:rsidR="007467C0">
              <w:t>). The right side of this section shows:</w:t>
            </w:r>
          </w:p>
          <w:p w:rsidR="007467C0" w:rsidP="00E2713D" w:rsidRDefault="007467C0" w14:paraId="3F14987A" w14:textId="76FB95D5">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Pr="00B257B6" w:rsidR="00844B4D">
              <w:rPr>
                <w:b/>
                <w:bCs/>
                <w:u w:val="single"/>
              </w:rPr>
              <w:t>E</w:t>
            </w:r>
            <w:r w:rsidRPr="00B257B6">
              <w:rPr>
                <w:b/>
                <w:bCs/>
                <w:u w:val="single"/>
              </w:rPr>
              <w:t>xample,</w:t>
            </w:r>
            <w:r>
              <w:t xml:space="preserve"> if there was only one Cashpoint in the system and that one Cashpoint had 10 recommendations, then this field would display 1.</w:t>
            </w:r>
          </w:p>
          <w:p w:rsidR="007467C0" w:rsidP="00E2713D" w:rsidRDefault="007467C0" w14:paraId="142A5B5C" w14:textId="5384D995">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rsidR="007467C0" w:rsidP="00E2713D" w:rsidRDefault="007467C0" w14:paraId="37FFA67F" w14:textId="17A4DABF">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rsidR="007467C0" w:rsidP="00E2713D" w:rsidRDefault="007467C0" w14:paraId="65A33A50" w14:textId="77777777">
            <w:pPr>
              <w:pStyle w:val="TableBody"/>
            </w:pPr>
            <w:r>
              <w:t>The graphic represents the total number of Cashpoints with recommendations. The Red area indicates Open Recommendations and the Green, committed recommendations.</w:t>
            </w:r>
          </w:p>
        </w:tc>
      </w:tr>
      <w:tr w:rsidR="007467C0" w:rsidTr="58CB5956" w14:paraId="41D028B9" w14:textId="77777777">
        <w:trPr>
          <w:cantSplit/>
        </w:trPr>
        <w:tc>
          <w:tcPr>
            <w:tcW w:w="3740" w:type="dxa"/>
            <w:tcBorders>
              <w:top w:val="single" w:color="000000" w:themeColor="text1" w:sz="4" w:space="0"/>
              <w:left w:val="single" w:color="000000" w:themeColor="text1" w:sz="4" w:space="0"/>
              <w:bottom w:val="single" w:color="000000" w:themeColor="text1" w:sz="4" w:space="0"/>
            </w:tcBorders>
          </w:tcPr>
          <w:p w:rsidRPr="00E2713D" w:rsidR="007467C0" w:rsidP="00E2713D" w:rsidRDefault="007467C0" w14:paraId="3CDBDF13" w14:textId="77777777">
            <w:pPr>
              <w:pStyle w:val="TableBody"/>
              <w:rPr>
                <w:b/>
                <w:bCs/>
              </w:rPr>
            </w:pPr>
            <w:r w:rsidRPr="00E2713D">
              <w:rPr>
                <w:b/>
                <w:bCs/>
              </w:rPr>
              <w:t>Last Load Balance Amounts</w:t>
            </w: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BA6CD2" w:rsidR="007467C0" w:rsidP="00E2713D" w:rsidRDefault="007467C0" w14:paraId="5A09B777" w14:textId="77777777">
            <w:pPr>
              <w:pStyle w:val="TableBody"/>
              <w:rPr>
                <w:b/>
                <w:lang w:eastAsia="ar-SA"/>
              </w:rPr>
            </w:pPr>
            <w:r>
              <w:t>Displays last loaded balance information by Currency, Denomination and Note Quality</w:t>
            </w:r>
          </w:p>
        </w:tc>
      </w:tr>
      <w:tr w:rsidR="007467C0" w:rsidTr="58CB5956" w14:paraId="0A07601D" w14:textId="77777777">
        <w:trPr>
          <w:cantSplit/>
        </w:trPr>
        <w:tc>
          <w:tcPr>
            <w:tcW w:w="3740" w:type="dxa"/>
            <w:tcBorders>
              <w:top w:val="single" w:color="000000" w:themeColor="text1" w:sz="4" w:space="0"/>
              <w:left w:val="single" w:color="000000" w:themeColor="text1" w:sz="4" w:space="0"/>
              <w:bottom w:val="single" w:color="000000" w:themeColor="text1" w:sz="4" w:space="0"/>
            </w:tcBorders>
          </w:tcPr>
          <w:p w:rsidRPr="00E2713D" w:rsidR="007467C0" w:rsidP="00E2713D" w:rsidRDefault="007467C0" w14:paraId="69B70889" w14:textId="77777777">
            <w:pPr>
              <w:pStyle w:val="TableBody"/>
              <w:rPr>
                <w:b/>
                <w:bCs/>
                <w:lang w:eastAsia="ar-SA"/>
              </w:rPr>
            </w:pPr>
            <w:r w:rsidRPr="00E2713D">
              <w:rPr>
                <w:b/>
                <w:bCs/>
                <w:lang w:eastAsia="ar-SA"/>
              </w:rPr>
              <w:t>Vault Orders Placed Today</w:t>
            </w: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CE77F4" w:rsidR="007467C0" w:rsidP="00E2713D" w:rsidRDefault="007467C0" w14:paraId="2DCF6CFA" w14:textId="1B8BA171">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rsidR="007467C0" w:rsidP="00E2713D" w:rsidRDefault="007467C0" w14:paraId="09947A4E" w14:textId="1C60A7A1">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rsidR="007467C0" w:rsidP="00E2713D" w:rsidRDefault="007467C0" w14:paraId="2024C0C1" w14:textId="77777777">
            <w:pPr>
              <w:pStyle w:val="TableListBullet"/>
            </w:pPr>
            <w:r w:rsidRPr="00671278">
              <w:rPr>
                <w:b/>
                <w:bCs/>
              </w:rPr>
              <w:t>Planned –</w:t>
            </w:r>
            <w:r>
              <w:t xml:space="preserve"> Normal Deliveries and Returns</w:t>
            </w:r>
          </w:p>
          <w:p w:rsidR="007467C0" w:rsidP="00E2713D" w:rsidRDefault="007467C0" w14:paraId="3D036B5A" w14:textId="77777777">
            <w:pPr>
              <w:pStyle w:val="TableListBullet"/>
            </w:pPr>
            <w:r w:rsidRPr="00671278">
              <w:rPr>
                <w:b/>
                <w:bCs/>
              </w:rPr>
              <w:t>Unplanned –</w:t>
            </w:r>
            <w:r>
              <w:t xml:space="preserve"> Deliveries that fall outside of the regular lead times for Normal Deliveries</w:t>
            </w:r>
          </w:p>
          <w:p w:rsidRPr="00671278" w:rsidR="007467C0" w:rsidP="00E2713D" w:rsidRDefault="007467C0" w14:paraId="473A4139" w14:textId="77777777">
            <w:pPr>
              <w:pStyle w:val="TableBody"/>
              <w:rPr>
                <w:b/>
                <w:bCs/>
              </w:rPr>
            </w:pPr>
            <w:r w:rsidRPr="00671278">
              <w:rPr>
                <w:b/>
                <w:bCs/>
              </w:rPr>
              <w:t>Funding Source options include:</w:t>
            </w:r>
          </w:p>
          <w:p w:rsidR="007467C0" w:rsidP="00E2713D" w:rsidRDefault="007467C0" w14:paraId="20E50645" w14:textId="77777777">
            <w:pPr>
              <w:pStyle w:val="TableListBullet"/>
            </w:pPr>
            <w:r>
              <w:t>Central Bank</w:t>
            </w:r>
          </w:p>
          <w:p w:rsidR="007467C0" w:rsidP="00E2713D" w:rsidRDefault="007467C0" w14:paraId="0D2E4163" w14:textId="77777777">
            <w:pPr>
              <w:pStyle w:val="TableListBullet"/>
            </w:pPr>
            <w:r>
              <w:t>In-Network Vaults</w:t>
            </w:r>
          </w:p>
          <w:p w:rsidRPr="00CE77F4" w:rsidR="007467C0" w:rsidP="00E2713D" w:rsidRDefault="007467C0" w14:paraId="428F2EE8" w14:textId="77777777">
            <w:pPr>
              <w:pStyle w:val="TableListBullet"/>
            </w:pPr>
            <w:r>
              <w:t>External Funding Source</w:t>
            </w:r>
          </w:p>
        </w:tc>
      </w:tr>
      <w:tr w:rsidR="007467C0" w:rsidTr="58CB5956" w14:paraId="1B4938A7" w14:textId="77777777">
        <w:trPr>
          <w:cantSplit/>
        </w:trPr>
        <w:tc>
          <w:tcPr>
            <w:tcW w:w="3740" w:type="dxa"/>
            <w:tcBorders>
              <w:top w:val="single" w:color="000000" w:themeColor="text1" w:sz="4" w:space="0"/>
              <w:left w:val="single" w:color="000000" w:themeColor="text1" w:sz="4" w:space="0"/>
              <w:bottom w:val="single" w:color="000000" w:themeColor="text1" w:sz="4" w:space="0"/>
            </w:tcBorders>
          </w:tcPr>
          <w:p w:rsidRPr="00E2713D" w:rsidR="007467C0" w:rsidP="00E2713D" w:rsidRDefault="007467C0" w14:paraId="57FEE63E" w14:textId="77777777">
            <w:pPr>
              <w:pStyle w:val="TableBody"/>
              <w:rPr>
                <w:b/>
                <w:bCs/>
                <w:lang w:eastAsia="ar-SA"/>
              </w:rPr>
            </w:pPr>
            <w:r w:rsidRPr="00E2713D">
              <w:rPr>
                <w:b/>
                <w:bCs/>
                <w:lang w:eastAsia="ar-SA"/>
              </w:rPr>
              <w:t>Cash In &amp; Cash Out Processing Planned for Today</w:t>
            </w: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CE77F4" w:rsidR="007467C0" w:rsidP="00E2713D" w:rsidRDefault="007467C0" w14:paraId="68D3AAB8" w14:textId="77777777">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rsidTr="58CB5956" w14:paraId="5FCBB8A5" w14:textId="77777777">
        <w:trPr>
          <w:cantSplit/>
        </w:trPr>
        <w:tc>
          <w:tcPr>
            <w:tcW w:w="3740" w:type="dxa"/>
            <w:tcBorders>
              <w:top w:val="single" w:color="000000" w:themeColor="text1" w:sz="4" w:space="0"/>
              <w:left w:val="single" w:color="000000" w:themeColor="text1" w:sz="4" w:space="0"/>
              <w:bottom w:val="single" w:color="000000" w:themeColor="text1" w:sz="4" w:space="0"/>
            </w:tcBorders>
          </w:tcPr>
          <w:p w:rsidRPr="00E2713D" w:rsidR="007467C0" w:rsidP="00E2713D" w:rsidRDefault="007467C0" w14:paraId="630F100B" w14:textId="77777777">
            <w:pPr>
              <w:pStyle w:val="TableBody"/>
              <w:rPr>
                <w:b/>
                <w:bCs/>
                <w:lang w:eastAsia="ar-SA"/>
              </w:rPr>
            </w:pPr>
            <w:r w:rsidRPr="00E2713D">
              <w:rPr>
                <w:b/>
                <w:bCs/>
                <w:lang w:eastAsia="ar-SA"/>
              </w:rPr>
              <w:t>To Do List</w:t>
            </w:r>
          </w:p>
        </w:tc>
        <w:tc>
          <w:tcPr>
            <w:tcW w:w="433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F270BD" w:rsidRDefault="007467C0" w14:paraId="6FF687FC" w14:textId="642AC9A8">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Pr="00F270BD" w:rsidR="00E2713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rsidR="58CB5956" w:rsidRDefault="58CB5956" w14:paraId="2E58144B" w14:textId="3D9E28F3"/>
    <w:p w:rsidR="007467C0" w:rsidP="007467C0" w:rsidRDefault="007467C0" w14:paraId="72999BE0" w14:textId="77777777"/>
    <w:p w:rsidR="007467C0" w:rsidP="007467C0" w:rsidRDefault="007467C0" w14:paraId="09FDD98A" w14:textId="77777777">
      <w:pPr>
        <w:pStyle w:val="Heading3"/>
      </w:pPr>
      <w:bookmarkStart w:name="_Ref221514354" w:id="633"/>
      <w:bookmarkStart w:name="_Toc401058501" w:id="634"/>
      <w:bookmarkStart w:name="_Toc74556384" w:id="635"/>
      <w:bookmarkStart w:name="_Toc127491573" w:id="636"/>
      <w:bookmarkStart w:name="_Toc128021106" w:id="637"/>
      <w:r>
        <w:t>Snapshot</w:t>
      </w:r>
      <w:r>
        <w:rPr>
          <w:rFonts w:ascii="Wingdings" w:hAnsi="Wingdings"/>
        </w:rPr>
        <w:t></w:t>
      </w:r>
      <w:r>
        <w:t>To Do List</w:t>
      </w:r>
      <w:bookmarkEnd w:id="633"/>
      <w:bookmarkEnd w:id="634"/>
      <w:bookmarkEnd w:id="635"/>
      <w:bookmarkEnd w:id="636"/>
      <w:bookmarkEnd w:id="637"/>
    </w:p>
    <w:p w:rsidR="007467C0" w:rsidP="00DE0731" w:rsidRDefault="007467C0" w14:paraId="6A8F2BAB" w14:textId="77777777">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rsidR="007467C0" w:rsidP="007467C0" w:rsidRDefault="007467C0" w14:paraId="118B233A" w14:textId="77777777">
      <w:pPr>
        <w:pStyle w:val="Caption"/>
      </w:pPr>
      <w:bookmarkStart w:name="_Toc401058773" w:id="638"/>
      <w:bookmarkStart w:name="_Toc74556451" w:id="639"/>
      <w:bookmarkStart w:name="_Toc128022128" w:id="640"/>
      <w:r>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638"/>
      <w:bookmarkEnd w:id="639"/>
      <w:bookmarkEnd w:id="640"/>
    </w:p>
    <w:p w:rsidR="007467C0" w:rsidP="007467C0" w:rsidRDefault="007467C0" w14:paraId="21D33553" w14:textId="77777777">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rsidR="007467C0" w:rsidP="007467C0" w:rsidRDefault="007467C0" w14:paraId="3EB16F0B" w14:textId="77777777">
      <w:pPr>
        <w:pStyle w:val="Caption"/>
      </w:pPr>
      <w:bookmarkStart w:name="_Toc401058924" w:id="641"/>
      <w:bookmarkStart w:name="_Toc74556675" w:id="642"/>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641"/>
      <w:bookmarkEnd w:id="642"/>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rsidTr="00DE0731" w14:paraId="6D6486ED" w14:textId="77777777">
        <w:trPr>
          <w:trHeight w:val="360"/>
          <w:tblHeader/>
        </w:trPr>
        <w:tc>
          <w:tcPr>
            <w:tcW w:w="2507" w:type="dxa"/>
            <w:tcBorders>
              <w:top w:val="single" w:color="000000" w:sz="4" w:space="0"/>
              <w:left w:val="single" w:color="000000" w:sz="4" w:space="0"/>
              <w:bottom w:val="double" w:color="000000" w:sz="1" w:space="0"/>
            </w:tcBorders>
            <w:shd w:val="clear" w:color="auto" w:fill="60C03A"/>
          </w:tcPr>
          <w:p w:rsidR="007467C0" w:rsidP="00170D7D" w:rsidRDefault="007467C0" w14:paraId="37FDD42F" w14:textId="77777777">
            <w:pPr>
              <w:pStyle w:val="TableHeader"/>
            </w:pPr>
            <w:r>
              <w:t>To Do Item</w:t>
            </w:r>
          </w:p>
        </w:tc>
        <w:tc>
          <w:tcPr>
            <w:tcW w:w="5657" w:type="dxa"/>
            <w:tcBorders>
              <w:top w:val="single" w:color="000000" w:sz="4" w:space="0"/>
              <w:left w:val="single" w:color="000000" w:sz="4" w:space="0"/>
              <w:bottom w:val="double" w:color="000000" w:sz="1" w:space="0"/>
              <w:right w:val="single" w:color="000000" w:sz="4" w:space="0"/>
            </w:tcBorders>
            <w:shd w:val="clear" w:color="auto" w:fill="60C03A"/>
          </w:tcPr>
          <w:p w:rsidR="007467C0" w:rsidP="00170D7D" w:rsidRDefault="007467C0" w14:paraId="1FC1EB17" w14:textId="77777777">
            <w:pPr>
              <w:pStyle w:val="TableHeader"/>
            </w:pPr>
            <w:r>
              <w:t>Description</w:t>
            </w:r>
          </w:p>
        </w:tc>
      </w:tr>
      <w:tr w:rsidR="007467C0" w:rsidTr="00DE0731" w14:paraId="54D7C12E" w14:textId="77777777">
        <w:trPr>
          <w:trHeight w:val="931"/>
        </w:trPr>
        <w:tc>
          <w:tcPr>
            <w:tcW w:w="2507" w:type="dxa"/>
            <w:tcBorders>
              <w:top w:val="single" w:color="000000" w:sz="4" w:space="0"/>
              <w:left w:val="single" w:color="000000" w:sz="4" w:space="0"/>
              <w:bottom w:val="single" w:color="000000" w:sz="4" w:space="0"/>
            </w:tcBorders>
          </w:tcPr>
          <w:p w:rsidRPr="00DE0731" w:rsidR="007467C0" w:rsidP="00DE0731" w:rsidRDefault="007467C0" w14:paraId="44992D6E" w14:textId="77777777">
            <w:pPr>
              <w:pStyle w:val="TableBody"/>
              <w:rPr>
                <w:b/>
                <w:bCs/>
              </w:rPr>
            </w:pPr>
            <w:r w:rsidRPr="00DE0731">
              <w:rPr>
                <w:b/>
                <w:bCs/>
              </w:rPr>
              <w:t>Red Indicator</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4370AE33" w14:textId="77777777">
            <w:pPr>
              <w:pStyle w:val="TableBody"/>
            </w:pPr>
            <w:r>
              <w:t>Indicates there is an issue to be dealt with. For example, balances are too old, there are alerts, ordering for the Cashpoints has not been finished, etc.</w:t>
            </w:r>
          </w:p>
        </w:tc>
      </w:tr>
      <w:tr w:rsidR="007467C0" w:rsidTr="00DE0731" w14:paraId="48C0C41C" w14:textId="77777777">
        <w:trPr>
          <w:trHeight w:val="660"/>
        </w:trPr>
        <w:tc>
          <w:tcPr>
            <w:tcW w:w="2507" w:type="dxa"/>
            <w:tcBorders>
              <w:top w:val="single" w:color="000000" w:sz="4" w:space="0"/>
              <w:left w:val="single" w:color="000000" w:sz="4" w:space="0"/>
              <w:bottom w:val="single" w:color="000000" w:sz="4" w:space="0"/>
            </w:tcBorders>
          </w:tcPr>
          <w:p w:rsidRPr="00DE0731" w:rsidR="007467C0" w:rsidP="00DE0731" w:rsidRDefault="007467C0" w14:paraId="741AD5B4" w14:textId="77777777">
            <w:pPr>
              <w:pStyle w:val="TableBody"/>
              <w:rPr>
                <w:b/>
                <w:bCs/>
              </w:rPr>
            </w:pPr>
            <w:r w:rsidRPr="00DE0731">
              <w:rPr>
                <w:b/>
                <w:bCs/>
              </w:rPr>
              <w:t>Yellow Indicator</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44854BFB" w14:textId="6606CE91">
            <w:pPr>
              <w:pStyle w:val="TableBody"/>
            </w:pPr>
            <w:r>
              <w:t xml:space="preserve">Indicates that the item has been checked but </w:t>
            </w:r>
            <w:r w:rsidR="00E6108F">
              <w:t>some items</w:t>
            </w:r>
            <w:r>
              <w:t xml:space="preserve"> are still warnings that exist.</w:t>
            </w:r>
          </w:p>
        </w:tc>
      </w:tr>
      <w:tr w:rsidR="007467C0" w:rsidTr="00DE0731" w14:paraId="0B225FD7" w14:textId="77777777">
        <w:trPr>
          <w:trHeight w:val="931"/>
        </w:trPr>
        <w:tc>
          <w:tcPr>
            <w:tcW w:w="2507" w:type="dxa"/>
            <w:tcBorders>
              <w:top w:val="single" w:color="000000" w:sz="4" w:space="0"/>
              <w:left w:val="single" w:color="000000" w:sz="4" w:space="0"/>
              <w:bottom w:val="single" w:color="000000" w:sz="4" w:space="0"/>
            </w:tcBorders>
          </w:tcPr>
          <w:p w:rsidRPr="00DE0731" w:rsidR="007467C0" w:rsidP="00DE0731" w:rsidRDefault="007467C0" w14:paraId="26303D8A" w14:textId="77777777">
            <w:pPr>
              <w:pStyle w:val="TableBody"/>
              <w:rPr>
                <w:b/>
                <w:bCs/>
              </w:rPr>
            </w:pPr>
            <w:r w:rsidRPr="00DE0731">
              <w:rPr>
                <w:b/>
                <w:bCs/>
              </w:rPr>
              <w:t>Green Indicator</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23B5A908" w14:textId="77777777">
            <w:pPr>
              <w:pStyle w:val="TableBody"/>
            </w:pPr>
            <w:r>
              <w:t>Indicates that there are no warnings or no actions to be taken.  For example - there are no alerts, no orders to be completed, etc.</w:t>
            </w:r>
          </w:p>
        </w:tc>
      </w:tr>
      <w:tr w:rsidR="007467C0" w:rsidTr="00DE0731" w14:paraId="16E4CBDF" w14:textId="77777777">
        <w:trPr>
          <w:trHeight w:val="1487"/>
        </w:trPr>
        <w:tc>
          <w:tcPr>
            <w:tcW w:w="2507" w:type="dxa"/>
            <w:tcBorders>
              <w:top w:val="single" w:color="000000" w:sz="4" w:space="0"/>
              <w:left w:val="single" w:color="000000" w:sz="4" w:space="0"/>
              <w:bottom w:val="single" w:color="000000" w:sz="4" w:space="0"/>
            </w:tcBorders>
          </w:tcPr>
          <w:p w:rsidRPr="00DE0731" w:rsidR="007467C0" w:rsidP="00DE0731" w:rsidRDefault="007467C0" w14:paraId="40C37CF8" w14:textId="77777777">
            <w:pPr>
              <w:pStyle w:val="TableBody"/>
              <w:rPr>
                <w:b/>
                <w:bCs/>
              </w:rPr>
            </w:pPr>
            <w:r w:rsidRPr="00DE0731">
              <w:rPr>
                <w:b/>
                <w:bCs/>
              </w:rPr>
              <w:t xml:space="preserve">Verify Recommendations Created?   </w:t>
            </w:r>
          </w:p>
        </w:tc>
        <w:tc>
          <w:tcPr>
            <w:tcW w:w="5657" w:type="dxa"/>
            <w:tcBorders>
              <w:top w:val="single" w:color="000000" w:sz="4" w:space="0"/>
              <w:left w:val="single" w:color="000000" w:sz="4" w:space="0"/>
              <w:bottom w:val="single" w:color="000000" w:sz="4" w:space="0"/>
              <w:right w:val="single" w:color="000000" w:sz="4" w:space="0"/>
            </w:tcBorders>
          </w:tcPr>
          <w:p w:rsidRPr="00DE0731" w:rsidR="007467C0" w:rsidP="00DE0731" w:rsidRDefault="007467C0" w14:paraId="269E02F9" w14:textId="2FF6AAE8">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Pr="00DE0731" w:rsidR="00E6108F">
              <w:t xml:space="preserve"> </w:t>
            </w:r>
            <w:r w:rsidRPr="00DE0731">
              <w:t>the recommendation process.</w:t>
            </w:r>
          </w:p>
        </w:tc>
      </w:tr>
      <w:tr w:rsidR="007467C0" w:rsidTr="00DE0731" w14:paraId="6C59EBDD" w14:textId="77777777">
        <w:trPr>
          <w:trHeight w:val="1201"/>
        </w:trPr>
        <w:tc>
          <w:tcPr>
            <w:tcW w:w="2507" w:type="dxa"/>
            <w:tcBorders>
              <w:top w:val="single" w:color="000000" w:sz="4" w:space="0"/>
              <w:left w:val="single" w:color="000000" w:sz="4" w:space="0"/>
              <w:bottom w:val="single" w:color="000000" w:sz="4" w:space="0"/>
            </w:tcBorders>
          </w:tcPr>
          <w:p w:rsidRPr="00DE0731" w:rsidR="007467C0" w:rsidP="00DE0731" w:rsidRDefault="007467C0" w14:paraId="626DF371" w14:textId="77777777">
            <w:pPr>
              <w:pStyle w:val="TableBody"/>
              <w:rPr>
                <w:b/>
                <w:bCs/>
                <w:lang w:val="en-US"/>
              </w:rPr>
            </w:pPr>
            <w:r w:rsidRPr="00DE0731">
              <w:rPr>
                <w:b/>
                <w:bCs/>
                <w:lang w:val="en-US"/>
              </w:rPr>
              <w:t>Verify Aggregation Results?</w:t>
            </w:r>
          </w:p>
        </w:tc>
        <w:tc>
          <w:tcPr>
            <w:tcW w:w="5657" w:type="dxa"/>
            <w:tcBorders>
              <w:top w:val="single" w:color="000000" w:sz="4" w:space="0"/>
              <w:left w:val="single" w:color="000000" w:sz="4" w:space="0"/>
              <w:bottom w:val="single" w:color="000000" w:sz="4" w:space="0"/>
              <w:right w:val="single" w:color="000000" w:sz="4" w:space="0"/>
            </w:tcBorders>
          </w:tcPr>
          <w:p w:rsidRPr="00DE0731" w:rsidR="007467C0" w:rsidP="00DE0731" w:rsidRDefault="007467C0" w14:paraId="2F211031" w14:textId="77777777">
            <w:pPr>
              <w:pStyle w:val="TableBody"/>
            </w:pPr>
            <w:r w:rsidRPr="00DE0731">
              <w:t>Aggregation is the OptiVault process of taking ATM/Branch cash demand from OptiCash and rolling it to the respective Vaults to drive the recommendation process.</w:t>
            </w:r>
          </w:p>
          <w:p w:rsidRPr="00DE0731" w:rsidR="007467C0" w:rsidP="00DE0731" w:rsidRDefault="007467C0" w14:paraId="2276EEFC" w14:textId="13D65465">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Pr="00DE0731" w:rsidR="00E6108F">
              <w:t xml:space="preserve"> </w:t>
            </w:r>
            <w:r w:rsidRPr="00DE0731">
              <w:t xml:space="preserve">the aggregation process. </w:t>
            </w:r>
          </w:p>
          <w:p w:rsidRPr="00143789" w:rsidR="004B3A5F" w:rsidP="004B3A5F" w:rsidRDefault="007467C0" w14:paraId="47BB0274" w14:textId="7BBF4994">
            <w:pPr>
              <w:pStyle w:val="TableBody"/>
              <w:rPr>
                <w:lang w:val="en-US"/>
              </w:rPr>
            </w:pPr>
            <w:r>
              <w:rPr>
                <w:lang w:val="en-US"/>
              </w:rPr>
              <w:t>Clicking on this indicator will direct the user to the Aggregation Results page.</w:t>
            </w:r>
          </w:p>
        </w:tc>
      </w:tr>
      <w:tr w:rsidR="007467C0" w:rsidTr="00DE0731" w14:paraId="7E420A35" w14:textId="77777777">
        <w:trPr>
          <w:trHeight w:val="2418"/>
        </w:trPr>
        <w:tc>
          <w:tcPr>
            <w:tcW w:w="2507" w:type="dxa"/>
            <w:tcBorders>
              <w:top w:val="single" w:color="000000" w:sz="4" w:space="0"/>
              <w:left w:val="single" w:color="000000" w:sz="4" w:space="0"/>
              <w:bottom w:val="single" w:color="000000" w:sz="4" w:space="0"/>
            </w:tcBorders>
          </w:tcPr>
          <w:p w:rsidRPr="00DE0731" w:rsidR="007467C0" w:rsidP="00DE0731" w:rsidRDefault="007467C0" w14:paraId="50BA6150" w14:textId="77777777">
            <w:pPr>
              <w:pStyle w:val="TableBody"/>
              <w:rPr>
                <w:b/>
                <w:bCs/>
                <w:lang w:val="en-US"/>
              </w:rPr>
            </w:pPr>
            <w:r w:rsidRPr="00DE0731">
              <w:rPr>
                <w:b/>
                <w:bCs/>
              </w:rPr>
              <w:t>Place Orders?</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193426C9" w14:textId="77777777">
            <w:pPr>
              <w:pStyle w:val="TableBody"/>
            </w:pPr>
            <w:r>
              <w:t>This indicator shows the status of recommendations that need to be processed for the day.</w:t>
            </w:r>
          </w:p>
          <w:p w:rsidRPr="00DE0731" w:rsidR="007467C0" w:rsidP="00DE0731" w:rsidRDefault="007467C0" w14:paraId="00C0B601" w14:textId="77777777">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rsidR="007467C0" w:rsidP="00DE0731" w:rsidRDefault="007467C0" w14:paraId="7C12F4B0" w14:textId="77777777">
            <w:pPr>
              <w:pStyle w:val="TableBody"/>
            </w:pPr>
            <w:r>
              <w:t>Clicking on this indicator will direct the user to the Orders Page.</w:t>
            </w:r>
          </w:p>
        </w:tc>
      </w:tr>
      <w:tr w:rsidR="007467C0" w:rsidTr="00DE0731" w14:paraId="2D793B01" w14:textId="77777777">
        <w:trPr>
          <w:trHeight w:val="3635"/>
        </w:trPr>
        <w:tc>
          <w:tcPr>
            <w:tcW w:w="2507" w:type="dxa"/>
            <w:tcBorders>
              <w:top w:val="single" w:color="000000" w:sz="4" w:space="0"/>
              <w:left w:val="single" w:color="000000" w:sz="4" w:space="0"/>
              <w:bottom w:val="single" w:color="000000" w:sz="4" w:space="0"/>
            </w:tcBorders>
          </w:tcPr>
          <w:p w:rsidRPr="00DE0731" w:rsidR="007467C0" w:rsidP="00DE0731" w:rsidRDefault="007467C0" w14:paraId="468E8BD0" w14:textId="77777777">
            <w:pPr>
              <w:pStyle w:val="TableBody"/>
              <w:rPr>
                <w:b/>
                <w:bCs/>
              </w:rPr>
            </w:pPr>
            <w:r w:rsidRPr="00DE0731">
              <w:rPr>
                <w:b/>
                <w:bCs/>
              </w:rPr>
              <w:t>Load Balances?</w:t>
            </w:r>
          </w:p>
          <w:p w:rsidRPr="00DE0731" w:rsidR="007467C0" w:rsidP="00DE0731" w:rsidRDefault="007467C0" w14:paraId="65968E71" w14:textId="77777777">
            <w:pPr>
              <w:pStyle w:val="TableBody"/>
              <w:rPr>
                <w:b/>
                <w:bCs/>
              </w:rPr>
            </w:pP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5BE363C2" w14:textId="77777777">
            <w:pPr>
              <w:pStyle w:val="TableBody"/>
            </w:pPr>
            <w:r>
              <w:t>This indicator signals if balances have been recently loaded. Normally this is 7 days, but this parameter can be changed by the administrator to include more or less days depending on the preference.</w:t>
            </w:r>
          </w:p>
          <w:p w:rsidR="007467C0" w:rsidP="00DE0731" w:rsidRDefault="007467C0" w14:paraId="3D76FA18" w14:textId="061A3912">
            <w:pPr>
              <w:pStyle w:val="TableBody"/>
            </w:pPr>
            <w:r w:rsidRPr="00980919">
              <w:rPr>
                <w:b/>
                <w:bCs/>
              </w:rPr>
              <w:t>Red –</w:t>
            </w:r>
            <w:r>
              <w:t xml:space="preserve"> There are active Cashpoints, assigned to this user, with </w:t>
            </w:r>
            <w:r w:rsidR="00143CB1">
              <w:t>out-of-date</w:t>
            </w:r>
            <w:r>
              <w:t xml:space="preserve"> balances.</w:t>
            </w:r>
          </w:p>
          <w:p w:rsidR="007467C0" w:rsidP="00DE0731" w:rsidRDefault="007467C0" w14:paraId="186544C9" w14:textId="77777777">
            <w:pPr>
              <w:pStyle w:val="TableBody"/>
            </w:pPr>
            <w:r w:rsidRPr="00980919">
              <w:rPr>
                <w:b/>
                <w:bCs/>
              </w:rPr>
              <w:t>Green -</w:t>
            </w:r>
            <w:r>
              <w:t xml:space="preserve"> The balances are up to date for all Cashpoints assigned to this user.</w:t>
            </w:r>
          </w:p>
          <w:p w:rsidR="007467C0" w:rsidP="00DE0731" w:rsidRDefault="007467C0" w14:paraId="000C933D" w14:textId="77777777">
            <w:pPr>
              <w:pStyle w:val="TableBody"/>
            </w:pPr>
            <w:r>
              <w:t xml:space="preserve">Clicking on the link will </w:t>
            </w:r>
            <w:r>
              <w:rPr>
                <w:lang w:val="en-US"/>
              </w:rPr>
              <w:t>redirect to the Today</w:t>
            </w:r>
            <w:r>
              <w:rPr>
                <w:rFonts w:ascii="Wingdings" w:hAnsi="Wingdings"/>
              </w:rPr>
              <w:t></w:t>
            </w:r>
            <w:r>
              <w:rPr>
                <w:lang w:val="en-US"/>
              </w:rPr>
              <w:t>Vault Status</w:t>
            </w:r>
            <w:r>
              <w:t>.</w:t>
            </w:r>
          </w:p>
          <w:p w:rsidR="007467C0" w:rsidP="00DE0731" w:rsidRDefault="007467C0" w14:paraId="7D7931D2" w14:textId="09108280">
            <w:pPr>
              <w:pStyle w:val="TableBody"/>
            </w:pPr>
            <w:r>
              <w:t xml:space="preserve">If a red legend is displayed, balances must be loaded for those Cashpoints with </w:t>
            </w:r>
            <w:r w:rsidR="00143CB1">
              <w:t>out-of-date</w:t>
            </w:r>
            <w:r>
              <w:t xml:space="preserve"> balances. </w:t>
            </w:r>
          </w:p>
        </w:tc>
      </w:tr>
      <w:tr w:rsidR="007467C0" w:rsidTr="00DE0731" w14:paraId="645B3047" w14:textId="77777777">
        <w:trPr>
          <w:trHeight w:val="1877"/>
        </w:trPr>
        <w:tc>
          <w:tcPr>
            <w:tcW w:w="2507" w:type="dxa"/>
            <w:tcBorders>
              <w:top w:val="single" w:color="000000" w:sz="4" w:space="0"/>
              <w:left w:val="single" w:color="000000" w:sz="4" w:space="0"/>
              <w:bottom w:val="single" w:color="000000" w:sz="4" w:space="0"/>
            </w:tcBorders>
          </w:tcPr>
          <w:p w:rsidRPr="00DE0731" w:rsidR="007467C0" w:rsidP="00DE0731" w:rsidRDefault="007467C0" w14:paraId="1ED96444" w14:textId="77777777">
            <w:pPr>
              <w:pStyle w:val="TableBody"/>
              <w:rPr>
                <w:b/>
                <w:bCs/>
              </w:rPr>
            </w:pPr>
            <w:r w:rsidRPr="00DE0731">
              <w:rPr>
                <w:b/>
                <w:bCs/>
              </w:rPr>
              <w:t xml:space="preserve">Verify Forecast Created?  </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14E84272" w14:textId="77777777">
            <w:pPr>
              <w:pStyle w:val="TableBody"/>
            </w:pPr>
            <w:r>
              <w:t xml:space="preserve">This indicator is a reminder to run forecasts for the Cashpoints assigned to the user. </w:t>
            </w:r>
          </w:p>
          <w:p w:rsidR="007467C0" w:rsidP="00DE0731" w:rsidRDefault="007467C0" w14:paraId="2D49DCAB" w14:textId="77777777">
            <w:pPr>
              <w:pStyle w:val="TableBody"/>
            </w:pPr>
            <w:r w:rsidRPr="00476311">
              <w:rPr>
                <w:b/>
                <w:bCs/>
              </w:rPr>
              <w:t>Red -</w:t>
            </w:r>
            <w:r>
              <w:t xml:space="preserve"> Indicates that forecasts have not yet been run or there was an error when running forecasts.</w:t>
            </w:r>
          </w:p>
          <w:p w:rsidRPr="00431681" w:rsidR="007467C0" w:rsidP="00DE0731" w:rsidRDefault="007467C0" w14:paraId="05A34A04" w14:textId="77777777">
            <w:pPr>
              <w:pStyle w:val="TableBody"/>
              <w:rPr>
                <w:lang w:val="en-US"/>
              </w:rPr>
            </w:pPr>
            <w:r w:rsidRPr="00476311">
              <w:rPr>
                <w:b/>
                <w:bCs/>
              </w:rPr>
              <w:t>Green –</w:t>
            </w:r>
            <w:r>
              <w:t xml:space="preserve"> All forecasts have been run and there are no errors from the forecasting process.</w:t>
            </w:r>
          </w:p>
        </w:tc>
      </w:tr>
      <w:tr w:rsidR="007467C0" w:rsidTr="00DE0731" w14:paraId="2731E3A9" w14:textId="77777777">
        <w:trPr>
          <w:trHeight w:val="2613"/>
        </w:trPr>
        <w:tc>
          <w:tcPr>
            <w:tcW w:w="2507" w:type="dxa"/>
            <w:tcBorders>
              <w:top w:val="single" w:color="000000" w:sz="4" w:space="0"/>
              <w:left w:val="single" w:color="000000" w:sz="4" w:space="0"/>
              <w:bottom w:val="single" w:color="000000" w:sz="4" w:space="0"/>
            </w:tcBorders>
          </w:tcPr>
          <w:p w:rsidRPr="00DE0731" w:rsidR="007467C0" w:rsidP="00DE0731" w:rsidRDefault="007467C0" w14:paraId="1957EFCF" w14:textId="77777777">
            <w:pPr>
              <w:pStyle w:val="TableBody"/>
              <w:rPr>
                <w:b/>
                <w:bCs/>
              </w:rPr>
            </w:pPr>
            <w:r w:rsidRPr="00DE0731">
              <w:rPr>
                <w:b/>
                <w:bCs/>
              </w:rPr>
              <w:t>Check Forecast Health?</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5D978DC5" w14:textId="77777777">
            <w:pPr>
              <w:pStyle w:val="TableBody"/>
            </w:pPr>
            <w:r>
              <w:t>This indicator is used both as a reminder to verify and improve forecast quality as well as giving an overview of the overall forecast quality for the Cashpoints assigned to the current user.</w:t>
            </w:r>
          </w:p>
          <w:p w:rsidRPr="00DE0731" w:rsidR="007467C0" w:rsidP="00DE0731" w:rsidRDefault="007467C0" w14:paraId="1A26B9E7" w14:textId="2913C3A7">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rsidRPr="00431681" w:rsidR="007467C0" w:rsidP="00DE0731" w:rsidRDefault="007467C0" w14:paraId="5AB685A5" w14:textId="77777777">
            <w:pPr>
              <w:pStyle w:val="TableBody"/>
              <w:rPr>
                <w:lang w:val="en-US"/>
              </w:rPr>
            </w:pPr>
            <w:r>
              <w:t>Clicking on the indicator will bring up the Forecast Health Summary Report</w:t>
            </w:r>
            <w:r>
              <w:rPr>
                <w:lang w:val="en-US"/>
              </w:rPr>
              <w:t>.</w:t>
            </w:r>
          </w:p>
        </w:tc>
      </w:tr>
      <w:tr w:rsidR="007467C0" w:rsidTr="00DE0731" w14:paraId="1500A18C" w14:textId="77777777">
        <w:trPr>
          <w:trHeight w:val="360"/>
        </w:trPr>
        <w:tc>
          <w:tcPr>
            <w:tcW w:w="8164" w:type="dxa"/>
            <w:gridSpan w:val="2"/>
            <w:tcBorders>
              <w:top w:val="single" w:color="000000" w:sz="4" w:space="0"/>
              <w:left w:val="single" w:color="000000" w:sz="4" w:space="0"/>
              <w:bottom w:val="double" w:color="000000" w:sz="1" w:space="0"/>
              <w:right w:val="single" w:color="000000" w:sz="4" w:space="0"/>
            </w:tcBorders>
            <w:shd w:val="clear" w:color="auto" w:fill="60C03A"/>
          </w:tcPr>
          <w:p w:rsidR="007467C0" w:rsidP="00170D7D" w:rsidRDefault="007467C0" w14:paraId="3FF78045" w14:textId="77777777">
            <w:pPr>
              <w:pStyle w:val="TableHeader"/>
            </w:pPr>
            <w:r>
              <w:t>Weekly Processes</w:t>
            </w:r>
          </w:p>
        </w:tc>
      </w:tr>
      <w:tr w:rsidR="007467C0" w:rsidTr="00DE0731" w14:paraId="5481B690" w14:textId="77777777">
        <w:trPr>
          <w:trHeight w:val="931"/>
        </w:trPr>
        <w:tc>
          <w:tcPr>
            <w:tcW w:w="2507" w:type="dxa"/>
            <w:tcBorders>
              <w:top w:val="single" w:color="000000" w:sz="4" w:space="0"/>
              <w:left w:val="single" w:color="000000" w:sz="4" w:space="0"/>
              <w:bottom w:val="single" w:color="000000" w:sz="4" w:space="0"/>
            </w:tcBorders>
          </w:tcPr>
          <w:p w:rsidRPr="00DE0731" w:rsidR="007467C0" w:rsidP="00DE0731" w:rsidRDefault="007467C0" w14:paraId="54424077" w14:textId="77777777">
            <w:pPr>
              <w:pStyle w:val="TableBody"/>
              <w:rPr>
                <w:b/>
                <w:bCs/>
              </w:rPr>
            </w:pPr>
            <w:r w:rsidRPr="00DE0731">
              <w:rPr>
                <w:b/>
                <w:bCs/>
              </w:rPr>
              <w:t>Review Sorter Settings</w:t>
            </w:r>
          </w:p>
        </w:tc>
        <w:tc>
          <w:tcPr>
            <w:tcW w:w="5657" w:type="dxa"/>
            <w:tcBorders>
              <w:top w:val="single" w:color="000000" w:sz="4" w:space="0"/>
              <w:left w:val="single" w:color="000000" w:sz="4" w:space="0"/>
              <w:bottom w:val="single" w:color="000000" w:sz="4" w:space="0"/>
              <w:right w:val="single" w:color="000000" w:sz="4" w:space="0"/>
            </w:tcBorders>
          </w:tcPr>
          <w:p w:rsidRPr="00431681" w:rsidR="007467C0" w:rsidP="00DE0731" w:rsidRDefault="007467C0" w14:paraId="0CAFEF73" w14:textId="3E533560">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Pr="00431681" w:rsidR="00E6108F">
              <w:t xml:space="preserve">nsure </w:t>
            </w:r>
            <w:r w:rsidRPr="00431681">
              <w:t xml:space="preserve">that settings and sorter usage planning </w:t>
            </w:r>
            <w:r w:rsidRPr="00431681" w:rsidR="00E6108F">
              <w:t>ha</w:t>
            </w:r>
            <w:r w:rsidR="00E6108F">
              <w:t>ve</w:t>
            </w:r>
            <w:r w:rsidRPr="00431681" w:rsidR="00E6108F">
              <w:t xml:space="preserve"> </w:t>
            </w:r>
            <w:r w:rsidRPr="00431681">
              <w:t>not changed thus impacting projected cash available from sorting</w:t>
            </w:r>
          </w:p>
        </w:tc>
      </w:tr>
      <w:tr w:rsidR="007467C0" w:rsidTr="00DE0731" w14:paraId="018AEF3E" w14:textId="77777777">
        <w:trPr>
          <w:trHeight w:val="525"/>
        </w:trPr>
        <w:tc>
          <w:tcPr>
            <w:tcW w:w="2507" w:type="dxa"/>
            <w:tcBorders>
              <w:top w:val="single" w:color="000000" w:sz="4" w:space="0"/>
              <w:left w:val="single" w:color="000000" w:sz="4" w:space="0"/>
              <w:bottom w:val="single" w:color="000000" w:sz="4" w:space="0"/>
            </w:tcBorders>
          </w:tcPr>
          <w:p w:rsidRPr="00DE0731" w:rsidR="007467C0" w:rsidP="00DE0731" w:rsidRDefault="007467C0" w14:paraId="0F459D77" w14:textId="77777777">
            <w:pPr>
              <w:pStyle w:val="TableBody"/>
              <w:rPr>
                <w:b/>
                <w:bCs/>
              </w:rPr>
            </w:pPr>
            <w:r w:rsidRPr="00DE0731">
              <w:rPr>
                <w:b/>
                <w:bCs/>
              </w:rPr>
              <w:t>Review Forecast</w:t>
            </w:r>
          </w:p>
        </w:tc>
        <w:tc>
          <w:tcPr>
            <w:tcW w:w="5657" w:type="dxa"/>
            <w:tcBorders>
              <w:top w:val="single" w:color="000000" w:sz="4" w:space="0"/>
              <w:left w:val="single" w:color="000000" w:sz="4" w:space="0"/>
              <w:bottom w:val="single" w:color="000000" w:sz="4" w:space="0"/>
              <w:right w:val="single" w:color="000000" w:sz="4" w:space="0"/>
            </w:tcBorders>
          </w:tcPr>
          <w:p w:rsidRPr="00431681" w:rsidR="007467C0" w:rsidP="00DE0731" w:rsidRDefault="007467C0" w14:paraId="7CB687F6" w14:textId="07B205C0">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rsidTr="00DE0731" w14:paraId="213197F3" w14:textId="77777777">
        <w:trPr>
          <w:trHeight w:val="1006"/>
        </w:trPr>
        <w:tc>
          <w:tcPr>
            <w:tcW w:w="2507" w:type="dxa"/>
            <w:tcBorders>
              <w:top w:val="single" w:color="000000" w:sz="4" w:space="0"/>
              <w:left w:val="single" w:color="000000" w:sz="4" w:space="0"/>
              <w:bottom w:val="single" w:color="000000" w:sz="4" w:space="0"/>
            </w:tcBorders>
          </w:tcPr>
          <w:p w:rsidRPr="00DE0731" w:rsidR="007467C0" w:rsidP="00DE0731" w:rsidRDefault="007467C0" w14:paraId="4A08CF33" w14:textId="77777777">
            <w:pPr>
              <w:pStyle w:val="TableBody"/>
              <w:rPr>
                <w:b/>
                <w:bCs/>
              </w:rPr>
            </w:pPr>
            <w:r w:rsidRPr="00DE0731">
              <w:rPr>
                <w:b/>
                <w:bCs/>
              </w:rPr>
              <w:t>Plan for Upcoming Events</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7467C0" w14:paraId="4F01C1C7" w14:textId="40559A9B">
            <w:pPr>
              <w:pStyle w:val="TableBody"/>
            </w:pPr>
            <w:r>
              <w:t>Event setup has a direct impact on the forecast process; therefore, it is important that analysts review events on a weekly basis. Refer to the section</w:t>
            </w:r>
            <w:r>
              <w:rPr>
                <w:rStyle w:val="TopicCrossReference"/>
              </w:rPr>
              <w:t xml:space="preserve"> </w:t>
            </w:r>
            <w:r w:rsidRPr="006A4F42" w:rsidR="00840C4F">
              <w:rPr>
                <w:rStyle w:val="TopicCrossReference"/>
                <w:color w:val="4472C4" w:themeColor="accent1"/>
              </w:rPr>
              <w:fldChar w:fldCharType="begin"/>
            </w:r>
            <w:r w:rsidRPr="006A4F42" w:rsidR="00840C4F">
              <w:rPr>
                <w:rStyle w:val="TopicCrossReference"/>
                <w:color w:val="4472C4" w:themeColor="accent1"/>
              </w:rPr>
              <w:instrText xml:space="preserve"> REF _Ref246139824 \h </w:instrText>
            </w:r>
            <w:r w:rsidRPr="006A4F42" w:rsidR="00840C4F">
              <w:rPr>
                <w:rStyle w:val="TopicCrossReference"/>
                <w:color w:val="4472C4" w:themeColor="accent1"/>
              </w:rPr>
            </w:r>
            <w:r w:rsidRPr="006A4F42" w:rsidR="00840C4F">
              <w:rPr>
                <w:rStyle w:val="TopicCrossReference"/>
                <w:color w:val="4472C4" w:themeColor="accent1"/>
              </w:rPr>
              <w:fldChar w:fldCharType="separate"/>
            </w:r>
            <w:r w:rsidRPr="006A4F42" w:rsidR="00840C4F">
              <w:rPr>
                <w:color w:val="4472C4" w:themeColor="accent1"/>
              </w:rPr>
              <w:t>Events</w:t>
            </w:r>
            <w:r w:rsidRPr="006A4F42" w:rsidR="00840C4F">
              <w:rPr>
                <w:rFonts w:ascii="Wingdings" w:hAnsi="Wingdings"/>
                <w:color w:val="4472C4" w:themeColor="accent1"/>
              </w:rPr>
              <w:t></w:t>
            </w:r>
            <w:r w:rsidRPr="006A4F42" w:rsidR="00840C4F">
              <w:rPr>
                <w:color w:val="4472C4" w:themeColor="accent1"/>
              </w:rPr>
              <w:t>Events Page</w:t>
            </w:r>
            <w:r w:rsidRPr="006A4F42" w:rsidR="00840C4F">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rsidR="007467C0" w:rsidP="00DE0731" w:rsidRDefault="007467C0" w14:paraId="1173C3F7" w14:textId="77777777">
            <w:pPr>
              <w:pStyle w:val="TableBody"/>
            </w:pPr>
            <w:r>
              <w:t xml:space="preserve"> for more details on how to review, analyze and maintain calendar and event setup.</w:t>
            </w:r>
          </w:p>
        </w:tc>
      </w:tr>
      <w:tr w:rsidR="007467C0" w:rsidTr="00DE0731" w14:paraId="11AE2500" w14:textId="77777777">
        <w:trPr>
          <w:trHeight w:val="721"/>
        </w:trPr>
        <w:tc>
          <w:tcPr>
            <w:tcW w:w="2507" w:type="dxa"/>
            <w:tcBorders>
              <w:top w:val="single" w:color="000000" w:sz="4" w:space="0"/>
              <w:left w:val="single" w:color="000000" w:sz="4" w:space="0"/>
              <w:bottom w:val="single" w:color="000000" w:sz="4" w:space="0"/>
            </w:tcBorders>
          </w:tcPr>
          <w:p w:rsidRPr="00DE0731" w:rsidR="007467C0" w:rsidP="00DE0731" w:rsidRDefault="007467C0" w14:paraId="069F081E" w14:textId="77777777">
            <w:pPr>
              <w:pStyle w:val="TableBody"/>
              <w:rPr>
                <w:b/>
                <w:bCs/>
              </w:rPr>
            </w:pPr>
            <w:r w:rsidRPr="00DE0731">
              <w:rPr>
                <w:b/>
                <w:bCs/>
              </w:rPr>
              <w:t xml:space="preserve">Review Cost </w:t>
            </w:r>
          </w:p>
        </w:tc>
        <w:tc>
          <w:tcPr>
            <w:tcW w:w="5657" w:type="dxa"/>
            <w:tcBorders>
              <w:top w:val="single" w:color="000000" w:sz="4" w:space="0"/>
              <w:left w:val="single" w:color="000000" w:sz="4" w:space="0"/>
              <w:bottom w:val="single" w:color="000000" w:sz="4" w:space="0"/>
              <w:right w:val="single" w:color="000000" w:sz="4" w:space="0"/>
            </w:tcBorders>
          </w:tcPr>
          <w:p w:rsidR="007467C0" w:rsidP="00DE0731" w:rsidRDefault="00E6108F" w14:paraId="1E071B47" w14:textId="52B20CCA">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Pr="006A4F42" w:rsidR="00A163D8">
              <w:rPr>
                <w:color w:val="4472C4" w:themeColor="accent1"/>
              </w:rPr>
              <w:fldChar w:fldCharType="begin"/>
            </w:r>
            <w:r w:rsidRPr="006A4F42" w:rsidR="00A163D8">
              <w:rPr>
                <w:color w:val="4472C4" w:themeColor="accent1"/>
              </w:rPr>
              <w:instrText xml:space="preserve"> REF _Ref246139894 \h </w:instrText>
            </w:r>
            <w:r w:rsidRPr="006A4F42" w:rsidR="00A163D8">
              <w:rPr>
                <w:color w:val="4472C4" w:themeColor="accent1"/>
              </w:rPr>
            </w:r>
            <w:r w:rsidRPr="006A4F42" w:rsidR="00A163D8">
              <w:rPr>
                <w:color w:val="4472C4" w:themeColor="accent1"/>
              </w:rPr>
              <w:fldChar w:fldCharType="separate"/>
            </w:r>
            <w:r w:rsidRPr="006A4F42" w:rsidR="00A163D8">
              <w:rPr>
                <w:color w:val="4472C4" w:themeColor="accent1"/>
              </w:rPr>
              <w:t>Processing</w:t>
            </w:r>
            <w:r w:rsidRPr="006A4F42" w:rsidR="00A163D8">
              <w:rPr>
                <w:rFonts w:ascii="Wingdings" w:hAnsi="Wingdings"/>
                <w:color w:val="4472C4" w:themeColor="accent1"/>
              </w:rPr>
              <w:t></w:t>
            </w:r>
            <w:r w:rsidRPr="006A4F42" w:rsidR="00A163D8">
              <w:rPr>
                <w:color w:val="4472C4" w:themeColor="accent1"/>
              </w:rPr>
              <w:t>Cost Calculation</w:t>
            </w:r>
            <w:r w:rsidRPr="006A4F42" w:rsidR="00A163D8">
              <w:rPr>
                <w:color w:val="4472C4" w:themeColor="accent1"/>
              </w:rPr>
              <w:fldChar w:fldCharType="end"/>
            </w:r>
            <w:r w:rsidRPr="006A4F42" w:rsidR="00840C4F">
              <w:rPr>
                <w:color w:val="4472C4" w:themeColor="accent1"/>
              </w:rPr>
              <w:t xml:space="preserve"> </w:t>
            </w:r>
            <w:r w:rsidRPr="006A4F42" w:rsidR="00840C4F">
              <w:rPr>
                <w:color w:val="4472C4" w:themeColor="accent1"/>
              </w:rPr>
              <w:fldChar w:fldCharType="begin"/>
            </w:r>
            <w:r w:rsidRPr="006A4F42" w:rsidR="00840C4F">
              <w:rPr>
                <w:color w:val="4472C4" w:themeColor="accent1"/>
              </w:rPr>
              <w:instrText xml:space="preserve"> REF _Ref245719423 \h </w:instrText>
            </w:r>
            <w:r w:rsidRPr="006A4F42" w:rsidR="00840C4F">
              <w:rPr>
                <w:color w:val="4472C4" w:themeColor="accent1"/>
              </w:rPr>
            </w:r>
            <w:r w:rsidRPr="006A4F42" w:rsidR="00840C4F">
              <w:rPr>
                <w:color w:val="4472C4" w:themeColor="accent1"/>
              </w:rPr>
              <w:fldChar w:fldCharType="separate"/>
            </w:r>
            <w:r w:rsidRPr="006A4F42" w:rsidR="00840C4F">
              <w:rPr>
                <w:color w:val="4472C4" w:themeColor="accent1"/>
              </w:rPr>
              <w:t>Cashpoint</w:t>
            </w:r>
            <w:r w:rsidRPr="006A4F42" w:rsidR="00840C4F">
              <w:rPr>
                <w:rFonts w:ascii="Wingdings" w:hAnsi="Wingdings"/>
                <w:color w:val="4472C4" w:themeColor="accent1"/>
              </w:rPr>
              <w:t></w:t>
            </w:r>
            <w:r w:rsidRPr="006A4F42" w:rsidR="00840C4F">
              <w:rPr>
                <w:color w:val="4472C4" w:themeColor="accent1"/>
              </w:rPr>
              <w:t>Advanced</w:t>
            </w:r>
            <w:r w:rsidRPr="006A4F42" w:rsidR="00840C4F">
              <w:rPr>
                <w:rFonts w:ascii="Wingdings" w:hAnsi="Wingdings"/>
                <w:color w:val="4472C4" w:themeColor="accent1"/>
              </w:rPr>
              <w:t></w:t>
            </w:r>
            <w:r w:rsidRPr="006A4F42" w:rsidR="00840C4F">
              <w:rPr>
                <w:color w:val="4472C4" w:themeColor="accent1"/>
              </w:rPr>
              <w:t>Costs</w:t>
            </w:r>
            <w:r w:rsidRPr="006A4F42" w:rsidR="00840C4F">
              <w:rPr>
                <w:color w:val="4472C4" w:themeColor="accent1"/>
              </w:rPr>
              <w:fldChar w:fldCharType="end"/>
            </w:r>
            <w:r w:rsidRPr="006A4F42" w:rsidR="007467C0">
              <w:rPr>
                <w:color w:val="4472C4" w:themeColor="accent1"/>
              </w:rPr>
              <w:t xml:space="preserve"> </w:t>
            </w:r>
          </w:p>
        </w:tc>
      </w:tr>
    </w:tbl>
    <w:p w:rsidR="007467C0" w:rsidP="007467C0" w:rsidRDefault="007467C0" w14:paraId="60CE18EF" w14:textId="77777777"/>
    <w:p w:rsidRPr="008D241F" w:rsidR="007467C0" w:rsidP="007467C0" w:rsidRDefault="007467C0" w14:paraId="5D9F81E8" w14:textId="77777777">
      <w:pPr>
        <w:pStyle w:val="Heading3"/>
        <w:rPr>
          <w:lang w:val="en-US"/>
        </w:rPr>
      </w:pPr>
      <w:bookmarkStart w:name="_tODAY(sNAPSHOT" w:id="643"/>
      <w:bookmarkStart w:name="_Today(Vault_Status" w:id="644"/>
      <w:bookmarkStart w:name="_Toc74556385" w:id="645"/>
      <w:bookmarkStart w:name="_Toc127491574" w:id="646"/>
      <w:bookmarkStart w:name="_Ref127938593" w:id="647"/>
      <w:bookmarkStart w:name="_Toc128021107" w:id="648"/>
      <w:bookmarkEnd w:id="643"/>
      <w:bookmarkEnd w:id="644"/>
      <w:r>
        <w:rPr>
          <w:lang w:val="en-US"/>
        </w:rPr>
        <w:t>Today</w:t>
      </w:r>
      <w:r>
        <w:rPr>
          <w:rFonts w:ascii="Wingdings" w:hAnsi="Wingdings"/>
        </w:rPr>
        <w:t></w:t>
      </w:r>
      <w:r>
        <w:rPr>
          <w:lang w:val="en-US"/>
        </w:rPr>
        <w:t>Vault Status</w:t>
      </w:r>
      <w:bookmarkEnd w:id="645"/>
      <w:bookmarkEnd w:id="646"/>
      <w:bookmarkEnd w:id="647"/>
      <w:bookmarkEnd w:id="648"/>
    </w:p>
    <w:p w:rsidR="007467C0" w:rsidP="00B676BB" w:rsidRDefault="007467C0" w14:paraId="4B478F80" w14:textId="3E4252F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rsidR="007467C0" w:rsidP="007467C0" w:rsidRDefault="007467C0" w14:paraId="58CB9D79" w14:textId="77777777">
      <w:pPr>
        <w:pStyle w:val="Caption"/>
        <w:rPr>
          <w:ins w:author="Moses, Robbie" w:date="2023-02-23T01:17:00Z" w:id="649"/>
        </w:rPr>
      </w:pPr>
      <w:bookmarkStart w:name="_Toc74556452" w:id="650"/>
      <w:bookmarkStart w:name="_Toc128022129" w:id="651"/>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650"/>
      <w:bookmarkEnd w:id="651"/>
    </w:p>
    <w:p w:rsidRPr="002D0641" w:rsidR="0093796A" w:rsidRDefault="0093796A" w14:paraId="2939B143" w14:textId="0E954139">
      <w:pPr>
        <w:jc w:val="center"/>
        <w:pPrChange w:author="Moses, Robbie" w:date="2023-02-23T01:19:00Z" w:id="652">
          <w:pPr>
            <w:pStyle w:val="Caption"/>
          </w:pPr>
        </w:pPrChange>
      </w:pPr>
      <w:ins w:author="Moses, Robbie" w:date="2023-02-23T01:17:00Z" w:id="653">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B676BB" w:rsidRDefault="007467C0" w14:paraId="1665125C" w14:textId="4C238A9E">
      <w:pPr>
        <w:jc w:val="center"/>
      </w:pPr>
      <w:del w:author="Moses, Robbie" w:date="2023-02-23T01:17:00Z" w:id="654">
        <w:r w:rsidDel="0093796A">
          <w:rPr>
            <w:noProof/>
          </w:rPr>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Pr="00E145E3" w:rsidR="007467C0" w:rsidP="007467C0" w:rsidRDefault="007467C0" w14:paraId="07ACCB42" w14:textId="77777777">
      <w:pPr>
        <w:pStyle w:val="Caption"/>
        <w:rPr>
          <w:lang w:val="en-US"/>
        </w:rPr>
      </w:pPr>
      <w:bookmarkStart w:name="_Toc74556676" w:id="655"/>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65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006271D1" w14:paraId="075C83EF"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AFE684A"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5CF39308" w14:textId="77777777">
            <w:pPr>
              <w:pStyle w:val="TableHeader"/>
            </w:pPr>
            <w:r w:rsidRPr="00A875AE">
              <w:t>Description</w:t>
            </w:r>
          </w:p>
        </w:tc>
      </w:tr>
      <w:tr w:rsidRPr="00A875AE" w:rsidR="007467C0" w:rsidTr="006271D1" w14:paraId="2C767555" w14:textId="77777777">
        <w:trPr>
          <w:cantSplit/>
        </w:trPr>
        <w:tc>
          <w:tcPr>
            <w:tcW w:w="2300" w:type="dxa"/>
            <w:tcBorders>
              <w:top w:val="nil"/>
              <w:bottom w:val="single" w:color="auto" w:sz="6" w:space="0"/>
              <w:right w:val="single" w:color="auto" w:sz="6" w:space="0"/>
            </w:tcBorders>
          </w:tcPr>
          <w:p w:rsidRPr="00D1056C" w:rsidR="007467C0" w:rsidP="00D1056C" w:rsidRDefault="007467C0" w14:paraId="033E1C21" w14:textId="77777777">
            <w:pPr>
              <w:pStyle w:val="TableBody"/>
              <w:rPr>
                <w:b/>
                <w:bCs/>
              </w:rPr>
            </w:pPr>
            <w:r w:rsidRPr="00D1056C">
              <w:rPr>
                <w:b/>
                <w:bCs/>
              </w:rPr>
              <w:t>Vault ID</w:t>
            </w:r>
          </w:p>
        </w:tc>
        <w:tc>
          <w:tcPr>
            <w:tcW w:w="5750" w:type="dxa"/>
            <w:tcBorders>
              <w:top w:val="nil"/>
              <w:left w:val="single" w:color="auto" w:sz="6" w:space="0"/>
              <w:bottom w:val="single" w:color="auto" w:sz="6" w:space="0"/>
            </w:tcBorders>
          </w:tcPr>
          <w:p w:rsidRPr="00FB292A" w:rsidR="007467C0" w:rsidP="00D1056C" w:rsidRDefault="00E6108F" w14:paraId="00C9C93A" w14:textId="126569CA">
            <w:pPr>
              <w:pStyle w:val="TableBody"/>
            </w:pPr>
            <w:r>
              <w:t>A u</w:t>
            </w:r>
            <w:r w:rsidRPr="00FB292A">
              <w:t>nique 12</w:t>
            </w:r>
            <w:r>
              <w:t>-</w:t>
            </w:r>
            <w:r w:rsidRPr="00FB292A" w:rsidR="007467C0">
              <w:t>character alpha-numeric identifier is used to identify the Cashpoint in OptiVault.</w:t>
            </w:r>
          </w:p>
          <w:p w:rsidRPr="00FB292A" w:rsidR="007467C0" w:rsidP="00D1056C" w:rsidRDefault="007467C0" w14:paraId="58396221" w14:textId="77777777">
            <w:pPr>
              <w:pStyle w:val="TableBody"/>
            </w:pPr>
            <w:r w:rsidRPr="00FB292A">
              <w:t>Clicking on the hyperlink for a Vault will take the user to the Vault Cashpoint page where parameters can be reviewed and edited.</w:t>
            </w:r>
          </w:p>
        </w:tc>
      </w:tr>
      <w:tr w:rsidRPr="00A875AE" w:rsidR="007467C0" w:rsidTr="006271D1" w14:paraId="57847093" w14:textId="77777777">
        <w:trPr>
          <w:cantSplit/>
        </w:trPr>
        <w:tc>
          <w:tcPr>
            <w:tcW w:w="2300" w:type="dxa"/>
            <w:tcBorders>
              <w:top w:val="nil"/>
              <w:bottom w:val="single" w:color="auto" w:sz="6" w:space="0"/>
              <w:right w:val="single" w:color="auto" w:sz="6" w:space="0"/>
            </w:tcBorders>
          </w:tcPr>
          <w:p w:rsidRPr="00D1056C" w:rsidR="007467C0" w:rsidP="00D1056C" w:rsidRDefault="007467C0" w14:paraId="57801372" w14:textId="77777777">
            <w:pPr>
              <w:pStyle w:val="TableBody"/>
              <w:rPr>
                <w:b/>
                <w:bCs/>
              </w:rPr>
            </w:pPr>
            <w:r w:rsidRPr="00D1056C">
              <w:rPr>
                <w:b/>
                <w:bCs/>
              </w:rPr>
              <w:t>Currency</w:t>
            </w:r>
          </w:p>
        </w:tc>
        <w:tc>
          <w:tcPr>
            <w:tcW w:w="5750" w:type="dxa"/>
            <w:tcBorders>
              <w:top w:val="nil"/>
              <w:left w:val="single" w:color="auto" w:sz="6" w:space="0"/>
              <w:bottom w:val="single" w:color="auto" w:sz="6" w:space="0"/>
            </w:tcBorders>
          </w:tcPr>
          <w:p w:rsidRPr="00FB292A" w:rsidR="007467C0" w:rsidP="00D1056C" w:rsidRDefault="007467C0" w14:paraId="6776E6E3" w14:textId="63715CEC">
            <w:pPr>
              <w:pStyle w:val="TableBody"/>
            </w:pPr>
            <w:r>
              <w:t>Each currency has an individual line.  Each currency is designated by the currency code.</w:t>
            </w:r>
          </w:p>
        </w:tc>
      </w:tr>
      <w:tr w:rsidRPr="00A875AE" w:rsidR="007467C0" w:rsidTr="006271D1" w14:paraId="55941069" w14:textId="77777777">
        <w:trPr>
          <w:cantSplit/>
        </w:trPr>
        <w:tc>
          <w:tcPr>
            <w:tcW w:w="2300" w:type="dxa"/>
            <w:tcBorders>
              <w:top w:val="nil"/>
              <w:bottom w:val="single" w:color="auto" w:sz="4" w:space="0"/>
              <w:right w:val="single" w:color="auto" w:sz="6" w:space="0"/>
            </w:tcBorders>
          </w:tcPr>
          <w:p w:rsidRPr="00D1056C" w:rsidR="007467C0" w:rsidP="00D1056C" w:rsidRDefault="007467C0" w14:paraId="0EDF96A4" w14:textId="77777777">
            <w:pPr>
              <w:pStyle w:val="TableBody"/>
              <w:rPr>
                <w:b/>
                <w:bCs/>
              </w:rPr>
            </w:pPr>
            <w:r w:rsidRPr="00D1056C">
              <w:rPr>
                <w:b/>
                <w:bCs/>
              </w:rPr>
              <w:t>Open Recommendation</w:t>
            </w:r>
          </w:p>
        </w:tc>
        <w:tc>
          <w:tcPr>
            <w:tcW w:w="5750" w:type="dxa"/>
            <w:tcBorders>
              <w:top w:val="nil"/>
              <w:left w:val="single" w:color="auto" w:sz="6" w:space="0"/>
              <w:bottom w:val="single" w:color="auto" w:sz="4" w:space="0"/>
            </w:tcBorders>
          </w:tcPr>
          <w:p w:rsidRPr="00FB292A" w:rsidR="007467C0" w:rsidP="00D1056C" w:rsidRDefault="007467C0" w14:paraId="32A2BFE3" w14:textId="77777777">
            <w:pPr>
              <w:pStyle w:val="TableBody"/>
            </w:pPr>
            <w:r w:rsidRPr="00FB292A">
              <w:t xml:space="preserve">Shows the number of open recommendations for the vault. </w:t>
            </w:r>
          </w:p>
          <w:p w:rsidRPr="00FB292A" w:rsidR="007467C0" w:rsidP="00D1056C" w:rsidRDefault="007467C0" w14:paraId="28A824AF" w14:textId="635CE321">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Pr="00A875AE" w:rsidR="007467C0" w:rsidTr="006271D1" w14:paraId="40B6A26C"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C4666E2" w14:textId="77777777">
            <w:pPr>
              <w:pStyle w:val="TableBody"/>
              <w:rPr>
                <w:b/>
                <w:bCs/>
              </w:rPr>
            </w:pPr>
            <w:r w:rsidRPr="00D1056C">
              <w:rPr>
                <w:b/>
                <w:bCs/>
              </w:rPr>
              <w:t>Accepted Recommendations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23E5C4AB" w14:textId="77777777">
            <w:pPr>
              <w:pStyle w:val="TableBody"/>
            </w:pPr>
            <w:r w:rsidRPr="00FB292A">
              <w:t>Shows the number of recommendations that were accepted for the current day.</w:t>
            </w:r>
          </w:p>
        </w:tc>
      </w:tr>
      <w:tr w:rsidRPr="00A875AE" w:rsidR="007467C0" w:rsidTr="006271D1" w14:paraId="3F80922E"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981DBF5" w14:textId="77777777">
            <w:pPr>
              <w:pStyle w:val="TableBody"/>
              <w:rPr>
                <w:b/>
                <w:bCs/>
              </w:rPr>
            </w:pPr>
            <w:r w:rsidRPr="00D1056C">
              <w:rPr>
                <w:b/>
                <w:bCs/>
              </w:rPr>
              <w:t>Accepted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45E00DDC" w14:textId="77777777">
            <w:pPr>
              <w:pStyle w:val="TableBody"/>
            </w:pPr>
            <w:r w:rsidRPr="00FB292A">
              <w:t>Shows the order amount of the recommendations that have been accepted.</w:t>
            </w:r>
          </w:p>
        </w:tc>
      </w:tr>
      <w:tr w:rsidRPr="00A875AE" w:rsidR="007467C0" w:rsidTr="006271D1" w14:paraId="49544D7B"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4274BFB5" w14:textId="77777777">
            <w:pPr>
              <w:pStyle w:val="TableBody"/>
              <w:rPr>
                <w:b/>
                <w:bCs/>
              </w:rPr>
            </w:pPr>
            <w:r w:rsidRPr="00D1056C">
              <w:rPr>
                <w:b/>
                <w:bCs/>
              </w:rPr>
              <w:t>Overridden Recommendations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13EB6A28" w14:textId="77777777">
            <w:pPr>
              <w:pStyle w:val="TableBody"/>
            </w:pPr>
            <w:r w:rsidRPr="00FB292A">
              <w:t>Shows the number of recommendations that were overridden for the current day.</w:t>
            </w:r>
          </w:p>
        </w:tc>
      </w:tr>
      <w:tr w:rsidRPr="00A875AE" w:rsidR="007467C0" w:rsidTr="006271D1" w14:paraId="64745494"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422D566E" w14:textId="77777777">
            <w:pPr>
              <w:pStyle w:val="TableBody"/>
              <w:rPr>
                <w:b/>
                <w:bCs/>
              </w:rPr>
            </w:pPr>
            <w:r w:rsidRPr="00D1056C">
              <w:rPr>
                <w:b/>
                <w:bCs/>
              </w:rPr>
              <w:t>Overridden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60597F45" w14:textId="77777777">
            <w:pPr>
              <w:pStyle w:val="TableBody"/>
            </w:pPr>
            <w:r w:rsidRPr="00FB292A">
              <w:t>Shows the order amount of the recommendations that have been overridden.</w:t>
            </w:r>
          </w:p>
        </w:tc>
      </w:tr>
      <w:tr w:rsidRPr="00A875AE" w:rsidR="007467C0" w:rsidTr="006271D1" w14:paraId="53E6F0F5"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DDD9BCA" w14:textId="77777777">
            <w:pPr>
              <w:pStyle w:val="TableBody"/>
              <w:rPr>
                <w:b/>
                <w:bCs/>
              </w:rPr>
            </w:pPr>
            <w:r w:rsidRPr="00D1056C">
              <w:rPr>
                <w:b/>
                <w:bCs/>
              </w:rPr>
              <w:t>Additional Orders</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19AE6F0C" w14:textId="77777777">
            <w:pPr>
              <w:pStyle w:val="TableBody"/>
            </w:pPr>
            <w:r w:rsidRPr="00FB292A">
              <w:t>Shows the number of manual orders that were created for the current day.</w:t>
            </w:r>
          </w:p>
        </w:tc>
      </w:tr>
      <w:tr w:rsidRPr="00A875AE" w:rsidR="007467C0" w:rsidTr="006271D1" w14:paraId="4A9E7B4B"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DB6B96C" w14:textId="77777777">
            <w:pPr>
              <w:pStyle w:val="TableBody"/>
              <w:rPr>
                <w:b/>
                <w:bCs/>
              </w:rPr>
            </w:pPr>
            <w:r w:rsidRPr="00D1056C">
              <w:rPr>
                <w:b/>
                <w:bCs/>
              </w:rPr>
              <w:t>Additional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45F45CF2" w14:textId="2E435317">
            <w:pPr>
              <w:pStyle w:val="TableBody"/>
            </w:pPr>
            <w:r w:rsidRPr="00FB292A">
              <w:t>Shows the amount of manual orders that were created for the current day.</w:t>
            </w:r>
          </w:p>
        </w:tc>
      </w:tr>
      <w:tr w:rsidRPr="00A875AE" w:rsidR="007467C0" w:rsidTr="006271D1" w14:paraId="068D0E0D"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CECBBBF" w14:textId="77777777">
            <w:pPr>
              <w:pStyle w:val="TableBody"/>
              <w:rPr>
                <w:b/>
                <w:bCs/>
              </w:rPr>
            </w:pPr>
            <w:r w:rsidRPr="00D1056C">
              <w:rPr>
                <w:b/>
                <w:bCs/>
              </w:rPr>
              <w:t>Total Orders 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60EB5D82" w14:textId="77777777">
            <w:pPr>
              <w:pStyle w:val="TableBody"/>
            </w:pPr>
            <w:r w:rsidRPr="00FB292A">
              <w:t xml:space="preserve">Shows the total amount of orders placed for the current day for the Accepted, Overridden, and Additional orders. </w:t>
            </w:r>
          </w:p>
          <w:p w:rsidRPr="00FB292A" w:rsidR="007467C0" w:rsidP="00D1056C" w:rsidRDefault="007467C0" w14:paraId="406F3D3C" w14:textId="77777777">
            <w:pPr>
              <w:pStyle w:val="TableBody"/>
            </w:pPr>
            <w:r w:rsidRPr="00FB292A">
              <w:t>Clicking on the hyperlink takes the user to the Vault Cashpoint Orders page to allow the user to view and edit all existing orders for the current day.</w:t>
            </w:r>
          </w:p>
        </w:tc>
      </w:tr>
      <w:tr w:rsidRPr="00A875AE" w:rsidR="007467C0" w:rsidTr="006271D1" w14:paraId="0509FFD4"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6C60C7BC" w14:textId="77777777">
            <w:pPr>
              <w:pStyle w:val="TableBody"/>
              <w:rPr>
                <w:b/>
                <w:bCs/>
              </w:rPr>
            </w:pPr>
            <w:r w:rsidRPr="00D1056C">
              <w:rPr>
                <w:b/>
                <w:bCs/>
              </w:rPr>
              <w:t>Alerts/Validation Error?</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57DB6E48" w14:textId="77777777">
            <w:pPr>
              <w:pStyle w:val="TableBody"/>
            </w:pPr>
            <w:r w:rsidRPr="00FB292A">
              <w:t>This field shows a warning icon for a vault that had any problems during the loading of data or the recommendation process.</w:t>
            </w:r>
          </w:p>
          <w:p w:rsidRPr="00FB292A" w:rsidR="007467C0" w:rsidP="00D1056C" w:rsidRDefault="007467C0" w14:paraId="1822AB15" w14:textId="77777777">
            <w:pPr>
              <w:pStyle w:val="TableBody"/>
            </w:pPr>
            <w:r w:rsidRPr="00FB292A">
              <w:t>Clicking on the hyperlink takes the user to the Recommendation Results Report.</w:t>
            </w:r>
          </w:p>
        </w:tc>
      </w:tr>
      <w:tr w:rsidRPr="00A875AE" w:rsidR="007467C0" w:rsidTr="006271D1" w14:paraId="4F297103"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6BA80828" w14:textId="77777777">
            <w:pPr>
              <w:pStyle w:val="TableBody"/>
              <w:rPr>
                <w:b/>
                <w:bCs/>
              </w:rPr>
            </w:pPr>
            <w:r w:rsidRPr="00D1056C">
              <w:rPr>
                <w:b/>
                <w:bCs/>
              </w:rPr>
              <w:t>Last Load Date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284DE3D0" w14:textId="77777777">
            <w:pPr>
              <w:pStyle w:val="TableBody"/>
            </w:pPr>
            <w:r w:rsidRPr="00FB292A">
              <w:t>Shows the latest date for which data was loaded for the corresponding vault.</w:t>
            </w:r>
          </w:p>
        </w:tc>
      </w:tr>
    </w:tbl>
    <w:p w:rsidRPr="008D241F" w:rsidR="007467C0" w:rsidP="007467C0" w:rsidRDefault="007467C0" w14:paraId="7849655C" w14:textId="77777777">
      <w:pPr>
        <w:pStyle w:val="Heading3"/>
        <w:rPr>
          <w:lang w:val="en-US"/>
        </w:rPr>
      </w:pPr>
      <w:bookmarkStart w:name="_Toc74556386" w:id="656"/>
      <w:bookmarkStart w:name="_Toc127491575" w:id="657"/>
      <w:bookmarkStart w:name="_Toc128021108" w:id="658"/>
      <w:r>
        <w:rPr>
          <w:lang w:val="en-US"/>
        </w:rPr>
        <w:t>Today</w:t>
      </w:r>
      <w:r>
        <w:rPr>
          <w:rFonts w:ascii="Wingdings" w:hAnsi="Wingdings"/>
        </w:rPr>
        <w:t></w:t>
      </w:r>
      <w:r>
        <w:rPr>
          <w:lang w:val="en-US"/>
        </w:rPr>
        <w:t>Vault Orders</w:t>
      </w:r>
      <w:bookmarkEnd w:id="656"/>
      <w:bookmarkEnd w:id="657"/>
      <w:bookmarkEnd w:id="658"/>
    </w:p>
    <w:p w:rsidR="007467C0" w:rsidP="00D1056C" w:rsidRDefault="007467C0" w14:paraId="32C282CB" w14:textId="77777777">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rsidR="007467C0" w:rsidP="007467C0" w:rsidRDefault="007467C0" w14:paraId="566A0A95" w14:textId="77777777">
      <w:pPr>
        <w:pStyle w:val="Caption"/>
      </w:pPr>
      <w:bookmarkStart w:name="_Toc74556453" w:id="659"/>
      <w:bookmarkStart w:name="_Toc128022130" w:id="660"/>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659"/>
      <w:bookmarkEnd w:id="660"/>
    </w:p>
    <w:p w:rsidR="007467C0" w:rsidP="00D1056C" w:rsidRDefault="007467C0" w14:paraId="3D24C6FA" w14:textId="0D605582">
      <w:pPr>
        <w:jc w:val="center"/>
      </w:pPr>
      <w:del w:author="Moses, Robbie" w:date="2023-02-23T01:28:00Z" w:id="661">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28:00Z" w:id="662">
        <w:r w:rsidRPr="00ED21E1" w:rsid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E145E3" w:rsidR="007467C0" w:rsidP="007467C0" w:rsidRDefault="007467C0" w14:paraId="564C4BB6" w14:textId="77777777">
      <w:pPr>
        <w:pStyle w:val="Caption"/>
        <w:rPr>
          <w:lang w:val="en-US"/>
        </w:rPr>
      </w:pPr>
      <w:bookmarkStart w:name="_Toc74556677" w:id="663"/>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66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300"/>
        <w:gridCol w:w="5750"/>
      </w:tblGrid>
      <w:tr w:rsidRPr="00A875AE" w:rsidR="007467C0" w:rsidTr="58CB5956" w14:paraId="63CB40D3" w14:textId="77777777">
        <w:trPr>
          <w:cantSplit/>
          <w:tblHeader/>
        </w:trPr>
        <w:tc>
          <w:tcPr>
            <w:tcW w:w="230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801731D" w14:textId="77777777">
            <w:pPr>
              <w:pStyle w:val="TableHeader"/>
            </w:pPr>
            <w:r w:rsidRPr="00A875AE">
              <w:t>Field Name</w:t>
            </w:r>
          </w:p>
        </w:tc>
        <w:tc>
          <w:tcPr>
            <w:tcW w:w="5750" w:type="dxa"/>
            <w:tcBorders>
              <w:top w:val="single" w:color="auto" w:sz="6" w:space="0"/>
              <w:left w:val="nil"/>
              <w:bottom w:val="double" w:color="auto" w:sz="6" w:space="0"/>
            </w:tcBorders>
            <w:shd w:val="clear" w:color="auto" w:fill="60C03A"/>
          </w:tcPr>
          <w:p w:rsidRPr="00A875AE" w:rsidR="007467C0" w:rsidP="00170D7D" w:rsidRDefault="007467C0" w14:paraId="7AA9EBE2" w14:textId="77777777">
            <w:pPr>
              <w:pStyle w:val="TableHeader"/>
            </w:pPr>
            <w:r w:rsidRPr="00A875AE">
              <w:t>Description</w:t>
            </w:r>
          </w:p>
        </w:tc>
      </w:tr>
      <w:tr w:rsidRPr="00A875AE" w:rsidR="007467C0" w:rsidTr="58CB5956" w14:paraId="37E3EB70" w14:textId="77777777">
        <w:trPr>
          <w:cantSplit/>
        </w:trPr>
        <w:tc>
          <w:tcPr>
            <w:tcW w:w="2300" w:type="dxa"/>
            <w:tcBorders>
              <w:top w:val="nil"/>
              <w:bottom w:val="single" w:color="auto" w:sz="6" w:space="0"/>
              <w:right w:val="single" w:color="auto" w:sz="6" w:space="0"/>
            </w:tcBorders>
          </w:tcPr>
          <w:p w:rsidRPr="00D1056C" w:rsidR="007467C0" w:rsidP="00D1056C" w:rsidRDefault="007467C0" w14:paraId="0782C515" w14:textId="77777777">
            <w:pPr>
              <w:pStyle w:val="TableBody"/>
              <w:rPr>
                <w:b/>
                <w:bCs/>
              </w:rPr>
            </w:pPr>
            <w:r w:rsidRPr="00D1056C">
              <w:rPr>
                <w:b/>
                <w:bCs/>
              </w:rPr>
              <w:t>Trading Market</w:t>
            </w:r>
          </w:p>
        </w:tc>
        <w:tc>
          <w:tcPr>
            <w:tcW w:w="5750" w:type="dxa"/>
            <w:tcBorders>
              <w:top w:val="nil"/>
              <w:left w:val="single" w:color="auto" w:sz="6" w:space="0"/>
              <w:bottom w:val="single" w:color="auto" w:sz="6" w:space="0"/>
            </w:tcBorders>
          </w:tcPr>
          <w:p w:rsidRPr="00FB292A" w:rsidR="007467C0" w:rsidP="00D1056C" w:rsidRDefault="007467C0" w14:paraId="3ECF75B8" w14:textId="77777777">
            <w:pPr>
              <w:pStyle w:val="TableBody"/>
            </w:pPr>
            <w:r>
              <w:t>The trading market, if any, to which this vault belongs.</w:t>
            </w:r>
          </w:p>
        </w:tc>
      </w:tr>
      <w:tr w:rsidRPr="00A875AE" w:rsidR="007467C0" w:rsidTr="58CB5956" w14:paraId="24918680" w14:textId="77777777">
        <w:trPr>
          <w:cantSplit/>
        </w:trPr>
        <w:tc>
          <w:tcPr>
            <w:tcW w:w="2300" w:type="dxa"/>
            <w:tcBorders>
              <w:top w:val="nil"/>
              <w:bottom w:val="single" w:color="auto" w:sz="6" w:space="0"/>
              <w:right w:val="single" w:color="auto" w:sz="6" w:space="0"/>
            </w:tcBorders>
          </w:tcPr>
          <w:p w:rsidRPr="00D1056C" w:rsidR="007467C0" w:rsidP="00D1056C" w:rsidRDefault="007467C0" w14:paraId="3DCBE820" w14:textId="77777777">
            <w:pPr>
              <w:pStyle w:val="TableBody"/>
              <w:rPr>
                <w:b/>
                <w:bCs/>
              </w:rPr>
            </w:pPr>
            <w:r w:rsidRPr="00D1056C">
              <w:rPr>
                <w:b/>
                <w:bCs/>
              </w:rPr>
              <w:t>Vault ID</w:t>
            </w:r>
          </w:p>
        </w:tc>
        <w:tc>
          <w:tcPr>
            <w:tcW w:w="5750" w:type="dxa"/>
            <w:tcBorders>
              <w:top w:val="nil"/>
              <w:left w:val="single" w:color="auto" w:sz="6" w:space="0"/>
              <w:bottom w:val="single" w:color="auto" w:sz="6" w:space="0"/>
            </w:tcBorders>
          </w:tcPr>
          <w:p w:rsidRPr="00FB292A" w:rsidR="007467C0" w:rsidP="00D1056C" w:rsidRDefault="00E6108F" w14:paraId="5294F58E" w14:textId="320F76AD">
            <w:pPr>
              <w:pStyle w:val="TableBody"/>
            </w:pPr>
            <w:r>
              <w:t>A u</w:t>
            </w:r>
            <w:r w:rsidRPr="00FB292A">
              <w:t xml:space="preserve">nique </w:t>
            </w:r>
            <w:r w:rsidRPr="00FB292A" w:rsidR="007467C0">
              <w:t>id that is used to identify the Cashpoint in OptiVault.</w:t>
            </w:r>
          </w:p>
          <w:p w:rsidRPr="00FB292A" w:rsidR="007467C0" w:rsidP="00D1056C" w:rsidRDefault="007467C0" w14:paraId="379D31F0" w14:textId="77777777">
            <w:pPr>
              <w:pStyle w:val="TableBody"/>
            </w:pPr>
            <w:r w:rsidRPr="00FB292A">
              <w:t>Clicking on the hyperlink will take the user to the Vault Cashpoint page where parameters can be reviewed and edited.</w:t>
            </w:r>
          </w:p>
        </w:tc>
      </w:tr>
      <w:tr w:rsidRPr="00A875AE" w:rsidR="007467C0" w:rsidTr="58CB5956" w14:paraId="58A56A24" w14:textId="77777777">
        <w:trPr>
          <w:cantSplit/>
        </w:trPr>
        <w:tc>
          <w:tcPr>
            <w:tcW w:w="2300" w:type="dxa"/>
            <w:tcBorders>
              <w:top w:val="nil"/>
              <w:bottom w:val="single" w:color="auto" w:sz="6" w:space="0"/>
              <w:right w:val="single" w:color="auto" w:sz="6" w:space="0"/>
            </w:tcBorders>
          </w:tcPr>
          <w:p w:rsidRPr="00D1056C" w:rsidR="007467C0" w:rsidP="00D1056C" w:rsidRDefault="007467C0" w14:paraId="7DE1ACD2" w14:textId="77777777">
            <w:pPr>
              <w:pStyle w:val="TableBody"/>
              <w:rPr>
                <w:b/>
                <w:bCs/>
              </w:rPr>
            </w:pPr>
            <w:r w:rsidRPr="00D1056C">
              <w:rPr>
                <w:b/>
                <w:bCs/>
              </w:rPr>
              <w:t>Action</w:t>
            </w:r>
          </w:p>
        </w:tc>
        <w:tc>
          <w:tcPr>
            <w:tcW w:w="5750" w:type="dxa"/>
            <w:tcBorders>
              <w:top w:val="nil"/>
              <w:left w:val="single" w:color="auto" w:sz="6" w:space="0"/>
              <w:bottom w:val="single" w:color="auto" w:sz="6" w:space="0"/>
            </w:tcBorders>
          </w:tcPr>
          <w:p w:rsidRPr="00FB292A" w:rsidR="007467C0" w:rsidP="00D1056C" w:rsidRDefault="007467C0" w14:paraId="55AFE9B3" w14:textId="77777777">
            <w:pPr>
              <w:pStyle w:val="TableBody"/>
            </w:pPr>
            <w:r>
              <w:t>Type of order. Delivery or Return. Planned or Emergency.</w:t>
            </w:r>
          </w:p>
        </w:tc>
      </w:tr>
      <w:tr w:rsidRPr="00A875AE" w:rsidR="007467C0" w:rsidTr="58CB5956" w14:paraId="618D0A7E" w14:textId="77777777">
        <w:trPr>
          <w:cantSplit/>
        </w:trPr>
        <w:tc>
          <w:tcPr>
            <w:tcW w:w="2300" w:type="dxa"/>
            <w:tcBorders>
              <w:top w:val="nil"/>
              <w:bottom w:val="single" w:color="auto" w:sz="4" w:space="0"/>
              <w:right w:val="single" w:color="auto" w:sz="6" w:space="0"/>
            </w:tcBorders>
          </w:tcPr>
          <w:p w:rsidRPr="00D1056C" w:rsidR="007467C0" w:rsidP="00D1056C" w:rsidRDefault="007467C0" w14:paraId="5CE5D96B" w14:textId="77777777">
            <w:pPr>
              <w:pStyle w:val="TableBody"/>
              <w:rPr>
                <w:b/>
                <w:bCs/>
              </w:rPr>
            </w:pPr>
            <w:r w:rsidRPr="00D1056C">
              <w:rPr>
                <w:b/>
                <w:bCs/>
              </w:rPr>
              <w:t>Conf. #</w:t>
            </w:r>
          </w:p>
        </w:tc>
        <w:tc>
          <w:tcPr>
            <w:tcW w:w="5750" w:type="dxa"/>
            <w:tcBorders>
              <w:top w:val="nil"/>
              <w:left w:val="single" w:color="auto" w:sz="6" w:space="0"/>
              <w:bottom w:val="single" w:color="auto" w:sz="4" w:space="0"/>
            </w:tcBorders>
          </w:tcPr>
          <w:p w:rsidR="007467C0" w:rsidP="00D1056C" w:rsidRDefault="007467C0" w14:paraId="78D2BEC0" w14:textId="77777777">
            <w:pPr>
              <w:pStyle w:val="TableBody"/>
            </w:pPr>
            <w:r>
              <w:t>Reference number of the order or recommendation.</w:t>
            </w:r>
          </w:p>
          <w:p w:rsidRPr="00FB292A" w:rsidR="007467C0" w:rsidP="00D1056C" w:rsidRDefault="007467C0" w14:paraId="47ECC6A2" w14:textId="77777777">
            <w:pPr>
              <w:pStyle w:val="TableBody"/>
            </w:pPr>
            <w:r>
              <w:t>Clicking on the hyperlink will take the user to the Vault’s order or recommendation details page.</w:t>
            </w:r>
          </w:p>
        </w:tc>
      </w:tr>
      <w:tr w:rsidRPr="00A875AE" w:rsidR="007467C0" w:rsidTr="58CB5956" w14:paraId="209A41C8"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7AD87536" w14:textId="77777777">
            <w:pPr>
              <w:pStyle w:val="TableBody"/>
              <w:rPr>
                <w:b/>
                <w:bCs/>
              </w:rPr>
            </w:pPr>
            <w:r w:rsidRPr="00D1056C">
              <w:rPr>
                <w:b/>
                <w:bCs/>
              </w:rPr>
              <w:t>Funding Source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5D1598F8" w14:textId="7919B73A">
            <w:pPr>
              <w:pStyle w:val="TableBody"/>
            </w:pPr>
            <w:r>
              <w:t>The other entity involved in this cash transfer: For delivery, this is the sender. For a return, this is the destination.</w:t>
            </w:r>
          </w:p>
        </w:tc>
      </w:tr>
      <w:tr w:rsidRPr="00A875AE" w:rsidR="007467C0" w:rsidTr="58CB5956" w14:paraId="13408F16"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8DA4768" w14:textId="77777777">
            <w:pPr>
              <w:pStyle w:val="TableBody"/>
              <w:rPr>
                <w:b/>
                <w:bCs/>
              </w:rPr>
            </w:pPr>
            <w:r w:rsidRPr="00D1056C">
              <w:rPr>
                <w:b/>
                <w:bCs/>
              </w:rPr>
              <w:t>State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E6108F" w14:paraId="48F251FF" w14:textId="2FD2571D">
            <w:pPr>
              <w:pStyle w:val="TableBody"/>
            </w:pPr>
            <w:r>
              <w:t xml:space="preserve">The current </w:t>
            </w:r>
            <w:r w:rsidR="007467C0">
              <w:t>state of an order. Will be blank for open recommendations.</w:t>
            </w:r>
          </w:p>
        </w:tc>
      </w:tr>
      <w:tr w:rsidRPr="00A875AE" w:rsidR="007467C0" w:rsidTr="58CB5956" w14:paraId="43129EA2"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EBE049A" w14:textId="77777777">
            <w:pPr>
              <w:pStyle w:val="TableBody"/>
              <w:rPr>
                <w:b/>
                <w:bCs/>
              </w:rPr>
            </w:pPr>
            <w:r w:rsidRPr="00D1056C">
              <w:rPr>
                <w:b/>
                <w:bCs/>
              </w:rPr>
              <w:t>Order Date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E6108F" w14:paraId="4AC357F8" w14:textId="28C4CC12">
            <w:pPr>
              <w:pStyle w:val="TableBody"/>
            </w:pPr>
            <w:r>
              <w:t xml:space="preserve">The date </w:t>
            </w:r>
            <w:r w:rsidR="007467C0">
              <w:t>on which the Order was placed into the system. For an open recommendation, this is the date when it is recommended to the user to place the order.</w:t>
            </w:r>
          </w:p>
        </w:tc>
      </w:tr>
      <w:tr w:rsidRPr="00A875AE" w:rsidR="007467C0" w:rsidTr="58CB5956" w14:paraId="5780CD75"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C5C8904" w14:textId="77777777">
            <w:pPr>
              <w:pStyle w:val="TableBody"/>
              <w:rPr>
                <w:b/>
                <w:bCs/>
              </w:rPr>
            </w:pPr>
            <w:r w:rsidRPr="00D1056C">
              <w:rPr>
                <w:b/>
                <w:bCs/>
              </w:rPr>
              <w:t>Due Date</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E6108F" w14:paraId="450121F7" w14:textId="1A03732A">
            <w:pPr>
              <w:pStyle w:val="TableBody"/>
            </w:pPr>
            <w:r>
              <w:t xml:space="preserve">The date </w:t>
            </w:r>
            <w:r w:rsidR="007467C0">
              <w:t>on which the transfer is expected to execute.</w:t>
            </w:r>
          </w:p>
        </w:tc>
      </w:tr>
      <w:tr w:rsidRPr="00A875AE" w:rsidR="007467C0" w:rsidTr="58CB5956" w14:paraId="739EBCF7"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0356DB59" w14:textId="77777777">
            <w:pPr>
              <w:pStyle w:val="TableBody"/>
              <w:rPr>
                <w:b/>
                <w:bCs/>
              </w:rPr>
            </w:pPr>
            <w:r w:rsidRPr="00D1056C">
              <w:rPr>
                <w:b/>
                <w:bCs/>
              </w:rPr>
              <w:t>Order Src.</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362990A4" w14:textId="77777777">
            <w:pPr>
              <w:pStyle w:val="TableBody"/>
            </w:pPr>
            <w:r>
              <w:t>Order source. Tracks where the order came from. Manual Order, recommendation, etc.</w:t>
            </w:r>
          </w:p>
        </w:tc>
      </w:tr>
      <w:tr w:rsidRPr="00A875AE" w:rsidR="007467C0" w:rsidTr="58CB5956" w14:paraId="2BA9A57A"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BC44452" w14:textId="77777777">
            <w:pPr>
              <w:pStyle w:val="TableBody"/>
              <w:rPr>
                <w:b/>
                <w:bCs/>
              </w:rPr>
            </w:pPr>
            <w:r w:rsidRPr="00D1056C">
              <w:rPr>
                <w:b/>
                <w:bCs/>
              </w:rPr>
              <w:t>Denomination ID</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237DC98B" w14:textId="77777777">
            <w:pPr>
              <w:pStyle w:val="TableBody"/>
            </w:pPr>
            <w:r>
              <w:t xml:space="preserve">Denomination identifier. </w:t>
            </w:r>
          </w:p>
        </w:tc>
      </w:tr>
      <w:tr w:rsidRPr="00A875AE" w:rsidR="007467C0" w:rsidTr="58CB5956" w14:paraId="3A54F6C5"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63DF3D7" w14:textId="77777777">
            <w:pPr>
              <w:pStyle w:val="TableBody"/>
              <w:rPr>
                <w:b/>
                <w:bCs/>
              </w:rPr>
            </w:pPr>
            <w:r w:rsidRPr="00D1056C">
              <w:rPr>
                <w:b/>
                <w:bCs/>
              </w:rPr>
              <w:t>Quality</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31C053A0" w14:textId="77777777">
            <w:pPr>
              <w:pStyle w:val="TableBody"/>
            </w:pPr>
            <w:r>
              <w:t>Quality identifier. Fit, Normal, Soiled, Unknown</w:t>
            </w:r>
          </w:p>
        </w:tc>
      </w:tr>
      <w:tr w:rsidRPr="00A875AE" w:rsidR="007467C0" w:rsidTr="58CB5956" w14:paraId="12CA8F13" w14:textId="77777777">
        <w:trPr>
          <w:cantSplit/>
        </w:trPr>
        <w:tc>
          <w:tcPr>
            <w:tcW w:w="2300"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688BAEA4" w14:textId="77777777">
            <w:pPr>
              <w:pStyle w:val="TableBody"/>
              <w:rPr>
                <w:b/>
                <w:bCs/>
              </w:rPr>
            </w:pPr>
            <w:r w:rsidRPr="00D1056C">
              <w:rPr>
                <w:b/>
                <w:bCs/>
              </w:rPr>
              <w:t>Amount</w:t>
            </w:r>
          </w:p>
        </w:tc>
        <w:tc>
          <w:tcPr>
            <w:tcW w:w="5750"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51B7C9EE" w14:textId="77777777">
            <w:pPr>
              <w:pStyle w:val="TableBody"/>
            </w:pPr>
            <w:r>
              <w:t>The amount of cash to be transferred.</w:t>
            </w:r>
          </w:p>
        </w:tc>
      </w:tr>
    </w:tbl>
    <w:p w:rsidR="58CB5956" w:rsidRDefault="58CB5956" w14:paraId="46C42D03" w14:textId="31E862B5"/>
    <w:p w:rsidR="007467C0" w:rsidP="007467C0" w:rsidRDefault="007467C0" w14:paraId="7FDF76AF" w14:textId="77777777">
      <w:pPr>
        <w:pStyle w:val="TopofSection"/>
        <w:rPr>
          <w:lang w:val="en-US"/>
        </w:rPr>
      </w:pPr>
    </w:p>
    <w:p w:rsidRPr="008D241F" w:rsidR="007467C0" w:rsidP="007467C0" w:rsidRDefault="007467C0" w14:paraId="33D131DE" w14:textId="77777777">
      <w:pPr>
        <w:pStyle w:val="Heading3"/>
        <w:rPr>
          <w:lang w:val="en-US"/>
        </w:rPr>
      </w:pPr>
      <w:bookmarkStart w:name="_Toc74556387" w:id="664"/>
      <w:bookmarkStart w:name="_Toc127491576" w:id="665"/>
      <w:bookmarkStart w:name="_Toc128021109" w:id="666"/>
      <w:r>
        <w:rPr>
          <w:lang w:val="en-US"/>
        </w:rPr>
        <w:t>Today</w:t>
      </w:r>
      <w:r>
        <w:rPr>
          <w:rFonts w:ascii="Wingdings" w:hAnsi="Wingdings"/>
        </w:rPr>
        <w:t></w:t>
      </w:r>
      <w:r>
        <w:rPr>
          <w:lang w:val="en-US"/>
        </w:rPr>
        <w:t>Orders Workflow</w:t>
      </w:r>
      <w:bookmarkEnd w:id="664"/>
      <w:bookmarkEnd w:id="665"/>
      <w:bookmarkEnd w:id="666"/>
    </w:p>
    <w:p w:rsidR="007467C0" w:rsidP="00D1056C" w:rsidRDefault="007467C0" w14:paraId="7B72E8B6" w14:textId="77777777">
      <w:pPr>
        <w:pStyle w:val="BodyText"/>
      </w:pPr>
      <w:r>
        <w:t xml:space="preserve">The Orders Workflow page is used to review orders and quickly move orders from one state to another. </w:t>
      </w:r>
    </w:p>
    <w:p w:rsidR="007467C0" w:rsidP="007467C0" w:rsidRDefault="007467C0" w14:paraId="025690DF" w14:textId="77777777">
      <w:pPr>
        <w:pStyle w:val="Caption"/>
        <w:rPr>
          <w:lang w:val="en-US"/>
        </w:rPr>
      </w:pPr>
      <w:bookmarkStart w:name="_Toc74556454" w:id="667"/>
      <w:bookmarkStart w:name="_Toc128022131" w:id="668"/>
      <w:r>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667"/>
      <w:bookmarkEnd w:id="668"/>
    </w:p>
    <w:p w:rsidR="007467C0" w:rsidP="00D1056C" w:rsidRDefault="007467C0" w14:paraId="4E006D23" w14:textId="5B208947">
      <w:pPr>
        <w:pStyle w:val="TopofSection"/>
        <w:jc w:val="center"/>
        <w:rPr>
          <w:lang w:val="en-US"/>
        </w:rPr>
      </w:pPr>
      <w:del w:author="Moses, Robbie" w:date="2023-02-23T01:29:00Z" w:id="669">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29:00Z" w:id="670">
        <w:r w:rsidRPr="00D54AF1" w:rsid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E14F45" w:rsidR="007467C0" w:rsidP="007467C0" w:rsidRDefault="007467C0" w14:paraId="0167C56B" w14:textId="77777777">
      <w:pPr>
        <w:pStyle w:val="Caption"/>
        <w:rPr>
          <w:lang w:val="en-US"/>
        </w:rPr>
      </w:pPr>
      <w:bookmarkStart w:name="_Toc300309666" w:id="671"/>
      <w:bookmarkStart w:name="_Toc74556678" w:id="672"/>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671"/>
      <w:bookmarkEnd w:id="672"/>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rsidTr="58CB5956" w14:paraId="0864B10A" w14:textId="77777777">
        <w:trPr>
          <w:tblHeader/>
        </w:trPr>
        <w:tc>
          <w:tcPr>
            <w:tcW w:w="1393" w:type="dxa"/>
            <w:tcBorders>
              <w:top w:val="single" w:color="000000" w:themeColor="text1" w:sz="4" w:space="0"/>
              <w:left w:val="single" w:color="000000" w:themeColor="text1" w:sz="4" w:space="0"/>
              <w:bottom w:val="single" w:color="000000" w:themeColor="text1" w:sz="4" w:space="0"/>
            </w:tcBorders>
            <w:shd w:val="clear" w:color="auto" w:fill="60C03A"/>
          </w:tcPr>
          <w:p w:rsidR="007467C0" w:rsidRDefault="007467C0" w14:paraId="050D3AFE" w14:textId="77777777">
            <w:pPr>
              <w:pStyle w:val="TableHeader"/>
              <w:pPrChange w:author="Pinnu, Sainath" w:date="2023-03-29T11:36:00Z" w:id="673">
                <w:pPr>
                  <w:pStyle w:val="TableHeader"/>
                  <w:snapToGrid w:val="0"/>
                </w:pPr>
              </w:pPrChange>
            </w:pPr>
            <w:r>
              <w:t>Function</w:t>
            </w:r>
          </w:p>
        </w:tc>
        <w:tc>
          <w:tcPr>
            <w:tcW w:w="668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7467C0" w:rsidRDefault="007467C0" w14:paraId="679CE0B0" w14:textId="77777777">
            <w:pPr>
              <w:pStyle w:val="TableHeader"/>
              <w:pPrChange w:author="Pinnu, Sainath" w:date="2023-03-29T11:36:00Z" w:id="674">
                <w:pPr>
                  <w:pStyle w:val="TableHeader"/>
                  <w:snapToGrid w:val="0"/>
                </w:pPr>
              </w:pPrChange>
            </w:pPr>
            <w:r>
              <w:t>Description</w:t>
            </w:r>
          </w:p>
        </w:tc>
      </w:tr>
      <w:tr w:rsidR="007467C0" w:rsidTr="58CB5956" w14:paraId="259D3787"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19E892D8" w14:textId="77777777">
            <w:pPr>
              <w:pStyle w:val="TableBody"/>
              <w:rPr>
                <w:b/>
                <w:bCs/>
              </w:rPr>
            </w:pPr>
            <w:r w:rsidRPr="00D1056C">
              <w:rPr>
                <w:b/>
                <w:bCs/>
              </w:rPr>
              <w:t>Order Workflow</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0A562384" w14:textId="49FD6B9A">
            <w:pPr>
              <w:pStyle w:val="TableBody"/>
            </w:pPr>
            <w:r>
              <w:t xml:space="preserve">Allows </w:t>
            </w:r>
            <w:r w:rsidR="00E6108F">
              <w:t xml:space="preserve">the </w:t>
            </w:r>
            <w:r>
              <w:t>user to select an order type</w:t>
            </w:r>
          </w:p>
        </w:tc>
      </w:tr>
      <w:tr w:rsidR="007467C0" w:rsidTr="58CB5956" w14:paraId="7A947589"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1B67EED7" w14:textId="77777777">
            <w:pPr>
              <w:pStyle w:val="TableBody"/>
              <w:rPr>
                <w:b/>
                <w:bCs/>
              </w:rPr>
            </w:pPr>
            <w:r w:rsidRPr="00D1056C">
              <w:rPr>
                <w:b/>
                <w:bCs/>
              </w:rPr>
              <w:t>Order State</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7D427BCD" w14:textId="5803994F">
            <w:pPr>
              <w:pStyle w:val="TableBody"/>
            </w:pPr>
            <w:r>
              <w:t xml:space="preserve">Allows </w:t>
            </w:r>
            <w:r w:rsidR="00E6108F">
              <w:t xml:space="preserve">the </w:t>
            </w:r>
            <w:r>
              <w:t>user to select an order state</w:t>
            </w:r>
          </w:p>
        </w:tc>
      </w:tr>
      <w:tr w:rsidR="007467C0" w:rsidTr="58CB5956" w14:paraId="1DD23F5D"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2C6DF199" w14:textId="77777777">
            <w:pPr>
              <w:pStyle w:val="TableBody"/>
              <w:rPr>
                <w:b/>
                <w:bCs/>
              </w:rPr>
            </w:pPr>
            <w:r w:rsidRPr="00D1056C">
              <w:rPr>
                <w:b/>
                <w:bCs/>
              </w:rPr>
              <w:t>Order Date</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10DA328F" w14:textId="5EA297D1">
            <w:pPr>
              <w:pStyle w:val="TableBody"/>
            </w:pPr>
            <w:r>
              <w:t xml:space="preserve">Allows </w:t>
            </w:r>
            <w:r w:rsidR="00E6108F">
              <w:t xml:space="preserve">the </w:t>
            </w:r>
            <w:r>
              <w:t>user to specify an order date</w:t>
            </w:r>
          </w:p>
        </w:tc>
      </w:tr>
      <w:tr w:rsidR="007467C0" w:rsidTr="58CB5956" w14:paraId="6A0E6C15"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25D59B18" w14:textId="77777777">
            <w:pPr>
              <w:pStyle w:val="TableBody"/>
              <w:rPr>
                <w:b/>
                <w:bCs/>
              </w:rPr>
            </w:pPr>
            <w:r w:rsidRPr="00D1056C">
              <w:rPr>
                <w:b/>
                <w:bCs/>
              </w:rPr>
              <w:t>Due Date</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0EABA610" w14:textId="36CC4096">
            <w:pPr>
              <w:pStyle w:val="TableBody"/>
            </w:pPr>
            <w:r>
              <w:t xml:space="preserve">Allows </w:t>
            </w:r>
            <w:r w:rsidR="00E6108F">
              <w:t xml:space="preserve">the </w:t>
            </w:r>
            <w:r>
              <w:t>user to specify an order due date</w:t>
            </w:r>
          </w:p>
        </w:tc>
      </w:tr>
      <w:tr w:rsidR="007467C0" w:rsidTr="58CB5956" w14:paraId="16391D06"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46554B47" w14:textId="77777777">
            <w:pPr>
              <w:pStyle w:val="TableBody"/>
              <w:rPr>
                <w:b/>
                <w:bCs/>
              </w:rPr>
            </w:pPr>
            <w:r w:rsidRPr="00D1056C">
              <w:rPr>
                <w:b/>
                <w:bCs/>
              </w:rPr>
              <w:t>Expired States Only</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5135C0FA" w14:textId="1542AAA6">
            <w:pPr>
              <w:pStyle w:val="TableBody"/>
            </w:pPr>
            <w:r>
              <w:t xml:space="preserve">Allows </w:t>
            </w:r>
            <w:r w:rsidR="00E6108F">
              <w:t xml:space="preserve">the </w:t>
            </w:r>
            <w:r>
              <w:t>user to view only those orders past the expiration time for their current state.</w:t>
            </w:r>
          </w:p>
        </w:tc>
      </w:tr>
      <w:tr w:rsidR="007467C0" w:rsidTr="58CB5956" w14:paraId="21C9485C"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281B3FBB" w14:textId="77777777">
            <w:pPr>
              <w:pStyle w:val="TableBody"/>
              <w:rPr>
                <w:b/>
                <w:bCs/>
              </w:rPr>
            </w:pPr>
            <w:r w:rsidRPr="00D1056C">
              <w:rPr>
                <w:b/>
                <w:bCs/>
              </w:rPr>
              <w:t>Submit Button</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3868A687" w14:textId="77777777">
            <w:pPr>
              <w:pStyle w:val="TableBody"/>
            </w:pPr>
            <w:r>
              <w:t>Executes the query to find the orders that pertain to the order parameters specified by the Order Workflow, Order State, Order Date, Due Date, and Expired States Flag.</w:t>
            </w:r>
          </w:p>
        </w:tc>
      </w:tr>
      <w:tr w:rsidR="007467C0" w:rsidTr="58CB5956" w14:paraId="5D1BD23C"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41E9B78E" w14:textId="77777777">
            <w:pPr>
              <w:pStyle w:val="TableBody"/>
              <w:rPr>
                <w:b/>
                <w:bCs/>
              </w:rPr>
            </w:pPr>
            <w:r w:rsidRPr="00D1056C">
              <w:rPr>
                <w:b/>
                <w:bCs/>
              </w:rPr>
              <w:t>Checkbox</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3E339D06" w14:textId="77777777">
            <w:pPr>
              <w:pStyle w:val="TableBody"/>
            </w:pPr>
            <w:r>
              <w:t xml:space="preserve">Allows the user to select the cashpoints that will be processed for the </w:t>
            </w:r>
            <w:r w:rsidRPr="00060860">
              <w:rPr>
                <w:b/>
                <w:bCs/>
              </w:rPr>
              <w:t>‘Apply Task’</w:t>
            </w:r>
          </w:p>
        </w:tc>
      </w:tr>
      <w:tr w:rsidR="007467C0" w:rsidTr="58CB5956" w14:paraId="5D8D99A3"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0F5D2696" w14:textId="77777777">
            <w:pPr>
              <w:pStyle w:val="TableBody"/>
              <w:rPr>
                <w:b/>
                <w:bCs/>
              </w:rPr>
            </w:pPr>
            <w:r w:rsidRPr="00D1056C">
              <w:rPr>
                <w:b/>
                <w:bCs/>
              </w:rPr>
              <w:t>Cashpoint ID</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039DF35B" w14:textId="77777777">
            <w:pPr>
              <w:pStyle w:val="TableBody"/>
            </w:pPr>
            <w:r>
              <w:t>Indicates the Cashpoint ID of the Cashpoint to be updated</w:t>
            </w:r>
          </w:p>
        </w:tc>
      </w:tr>
      <w:tr w:rsidR="007467C0" w:rsidTr="58CB5956" w14:paraId="656F0CBB"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1C4BE92B" w14:textId="77777777">
            <w:pPr>
              <w:pStyle w:val="TableBody"/>
              <w:rPr>
                <w:b/>
                <w:bCs/>
              </w:rPr>
            </w:pPr>
            <w:r w:rsidRPr="00D1056C">
              <w:rPr>
                <w:b/>
                <w:bCs/>
              </w:rPr>
              <w:t>Order Reference Number</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273CE021" w14:textId="77777777">
            <w:pPr>
              <w:pStyle w:val="TableBody"/>
            </w:pPr>
            <w:r>
              <w:t>Indicates the Reference number for the order</w:t>
            </w:r>
          </w:p>
        </w:tc>
      </w:tr>
      <w:tr w:rsidR="007467C0" w:rsidTr="58CB5956" w14:paraId="629CB2BE"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70484B5B" w14:textId="77777777">
            <w:pPr>
              <w:pStyle w:val="TableBody"/>
              <w:rPr>
                <w:b/>
                <w:bCs/>
              </w:rPr>
            </w:pPr>
            <w:r w:rsidRPr="00D1056C">
              <w:rPr>
                <w:b/>
                <w:bCs/>
              </w:rPr>
              <w:t>Order Date</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E6108F" w14:paraId="207FD1B4" w14:textId="64FE1124">
            <w:pPr>
              <w:pStyle w:val="TableBody"/>
            </w:pPr>
            <w:r>
              <w:t xml:space="preserve">The date </w:t>
            </w:r>
            <w:r w:rsidR="007467C0">
              <w:t>that the order was placed</w:t>
            </w:r>
          </w:p>
        </w:tc>
      </w:tr>
      <w:tr w:rsidR="007467C0" w:rsidTr="58CB5956" w14:paraId="1C63B042"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30820063" w14:textId="77777777">
            <w:pPr>
              <w:pStyle w:val="TableBody"/>
              <w:rPr>
                <w:b/>
                <w:bCs/>
              </w:rPr>
            </w:pPr>
            <w:r w:rsidRPr="00D1056C">
              <w:rPr>
                <w:b/>
                <w:bCs/>
              </w:rPr>
              <w:t>Due Date</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E6108F" w14:paraId="065595E2" w14:textId="3935ACB5">
            <w:pPr>
              <w:pStyle w:val="TableBody"/>
            </w:pPr>
            <w:r>
              <w:t xml:space="preserve">The date </w:t>
            </w:r>
            <w:r w:rsidR="007467C0">
              <w:t>that the order is to be delivered</w:t>
            </w:r>
          </w:p>
        </w:tc>
      </w:tr>
      <w:tr w:rsidR="007467C0" w:rsidTr="58CB5956" w14:paraId="0161A236"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376D8D73" w14:textId="77777777">
            <w:pPr>
              <w:pStyle w:val="TableBody"/>
              <w:rPr>
                <w:b/>
                <w:bCs/>
              </w:rPr>
            </w:pPr>
            <w:r w:rsidRPr="00D1056C">
              <w:rPr>
                <w:b/>
                <w:bCs/>
              </w:rPr>
              <w:t>Currency</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00D83478" w14:textId="77777777">
            <w:pPr>
              <w:pStyle w:val="TableBody"/>
            </w:pPr>
            <w:r>
              <w:t>Currency of the Order</w:t>
            </w:r>
          </w:p>
        </w:tc>
      </w:tr>
      <w:tr w:rsidR="007467C0" w:rsidTr="58CB5956" w14:paraId="43C1990E"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19989117" w14:textId="77777777">
            <w:pPr>
              <w:pStyle w:val="TableBody"/>
              <w:rPr>
                <w:b/>
                <w:bCs/>
              </w:rPr>
            </w:pPr>
            <w:r w:rsidRPr="00D1056C">
              <w:rPr>
                <w:b/>
                <w:bCs/>
              </w:rPr>
              <w:t>Amount</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0D02E96C" w14:textId="77777777">
            <w:pPr>
              <w:pStyle w:val="TableBody"/>
            </w:pPr>
            <w:r>
              <w:t>The amount of the order</w:t>
            </w:r>
          </w:p>
        </w:tc>
      </w:tr>
      <w:tr w:rsidR="007467C0" w:rsidTr="58CB5956" w14:paraId="61BA792E"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751994D9" w14:textId="77777777">
            <w:pPr>
              <w:pStyle w:val="TableBody"/>
              <w:rPr>
                <w:b/>
                <w:bCs/>
              </w:rPr>
            </w:pPr>
            <w:r w:rsidRPr="00D1056C">
              <w:rPr>
                <w:b/>
                <w:bCs/>
              </w:rPr>
              <w:t>Expiration Time</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71703A6C" w14:textId="77777777">
            <w:pPr>
              <w:pStyle w:val="TableBody"/>
            </w:pPr>
            <w:r>
              <w:t>Time and date that the state of the order is to expire</w:t>
            </w:r>
          </w:p>
          <w:p w:rsidR="007467C0" w:rsidP="00D1056C" w:rsidRDefault="007467C0" w14:paraId="797E2928" w14:textId="77777777">
            <w:pPr>
              <w:pStyle w:val="TableListBullet"/>
            </w:pPr>
            <w:r>
              <w:t>Green indicator indicates the State has not expired</w:t>
            </w:r>
          </w:p>
          <w:p w:rsidR="007467C0" w:rsidP="00D1056C" w:rsidRDefault="007467C0" w14:paraId="77FDE155" w14:textId="77777777">
            <w:pPr>
              <w:pStyle w:val="TableListBullet"/>
            </w:pPr>
            <w:r>
              <w:t>Red indicator indicates the State has already expired</w:t>
            </w:r>
          </w:p>
        </w:tc>
      </w:tr>
      <w:tr w:rsidR="007467C0" w:rsidTr="58CB5956" w14:paraId="5033AD78"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49C7CAED" w14:textId="77777777">
            <w:pPr>
              <w:pStyle w:val="TableBody"/>
              <w:rPr>
                <w:b/>
                <w:bCs/>
              </w:rPr>
            </w:pPr>
            <w:r w:rsidRPr="00D1056C">
              <w:rPr>
                <w:b/>
                <w:bCs/>
              </w:rPr>
              <w:t>Blog Entry</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10C0D18C" w14:textId="77777777">
            <w:pPr>
              <w:pStyle w:val="TableBody"/>
            </w:pPr>
            <w:r>
              <w:t>Allows users to enter information about the transaction in the Blog history</w:t>
            </w:r>
          </w:p>
        </w:tc>
      </w:tr>
      <w:tr w:rsidR="007467C0" w:rsidTr="58CB5956" w14:paraId="66904559" w14:textId="77777777">
        <w:tc>
          <w:tcPr>
            <w:tcW w:w="1393" w:type="dxa"/>
            <w:tcBorders>
              <w:top w:val="single" w:color="000000" w:themeColor="text1" w:sz="4" w:space="0"/>
              <w:left w:val="single" w:color="000000" w:themeColor="text1" w:sz="4" w:space="0"/>
              <w:bottom w:val="single" w:color="000000" w:themeColor="text1" w:sz="4" w:space="0"/>
            </w:tcBorders>
          </w:tcPr>
          <w:p w:rsidRPr="00D1056C" w:rsidR="007467C0" w:rsidP="00D1056C" w:rsidRDefault="007467C0" w14:paraId="6992A49D" w14:textId="77777777">
            <w:pPr>
              <w:pStyle w:val="TableBody"/>
              <w:rPr>
                <w:b/>
                <w:bCs/>
              </w:rPr>
            </w:pPr>
            <w:r w:rsidRPr="00D1056C">
              <w:rPr>
                <w:b/>
                <w:bCs/>
              </w:rPr>
              <w:t>Apply Task button</w:t>
            </w:r>
          </w:p>
        </w:tc>
        <w:tc>
          <w:tcPr>
            <w:tcW w:w="6677"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7467C0" w:rsidP="00D1056C" w:rsidRDefault="007467C0" w14:paraId="39C21AF0" w14:textId="77777777">
            <w:pPr>
              <w:pStyle w:val="TableBody"/>
            </w:pPr>
            <w:r>
              <w:t xml:space="preserve">Moves the selected orders to the next specified state. </w:t>
            </w:r>
          </w:p>
        </w:tc>
      </w:tr>
    </w:tbl>
    <w:p w:rsidR="58CB5956" w:rsidRDefault="58CB5956" w14:paraId="09128838" w14:textId="7DD15C3C"/>
    <w:p w:rsidR="007467C0" w:rsidP="0036453D" w:rsidRDefault="007467C0" w14:paraId="47C15135" w14:textId="77777777">
      <w:pPr>
        <w:pStyle w:val="Heading1"/>
      </w:pPr>
      <w:bookmarkStart w:name="_Ref245707318" w:id="675"/>
      <w:bookmarkStart w:name="_Toc74556388" w:id="676"/>
      <w:bookmarkStart w:name="_Toc127491577" w:id="677"/>
      <w:bookmarkStart w:name="_Toc128021110" w:id="678"/>
      <w:r>
        <w:t>Processing Tab</w:t>
      </w:r>
      <w:bookmarkEnd w:id="675"/>
      <w:bookmarkEnd w:id="676"/>
      <w:bookmarkEnd w:id="677"/>
      <w:bookmarkEnd w:id="678"/>
    </w:p>
    <w:p w:rsidR="007467C0" w:rsidP="00D1056C" w:rsidRDefault="007467C0" w14:paraId="5E552AFB" w14:textId="79B16664">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rsidR="007467C0" w:rsidP="00D1056C" w:rsidRDefault="007467C0" w14:paraId="045EB907" w14:textId="77777777">
      <w:pPr>
        <w:pStyle w:val="BodyText"/>
      </w:pPr>
      <w:r>
        <w:t>All of the pages that are contained under the Processing Tab are explained below. The following is a summary of the information that will be covered in this section along with hyperlinks to each topic:</w:t>
      </w:r>
    </w:p>
    <w:p w:rsidR="007467C0" w:rsidP="00D1056C" w:rsidRDefault="007467C0" w14:paraId="40ECECDA" w14:textId="77777777">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rsidR="007467C0" w:rsidP="00D1056C" w:rsidRDefault="007467C0" w14:paraId="5C474095" w14:textId="77777777">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rsidR="007467C0" w:rsidP="00D1056C" w:rsidRDefault="007467C0" w14:paraId="348588B8" w14:textId="77777777">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rsidR="007467C0" w:rsidP="00D1056C" w:rsidRDefault="007467C0" w14:paraId="01DAC69A" w14:textId="77777777">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rsidR="007467C0" w:rsidP="00D1056C" w:rsidRDefault="007467C0" w14:paraId="4101A78F" w14:textId="77777777">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rsidR="007467C0" w:rsidP="00D1056C" w:rsidRDefault="007467C0" w14:paraId="7785F9D5" w14:textId="77777777">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rsidR="007467C0" w:rsidP="00D1056C" w:rsidRDefault="007467C0" w14:paraId="69CE4BE6" w14:textId="77777777">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rsidRPr="00A053DE" w:rsidR="007467C0" w:rsidP="007467C0" w:rsidRDefault="007467C0" w14:paraId="2A42A992" w14:textId="77777777">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007467C0" w:rsidP="007467C0" w:rsidRDefault="007467C0" w14:paraId="5A7018E9" w14:textId="77777777"/>
    <w:p w:rsidR="007467C0" w:rsidP="007467C0" w:rsidRDefault="007467C0" w14:paraId="19787871" w14:textId="77777777">
      <w:pPr>
        <w:pStyle w:val="Heading3"/>
      </w:pPr>
      <w:bookmarkStart w:name="_Ref246139868" w:id="679"/>
      <w:bookmarkStart w:name="_Toc74556389" w:id="680"/>
      <w:bookmarkStart w:name="_Toc127491578" w:id="681"/>
      <w:bookmarkStart w:name="_Toc128021111" w:id="682"/>
      <w:r>
        <w:t>Processing</w:t>
      </w:r>
      <w:r>
        <w:rPr>
          <w:rFonts w:ascii="Wingdings" w:hAnsi="Wingdings"/>
        </w:rPr>
        <w:t></w:t>
      </w:r>
      <w:r>
        <w:t>Process Status</w:t>
      </w:r>
      <w:bookmarkEnd w:id="679"/>
      <w:bookmarkEnd w:id="680"/>
      <w:bookmarkEnd w:id="681"/>
      <w:bookmarkEnd w:id="682"/>
    </w:p>
    <w:p w:rsidR="007467C0" w:rsidP="00D1056C" w:rsidRDefault="007467C0" w14:paraId="3DB139B4" w14:textId="77777777">
      <w:pPr>
        <w:pStyle w:val="BodyText"/>
      </w:pPr>
      <w:r>
        <w:t xml:space="preserve">The Process Status page shows any system processes that are currently running on the server. </w:t>
      </w:r>
    </w:p>
    <w:p w:rsidR="007467C0" w:rsidP="007467C0" w:rsidRDefault="007467C0" w14:paraId="2EE39F13" w14:textId="77777777">
      <w:pPr>
        <w:pStyle w:val="Caption"/>
      </w:pPr>
      <w:bookmarkStart w:name="_Toc74556455" w:id="683"/>
      <w:bookmarkStart w:name="_Toc128022132" w:id="684"/>
      <w:r>
        <w:t xml:space="preserve">Figure </w:t>
      </w:r>
      <w:r>
        <w:fldChar w:fldCharType="begin"/>
      </w:r>
      <w:r>
        <w:instrText xml:space="preserve"> SEQ Figure \* ARABIC </w:instrText>
      </w:r>
      <w:r>
        <w:fldChar w:fldCharType="separate"/>
      </w:r>
      <w:r>
        <w:rPr>
          <w:noProof/>
        </w:rPr>
        <w:t>23</w:t>
      </w:r>
      <w:r>
        <w:fldChar w:fldCharType="end"/>
      </w:r>
      <w:r>
        <w:t>: Process Status Page</w:t>
      </w:r>
      <w:bookmarkEnd w:id="683"/>
      <w:bookmarkEnd w:id="684"/>
    </w:p>
    <w:p w:rsidRPr="0036582A" w:rsidR="007467C0" w:rsidP="00D1056C" w:rsidRDefault="007467C0" w14:paraId="6D5A6601" w14:textId="48D68910">
      <w:pPr>
        <w:jc w:val="center"/>
      </w:pPr>
      <w:del w:author="Moses, Robbie" w:date="2023-02-23T01:31:00Z" w:id="685">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31:00Z" w:id="686">
        <w:r w:rsidRPr="007C250A" w:rsid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400826DB" w14:textId="77777777">
      <w:pPr>
        <w:pStyle w:val="Caption"/>
      </w:pPr>
      <w:bookmarkStart w:name="_Toc74556679" w:id="687"/>
      <w:r>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68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435D3553" w14:textId="77777777">
        <w:trPr>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13C76804"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63EE2DBA" w14:textId="77777777">
            <w:pPr>
              <w:pStyle w:val="TableHeader"/>
            </w:pPr>
            <w:r w:rsidRPr="00A875AE">
              <w:t>Description</w:t>
            </w:r>
          </w:p>
        </w:tc>
      </w:tr>
      <w:tr w:rsidRPr="00A875AE" w:rsidR="007467C0" w:rsidTr="58CB5956" w14:paraId="76D59E23"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69D39B8C" w14:textId="77777777">
            <w:pPr>
              <w:pStyle w:val="TableBody"/>
              <w:rPr>
                <w:b/>
                <w:bCs/>
              </w:rPr>
            </w:pPr>
            <w:r w:rsidRPr="00D1056C">
              <w:rPr>
                <w:b/>
                <w:bCs/>
              </w:rPr>
              <w:t>Username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7603475C" w14:textId="77777777">
            <w:pPr>
              <w:pStyle w:val="TableBody"/>
            </w:pPr>
            <w:r w:rsidRPr="00FB292A">
              <w:t>Name of the user that initiated the process</w:t>
            </w:r>
          </w:p>
        </w:tc>
      </w:tr>
      <w:tr w:rsidRPr="00A875AE" w:rsidR="007467C0" w:rsidTr="58CB5956" w14:paraId="03C1A035"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7C209F85" w14:textId="77777777">
            <w:pPr>
              <w:pStyle w:val="TableBody"/>
              <w:rPr>
                <w:b/>
                <w:bCs/>
              </w:rPr>
            </w:pPr>
            <w:r w:rsidRPr="00D1056C">
              <w:rPr>
                <w:b/>
                <w:bCs/>
              </w:rPr>
              <w:t>Process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0A94A66F" w14:textId="77777777">
            <w:pPr>
              <w:pStyle w:val="TableBody"/>
            </w:pPr>
            <w:r w:rsidRPr="00FB292A">
              <w:t>Name of the process that is running</w:t>
            </w:r>
          </w:p>
        </w:tc>
      </w:tr>
      <w:tr w:rsidRPr="00A875AE" w:rsidR="007467C0" w:rsidTr="58CB5956" w14:paraId="30958CDF"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62BC75A" w14:textId="77777777">
            <w:pPr>
              <w:pStyle w:val="TableBody"/>
              <w:rPr>
                <w:b/>
                <w:bCs/>
              </w:rPr>
            </w:pPr>
            <w:r w:rsidRPr="00D1056C">
              <w:rPr>
                <w:b/>
                <w:bCs/>
              </w:rPr>
              <w:t>State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488BA714" w14:textId="77777777">
            <w:pPr>
              <w:pStyle w:val="TableBody"/>
            </w:pPr>
            <w:r w:rsidRPr="00FB292A">
              <w:t>State of the process that is running (Active or Inactive)</w:t>
            </w:r>
          </w:p>
        </w:tc>
      </w:tr>
      <w:tr w:rsidRPr="00A875AE" w:rsidR="007467C0" w:rsidTr="58CB5956" w14:paraId="406F9000"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744A2259" w14:textId="77777777">
            <w:pPr>
              <w:pStyle w:val="TableBody"/>
              <w:rPr>
                <w:b/>
                <w:bCs/>
              </w:rPr>
            </w:pPr>
            <w:r w:rsidRPr="00D1056C">
              <w:rPr>
                <w:b/>
                <w:bCs/>
              </w:rPr>
              <w:t>Start Time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5B149A48" w14:textId="77777777">
            <w:pPr>
              <w:pStyle w:val="TableBody"/>
            </w:pPr>
            <w:r w:rsidRPr="00FB292A">
              <w:t>Time the process was started</w:t>
            </w:r>
          </w:p>
        </w:tc>
      </w:tr>
      <w:tr w:rsidRPr="00A875AE" w:rsidR="007467C0" w:rsidTr="58CB5956" w14:paraId="52DE515C"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12F433A8" w14:textId="77777777">
            <w:pPr>
              <w:pStyle w:val="TableBody"/>
              <w:rPr>
                <w:b/>
                <w:bCs/>
              </w:rPr>
            </w:pPr>
            <w:r w:rsidRPr="00D1056C">
              <w:rPr>
                <w:b/>
                <w:bCs/>
              </w:rPr>
              <w:t>Import Balances – Commercials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3D6E7DD6" w14:textId="1CCB231F">
            <w:pPr>
              <w:pStyle w:val="TableBody"/>
            </w:pPr>
            <w:r w:rsidRPr="00FB292A">
              <w:t xml:space="preserve">The daily import commercial balance load process is started through </w:t>
            </w:r>
            <w:r w:rsidRPr="007A5D10">
              <w:rPr>
                <w:i/>
                <w:iCs/>
              </w:rPr>
              <w:t>Processing</w:t>
            </w:r>
            <w:r w:rsidRPr="007A5D10">
              <w:rPr>
                <w:rFonts w:ascii="Wingdings" w:hAnsi="Wingdings" w:eastAsia="Wingdings" w:cs="Wingdings"/>
                <w:i/>
                <w:iCs/>
              </w:rPr>
              <w:t>à</w:t>
            </w:r>
            <w:r w:rsidRPr="007A5D10">
              <w:rPr>
                <w:i/>
                <w:iCs/>
              </w:rPr>
              <w:t>Load</w:t>
            </w:r>
            <w:r w:rsidRPr="007A5D10">
              <w:rPr>
                <w:rFonts w:ascii="Wingdings" w:hAnsi="Wingdings" w:eastAsia="Wingdings" w:cs="Wingdings"/>
                <w:i/>
                <w:iCs/>
              </w:rPr>
              <w:t>à</w:t>
            </w:r>
            <w:r w:rsidRPr="007A5D10">
              <w:rPr>
                <w:i/>
                <w:iCs/>
              </w:rPr>
              <w:t>Load Commercial Balances</w:t>
            </w:r>
            <w:r w:rsidRPr="00FB292A">
              <w:t xml:space="preserve"> or as an automated batch process on the server.</w:t>
            </w:r>
          </w:p>
        </w:tc>
      </w:tr>
      <w:tr w:rsidRPr="00A875AE" w:rsidR="007467C0" w:rsidTr="58CB5956" w14:paraId="4B96D1CA"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5E40F5D" w14:textId="77777777">
            <w:pPr>
              <w:pStyle w:val="TableBody"/>
              <w:rPr>
                <w:b/>
                <w:bCs/>
              </w:rPr>
            </w:pPr>
            <w:r w:rsidRPr="00D1056C">
              <w:rPr>
                <w:b/>
                <w:bCs/>
              </w:rPr>
              <w:t>Import Balances – Vaults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092E2D91" w14:textId="0D253D40">
            <w:pPr>
              <w:pStyle w:val="TableBody"/>
            </w:pPr>
            <w:r w:rsidRPr="00FB292A">
              <w:t xml:space="preserve">The daily import vault balance load process is started through </w:t>
            </w:r>
            <w:r w:rsidRPr="007A5D10">
              <w:rPr>
                <w:i/>
                <w:iCs/>
              </w:rPr>
              <w:t>Processing</w:t>
            </w:r>
            <w:r w:rsidRPr="007A5D10">
              <w:rPr>
                <w:rFonts w:ascii="Wingdings" w:hAnsi="Wingdings" w:eastAsia="Wingdings" w:cs="Wingdings"/>
                <w:i/>
                <w:iCs/>
              </w:rPr>
              <w:t>à</w:t>
            </w:r>
            <w:r w:rsidRPr="007A5D10">
              <w:rPr>
                <w:i/>
                <w:iCs/>
              </w:rPr>
              <w:t>Load</w:t>
            </w:r>
            <w:r w:rsidRPr="007A5D10">
              <w:rPr>
                <w:rFonts w:ascii="Wingdings" w:hAnsi="Wingdings" w:eastAsia="Wingdings" w:cs="Wingdings"/>
                <w:i/>
                <w:iCs/>
              </w:rPr>
              <w:t>à</w:t>
            </w:r>
            <w:r w:rsidRPr="007A5D10">
              <w:rPr>
                <w:i/>
                <w:iCs/>
              </w:rPr>
              <w:t>Load Vault Balances</w:t>
            </w:r>
            <w:r w:rsidRPr="00FB292A">
              <w:t xml:space="preserve"> or as an automated batch process on the server.</w:t>
            </w:r>
          </w:p>
        </w:tc>
      </w:tr>
      <w:tr w:rsidRPr="00A875AE" w:rsidR="007467C0" w:rsidTr="58CB5956" w14:paraId="692F143A"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73FB2279" w14:textId="77777777">
            <w:pPr>
              <w:pStyle w:val="TableBody"/>
              <w:rPr>
                <w:b/>
                <w:bCs/>
              </w:rPr>
            </w:pPr>
            <w:r w:rsidRPr="00D1056C">
              <w:rPr>
                <w:b/>
                <w:bCs/>
              </w:rPr>
              <w:t>Forecast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046671F9" w14:textId="357541D5">
            <w:pPr>
              <w:pStyle w:val="TableBody"/>
            </w:pPr>
            <w:r w:rsidRPr="00FB292A">
              <w:t xml:space="preserve">The forecasting process for Cashpoints is started at the Cashpoint level, through </w:t>
            </w:r>
            <w:r w:rsidRPr="006A5401">
              <w:rPr>
                <w:i/>
                <w:iCs/>
              </w:rPr>
              <w:t>Processing</w:t>
            </w:r>
            <w:r w:rsidRPr="006A5401">
              <w:rPr>
                <w:rFonts w:ascii="Wingdings" w:hAnsi="Wingdings" w:eastAsia="Wingdings" w:cs="Wingdings"/>
                <w:i/>
                <w:iCs/>
              </w:rPr>
              <w:t>à</w:t>
            </w:r>
            <w:r w:rsidRPr="006A5401">
              <w:rPr>
                <w:i/>
                <w:iCs/>
              </w:rPr>
              <w:t>Forecasting</w:t>
            </w:r>
            <w:r w:rsidRPr="00FB292A">
              <w:t>, or as an automated batch process on the server.</w:t>
            </w:r>
          </w:p>
        </w:tc>
      </w:tr>
      <w:tr w:rsidRPr="00A875AE" w:rsidR="007467C0" w:rsidTr="58CB5956" w14:paraId="636E1130"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4E27ECCE" w14:textId="77777777">
            <w:pPr>
              <w:pStyle w:val="TableBody"/>
              <w:rPr>
                <w:b/>
                <w:bCs/>
              </w:rPr>
            </w:pPr>
            <w:r w:rsidRPr="00D1056C">
              <w:rPr>
                <w:b/>
                <w:bCs/>
              </w:rPr>
              <w:t>Constraints Calculation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6CB47EB7" w14:textId="79A42CAC">
            <w:pPr>
              <w:pStyle w:val="TableBody"/>
            </w:pPr>
            <w:r w:rsidRPr="00FB292A">
              <w:t xml:space="preserve">The Constraint Calculations for Custodial Inventory Cashpoints </w:t>
            </w:r>
            <w:r w:rsidR="00E6108F">
              <w:t>are</w:t>
            </w:r>
            <w:r w:rsidRPr="00FB292A" w:rsidR="00E6108F">
              <w:t xml:space="preserve"> </w:t>
            </w:r>
            <w:r w:rsidRPr="00FB292A">
              <w:t xml:space="preserve">started through </w:t>
            </w:r>
            <w:r w:rsidR="00E6108F">
              <w:t xml:space="preserve">the </w:t>
            </w:r>
            <w:r w:rsidRPr="006A5401">
              <w:rPr>
                <w:i/>
                <w:iCs/>
              </w:rPr>
              <w:t>Processing</w:t>
            </w:r>
            <w:r w:rsidRPr="006A5401">
              <w:rPr>
                <w:rFonts w:ascii="Wingdings" w:hAnsi="Wingdings" w:eastAsia="Wingdings" w:cs="Wingdings"/>
                <w:i/>
                <w:iCs/>
              </w:rPr>
              <w:t>à</w:t>
            </w:r>
            <w:r w:rsidRPr="006A5401">
              <w:rPr>
                <w:i/>
                <w:iCs/>
              </w:rPr>
              <w:t>CI Constraints</w:t>
            </w:r>
            <w:r w:rsidRPr="00FB292A">
              <w:t xml:space="preserve"> page.</w:t>
            </w:r>
          </w:p>
        </w:tc>
      </w:tr>
      <w:tr w:rsidRPr="00A875AE" w:rsidR="007467C0" w:rsidTr="58CB5956" w14:paraId="16E9E662"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10964F0F" w14:textId="77777777">
            <w:pPr>
              <w:pStyle w:val="TableBody"/>
              <w:rPr>
                <w:b/>
                <w:bCs/>
              </w:rPr>
            </w:pPr>
            <w:r w:rsidRPr="00D1056C">
              <w:rPr>
                <w:b/>
                <w:bCs/>
              </w:rPr>
              <w:t>Recommendation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7163A626" w14:textId="3ED32ACD">
            <w:pPr>
              <w:pStyle w:val="TableBody"/>
            </w:pPr>
            <w:r w:rsidRPr="00FB292A">
              <w:t>The recommendation process for Cashpoints is started at the Cashpoint level, through Processing</w:t>
            </w:r>
            <w:r w:rsidRPr="00FB292A">
              <w:rPr>
                <w:rFonts w:ascii="Wingdings" w:hAnsi="Wingdings" w:eastAsia="Wingdings" w:cs="Wingdings"/>
              </w:rPr>
              <w:t>à</w:t>
            </w:r>
            <w:r w:rsidRPr="00FB292A">
              <w:t>Recommendations, or as an automated batch process on the server.</w:t>
            </w:r>
          </w:p>
        </w:tc>
      </w:tr>
      <w:tr w:rsidRPr="00A875AE" w:rsidR="007467C0" w:rsidTr="58CB5956" w14:paraId="38BA102F"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6380AB4" w14:textId="77777777">
            <w:pPr>
              <w:pStyle w:val="TableBody"/>
              <w:rPr>
                <w:b/>
                <w:bCs/>
              </w:rPr>
            </w:pPr>
            <w:r w:rsidRPr="00D1056C">
              <w:rPr>
                <w:b/>
                <w:bCs/>
              </w:rPr>
              <w:t>Orders Output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4EFF71B5" w14:textId="2696C351">
            <w:pPr>
              <w:pStyle w:val="TableBody"/>
            </w:pPr>
            <w:r w:rsidRPr="00FB292A">
              <w:t xml:space="preserve">The Orders Output process for Cashpoints is started through </w:t>
            </w:r>
            <w:r w:rsidRPr="006A5401">
              <w:rPr>
                <w:i/>
                <w:iCs/>
              </w:rPr>
              <w:t>Processing</w:t>
            </w:r>
            <w:r w:rsidRPr="006A5401">
              <w:rPr>
                <w:rFonts w:ascii="Wingdings" w:hAnsi="Wingdings" w:eastAsia="Wingdings" w:cs="Wingdings"/>
                <w:i/>
                <w:iCs/>
              </w:rPr>
              <w:t>à</w:t>
            </w:r>
            <w:r w:rsidRPr="006A5401">
              <w:rPr>
                <w:i/>
                <w:iCs/>
              </w:rPr>
              <w:t>Order Output</w:t>
            </w:r>
            <w:r w:rsidRPr="00FB292A">
              <w:t>, or as an automated batch process on the server.</w:t>
            </w:r>
          </w:p>
        </w:tc>
      </w:tr>
      <w:tr w:rsidRPr="00A875AE" w:rsidR="007467C0" w:rsidTr="58CB5956" w14:paraId="7C663685"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50BB656" w14:textId="77777777">
            <w:pPr>
              <w:pStyle w:val="TableBody"/>
              <w:rPr>
                <w:b/>
                <w:bCs/>
              </w:rPr>
            </w:pPr>
            <w:r w:rsidRPr="00D1056C">
              <w:rPr>
                <w:b/>
                <w:bCs/>
              </w:rPr>
              <w:t>Recommendation Output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3D5EE439" w14:textId="5975C18A">
            <w:pPr>
              <w:pStyle w:val="TableBody"/>
            </w:pPr>
            <w:r w:rsidRPr="00FB292A">
              <w:t xml:space="preserve">The Recommendation Output process for Cashpoints is started through </w:t>
            </w:r>
            <w:r w:rsidRPr="006A5401">
              <w:rPr>
                <w:i/>
                <w:iCs/>
              </w:rPr>
              <w:t>Processing</w:t>
            </w:r>
            <w:r w:rsidRPr="006A5401">
              <w:rPr>
                <w:rFonts w:ascii="Wingdings" w:hAnsi="Wingdings" w:eastAsia="Wingdings" w:cs="Wingdings"/>
                <w:i/>
                <w:iCs/>
              </w:rPr>
              <w:t>à</w:t>
            </w:r>
            <w:r w:rsidRPr="006A5401">
              <w:rPr>
                <w:i/>
                <w:iCs/>
              </w:rPr>
              <w:t>Recommendation Output</w:t>
            </w:r>
            <w:r w:rsidRPr="00FB292A">
              <w:t>, or as an automated batch process on the server.</w:t>
            </w:r>
          </w:p>
        </w:tc>
      </w:tr>
      <w:tr w:rsidRPr="00A875AE" w:rsidR="007467C0" w:rsidTr="58CB5956" w14:paraId="72B420CD"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78468805" w14:textId="77777777">
            <w:pPr>
              <w:pStyle w:val="TableBody"/>
              <w:rPr>
                <w:b/>
                <w:bCs/>
              </w:rPr>
            </w:pPr>
            <w:r w:rsidRPr="00D1056C">
              <w:rPr>
                <w:b/>
                <w:bCs/>
              </w:rPr>
              <w:t>Commercial Consolidation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44DD23D3" w14:textId="34EC5BD3">
            <w:pPr>
              <w:pStyle w:val="TableBody"/>
            </w:pPr>
            <w:r w:rsidRPr="00FB292A">
              <w:t xml:space="preserve">The Commercial Consolidation process for Commercial Cashpoints is started through </w:t>
            </w:r>
            <w:r w:rsidRPr="006A5401">
              <w:rPr>
                <w:i/>
                <w:iCs/>
              </w:rPr>
              <w:t>Processing</w:t>
            </w:r>
            <w:r w:rsidRPr="006A5401">
              <w:rPr>
                <w:rFonts w:ascii="Wingdings" w:hAnsi="Wingdings" w:eastAsia="Wingdings" w:cs="Wingdings"/>
                <w:i/>
                <w:iCs/>
              </w:rPr>
              <w:t>à</w:t>
            </w:r>
            <w:r w:rsidRPr="006A5401">
              <w:rPr>
                <w:i/>
                <w:iCs/>
              </w:rPr>
              <w:t>Forecast</w:t>
            </w:r>
            <w:r w:rsidRPr="006A5401">
              <w:rPr>
                <w:rFonts w:ascii="Wingdings" w:hAnsi="Wingdings" w:eastAsia="Wingdings" w:cs="Wingdings"/>
                <w:i/>
                <w:iCs/>
              </w:rPr>
              <w:t>à</w:t>
            </w:r>
            <w:r w:rsidRPr="006A5401">
              <w:rPr>
                <w:i/>
                <w:iCs/>
              </w:rPr>
              <w:t>Commercial Consolidation</w:t>
            </w:r>
            <w:r w:rsidRPr="00FB292A">
              <w:t>, or as an automated batch process on the server.</w:t>
            </w:r>
          </w:p>
        </w:tc>
      </w:tr>
      <w:tr w:rsidRPr="00A875AE" w:rsidR="007467C0" w:rsidTr="58CB5956" w14:paraId="2D46829A" w14:textId="77777777">
        <w:trPr>
          <w:trHeight w:val="650"/>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035B5FCC" w14:textId="77777777">
            <w:pPr>
              <w:pStyle w:val="TableBody"/>
              <w:rPr>
                <w:b/>
                <w:bCs/>
              </w:rPr>
            </w:pPr>
            <w:r w:rsidRPr="00D1056C">
              <w:rPr>
                <w:b/>
                <w:bCs/>
              </w:rPr>
              <w:t>Delete Job</w:t>
            </w:r>
          </w:p>
          <w:p w:rsidRPr="00D1056C" w:rsidR="007467C0" w:rsidP="00D1056C" w:rsidRDefault="007467C0" w14:paraId="6376CA62" w14:textId="77777777">
            <w:pPr>
              <w:pStyle w:val="TableBody"/>
              <w:rPr>
                <w:b/>
                <w:bCs/>
              </w:rPr>
            </w:pPr>
          </w:p>
          <w:p w:rsidRPr="00D1056C" w:rsidR="007467C0" w:rsidP="00D1056C" w:rsidRDefault="007467C0" w14:paraId="5F3EF10F" w14:textId="77777777">
            <w:pPr>
              <w:pStyle w:val="TableBody"/>
              <w:rPr>
                <w:b/>
                <w:bCs/>
              </w:rPr>
            </w:pPr>
          </w:p>
          <w:p w:rsidRPr="00D1056C" w:rsidR="007467C0" w:rsidP="00D1056C" w:rsidRDefault="007467C0" w14:paraId="0CB2B607" w14:textId="77777777">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47FA5504">
                    <v:group id="Canvas 2222" style="width:39.15pt;height:39.75pt;mso-position-horizontal-relative:char;mso-position-vertical-relative:line" coordsize="497205,504825" o:spid="_x0000_s1026" editas="canvas" w14:anchorId="1B421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style="position:absolute;width:497205;height:504825;visibility:visible;mso-wrap-style:square" type="#_x0000_t75">
                        <v:fill o:detectmouseclick="t"/>
                        <v:path o:connecttype="none"/>
                      </v:shape>
                      <v:shape id="Freeform 222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3EFDDB66" w14:textId="67DF3212">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rsidRPr="00FB292A" w:rsidR="007467C0" w:rsidP="00D1056C" w:rsidRDefault="002F1B04" w14:paraId="2BD69C04" w14:textId="68BAD86E">
            <w:pPr>
              <w:pStyle w:val="TableBody"/>
            </w:pPr>
            <w:r w:rsidRPr="002F1B04">
              <w:rPr>
                <w:b/>
                <w:bCs/>
                <w:u w:val="single"/>
              </w:rPr>
              <w:t>E</w:t>
            </w:r>
            <w:r w:rsidRPr="002F1B04" w:rsidR="007467C0">
              <w:rPr>
                <w:b/>
                <w:bCs/>
                <w:u w:val="single"/>
              </w:rPr>
              <w:t>xample,</w:t>
            </w:r>
            <w:r w:rsidRPr="00FB292A" w:rsidR="007467C0">
              <w:t xml:space="preserve"> when a forecast process is submitted, it is put into </w:t>
            </w:r>
            <w:r w:rsidR="00E6108F">
              <w:t xml:space="preserve">the </w:t>
            </w:r>
            <w:r w:rsidRPr="00FB292A" w:rsidR="007467C0">
              <w:t xml:space="preserve">queue on the processing screen.  Then the web browser sends a message to the server to initiate the process for the first one in </w:t>
            </w:r>
            <w:r w:rsidR="00E6108F">
              <w:t xml:space="preserve">the </w:t>
            </w:r>
            <w:r w:rsidRPr="00FB292A" w:rsidR="007467C0">
              <w:t xml:space="preserve">queue.  Once started on the application server, the process itself cannot be stopped without a system administrator's intervention.   </w:t>
            </w:r>
          </w:p>
          <w:p w:rsidRPr="00FB292A" w:rsidR="007467C0" w:rsidP="00D1056C" w:rsidRDefault="007467C0" w14:paraId="632C15A0" w14:textId="77777777">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rsidR="58CB5956" w:rsidRDefault="58CB5956" w14:paraId="7C9F8FCA" w14:textId="764C5535"/>
    <w:p w:rsidR="007467C0" w:rsidP="007467C0" w:rsidRDefault="007467C0" w14:paraId="63D905E8" w14:textId="736E580E">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00D1056C" w:rsidP="007467C0" w:rsidRDefault="00D1056C" w14:paraId="6B351854" w14:textId="77777777">
      <w:pPr>
        <w:pStyle w:val="TopofSection"/>
      </w:pPr>
    </w:p>
    <w:p w:rsidR="007467C0" w:rsidP="007467C0" w:rsidRDefault="007467C0" w14:paraId="351132A5" w14:textId="77777777">
      <w:pPr>
        <w:pStyle w:val="Heading3"/>
      </w:pPr>
      <w:bookmarkStart w:name="_Ref246139872" w:id="688"/>
      <w:bookmarkStart w:name="_Toc74556390" w:id="689"/>
      <w:bookmarkStart w:name="_Toc127491579" w:id="690"/>
      <w:bookmarkStart w:name="_Toc128021112" w:id="691"/>
      <w:r>
        <w:t>Processing</w:t>
      </w:r>
      <w:r>
        <w:rPr>
          <w:rFonts w:ascii="Wingdings" w:hAnsi="Wingdings"/>
        </w:rPr>
        <w:t></w:t>
      </w:r>
      <w:r>
        <w:t>Load</w:t>
      </w:r>
      <w:bookmarkEnd w:id="688"/>
      <w:r>
        <w:t xml:space="preserve"> Balances</w:t>
      </w:r>
      <w:bookmarkEnd w:id="689"/>
      <w:bookmarkEnd w:id="690"/>
      <w:bookmarkEnd w:id="691"/>
    </w:p>
    <w:p w:rsidR="007467C0" w:rsidP="00D1056C" w:rsidRDefault="007467C0" w14:paraId="6FD0C07A" w14:textId="77777777">
      <w:pPr>
        <w:pStyle w:val="BodyText"/>
      </w:pPr>
      <w:r>
        <w:t>The Load process is used to load balances for Vaults and Commercial Cashpoints into OptiVault. This function is only necessary when the batch processes failed to work as expected.</w:t>
      </w:r>
    </w:p>
    <w:p w:rsidR="007467C0" w:rsidP="007467C0" w:rsidRDefault="007467C0" w14:paraId="3EF51B1F" w14:textId="77777777">
      <w:pPr>
        <w:pStyle w:val="Caption"/>
      </w:pPr>
      <w:bookmarkStart w:name="_Toc74556456" w:id="692"/>
      <w:bookmarkStart w:name="_Toc128022133" w:id="693"/>
      <w:r>
        <w:t xml:space="preserve">Figure </w:t>
      </w:r>
      <w:r>
        <w:fldChar w:fldCharType="begin"/>
      </w:r>
      <w:r>
        <w:instrText xml:space="preserve"> SEQ Figure \* ARABIC </w:instrText>
      </w:r>
      <w:r>
        <w:fldChar w:fldCharType="separate"/>
      </w:r>
      <w:r>
        <w:rPr>
          <w:noProof/>
        </w:rPr>
        <w:t>24</w:t>
      </w:r>
      <w:r>
        <w:fldChar w:fldCharType="end"/>
      </w:r>
      <w:r>
        <w:t>: Load Balances Page</w:t>
      </w:r>
      <w:bookmarkEnd w:id="692"/>
      <w:bookmarkEnd w:id="693"/>
    </w:p>
    <w:p w:rsidR="007467C0" w:rsidP="00D1056C" w:rsidRDefault="007467C0" w14:paraId="5C1E378C" w14:textId="07E58EB0">
      <w:pPr>
        <w:jc w:val="center"/>
      </w:pPr>
      <w:del w:author="Moses, Robbie" w:date="2023-02-23T01:32:00Z" w:id="694">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32:00Z" w:id="695">
        <w:r w:rsidRPr="000F5C62" w:rsid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27E49033" w14:textId="77777777">
      <w:pPr>
        <w:pStyle w:val="Caption"/>
      </w:pPr>
      <w:bookmarkStart w:name="_Toc74556680" w:id="696"/>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69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7634B03C" w14:textId="77777777">
        <w:trPr>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067CC514"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7BA14DDA" w14:textId="77777777">
            <w:pPr>
              <w:pStyle w:val="TableHeader"/>
            </w:pPr>
            <w:r w:rsidRPr="00A875AE">
              <w:t>Description</w:t>
            </w:r>
          </w:p>
        </w:tc>
      </w:tr>
      <w:tr w:rsidRPr="00A875AE" w:rsidR="007467C0" w:rsidTr="58CB5956" w14:paraId="735DA8E2"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E59DA5E" w14:textId="77777777">
            <w:pPr>
              <w:pStyle w:val="TableBody"/>
              <w:rPr>
                <w:b/>
                <w:bCs/>
              </w:rPr>
            </w:pPr>
            <w:r w:rsidRPr="00D1056C">
              <w:rPr>
                <w:b/>
                <w:bCs/>
              </w:rPr>
              <w:t>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381B29A2" w14:textId="77777777">
            <w:pPr>
              <w:pStyle w:val="TableBody"/>
            </w:pPr>
            <w:r w:rsidRPr="00FB292A">
              <w:t>Allows the analyst to select the type of balance files that will be loaded into OptiVault.</w:t>
            </w:r>
          </w:p>
          <w:p w:rsidRPr="00FB292A" w:rsidR="007467C0" w:rsidP="00D1056C" w:rsidRDefault="007467C0" w14:paraId="0518EB65" w14:textId="77777777">
            <w:pPr>
              <w:pStyle w:val="TableBody"/>
            </w:pPr>
            <w:r w:rsidRPr="00FB292A">
              <w:t>The available options are:</w:t>
            </w:r>
          </w:p>
          <w:p w:rsidRPr="00FB292A" w:rsidR="007467C0" w:rsidP="00D1056C" w:rsidRDefault="007467C0" w14:paraId="280B365E" w14:textId="77777777">
            <w:pPr>
              <w:pStyle w:val="TableListBullet"/>
            </w:pPr>
            <w:r w:rsidRPr="00FB292A">
              <w:t>Load Commercial Balances</w:t>
            </w:r>
          </w:p>
          <w:p w:rsidRPr="00FB292A" w:rsidR="007467C0" w:rsidP="00D1056C" w:rsidRDefault="007467C0" w14:paraId="51318239" w14:textId="77777777">
            <w:pPr>
              <w:pStyle w:val="TableListBullet"/>
            </w:pPr>
            <w:r w:rsidRPr="00FB292A">
              <w:t>Load Vault Balances</w:t>
            </w:r>
          </w:p>
        </w:tc>
      </w:tr>
      <w:tr w:rsidRPr="00A875AE" w:rsidR="007467C0" w:rsidTr="58CB5956" w14:paraId="3F65F064"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6B24E0AF" w14:textId="77777777">
            <w:pPr>
              <w:pStyle w:val="TableBody"/>
              <w:rPr>
                <w:b/>
                <w:bCs/>
              </w:rPr>
            </w:pPr>
            <w:r w:rsidRPr="00D1056C">
              <w:rPr>
                <w:b/>
                <w:bCs/>
              </w:rPr>
              <w:t>Select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00CC79B6" w14:textId="77777777">
            <w:pPr>
              <w:pStyle w:val="TableBody"/>
            </w:pPr>
            <w:r w:rsidRPr="00FB292A">
              <w:t>Selects the load type selected in the Type field to load balances into OptiVault</w:t>
            </w:r>
          </w:p>
        </w:tc>
      </w:tr>
      <w:tr w:rsidRPr="00A875AE" w:rsidR="007467C0" w:rsidTr="58CB5956" w14:paraId="43AD9041"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44C40BCA" w14:textId="77777777">
            <w:pPr>
              <w:pStyle w:val="TableBody"/>
              <w:rPr>
                <w:b/>
                <w:bCs/>
              </w:rPr>
            </w:pPr>
            <w:r w:rsidRPr="00D1056C">
              <w:rPr>
                <w:b/>
                <w:bCs/>
              </w:rPr>
              <w:t>Load Balance From</w:t>
            </w:r>
          </w:p>
          <w:p w:rsidRPr="00D1056C" w:rsidR="007467C0" w:rsidP="00D1056C" w:rsidRDefault="007467C0" w14:paraId="3005130F" w14:textId="77777777">
            <w:pPr>
              <w:pStyle w:val="TableBody"/>
            </w:pPr>
            <w:r w:rsidRPr="00D1056C">
              <w:t>(only available for Vaults.  Not for Commercial Clients)</w:t>
            </w:r>
          </w:p>
        </w:tc>
        <w:tc>
          <w:tcPr>
            <w:tcW w:w="5458" w:type="dxa"/>
            <w:tcBorders>
              <w:top w:val="single" w:color="auto" w:sz="4" w:space="0"/>
              <w:left w:val="single" w:color="auto" w:sz="4" w:space="0"/>
              <w:bottom w:val="single" w:color="auto" w:sz="4" w:space="0"/>
              <w:right w:val="single" w:color="auto" w:sz="4" w:space="0"/>
            </w:tcBorders>
          </w:tcPr>
          <w:p w:rsidR="007467C0" w:rsidP="00D1056C" w:rsidRDefault="007467C0" w14:paraId="4DB8F5A6" w14:textId="77777777">
            <w:pPr>
              <w:pStyle w:val="TableBody"/>
            </w:pPr>
            <w:r>
              <w:t>OptiVault allows files to be imported from two sources:</w:t>
            </w:r>
          </w:p>
          <w:p w:rsidRPr="00C237DE" w:rsidR="007467C0" w:rsidP="00D1056C" w:rsidRDefault="007467C0" w14:paraId="4BB4BAEB" w14:textId="77777777">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rsidRPr="00C237DE" w:rsidR="007467C0" w:rsidP="00D1056C" w:rsidRDefault="007467C0" w14:paraId="6F73AC80" w14:textId="77777777">
            <w:pPr>
              <w:pStyle w:val="TableBody"/>
            </w:pPr>
            <w:r w:rsidRPr="001E5400">
              <w:rPr>
                <w:b/>
              </w:rPr>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Pr="00A875AE" w:rsidR="007467C0" w:rsidTr="58CB5956" w14:paraId="489C6D78"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7483DADD" w14:textId="77777777">
            <w:pPr>
              <w:pStyle w:val="TableBody"/>
              <w:rPr>
                <w:b/>
                <w:bCs/>
              </w:rPr>
            </w:pPr>
            <w:r w:rsidRPr="00D1056C">
              <w:rPr>
                <w:b/>
                <w:bCs/>
              </w:rPr>
              <w:t>Choose Import File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0170348B" w14:textId="77777777">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Pr="00A875AE" w:rsidR="007467C0" w:rsidTr="58CB5956" w14:paraId="72F09E1B" w14:textId="77777777">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4207E8B" w14:textId="77777777">
            <w:pPr>
              <w:pStyle w:val="TableBody"/>
              <w:rPr>
                <w:b/>
                <w:bCs/>
              </w:rPr>
            </w:pPr>
            <w:r w:rsidRPr="00D1056C">
              <w:rPr>
                <w:b/>
                <w:bCs/>
              </w:rPr>
              <w:t>Field Separator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5DA379A7" w14:textId="77777777">
            <w:pPr>
              <w:pStyle w:val="TableBody"/>
            </w:pPr>
            <w:r w:rsidRPr="00FB292A">
              <w:t xml:space="preserve">Defines the separator that is used to separate fields in the import file. </w:t>
            </w:r>
          </w:p>
          <w:p w:rsidRPr="00FB292A" w:rsidR="007467C0" w:rsidP="00D1056C" w:rsidRDefault="007467C0" w14:paraId="637EEFBB" w14:textId="77777777">
            <w:pPr>
              <w:pStyle w:val="TableBody"/>
            </w:pPr>
            <w:r w:rsidRPr="00FB292A">
              <w:t>The available options are:</w:t>
            </w:r>
          </w:p>
          <w:p w:rsidRPr="00FB292A" w:rsidR="007467C0" w:rsidP="00D1056C" w:rsidRDefault="007467C0" w14:paraId="17BFC0A3" w14:textId="77777777">
            <w:pPr>
              <w:pStyle w:val="TableListBullet"/>
            </w:pPr>
            <w:r w:rsidRPr="00FB292A">
              <w:t>Comma</w:t>
            </w:r>
          </w:p>
          <w:p w:rsidRPr="00FB292A" w:rsidR="007467C0" w:rsidP="00D1056C" w:rsidRDefault="007467C0" w14:paraId="324DEFAD" w14:textId="77777777">
            <w:pPr>
              <w:pStyle w:val="TableListBullet"/>
            </w:pPr>
            <w:r w:rsidRPr="00FB292A">
              <w:t>Space</w:t>
            </w:r>
          </w:p>
        </w:tc>
      </w:tr>
    </w:tbl>
    <w:p w:rsidR="58CB5956" w:rsidRDefault="58CB5956" w14:paraId="7ECB8F4D" w14:textId="3C3BA7B1"/>
    <w:p w:rsidR="007467C0" w:rsidP="007467C0" w:rsidRDefault="007467C0" w14:paraId="3ABE8FB0" w14:textId="0B69F81B">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Pr="00326CDA" w:rsidR="00F17F90" w:rsidP="007467C0" w:rsidRDefault="00F17F90" w14:paraId="7B5FD1BD" w14:textId="77777777">
      <w:pPr>
        <w:pStyle w:val="TopofSection"/>
      </w:pPr>
    </w:p>
    <w:p w:rsidR="007467C0" w:rsidP="00724762" w:rsidRDefault="007467C0" w14:paraId="3B9B17DF" w14:textId="1A3FBE9C">
      <w:pPr>
        <w:pStyle w:val="Heading3"/>
      </w:pPr>
      <w:bookmarkStart w:name="_Toc127491580" w:id="697"/>
      <w:bookmarkStart w:name="_Toc128021113" w:id="698"/>
      <w:r>
        <w:t>Processing</w:t>
      </w:r>
      <w:r>
        <w:rPr>
          <w:rFonts w:ascii="Wingdings" w:hAnsi="Wingdings" w:eastAsia="Wingdings" w:cs="Wingdings"/>
        </w:rPr>
        <w:t>à</w:t>
      </w:r>
      <w:r>
        <w:t>Load Orders</w:t>
      </w:r>
      <w:bookmarkEnd w:id="697"/>
      <w:bookmarkEnd w:id="698"/>
    </w:p>
    <w:p w:rsidR="007467C0" w:rsidP="00D1056C" w:rsidRDefault="007467C0" w14:paraId="47EFA40C" w14:textId="2F95DAC0">
      <w:pPr>
        <w:pStyle w:val="BodyText"/>
      </w:pPr>
      <w:r>
        <w:t>The Load Orders process is used to load Vault Cashpoints into OptiVault. This function is only necessary when the batch processes failed to work as expected.</w:t>
      </w:r>
    </w:p>
    <w:p w:rsidR="007467C0" w:rsidP="007467C0" w:rsidRDefault="007467C0" w14:paraId="5F0A2AEA" w14:textId="77777777">
      <w:pPr>
        <w:pStyle w:val="Caption"/>
      </w:pPr>
      <w:bookmarkStart w:name="_Toc74556457" w:id="699"/>
      <w:bookmarkStart w:name="_Toc128022134" w:id="700"/>
      <w:r>
        <w:t xml:space="preserve">Figure </w:t>
      </w:r>
      <w:r>
        <w:fldChar w:fldCharType="begin"/>
      </w:r>
      <w:r>
        <w:instrText xml:space="preserve"> SEQ Figure \* ARABIC </w:instrText>
      </w:r>
      <w:r>
        <w:fldChar w:fldCharType="separate"/>
      </w:r>
      <w:r>
        <w:rPr>
          <w:noProof/>
        </w:rPr>
        <w:t>25</w:t>
      </w:r>
      <w:r>
        <w:fldChar w:fldCharType="end"/>
      </w:r>
      <w:r>
        <w:t>: Load Orders Page</w:t>
      </w:r>
      <w:bookmarkEnd w:id="699"/>
      <w:bookmarkEnd w:id="700"/>
    </w:p>
    <w:p w:rsidR="007467C0" w:rsidP="00D1056C" w:rsidRDefault="007467C0" w14:paraId="241D3637" w14:textId="57B3FA30">
      <w:pPr>
        <w:jc w:val="center"/>
      </w:pPr>
      <w:del w:author="Moses, Robbie" w:date="2023-02-23T01:34:00Z" w:id="701">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34:00Z" w:id="702">
        <w:r w:rsidRPr="00AE565A" w:rsid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4621AC96" w14:textId="77777777">
      <w:pPr>
        <w:pStyle w:val="Caption"/>
      </w:pPr>
      <w:bookmarkStart w:name="_Toc74556681" w:id="703"/>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70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7BA8135"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14E6CD30"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755A63FB" w14:textId="77777777">
            <w:pPr>
              <w:pStyle w:val="TableHeader"/>
            </w:pPr>
            <w:r w:rsidRPr="00A875AE">
              <w:t>Description</w:t>
            </w:r>
          </w:p>
        </w:tc>
      </w:tr>
      <w:tr w:rsidRPr="00A875AE" w:rsidR="007467C0" w:rsidTr="58CB5956" w14:paraId="744EAF8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38FB8CD2" w14:textId="77777777">
            <w:pPr>
              <w:pStyle w:val="TableBody"/>
              <w:rPr>
                <w:b/>
                <w:bCs/>
              </w:rPr>
            </w:pPr>
            <w:r w:rsidRPr="00D1056C">
              <w:rPr>
                <w:b/>
                <w:bCs/>
              </w:rPr>
              <w:t>Select File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25562178" w14:textId="77777777">
            <w:pPr>
              <w:pStyle w:val="TableBody"/>
            </w:pPr>
            <w:r w:rsidRPr="00FB292A">
              <w:t>Click on the Browse button to select the file containing orders to upload. The file should follow the OptiVault order load format.</w:t>
            </w:r>
          </w:p>
        </w:tc>
      </w:tr>
      <w:tr w:rsidRPr="00A875AE" w:rsidR="007467C0" w:rsidTr="58CB5956" w14:paraId="54B1114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09B03A44" w14:textId="77777777">
            <w:pPr>
              <w:pStyle w:val="TableBody"/>
              <w:rPr>
                <w:b/>
                <w:bCs/>
              </w:rPr>
            </w:pPr>
            <w:r w:rsidRPr="00D1056C">
              <w:rPr>
                <w:b/>
                <w:bCs/>
              </w:rPr>
              <w:t>Separator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48B7F7FA" w14:textId="77777777">
            <w:pPr>
              <w:pStyle w:val="TableBody"/>
            </w:pPr>
            <w:r w:rsidRPr="00FB292A">
              <w:t xml:space="preserve">Select the type of field separator used in the file. Options available: comma or tab. </w:t>
            </w:r>
          </w:p>
        </w:tc>
      </w:tr>
      <w:tr w:rsidRPr="00A875AE" w:rsidR="007467C0" w:rsidTr="58CB5956" w14:paraId="55A7767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7F0BA5E" w14:textId="77777777">
            <w:pPr>
              <w:pStyle w:val="TableBody"/>
              <w:rPr>
                <w:b/>
                <w:bCs/>
              </w:rPr>
            </w:pPr>
            <w:r w:rsidRPr="00D1056C">
              <w:rPr>
                <w:b/>
                <w:bCs/>
              </w:rPr>
              <w:t>Task</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592A7F5D" w14:textId="77777777">
            <w:pPr>
              <w:pStyle w:val="TableBody"/>
            </w:pPr>
            <w:r w:rsidRPr="00FB292A">
              <w:t xml:space="preserve">Select whether you would like to just upload the file to the server or upload the file to the server and process the file to load orders into OptiVault. </w:t>
            </w:r>
          </w:p>
          <w:p w:rsidRPr="00FB292A" w:rsidR="007467C0" w:rsidP="00D1056C" w:rsidRDefault="007467C0" w14:paraId="4E64FD1C" w14:textId="77777777">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rsidRPr="00FB292A" w:rsidR="007467C0" w:rsidP="00D1056C" w:rsidRDefault="007467C0" w14:paraId="134EEB59" w14:textId="77777777">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Pr="00A875AE" w:rsidR="007467C0" w:rsidTr="58CB5956" w14:paraId="08E545D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1477C756" w14:textId="77777777">
            <w:pPr>
              <w:pStyle w:val="TableBody"/>
              <w:rPr>
                <w:b/>
                <w:bCs/>
              </w:rPr>
            </w:pPr>
            <w:r w:rsidRPr="00D1056C">
              <w:rPr>
                <w:b/>
                <w:bCs/>
              </w:rPr>
              <w:t>Overwrite Exiting Records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B576B" w:rsidRDefault="007467C0" w14:paraId="3B32048C" w14:textId="5CCEEC25">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Pr="00A875AE" w:rsidR="007467C0" w:rsidTr="58CB5956" w14:paraId="75A8976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EB5919D" w14:textId="77777777">
            <w:pPr>
              <w:pStyle w:val="TableBody"/>
              <w:rPr>
                <w:b/>
                <w:bCs/>
              </w:rPr>
            </w:pPr>
            <w:r w:rsidRPr="00D1056C">
              <w:rPr>
                <w:b/>
                <w:bCs/>
              </w:rPr>
              <w:t>Write Invalid Records to a File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76A01092" w14:textId="65D61707">
            <w:pPr>
              <w:pStyle w:val="TableBody"/>
            </w:pPr>
            <w:r w:rsidRPr="00FB292A">
              <w:t xml:space="preserve">When order file records cannot be loaded, they will be rejected by the system.  If the checkbox is checked, invalid records will be written to a file so that they can be reviewed, </w:t>
            </w:r>
            <w:r w:rsidRPr="00FB292A" w:rsidR="002D1823">
              <w:t>corrected,</w:t>
            </w:r>
            <w:r w:rsidRPr="00FB292A">
              <w:t xml:space="preserve"> and successfully loaded later.</w:t>
            </w:r>
          </w:p>
        </w:tc>
      </w:tr>
      <w:tr w:rsidRPr="00A875AE" w:rsidR="007467C0" w:rsidTr="58CB5956" w14:paraId="55C2BF8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5FC4B5F6" w14:textId="77777777">
            <w:pPr>
              <w:pStyle w:val="TableBody"/>
              <w:rPr>
                <w:b/>
                <w:bCs/>
              </w:rPr>
            </w:pPr>
            <w:r w:rsidRPr="00D1056C">
              <w:rPr>
                <w:b/>
                <w:bCs/>
              </w:rPr>
              <w:t>Validate Due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18858818" w14:textId="700B139A">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Pr="00A875AE" w:rsidR="007467C0" w:rsidTr="58CB5956" w14:paraId="6EFB1F3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1056C" w:rsidR="007467C0" w:rsidP="00D1056C" w:rsidRDefault="007467C0" w14:paraId="2B39C04F" w14:textId="77777777">
            <w:pPr>
              <w:pStyle w:val="TableBody"/>
              <w:rPr>
                <w:b/>
                <w:bCs/>
              </w:rPr>
            </w:pPr>
            <w:r w:rsidRPr="00D1056C">
              <w:rPr>
                <w:b/>
                <w:bCs/>
              </w:rPr>
              <w:t>E-mail Log File to</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D1056C" w:rsidRDefault="007467C0" w14:paraId="6193679F" w14:textId="77777777">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rsidR="58CB5956" w:rsidRDefault="58CB5956" w14:paraId="2D8A49A7" w14:textId="00425C5C"/>
    <w:p w:rsidR="007467C0" w:rsidP="007467C0" w:rsidRDefault="007467C0" w14:paraId="1F3EF652" w14:textId="1048D9BA">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Pr="00326CDA" w:rsidR="006441C6" w:rsidP="007467C0" w:rsidRDefault="006441C6" w14:paraId="55D56E0A" w14:textId="77777777">
      <w:pPr>
        <w:pStyle w:val="TopofSection"/>
      </w:pPr>
    </w:p>
    <w:p w:rsidR="007467C0" w:rsidP="007467C0" w:rsidRDefault="007467C0" w14:paraId="4D7C5831" w14:textId="77777777">
      <w:pPr>
        <w:pStyle w:val="Heading3"/>
      </w:pPr>
      <w:bookmarkStart w:name="_Ref246139876" w:id="704"/>
      <w:bookmarkStart w:name="_Toc74556391" w:id="705"/>
      <w:bookmarkStart w:name="_Toc127491581" w:id="706"/>
      <w:bookmarkStart w:name="_Toc128021114" w:id="707"/>
      <w:r>
        <w:t>Processing</w:t>
      </w:r>
      <w:r>
        <w:rPr>
          <w:rFonts w:ascii="Wingdings" w:hAnsi="Wingdings"/>
        </w:rPr>
        <w:t></w:t>
      </w:r>
      <w:r>
        <w:t>Recommendations</w:t>
      </w:r>
      <w:bookmarkEnd w:id="704"/>
      <w:bookmarkEnd w:id="705"/>
      <w:bookmarkEnd w:id="706"/>
      <w:bookmarkEnd w:id="707"/>
    </w:p>
    <w:p w:rsidR="007467C0" w:rsidP="00D1056C" w:rsidRDefault="007467C0" w14:paraId="365036AE" w14:textId="66CA07F4">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rsidR="007467C0" w:rsidP="00D1056C" w:rsidRDefault="007467C0" w14:paraId="3E4E73BF" w14:textId="77777777">
      <w:pPr>
        <w:pStyle w:val="BodyText"/>
      </w:pPr>
      <w:r>
        <w:t>The following options are available to be run on this page:</w:t>
      </w:r>
    </w:p>
    <w:p w:rsidR="007467C0" w:rsidP="00D1056C" w:rsidRDefault="007467C0" w14:paraId="62BB4B9D" w14:textId="52A55D12">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rsidR="007467C0" w:rsidP="00D1056C" w:rsidRDefault="007467C0" w14:paraId="4650AF16" w14:textId="2CF04F4F">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rsidR="007467C0" w:rsidP="00D1056C" w:rsidRDefault="007467C0" w14:paraId="2059ABCC" w14:textId="1A1F6663">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rsidR="007467C0" w:rsidP="007467C0" w:rsidRDefault="007467C0" w14:paraId="15CAF424" w14:textId="77777777">
      <w:pPr>
        <w:pStyle w:val="Caption"/>
      </w:pPr>
      <w:bookmarkStart w:name="_Toc74556682" w:id="708"/>
      <w:r>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70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346D047A"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2604BC7B"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1EBF8564" w14:textId="77777777">
            <w:pPr>
              <w:pStyle w:val="TableHeader"/>
            </w:pPr>
            <w:r w:rsidRPr="00A875AE">
              <w:t>Description</w:t>
            </w:r>
          </w:p>
        </w:tc>
      </w:tr>
      <w:tr w:rsidRPr="00A875AE" w:rsidR="007467C0" w:rsidTr="006271D1" w14:paraId="7D1E43E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5518A2B" w14:textId="77777777">
            <w:pPr>
              <w:pStyle w:val="TableBody"/>
              <w:rPr>
                <w:b/>
                <w:bCs/>
              </w:rPr>
            </w:pPr>
            <w:r w:rsidRPr="00C47E58">
              <w:rPr>
                <w:b/>
                <w:bCs/>
              </w:rPr>
              <w:t>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42E8942" w14:textId="77777777">
            <w:pPr>
              <w:pStyle w:val="TableBody"/>
            </w:pPr>
            <w:r w:rsidRPr="00FB292A">
              <w:t>Allows the analyst to select the type of balance files that will be loaded into OptiVault.</w:t>
            </w:r>
          </w:p>
          <w:p w:rsidRPr="00FB292A" w:rsidR="007467C0" w:rsidP="00C47E58" w:rsidRDefault="007467C0" w14:paraId="7854898E" w14:textId="77777777">
            <w:pPr>
              <w:pStyle w:val="TableBody"/>
            </w:pPr>
            <w:r w:rsidRPr="00FB292A">
              <w:t>The available options are:</w:t>
            </w:r>
          </w:p>
          <w:p w:rsidRPr="00FB292A" w:rsidR="007467C0" w:rsidP="00C47E58" w:rsidRDefault="007467C0" w14:paraId="5E2E11F5" w14:textId="77777777">
            <w:pPr>
              <w:pStyle w:val="TableListBullet"/>
            </w:pPr>
            <w:r w:rsidRPr="00FB292A">
              <w:t>Load Commercial Balances</w:t>
            </w:r>
          </w:p>
          <w:p w:rsidRPr="00FB292A" w:rsidR="007467C0" w:rsidP="00C47E58" w:rsidRDefault="007467C0" w14:paraId="2873CA22" w14:textId="77777777">
            <w:pPr>
              <w:pStyle w:val="TableListBullet"/>
            </w:pPr>
            <w:r w:rsidRPr="00FB292A">
              <w:t>Load Vault Balances</w:t>
            </w:r>
          </w:p>
        </w:tc>
      </w:tr>
      <w:tr w:rsidRPr="00A875AE" w:rsidR="007467C0" w:rsidTr="006271D1" w14:paraId="5E410C6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D20E98A" w14:textId="77777777">
            <w:pPr>
              <w:pStyle w:val="TableBody"/>
              <w:rPr>
                <w:b/>
                <w:bCs/>
              </w:rPr>
            </w:pPr>
            <w:r w:rsidRPr="00C47E58">
              <w:rPr>
                <w:b/>
                <w:bCs/>
              </w:rPr>
              <w:t>Select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2AC1226" w14:textId="77777777">
            <w:pPr>
              <w:pStyle w:val="TableBody"/>
            </w:pPr>
            <w:r w:rsidRPr="00FB292A">
              <w:t>Selects the Recommendation option selected in the Type field to load balances into OptiVault</w:t>
            </w:r>
          </w:p>
        </w:tc>
      </w:tr>
    </w:tbl>
    <w:p w:rsidRPr="00326CDA" w:rsidR="007467C0" w:rsidP="007467C0" w:rsidRDefault="007467C0" w14:paraId="472F7BDF" w14:textId="77777777">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007467C0" w:rsidP="007467C0" w:rsidRDefault="007467C0" w14:paraId="03B006E3" w14:textId="18FA2788"/>
    <w:p w:rsidR="007467C0" w:rsidP="007467C0" w:rsidRDefault="007467C0" w14:paraId="1304EE7C" w14:textId="77777777">
      <w:pPr>
        <w:pStyle w:val="Heading4"/>
      </w:pPr>
      <w:bookmarkStart w:name="_Ref249236954" w:id="709"/>
      <w:r>
        <w:t>Recommendations</w:t>
      </w:r>
      <w:r>
        <w:rPr>
          <w:rFonts w:ascii="Wingdings" w:hAnsi="Wingdings"/>
        </w:rPr>
        <w:t></w:t>
      </w:r>
      <w:r>
        <w:t>Run Recommendation</w:t>
      </w:r>
      <w:bookmarkEnd w:id="709"/>
    </w:p>
    <w:p w:rsidR="007467C0" w:rsidP="00C47E58" w:rsidRDefault="007467C0" w14:paraId="3F3DD17B" w14:textId="77777777">
      <w:pPr>
        <w:pStyle w:val="BodyText"/>
      </w:pPr>
      <w:r>
        <w:t>The Run Recommendations process is used to define Recommendation profiles and/or run the process to produce recommendations.</w:t>
      </w:r>
    </w:p>
    <w:p w:rsidR="007467C0" w:rsidP="007467C0" w:rsidRDefault="007467C0" w14:paraId="419A2BA2" w14:textId="77777777">
      <w:pPr>
        <w:pStyle w:val="Caption"/>
      </w:pPr>
      <w:bookmarkStart w:name="_Toc74556458" w:id="710"/>
      <w:bookmarkStart w:name="_Toc128022135" w:id="711"/>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710"/>
      <w:bookmarkEnd w:id="711"/>
    </w:p>
    <w:p w:rsidR="007467C0" w:rsidP="00C47E58" w:rsidRDefault="007467C0" w14:paraId="5288B86C" w14:textId="0C8EA084">
      <w:pPr>
        <w:jc w:val="center"/>
      </w:pPr>
      <w:del w:author="Moses, Robbie" w:date="2023-02-23T01:35:00Z" w:id="712">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35:00Z" w:id="713">
        <w:r w:rsidRPr="006667B4" w:rsidR="006667B4">
          <w:rPr>
            <w:noProof/>
          </w:rPr>
          <w:t xml:space="preserve"> </w:t>
        </w:r>
        <w:r w:rsidR="006667B4">
          <w:rPr>
            <w:noProof/>
          </w:rPr>
          <w:drawing>
            <wp:inline distT="0" distB="0" distL="0" distR="0" wp14:anchorId="1CF0E4A2"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6217E784" w14:textId="77777777">
      <w:pPr>
        <w:pStyle w:val="Caption"/>
      </w:pPr>
      <w:bookmarkStart w:name="_Toc74556683" w:id="714"/>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71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6AC76A68"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4A199C74"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5393DE63" w14:textId="77777777">
            <w:pPr>
              <w:pStyle w:val="TableHeader"/>
            </w:pPr>
            <w:r w:rsidRPr="00A875AE">
              <w:t>Description</w:t>
            </w:r>
          </w:p>
        </w:tc>
      </w:tr>
      <w:tr w:rsidRPr="00A875AE" w:rsidR="007467C0" w:rsidTr="006271D1" w14:paraId="12E1E05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F4A0DF1" w14:textId="77777777">
            <w:pPr>
              <w:pStyle w:val="TableBody"/>
              <w:rPr>
                <w:b/>
                <w:bCs/>
              </w:rPr>
            </w:pPr>
            <w:r w:rsidRPr="00C47E58">
              <w:rPr>
                <w:b/>
                <w:bCs/>
              </w:rPr>
              <w:t>Job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5705C19F" w14:textId="77777777">
            <w:pPr>
              <w:pStyle w:val="TableBody"/>
            </w:pPr>
            <w:r w:rsidRPr="00FB292A">
              <w:t>A number indicating the Identifier for the Recommendation profile. This number is automatically assigned at the time of creation.</w:t>
            </w:r>
          </w:p>
        </w:tc>
      </w:tr>
      <w:tr w:rsidRPr="00A875AE" w:rsidR="007467C0" w:rsidTr="006271D1" w14:paraId="0C3F5B7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E67E21C" w14:textId="77777777">
            <w:pPr>
              <w:pStyle w:val="TableBody"/>
              <w:rPr>
                <w:b/>
                <w:bCs/>
              </w:rPr>
            </w:pPr>
            <w:r w:rsidRPr="00C47E58">
              <w:rPr>
                <w:b/>
                <w:bCs/>
              </w:rPr>
              <w:t>Job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25A4614" w14:textId="77777777">
            <w:pPr>
              <w:pStyle w:val="TableBody"/>
            </w:pPr>
            <w:r w:rsidRPr="00FB292A">
              <w:t>Describes the type of profile that is created</w:t>
            </w:r>
          </w:p>
        </w:tc>
      </w:tr>
      <w:tr w:rsidRPr="00A875AE" w:rsidR="007467C0" w:rsidTr="006271D1" w14:paraId="5193585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5A58560" w14:textId="77777777">
            <w:pPr>
              <w:pStyle w:val="TableBody"/>
              <w:rPr>
                <w:b/>
                <w:bCs/>
              </w:rPr>
            </w:pPr>
            <w:r w:rsidRPr="00C47E58">
              <w:rPr>
                <w:b/>
                <w:bCs/>
              </w:rPr>
              <w:t>User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69FAB234" w14:textId="77777777">
            <w:pPr>
              <w:pStyle w:val="TableBody"/>
            </w:pPr>
            <w:r w:rsidRPr="00FB292A">
              <w:t>Indicates the user name of the person who created the Job profile</w:t>
            </w:r>
          </w:p>
        </w:tc>
      </w:tr>
      <w:tr w:rsidRPr="00A875AE" w:rsidR="007467C0" w:rsidTr="006271D1" w14:paraId="51D8F73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CB01D0E" w14:textId="77777777">
            <w:pPr>
              <w:pStyle w:val="TableBody"/>
              <w:rPr>
                <w:b/>
                <w:bCs/>
              </w:rPr>
            </w:pPr>
            <w:r w:rsidRPr="00C47E58">
              <w:rPr>
                <w:b/>
                <w:bCs/>
              </w:rPr>
              <w:t>Schedule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B575EB4" w14:textId="697B1352">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Pr="00A875AE" w:rsidR="007467C0" w:rsidTr="006271D1" w14:paraId="48B4BC4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B90819A" w14:textId="77777777">
            <w:pPr>
              <w:pStyle w:val="TableBody"/>
              <w:rPr>
                <w:b/>
                <w:bCs/>
              </w:rPr>
            </w:pPr>
            <w:r w:rsidRPr="00C47E58">
              <w:rPr>
                <w:b/>
                <w:bCs/>
              </w:rPr>
              <w:t>View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1C8A026" w14:textId="58A26EC6">
            <w:pPr>
              <w:pStyle w:val="TableBody"/>
            </w:pPr>
            <w:r w:rsidRPr="00FB292A">
              <w:t>Allows the user to view or edit the Recommendation profile as well as run the recommendation process.</w:t>
            </w:r>
          </w:p>
        </w:tc>
      </w:tr>
      <w:tr w:rsidRPr="00A875AE" w:rsidR="007467C0" w:rsidTr="006271D1" w14:paraId="75A85D8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8A7CDE7" w14:textId="77777777">
            <w:pPr>
              <w:pStyle w:val="TableBody"/>
              <w:rPr>
                <w:b/>
                <w:bCs/>
              </w:rPr>
            </w:pPr>
            <w:r w:rsidRPr="00C47E58">
              <w:rPr>
                <w:b/>
                <w:bCs/>
              </w:rPr>
              <w:t>Type Selector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892F627" w14:textId="77777777">
            <w:pPr>
              <w:pStyle w:val="TableBody"/>
            </w:pPr>
            <w:r w:rsidRPr="00FB292A">
              <w:t>Located next to the ‘New’ button, is used to select the type for a new Job Profile.</w:t>
            </w:r>
          </w:p>
          <w:p w:rsidRPr="00FB292A" w:rsidR="007467C0" w:rsidP="00C47E58" w:rsidRDefault="007467C0" w14:paraId="78FA0AD5" w14:textId="77777777">
            <w:pPr>
              <w:pStyle w:val="TableBody"/>
            </w:pPr>
            <w:r w:rsidRPr="00FB292A">
              <w:t>The available options are:</w:t>
            </w:r>
          </w:p>
          <w:p w:rsidRPr="00FB292A" w:rsidR="007467C0" w:rsidP="00C47E58" w:rsidRDefault="007467C0" w14:paraId="2B7E9753" w14:textId="77777777">
            <w:pPr>
              <w:pStyle w:val="TableListBullet"/>
            </w:pPr>
            <w:r w:rsidRPr="00C50512">
              <w:rPr>
                <w:b/>
                <w:bCs/>
              </w:rPr>
              <w:t>Recommendation –</w:t>
            </w:r>
            <w:r w:rsidRPr="00FB292A">
              <w:t xml:space="preserve"> Used for the recommendation process</w:t>
            </w:r>
          </w:p>
          <w:p w:rsidRPr="00FB292A" w:rsidR="007467C0" w:rsidP="00C47E58" w:rsidRDefault="007467C0" w14:paraId="32800E11" w14:textId="77777777">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Pr="00A875AE" w:rsidR="007467C0" w:rsidTr="006271D1" w14:paraId="6C56250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7188BC2" w14:textId="77777777">
            <w:pPr>
              <w:pStyle w:val="TableBody"/>
              <w:rPr>
                <w:b/>
                <w:bCs/>
              </w:rPr>
            </w:pPr>
            <w:r w:rsidRPr="00C47E58">
              <w:rPr>
                <w:b/>
                <w:bCs/>
              </w:rPr>
              <w:t>New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63B68696" w14:textId="77777777">
            <w:pPr>
              <w:pStyle w:val="TableBody"/>
            </w:pPr>
            <w:r w:rsidRPr="00FB292A">
              <w:t xml:space="preserve">Used to create a new recommendation profile. </w:t>
            </w:r>
          </w:p>
        </w:tc>
      </w:tr>
      <w:tr w:rsidRPr="00A875AE" w:rsidR="007467C0" w:rsidTr="006271D1" w14:paraId="04C49D0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3FD72CAC" w14:textId="77777777">
            <w:pPr>
              <w:pStyle w:val="TableBody"/>
              <w:rPr>
                <w:b/>
                <w:bCs/>
              </w:rPr>
            </w:pPr>
            <w:r w:rsidRPr="00C47E58">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CD9A611" w14:textId="77777777">
            <w:pPr>
              <w:pStyle w:val="TableBody"/>
            </w:pPr>
            <w:r w:rsidRPr="00FB292A">
              <w:t>Cancels the process and returns to the previous menu.</w:t>
            </w:r>
          </w:p>
        </w:tc>
      </w:tr>
    </w:tbl>
    <w:p w:rsidR="007467C0" w:rsidP="007467C0" w:rsidRDefault="007467C0" w14:paraId="71B7DB94" w14:textId="77777777"/>
    <w:p w:rsidR="007467C0" w:rsidP="007467C0" w:rsidRDefault="007467C0" w14:paraId="356FB16E" w14:textId="77777777">
      <w:pPr>
        <w:pStyle w:val="Caption"/>
      </w:pPr>
      <w:bookmarkStart w:name="_Toc74556684" w:id="715"/>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71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7FC3D71B" w14:textId="77777777">
        <w:trPr>
          <w:cantSplit/>
        </w:trPr>
        <w:tc>
          <w:tcPr>
            <w:tcW w:w="2592" w:type="dxa"/>
            <w:tcBorders>
              <w:top w:val="single" w:color="auto" w:sz="4" w:space="0"/>
              <w:left w:val="single" w:color="auto" w:sz="4" w:space="0"/>
              <w:bottom w:val="single" w:color="auto" w:sz="4" w:space="0"/>
              <w:right w:val="single" w:color="auto" w:sz="4" w:space="0"/>
            </w:tcBorders>
            <w:shd w:val="clear" w:color="auto" w:fill="60C03A"/>
          </w:tcPr>
          <w:p w:rsidRPr="00FB292A" w:rsidR="007467C0" w:rsidP="006271D1" w:rsidRDefault="007467C0" w14:paraId="18F69BC2" w14:textId="77777777">
            <w:pPr>
              <w:pStyle w:val="TableCellText"/>
              <w:rPr>
                <w:rFonts w:cs="Arial"/>
                <w:b/>
                <w:lang w:val="en-US" w:eastAsia="en-US" w:bidi="en-US"/>
              </w:rPr>
            </w:pPr>
            <w:r w:rsidRPr="00FB292A">
              <w:rPr>
                <w:rFonts w:cs="Arial"/>
                <w:b/>
                <w:lang w:val="en-US" w:eastAsia="en-US" w:bidi="en-US"/>
              </w:rPr>
              <w:t>Field</w:t>
            </w:r>
          </w:p>
        </w:tc>
        <w:tc>
          <w:tcPr>
            <w:tcW w:w="5458" w:type="dxa"/>
            <w:tcBorders>
              <w:top w:val="single" w:color="auto" w:sz="4" w:space="0"/>
              <w:left w:val="single" w:color="auto" w:sz="4" w:space="0"/>
              <w:bottom w:val="single" w:color="auto" w:sz="4" w:space="0"/>
              <w:right w:val="single" w:color="auto" w:sz="4" w:space="0"/>
            </w:tcBorders>
            <w:shd w:val="clear" w:color="auto" w:fill="60C03A"/>
          </w:tcPr>
          <w:p w:rsidRPr="00FB292A" w:rsidR="007467C0" w:rsidP="006271D1" w:rsidRDefault="007467C0" w14:paraId="47C2304D" w14:textId="77777777">
            <w:pPr>
              <w:pStyle w:val="TableCellText"/>
              <w:rPr>
                <w:rFonts w:cs="Arial"/>
                <w:lang w:val="en-US" w:eastAsia="en-US" w:bidi="en-US"/>
              </w:rPr>
            </w:pPr>
            <w:r w:rsidRPr="00FB292A">
              <w:rPr>
                <w:rFonts w:cs="Arial"/>
                <w:lang w:val="en-US" w:eastAsia="en-US" w:bidi="en-US"/>
              </w:rPr>
              <w:t>Description</w:t>
            </w:r>
          </w:p>
        </w:tc>
      </w:tr>
      <w:tr w:rsidRPr="00A875AE" w:rsidR="007467C0" w:rsidTr="006271D1" w14:paraId="380E675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7201E8C" w14:textId="77777777">
            <w:pPr>
              <w:pStyle w:val="TableBody"/>
              <w:rPr>
                <w:b/>
                <w:bCs/>
              </w:rPr>
            </w:pPr>
            <w:r w:rsidRPr="00C47E58">
              <w:rPr>
                <w:b/>
                <w:bCs/>
              </w:rPr>
              <w:t>Start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6409E86" w14:textId="77777777">
            <w:pPr>
              <w:pStyle w:val="TableBody"/>
            </w:pPr>
            <w:r w:rsidRPr="00FB292A">
              <w:t>The Starting Date of the recommendation process</w:t>
            </w:r>
          </w:p>
        </w:tc>
      </w:tr>
      <w:tr w:rsidRPr="00A875AE" w:rsidR="007467C0" w:rsidTr="006271D1" w14:paraId="41EE6D1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B9EC388" w14:textId="77777777">
            <w:pPr>
              <w:pStyle w:val="TableBody"/>
              <w:rPr>
                <w:b/>
                <w:bCs/>
              </w:rPr>
            </w:pPr>
            <w:r w:rsidRPr="00C47E58">
              <w:rPr>
                <w:b/>
                <w:bCs/>
              </w:rPr>
              <w:t>End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4BFECDB" w14:textId="77777777">
            <w:pPr>
              <w:pStyle w:val="TableBody"/>
            </w:pPr>
            <w:r w:rsidRPr="00FB292A">
              <w:t>The ending date of the recommendation process</w:t>
            </w:r>
          </w:p>
        </w:tc>
      </w:tr>
      <w:tr w:rsidRPr="00A875AE" w:rsidR="007467C0" w:rsidTr="006271D1" w14:paraId="5C56C01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2DBFBE5" w14:textId="77777777">
            <w:pPr>
              <w:pStyle w:val="TableBody"/>
              <w:rPr>
                <w:b/>
                <w:bCs/>
              </w:rPr>
            </w:pPr>
            <w:r w:rsidRPr="00C47E58">
              <w:rPr>
                <w:b/>
                <w:bCs/>
              </w:rPr>
              <w:t>Auto Accept Recs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C5B79A6" w14:textId="77777777">
            <w:pPr>
              <w:pStyle w:val="TableBody"/>
            </w:pPr>
            <w:r w:rsidRPr="00FB292A">
              <w:t>When Yes is selected, all normal delivery and return recommendations will automatically be turned into orders. All Emergency recommendations will remain open.</w:t>
            </w:r>
          </w:p>
        </w:tc>
      </w:tr>
      <w:tr w:rsidRPr="00A875AE" w:rsidR="007467C0" w:rsidTr="006271D1" w14:paraId="4BD7C70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71392F7" w14:textId="77777777">
            <w:pPr>
              <w:pStyle w:val="TableBody"/>
              <w:rPr>
                <w:b/>
                <w:bCs/>
              </w:rPr>
            </w:pPr>
            <w:r w:rsidRPr="00C47E58">
              <w:rPr>
                <w:b/>
                <w:bCs/>
              </w:rPr>
              <w:t>Schedule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14F9BD17" w14:textId="49DED9E7">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Pr="00A875AE" w:rsidR="007467C0" w:rsidTr="006271D1" w14:paraId="098918A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2FFBA080" w14:textId="77777777">
            <w:pPr>
              <w:pStyle w:val="TableBody"/>
              <w:rPr>
                <w:b/>
                <w:bCs/>
              </w:rPr>
            </w:pPr>
            <w:r w:rsidRPr="00C47E58">
              <w:rPr>
                <w:b/>
                <w:bCs/>
              </w:rPr>
              <w:t>Cash Point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63492E7B" w14:textId="537E4E54">
            <w:pPr>
              <w:pStyle w:val="TableBody"/>
            </w:pPr>
            <w:r w:rsidRPr="00FB292A">
              <w:t>The Cashpoint will be run during the recommendation process. Child Cashpoints will only be run if the Aggregation options are selected.</w:t>
            </w:r>
          </w:p>
        </w:tc>
      </w:tr>
      <w:tr w:rsidRPr="00A875AE" w:rsidR="007467C0" w:rsidTr="006271D1" w14:paraId="1C2E3B2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B845F37" w14:textId="77777777">
            <w:pPr>
              <w:pStyle w:val="TableBody"/>
              <w:rPr>
                <w:b/>
                <w:bCs/>
              </w:rPr>
            </w:pPr>
            <w:r w:rsidRPr="00C47E58">
              <w:rPr>
                <w:b/>
                <w:bCs/>
              </w:rPr>
              <w:t>Aggregate Entire Chain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5045ADED" w14:textId="77777777">
            <w:pPr>
              <w:pStyle w:val="TableBody"/>
            </w:pPr>
            <w:r w:rsidRPr="00FB292A">
              <w:t>Runs the recommendation processes and aggregates the results to the selected Cashpoint.</w:t>
            </w:r>
          </w:p>
        </w:tc>
      </w:tr>
      <w:tr w:rsidRPr="00A875AE" w:rsidR="007467C0" w:rsidTr="006271D1" w14:paraId="3E8159A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349F5F9E" w14:textId="77777777">
            <w:pPr>
              <w:pStyle w:val="TableBody"/>
              <w:rPr>
                <w:b/>
                <w:bCs/>
              </w:rPr>
            </w:pPr>
            <w:r w:rsidRPr="00C47E58">
              <w:rPr>
                <w:b/>
                <w:bCs/>
              </w:rPr>
              <w:t>Horizon Length</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61240930" w14:textId="77777777">
            <w:pPr>
              <w:pStyle w:val="TableBody"/>
            </w:pPr>
            <w:r w:rsidRPr="00FB292A">
              <w:t>This field allows the analyst to define the number of days that will be produced for the horizon. 45 days should be the minimum setting for this option.</w:t>
            </w:r>
          </w:p>
        </w:tc>
      </w:tr>
      <w:tr w:rsidRPr="00A875AE" w:rsidR="007467C0" w:rsidTr="006271D1" w14:paraId="30336E5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358D54E" w14:textId="77777777">
            <w:pPr>
              <w:pStyle w:val="TableBody"/>
              <w:rPr>
                <w:b/>
                <w:bCs/>
              </w:rPr>
            </w:pPr>
            <w:r w:rsidRPr="00C47E58">
              <w:rPr>
                <w:b/>
                <w:bCs/>
              </w:rPr>
              <w:t>Run First Level Aggregation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01FBB3F5" w14:textId="77777777">
            <w:pPr>
              <w:pStyle w:val="TableBody"/>
            </w:pPr>
            <w:r w:rsidRPr="00FB292A">
              <w:t>Runs the first level aggregation process which takes the demand for Branch and ATMs in OptiCash and loads them as future demand for the select Cashpoint.</w:t>
            </w:r>
          </w:p>
        </w:tc>
      </w:tr>
      <w:tr w:rsidRPr="00A875AE" w:rsidR="007467C0" w:rsidTr="006271D1" w14:paraId="3D24DAC9"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401C92CA" w14:textId="77777777">
            <w:pPr>
              <w:pStyle w:val="TableBody"/>
              <w:rPr>
                <w:b/>
                <w:bCs/>
              </w:rPr>
            </w:pPr>
            <w:r w:rsidRPr="00C47E58">
              <w:rPr>
                <w:b/>
                <w:bCs/>
              </w:rPr>
              <w:t>Default Recommendation Dates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3382D0C" w14:textId="77777777">
            <w:pPr>
              <w:pStyle w:val="TableBody"/>
            </w:pPr>
            <w:r w:rsidRPr="00FB292A">
              <w:t>Uses the default recommendation dates meaning the current date plus 7 days into the future.</w:t>
            </w:r>
          </w:p>
        </w:tc>
      </w:tr>
      <w:tr w:rsidRPr="00A875AE" w:rsidR="007467C0" w:rsidTr="006271D1" w14:paraId="676ECD0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49EA180D" w14:textId="77777777">
            <w:pPr>
              <w:pStyle w:val="TableBody"/>
              <w:rPr>
                <w:b/>
                <w:bCs/>
              </w:rPr>
            </w:pPr>
            <w:r w:rsidRPr="00C47E58">
              <w:rPr>
                <w:b/>
                <w:bCs/>
              </w:rPr>
              <w:t>Separate Note vs Coin Recommendations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4A98C0E" w14:textId="77777777">
            <w:pPr>
              <w:pStyle w:val="TableBody"/>
            </w:pPr>
            <w:r>
              <w:t>Selecting Yes will cause OptiVault to generate separate recommendations for notes and coins.  Selecting No will cause OptiVault to generate a single recommendation for notes and coins together.</w:t>
            </w:r>
          </w:p>
        </w:tc>
      </w:tr>
      <w:tr w:rsidRPr="00A875AE" w:rsidR="007467C0" w:rsidTr="006271D1" w14:paraId="43E39929"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20BD4F01" w14:textId="77777777">
            <w:pPr>
              <w:pStyle w:val="TableBody"/>
              <w:rPr>
                <w:b/>
                <w:bCs/>
              </w:rPr>
            </w:pPr>
            <w:r w:rsidRPr="00C47E58">
              <w:rPr>
                <w:b/>
                <w:bCs/>
              </w:rPr>
              <w:t>Run Recommendation Process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198CA6B1" w14:textId="77777777">
            <w:pPr>
              <w:pStyle w:val="TableBody"/>
            </w:pPr>
            <w:r w:rsidRPr="00FB292A">
              <w:t>Starts the recommendation process based on the profile settings and parameters.</w:t>
            </w:r>
          </w:p>
        </w:tc>
      </w:tr>
      <w:tr w:rsidRPr="00A875AE" w:rsidR="007467C0" w:rsidTr="006271D1" w14:paraId="25E0098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D7790F7" w14:textId="77777777">
            <w:pPr>
              <w:pStyle w:val="TableBody"/>
              <w:rPr>
                <w:b/>
                <w:bCs/>
              </w:rPr>
            </w:pPr>
            <w:r w:rsidRPr="00C47E58">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F0109C1" w14:textId="77777777">
            <w:pPr>
              <w:pStyle w:val="TableBody"/>
            </w:pPr>
            <w:r w:rsidRPr="00FB292A">
              <w:t>Saves the changes to the profile.</w:t>
            </w:r>
          </w:p>
        </w:tc>
      </w:tr>
      <w:tr w:rsidRPr="00A875AE" w:rsidR="007467C0" w:rsidTr="006271D1" w14:paraId="548E1E8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EDA66C6" w14:textId="77777777">
            <w:pPr>
              <w:pStyle w:val="TableBody"/>
              <w:rPr>
                <w:b/>
                <w:bCs/>
              </w:rPr>
            </w:pPr>
            <w:r w:rsidRPr="00C47E58">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BA56E88" w14:textId="77777777">
            <w:pPr>
              <w:pStyle w:val="TableBody"/>
            </w:pPr>
            <w:r w:rsidRPr="00FB292A">
              <w:t>Cancels the process and returns to the previous menu.</w:t>
            </w:r>
          </w:p>
        </w:tc>
      </w:tr>
      <w:tr w:rsidRPr="00A875AE" w:rsidR="007467C0" w:rsidTr="006271D1" w14:paraId="65D4173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B356FE3" w14:textId="77777777">
            <w:pPr>
              <w:pStyle w:val="TableBody"/>
              <w:rPr>
                <w:b/>
                <w:bCs/>
              </w:rPr>
            </w:pPr>
            <w:r w:rsidRPr="00C47E58">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C1251AB" w14:textId="77777777">
            <w:pPr>
              <w:pStyle w:val="TableBody"/>
            </w:pPr>
            <w:r w:rsidRPr="00FB292A">
              <w:t>Only viewable when the entry is being edited; this button will delete the profile from the system. The user should be prompted to confirm the deletion before it is made permanent.</w:t>
            </w:r>
          </w:p>
        </w:tc>
      </w:tr>
    </w:tbl>
    <w:p w:rsidR="007467C0" w:rsidP="007467C0" w:rsidRDefault="007467C0" w14:paraId="148B69D5" w14:textId="77777777"/>
    <w:p w:rsidR="007467C0" w:rsidP="007467C0" w:rsidRDefault="007467C0" w14:paraId="4367C37B" w14:textId="77777777">
      <w:pPr>
        <w:pStyle w:val="Caption"/>
      </w:pPr>
      <w:bookmarkStart w:name="_Toc74556685" w:id="716"/>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71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593A95DD"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7EC31AE0"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1DEAF15F" w14:textId="77777777">
            <w:pPr>
              <w:pStyle w:val="TableHeader"/>
            </w:pPr>
            <w:r w:rsidRPr="00A875AE">
              <w:t>Description</w:t>
            </w:r>
          </w:p>
        </w:tc>
      </w:tr>
      <w:tr w:rsidRPr="00A875AE" w:rsidR="007467C0" w:rsidTr="006271D1" w14:paraId="6D7657DC"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37941CA6" w14:textId="77777777">
            <w:pPr>
              <w:pStyle w:val="TableBody"/>
              <w:rPr>
                <w:b/>
                <w:bCs/>
              </w:rPr>
            </w:pPr>
            <w:r w:rsidRPr="00C47E58">
              <w:rPr>
                <w:b/>
                <w:bCs/>
              </w:rPr>
              <w:t>Start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81BCC38" w14:textId="77777777">
            <w:pPr>
              <w:pStyle w:val="TableBody"/>
            </w:pPr>
            <w:r w:rsidRPr="00FB292A">
              <w:t>Starting date of the Recommendation Process</w:t>
            </w:r>
          </w:p>
        </w:tc>
      </w:tr>
      <w:tr w:rsidRPr="00A875AE" w:rsidR="007467C0" w:rsidTr="006271D1" w14:paraId="1273E02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01572C1" w14:textId="77777777">
            <w:pPr>
              <w:pStyle w:val="TableBody"/>
              <w:rPr>
                <w:b/>
                <w:bCs/>
              </w:rPr>
            </w:pPr>
            <w:r w:rsidRPr="00C47E58">
              <w:rPr>
                <w:b/>
                <w:bCs/>
              </w:rPr>
              <w:t>End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01E03C3F" w14:textId="77777777">
            <w:pPr>
              <w:pStyle w:val="TableBody"/>
            </w:pPr>
            <w:r w:rsidRPr="00FB292A">
              <w:t>Ending date of the Recommendation Process</w:t>
            </w:r>
          </w:p>
        </w:tc>
      </w:tr>
      <w:tr w:rsidRPr="00A875AE" w:rsidR="007467C0" w:rsidTr="006271D1" w14:paraId="79EF61E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26C0D66" w14:textId="77777777">
            <w:pPr>
              <w:pStyle w:val="TableBody"/>
              <w:rPr>
                <w:b/>
                <w:bCs/>
              </w:rPr>
            </w:pPr>
            <w:r w:rsidRPr="00C47E58">
              <w:rPr>
                <w:b/>
                <w:bCs/>
              </w:rPr>
              <w:t>Rec Output File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064AAD84" w14:textId="77777777">
            <w:pPr>
              <w:pStyle w:val="TableBody"/>
            </w:pPr>
            <w:r w:rsidRPr="00FB292A">
              <w:t>The name that the file will be called once it is produced.</w:t>
            </w:r>
          </w:p>
        </w:tc>
      </w:tr>
      <w:tr w:rsidRPr="00A875AE" w:rsidR="007467C0" w:rsidTr="006271D1" w14:paraId="72CC316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F8C5158" w14:textId="77777777">
            <w:pPr>
              <w:pStyle w:val="TableBody"/>
              <w:rPr>
                <w:b/>
                <w:bCs/>
              </w:rPr>
            </w:pPr>
            <w:r w:rsidRPr="00C47E58">
              <w:rPr>
                <w:b/>
                <w:bCs/>
              </w:rPr>
              <w:t>Schedule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5199DEB" w14:textId="3FCDAA14">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Pr="00A875AE" w:rsidR="007467C0" w:rsidTr="006271D1" w14:paraId="17D8574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E917346" w14:textId="77777777">
            <w:pPr>
              <w:pStyle w:val="TableBody"/>
              <w:rPr>
                <w:b/>
                <w:bCs/>
              </w:rPr>
            </w:pPr>
            <w:r w:rsidRPr="00C47E58">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D001953" w14:textId="77777777">
            <w:pPr>
              <w:pStyle w:val="TableBody"/>
            </w:pPr>
            <w:r w:rsidRPr="00FB292A">
              <w:t>Saves the changes made to the selected profile.</w:t>
            </w:r>
          </w:p>
        </w:tc>
      </w:tr>
      <w:tr w:rsidRPr="00A875AE" w:rsidR="007467C0" w:rsidTr="006271D1" w14:paraId="374341A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198F544" w14:textId="77777777">
            <w:pPr>
              <w:pStyle w:val="TableBody"/>
              <w:rPr>
                <w:b/>
                <w:bCs/>
              </w:rPr>
            </w:pPr>
            <w:r w:rsidRPr="00C47E58">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4060D91" w14:textId="77777777">
            <w:pPr>
              <w:pStyle w:val="TableBody"/>
            </w:pPr>
            <w:r w:rsidRPr="00FB292A">
              <w:t>Cancels the process and returns to the previous menu.</w:t>
            </w:r>
          </w:p>
        </w:tc>
      </w:tr>
      <w:tr w:rsidRPr="00A875AE" w:rsidR="007467C0" w:rsidTr="006271D1" w14:paraId="09BF5F2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2A3B670F" w14:textId="77777777">
            <w:pPr>
              <w:pStyle w:val="TableBody"/>
              <w:rPr>
                <w:b/>
                <w:bCs/>
              </w:rPr>
            </w:pPr>
            <w:r w:rsidRPr="00C47E58">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3ED82CA" w14:textId="77777777">
            <w:pPr>
              <w:pStyle w:val="TableBody"/>
            </w:pPr>
            <w:r w:rsidRPr="00FB292A">
              <w:t>Only viewable when the entry is being edited; this button will delete the profile from the system. The user should be prompted to confirm the deletion before it is made permanent.</w:t>
            </w:r>
          </w:p>
        </w:tc>
      </w:tr>
    </w:tbl>
    <w:p w:rsidR="007467C0" w:rsidP="007467C0" w:rsidRDefault="007467C0" w14:paraId="78325CFD" w14:textId="77777777">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rsidR="007467C0" w:rsidP="007467C0" w:rsidRDefault="007467C0" w14:paraId="3F2641BB" w14:textId="77777777">
      <w:pPr>
        <w:pStyle w:val="Heading4"/>
      </w:pPr>
      <w:bookmarkStart w:name="_Ref249236960" w:id="717"/>
      <w:r>
        <w:t>Recommendations</w:t>
      </w:r>
      <w:r>
        <w:rPr>
          <w:rFonts w:ascii="Wingdings" w:hAnsi="Wingdings"/>
        </w:rPr>
        <w:t></w:t>
      </w:r>
      <w:r>
        <w:t>Run Validation for Recommendation</w:t>
      </w:r>
      <w:bookmarkEnd w:id="717"/>
    </w:p>
    <w:p w:rsidR="007467C0" w:rsidP="00C47E58" w:rsidRDefault="007467C0" w14:paraId="39B48B76" w14:textId="45E13EC2">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rsidRPr="0033664B" w:rsidR="007467C0" w:rsidP="007467C0" w:rsidRDefault="007467C0" w14:paraId="5E56F041" w14:textId="77777777">
      <w:pPr>
        <w:pStyle w:val="TopofSection"/>
        <w:rPr>
          <w:caps/>
          <w:color w:val="auto"/>
          <w:spacing w:val="10"/>
          <w:sz w:val="18"/>
          <w:szCs w:val="18"/>
          <w:lang w:val="en-US" w:eastAsia="en-US" w:bidi="en-US"/>
        </w:rPr>
      </w:pPr>
      <w:bookmarkStart w:name="_Toc74556459" w:id="718"/>
      <w:bookmarkStart w:name="_Toc128022136" w:id="719"/>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718"/>
      <w:bookmarkEnd w:id="719"/>
    </w:p>
    <w:p w:rsidRPr="006D1187" w:rsidR="007467C0" w:rsidP="00C47E58" w:rsidRDefault="007467C0" w14:paraId="484BC4E8" w14:textId="62950195">
      <w:pPr>
        <w:pStyle w:val="TopofSection"/>
        <w:jc w:val="center"/>
      </w:pPr>
      <w:del w:author="Moses, Robbie" w:date="2023-02-23T01:38:00Z" w:id="720">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38:00Z" w:id="721">
        <w:r w:rsidRPr="00090CBF" w:rsid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6D1187" w:rsidR="007467C0" w:rsidP="007467C0" w:rsidRDefault="007467C0" w14:paraId="1DCDC336" w14:textId="77777777">
      <w:pPr>
        <w:pStyle w:val="Caption"/>
        <w:rPr>
          <w:lang w:val="en-US"/>
        </w:rPr>
      </w:pPr>
      <w:bookmarkStart w:name="_Toc74556686" w:id="722"/>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72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4A953601"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79C6BAAB"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57F419F8" w14:textId="77777777">
            <w:pPr>
              <w:pStyle w:val="TableHeader"/>
            </w:pPr>
            <w:r w:rsidRPr="00A875AE">
              <w:t>Description</w:t>
            </w:r>
          </w:p>
        </w:tc>
      </w:tr>
      <w:tr w:rsidRPr="00A875AE" w:rsidR="007467C0" w:rsidTr="006271D1" w14:paraId="0737FEF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945A851" w14:textId="77777777">
            <w:pPr>
              <w:pStyle w:val="TableBody"/>
              <w:rPr>
                <w:b/>
                <w:bCs/>
              </w:rPr>
            </w:pPr>
            <w:r w:rsidRPr="00C47E58">
              <w:rPr>
                <w:b/>
                <w:bCs/>
              </w:rPr>
              <w:t>Vault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427EFB" w14:paraId="6057111A" w14:textId="676D9014">
            <w:pPr>
              <w:pStyle w:val="TableBody"/>
            </w:pPr>
            <w:r>
              <w:t>A</w:t>
            </w:r>
            <w:r w:rsidRPr="00FB292A" w:rsidR="007467C0">
              <w:t xml:space="preserve"> unique alpha</w:t>
            </w:r>
            <w:r>
              <w:t>-</w:t>
            </w:r>
            <w:del w:author="Moses, Robbie" w:date="2023-02-13T02:38:00Z" w:id="723">
              <w:r w:rsidRPr="00FB292A" w:rsidDel="00E6108F" w:rsidR="007467C0">
                <w:delText xml:space="preserve"> </w:delText>
              </w:r>
            </w:del>
            <w:r w:rsidRPr="00FB292A" w:rsidR="007467C0">
              <w:t>numeric value identifies the vault.</w:t>
            </w:r>
          </w:p>
        </w:tc>
      </w:tr>
      <w:tr w:rsidRPr="00A875AE" w:rsidR="007467C0" w:rsidTr="006271D1" w14:paraId="0C42E38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A3C3DFE" w14:textId="77777777">
            <w:pPr>
              <w:pStyle w:val="TableBody"/>
              <w:rPr>
                <w:b/>
                <w:bCs/>
              </w:rPr>
            </w:pPr>
            <w:r w:rsidRPr="00C47E58">
              <w:rPr>
                <w:b/>
                <w:bCs/>
              </w:rPr>
              <w:t>Denomination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422F5F7" w14:textId="77777777">
            <w:pPr>
              <w:pStyle w:val="TableBody"/>
            </w:pPr>
            <w:r w:rsidRPr="00FB292A">
              <w:t>The denomination ID for the Cashpoint</w:t>
            </w:r>
          </w:p>
        </w:tc>
      </w:tr>
      <w:tr w:rsidRPr="00A875AE" w:rsidR="007467C0" w:rsidTr="006271D1" w14:paraId="756051E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D1F102C" w14:textId="77777777">
            <w:pPr>
              <w:pStyle w:val="TableBody"/>
              <w:rPr>
                <w:b/>
                <w:bCs/>
              </w:rPr>
            </w:pPr>
            <w:r w:rsidRPr="00C47E58">
              <w:rPr>
                <w:b/>
                <w:bCs/>
              </w:rPr>
              <w:t>Quality</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BBC644B" w14:textId="77777777">
            <w:pPr>
              <w:pStyle w:val="TableBody"/>
            </w:pPr>
            <w:r w:rsidRPr="00FB292A">
              <w:t>Quality of the denomination</w:t>
            </w:r>
          </w:p>
        </w:tc>
      </w:tr>
      <w:tr w:rsidRPr="00A875AE" w:rsidR="007467C0" w:rsidTr="006271D1" w14:paraId="6BB6FEA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B33281F" w14:textId="77777777">
            <w:pPr>
              <w:pStyle w:val="TableBody"/>
              <w:rPr>
                <w:b/>
                <w:bCs/>
              </w:rPr>
            </w:pPr>
            <w:r w:rsidRPr="00C47E58">
              <w:rPr>
                <w:b/>
                <w:bCs/>
              </w:rPr>
              <w:t>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4496E409" w14:textId="77777777">
            <w:pPr>
              <w:pStyle w:val="TableBody"/>
            </w:pPr>
            <w:r w:rsidRPr="00FB292A">
              <w:t>The date that the validation was run</w:t>
            </w:r>
          </w:p>
        </w:tc>
      </w:tr>
      <w:tr w:rsidRPr="00A875AE" w:rsidR="007467C0" w:rsidTr="006271D1" w14:paraId="25B5B81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653BD75" w14:textId="77777777">
            <w:pPr>
              <w:pStyle w:val="TableBody"/>
              <w:rPr>
                <w:b/>
                <w:bCs/>
              </w:rPr>
            </w:pPr>
            <w:r w:rsidRPr="00C47E58">
              <w:rPr>
                <w:b/>
                <w:bCs/>
              </w:rPr>
              <w:t>Error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3598104A" w14:textId="77777777">
            <w:pPr>
              <w:pStyle w:val="TableBody"/>
            </w:pPr>
            <w:r w:rsidRPr="00FB292A">
              <w:t>The error message for the Vault, Denomination, Quality and Affected date</w:t>
            </w:r>
          </w:p>
        </w:tc>
      </w:tr>
      <w:tr w:rsidRPr="00A875AE" w:rsidR="007467C0" w:rsidTr="006271D1" w14:paraId="1A7D7FE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4764B9C0" w14:textId="77777777">
            <w:pPr>
              <w:pStyle w:val="TableBody"/>
              <w:rPr>
                <w:b/>
                <w:bCs/>
              </w:rPr>
            </w:pPr>
            <w:r w:rsidRPr="00C47E58">
              <w:rPr>
                <w:b/>
                <w:bCs/>
              </w:rPr>
              <w:t>Affected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E36E1B3" w14:textId="77777777">
            <w:pPr>
              <w:pStyle w:val="TableBody"/>
            </w:pPr>
            <w:r w:rsidRPr="00FB292A">
              <w:t>The date of history to which the error applies</w:t>
            </w:r>
          </w:p>
        </w:tc>
      </w:tr>
      <w:tr w:rsidRPr="00A875AE" w:rsidR="007467C0" w:rsidTr="006271D1" w14:paraId="373A427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BA0555F" w14:textId="77777777">
            <w:pPr>
              <w:pStyle w:val="TableBody"/>
              <w:rPr>
                <w:b/>
                <w:bCs/>
              </w:rPr>
            </w:pPr>
            <w:r w:rsidRPr="00C47E58">
              <w:rPr>
                <w:b/>
                <w:bCs/>
              </w:rPr>
              <w:t>Breach Amount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E6108F" w14:paraId="30F80DE8" w14:textId="63215EEC">
            <w:pPr>
              <w:pStyle w:val="TableBody"/>
            </w:pPr>
            <w:r>
              <w:t>This a</w:t>
            </w:r>
            <w:r w:rsidRPr="00FB292A">
              <w:t xml:space="preserve">pplies </w:t>
            </w:r>
            <w:r w:rsidRPr="00FB292A" w:rsidR="007467C0">
              <w:t>only to Custodial Inventory and shows the amount that was exceeded in the CI.</w:t>
            </w:r>
          </w:p>
        </w:tc>
      </w:tr>
      <w:tr w:rsidRPr="00A875AE" w:rsidR="007467C0" w:rsidTr="006271D1" w14:paraId="32A7AF3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113B5A0" w14:textId="77777777">
            <w:pPr>
              <w:pStyle w:val="TableBody"/>
              <w:rPr>
                <w:b/>
                <w:bCs/>
              </w:rPr>
            </w:pPr>
            <w:r w:rsidRPr="00C47E58">
              <w:rPr>
                <w:b/>
                <w:bCs/>
              </w:rPr>
              <w:t>Clear All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C2BAD63" w14:textId="77777777">
            <w:pPr>
              <w:pStyle w:val="TableBody"/>
            </w:pPr>
            <w:r w:rsidRPr="00FB292A">
              <w:t xml:space="preserve">Deletes all the error history entries. </w:t>
            </w:r>
          </w:p>
        </w:tc>
      </w:tr>
      <w:tr w:rsidRPr="00A875AE" w:rsidR="007467C0" w:rsidTr="006271D1" w14:paraId="3C0A8FA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5FAB629" w14:textId="77777777">
            <w:pPr>
              <w:pStyle w:val="TableBody"/>
              <w:rPr>
                <w:b/>
                <w:bCs/>
              </w:rPr>
            </w:pPr>
            <w:r w:rsidRPr="00C47E58">
              <w:rPr>
                <w:b/>
                <w:bCs/>
              </w:rPr>
              <w:t>Run Validation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5E2B3E86" w14:textId="77777777">
            <w:pPr>
              <w:pStyle w:val="TableBody"/>
            </w:pPr>
            <w:r w:rsidRPr="00FB292A">
              <w:t>Runs the validation for all selected vaults</w:t>
            </w:r>
          </w:p>
        </w:tc>
      </w:tr>
      <w:tr w:rsidRPr="00A875AE" w:rsidR="007467C0" w:rsidTr="006271D1" w14:paraId="1CF1D3A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C35752B" w14:textId="77777777">
            <w:pPr>
              <w:pStyle w:val="TableBody"/>
              <w:rPr>
                <w:b/>
                <w:bCs/>
              </w:rPr>
            </w:pPr>
            <w:r w:rsidRPr="00C47E58">
              <w:rPr>
                <w:b/>
                <w:bCs/>
              </w:rPr>
              <w:t>Check All Link</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9DCF6B9" w14:textId="77777777">
            <w:pPr>
              <w:pStyle w:val="TableBody"/>
            </w:pPr>
            <w:r w:rsidRPr="00FB292A">
              <w:t>Checks all entries in the list</w:t>
            </w:r>
          </w:p>
        </w:tc>
      </w:tr>
      <w:tr w:rsidRPr="00A875AE" w:rsidR="007467C0" w:rsidTr="006271D1" w14:paraId="1B41815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04525DBB" w14:textId="77777777">
            <w:pPr>
              <w:pStyle w:val="TableBody"/>
              <w:rPr>
                <w:b/>
                <w:bCs/>
              </w:rPr>
            </w:pPr>
            <w:r w:rsidRPr="00C47E58">
              <w:rPr>
                <w:b/>
                <w:bCs/>
              </w:rPr>
              <w:t>Clear All Link</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66E28627" w14:textId="77777777">
            <w:pPr>
              <w:pStyle w:val="TableBody"/>
            </w:pPr>
            <w:r w:rsidRPr="00FB292A">
              <w:t>Clears all checked entries in the list.</w:t>
            </w:r>
          </w:p>
        </w:tc>
      </w:tr>
      <w:tr w:rsidRPr="00A875AE" w:rsidR="007467C0" w:rsidTr="006271D1" w14:paraId="66C315D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3B0C24D9" w14:textId="77777777">
            <w:pPr>
              <w:pStyle w:val="TableBody"/>
              <w:rPr>
                <w:b/>
                <w:bCs/>
              </w:rPr>
            </w:pPr>
            <w:r w:rsidRPr="00C47E58">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5BEE79CA" w14:textId="77777777">
            <w:pPr>
              <w:pStyle w:val="TableBody"/>
            </w:pPr>
            <w:r w:rsidRPr="00FB292A">
              <w:t>Cancels the process and returns to the previous menu.</w:t>
            </w:r>
          </w:p>
        </w:tc>
      </w:tr>
    </w:tbl>
    <w:p w:rsidR="007467C0" w:rsidP="007467C0" w:rsidRDefault="007467C0" w14:paraId="38819C39" w14:textId="77777777">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rsidR="007467C0" w:rsidP="007467C0" w:rsidRDefault="007467C0" w14:paraId="5F530D2C" w14:textId="77777777">
      <w:r>
        <w:br w:type="page"/>
      </w:r>
    </w:p>
    <w:p w:rsidR="007467C0" w:rsidP="007467C0" w:rsidRDefault="007467C0" w14:paraId="335749B8" w14:textId="77777777">
      <w:pPr>
        <w:pStyle w:val="Heading4"/>
      </w:pPr>
      <w:bookmarkStart w:name="_Ref249236964" w:id="724"/>
      <w:r>
        <w:t>Recommendations</w:t>
      </w:r>
      <w:r>
        <w:rPr>
          <w:rFonts w:ascii="Wingdings" w:hAnsi="Wingdings"/>
        </w:rPr>
        <w:t></w:t>
      </w:r>
      <w:r>
        <w:t>Run Recommendation Output</w:t>
      </w:r>
      <w:bookmarkEnd w:id="724"/>
    </w:p>
    <w:p w:rsidR="007467C0" w:rsidP="00C47E58" w:rsidRDefault="007467C0" w14:paraId="36B3D536" w14:textId="77777777">
      <w:pPr>
        <w:pStyle w:val="BodyText"/>
      </w:pPr>
      <w:r>
        <w:t>The Run Recommendation Output process is used to output the completed recommendations to a file that can be used by analysts or to load into external reporting systems.</w:t>
      </w:r>
    </w:p>
    <w:p w:rsidR="007467C0" w:rsidP="007467C0" w:rsidRDefault="007467C0" w14:paraId="2C074964" w14:textId="77777777">
      <w:pPr>
        <w:pStyle w:val="Caption"/>
      </w:pPr>
      <w:bookmarkStart w:name="_Toc74556460" w:id="725"/>
      <w:bookmarkStart w:name="_Toc128022137" w:id="726"/>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725"/>
      <w:bookmarkEnd w:id="726"/>
    </w:p>
    <w:p w:rsidR="007467C0" w:rsidP="00C47E58" w:rsidRDefault="007467C0" w14:paraId="2E9753D3" w14:textId="3F05D27F">
      <w:pPr>
        <w:jc w:val="center"/>
      </w:pPr>
      <w:del w:author="Moses, Robbie" w:date="2023-02-23T01:39:00Z" w:id="727">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39:00Z" w:id="728">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4E1A575A" w14:textId="77777777">
      <w:pPr>
        <w:pStyle w:val="Caption"/>
      </w:pPr>
      <w:bookmarkStart w:name="_Toc74556687" w:id="729"/>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72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3FC9BCDF"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6395E7A4"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08E47784" w14:textId="77777777">
            <w:pPr>
              <w:pStyle w:val="TableHeader"/>
            </w:pPr>
            <w:r w:rsidRPr="00A875AE">
              <w:t>Description</w:t>
            </w:r>
          </w:p>
        </w:tc>
      </w:tr>
      <w:tr w:rsidRPr="00A875AE" w:rsidR="007467C0" w:rsidTr="006271D1" w14:paraId="12DDC64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395FA083" w14:textId="77777777">
            <w:pPr>
              <w:pStyle w:val="TableBody"/>
              <w:rPr>
                <w:b/>
                <w:bCs/>
              </w:rPr>
            </w:pPr>
            <w:r w:rsidRPr="00C47E58">
              <w:rPr>
                <w:b/>
                <w:bCs/>
              </w:rPr>
              <w:t>Separator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49D91D7" w14:textId="0B190B11">
            <w:pPr>
              <w:pStyle w:val="TableBody"/>
            </w:pPr>
            <w:r w:rsidRPr="00FB292A">
              <w:t xml:space="preserve">Indicates how the report fields will be separated. </w:t>
            </w:r>
          </w:p>
          <w:p w:rsidRPr="00FB292A" w:rsidR="007467C0" w:rsidP="00C47E58" w:rsidRDefault="007467C0" w14:paraId="4BF0AD30" w14:textId="77777777">
            <w:pPr>
              <w:pStyle w:val="TableBody"/>
            </w:pPr>
            <w:r w:rsidRPr="00FB292A">
              <w:t>The available options are:</w:t>
            </w:r>
          </w:p>
          <w:p w:rsidRPr="00FB292A" w:rsidR="007467C0" w:rsidP="00C47E58" w:rsidRDefault="007467C0" w14:paraId="6B30DA3C" w14:textId="77777777">
            <w:pPr>
              <w:pStyle w:val="TableListBullet"/>
            </w:pPr>
            <w:r w:rsidRPr="00FB292A">
              <w:t>Tab</w:t>
            </w:r>
          </w:p>
          <w:p w:rsidRPr="00FB292A" w:rsidR="007467C0" w:rsidP="00C47E58" w:rsidRDefault="007467C0" w14:paraId="4C311ACB" w14:textId="77777777">
            <w:pPr>
              <w:pStyle w:val="TableListBullet"/>
            </w:pPr>
            <w:r w:rsidRPr="00FB292A">
              <w:t>Comma</w:t>
            </w:r>
          </w:p>
        </w:tc>
      </w:tr>
      <w:tr w:rsidRPr="00A875AE" w:rsidR="007467C0" w:rsidTr="006271D1" w14:paraId="4AFE694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10C2DD1" w14:textId="77777777">
            <w:pPr>
              <w:pStyle w:val="TableBody"/>
              <w:rPr>
                <w:b/>
                <w:bCs/>
              </w:rPr>
            </w:pPr>
            <w:r w:rsidRPr="00C47E58">
              <w:rPr>
                <w:b/>
                <w:bCs/>
              </w:rPr>
              <w:t>File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B468238" w14:textId="77777777">
            <w:pPr>
              <w:pStyle w:val="TableBody"/>
            </w:pPr>
            <w:r w:rsidRPr="00FB292A">
              <w:t>The name that the file will be called once it is produced.</w:t>
            </w:r>
          </w:p>
        </w:tc>
      </w:tr>
      <w:tr w:rsidRPr="00A875AE" w:rsidR="007467C0" w:rsidTr="006271D1" w14:paraId="4D74F42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D196E7C" w14:textId="77777777">
            <w:pPr>
              <w:pStyle w:val="TableBody"/>
              <w:rPr>
                <w:b/>
                <w:bCs/>
              </w:rPr>
            </w:pPr>
            <w:r w:rsidRPr="00C47E58">
              <w:rPr>
                <w:b/>
                <w:bCs/>
              </w:rPr>
              <w:t>Start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73B04C88" w14:textId="77777777">
            <w:pPr>
              <w:pStyle w:val="TableBody"/>
            </w:pPr>
            <w:r w:rsidRPr="00FB292A">
              <w:t>Starting date of the Recommendation Process</w:t>
            </w:r>
          </w:p>
        </w:tc>
      </w:tr>
      <w:tr w:rsidRPr="00A875AE" w:rsidR="007467C0" w:rsidTr="006271D1" w14:paraId="65E2FFF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1AC7EBB7" w14:textId="77777777">
            <w:pPr>
              <w:pStyle w:val="TableBody"/>
              <w:rPr>
                <w:b/>
                <w:bCs/>
              </w:rPr>
            </w:pPr>
            <w:r w:rsidRPr="00C47E58">
              <w:rPr>
                <w:b/>
                <w:bCs/>
              </w:rPr>
              <w:t>End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02AA9A02" w14:textId="77777777">
            <w:pPr>
              <w:pStyle w:val="TableBody"/>
            </w:pPr>
            <w:r w:rsidRPr="00FB292A">
              <w:t>Ending date of the Recommendation Process</w:t>
            </w:r>
          </w:p>
        </w:tc>
      </w:tr>
      <w:tr w:rsidRPr="00A875AE" w:rsidR="007467C0" w:rsidTr="006271D1" w14:paraId="13FCB43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50836EC5" w14:textId="77777777">
            <w:pPr>
              <w:pStyle w:val="TableBody"/>
              <w:rPr>
                <w:b/>
                <w:bCs/>
              </w:rPr>
            </w:pPr>
            <w:r w:rsidRPr="00C47E58">
              <w:rPr>
                <w:b/>
                <w:bCs/>
              </w:rPr>
              <w:t>E-mail Log File to</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5D3D4E96" w14:textId="77777777">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Pr="00A875AE" w:rsidR="007467C0" w:rsidTr="006271D1" w14:paraId="3297520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609ABF7A" w14:textId="77777777">
            <w:pPr>
              <w:pStyle w:val="TableBody"/>
              <w:rPr>
                <w:b/>
                <w:bCs/>
              </w:rPr>
            </w:pPr>
            <w:r w:rsidRPr="00C47E58">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2BB0A42E" w14:textId="77777777">
            <w:pPr>
              <w:pStyle w:val="TableBody"/>
            </w:pPr>
            <w:r w:rsidRPr="00FB292A">
              <w:t>Cancels the process and returns to the previous menu.</w:t>
            </w:r>
          </w:p>
        </w:tc>
      </w:tr>
      <w:tr w:rsidRPr="00A875AE" w:rsidR="007467C0" w:rsidTr="006271D1" w14:paraId="1AC0CF1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C47E58" w:rsidR="007467C0" w:rsidP="00C47E58" w:rsidRDefault="007467C0" w14:paraId="72329DCC" w14:textId="77777777">
            <w:pPr>
              <w:pStyle w:val="TableBody"/>
              <w:rPr>
                <w:b/>
                <w:bCs/>
              </w:rPr>
            </w:pPr>
            <w:r w:rsidRPr="00C47E58">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47E58" w:rsidRDefault="007467C0" w14:paraId="1ADC9159" w14:textId="77777777">
            <w:pPr>
              <w:pStyle w:val="TableBody"/>
            </w:pPr>
            <w:r w:rsidRPr="00FB292A">
              <w:t>Only viewable when the entry is being edited; this button will delete the profile from the system. The user should be prompted to confirm the deletion before it is made permanent.</w:t>
            </w:r>
          </w:p>
        </w:tc>
      </w:tr>
    </w:tbl>
    <w:p w:rsidR="007467C0" w:rsidP="007467C0" w:rsidRDefault="007467C0" w14:paraId="1EA9ECFA" w14:textId="77777777">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rsidR="007467C0" w:rsidP="007467C0" w:rsidRDefault="007467C0" w14:paraId="77F50769" w14:textId="77777777">
      <w:r>
        <w:br w:type="page"/>
      </w:r>
    </w:p>
    <w:p w:rsidR="007467C0" w:rsidP="007467C0" w:rsidRDefault="007467C0" w14:paraId="076A4E39" w14:textId="77777777">
      <w:pPr>
        <w:pStyle w:val="Heading3"/>
      </w:pPr>
      <w:bookmarkStart w:name="_Ref246139880" w:id="730"/>
      <w:bookmarkStart w:name="_Toc74556392" w:id="731"/>
      <w:bookmarkStart w:name="_Toc127491582" w:id="732"/>
      <w:bookmarkStart w:name="_Toc128021115" w:id="733"/>
      <w:r>
        <w:t>Processing</w:t>
      </w:r>
      <w:r>
        <w:rPr>
          <w:rFonts w:ascii="Wingdings" w:hAnsi="Wingdings"/>
        </w:rPr>
        <w:t></w:t>
      </w:r>
      <w:r>
        <w:t>Forecast</w:t>
      </w:r>
      <w:bookmarkEnd w:id="730"/>
      <w:bookmarkEnd w:id="731"/>
      <w:bookmarkEnd w:id="732"/>
      <w:bookmarkEnd w:id="733"/>
    </w:p>
    <w:p w:rsidR="007467C0" w:rsidP="00C47E58" w:rsidRDefault="007467C0" w14:paraId="144794B6" w14:textId="386D3A8A">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rsidR="007467C0" w:rsidP="00C47E58" w:rsidRDefault="007467C0" w14:paraId="1920BFD8" w14:textId="77777777">
      <w:pPr>
        <w:pStyle w:val="BodyText"/>
      </w:pPr>
      <w:r>
        <w:t>The following options are available to be run on this page:</w:t>
      </w:r>
    </w:p>
    <w:p w:rsidR="007467C0" w:rsidP="00C47E58" w:rsidRDefault="007467C0" w14:paraId="186C7E03" w14:textId="693FF3B5">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rsidR="007467C0" w:rsidP="00C47E58" w:rsidRDefault="007467C0" w14:paraId="152B09F1" w14:textId="557552E0">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rsidR="007467C0" w:rsidP="00C47E58" w:rsidRDefault="007467C0" w14:paraId="2F2915A7" w14:textId="10F93957">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rsidR="007467C0" w:rsidP="00C47E58" w:rsidRDefault="007467C0" w14:paraId="56307CDC" w14:textId="4419698A">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rsidR="007467C0" w:rsidP="007467C0" w:rsidRDefault="007467C0" w14:paraId="467790B9" w14:textId="77777777">
      <w:pPr>
        <w:pStyle w:val="Caption"/>
      </w:pPr>
      <w:bookmarkStart w:name="_Toc74556688" w:id="734"/>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73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46F71E3B"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73F7E691"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08552EF5" w14:textId="77777777">
            <w:pPr>
              <w:pStyle w:val="TableHeader"/>
            </w:pPr>
            <w:r w:rsidRPr="00A875AE">
              <w:t>Description</w:t>
            </w:r>
          </w:p>
        </w:tc>
      </w:tr>
      <w:tr w:rsidRPr="00A875AE" w:rsidR="007467C0" w:rsidTr="006271D1" w14:paraId="022BF2B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D4EC9" w:rsidR="007467C0" w:rsidP="001D4EC9" w:rsidRDefault="007467C0" w14:paraId="114FA43D" w14:textId="77777777">
            <w:pPr>
              <w:pStyle w:val="TableBody"/>
              <w:rPr>
                <w:b/>
                <w:bCs/>
              </w:rPr>
            </w:pPr>
            <w:r w:rsidRPr="001D4EC9">
              <w:rPr>
                <w:b/>
                <w:bCs/>
              </w:rPr>
              <w:t>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D4EC9" w:rsidRDefault="007467C0" w14:paraId="375C73BB" w14:textId="77777777">
            <w:pPr>
              <w:pStyle w:val="TableBody"/>
            </w:pPr>
            <w:r w:rsidRPr="00FB292A">
              <w:t>Allows the analyst to select the type of process to run.</w:t>
            </w:r>
          </w:p>
          <w:p w:rsidRPr="00FB292A" w:rsidR="007467C0" w:rsidP="001D4EC9" w:rsidRDefault="007467C0" w14:paraId="70D08FEB" w14:textId="77777777">
            <w:pPr>
              <w:pStyle w:val="TableBody"/>
            </w:pPr>
            <w:r w:rsidRPr="00FB292A">
              <w:t>The available options are:</w:t>
            </w:r>
          </w:p>
          <w:p w:rsidRPr="00FB292A" w:rsidR="007467C0" w:rsidP="001D4EC9" w:rsidRDefault="007467C0" w14:paraId="0C2E130D" w14:textId="77777777">
            <w:pPr>
              <w:pStyle w:val="TableListBullet"/>
            </w:pPr>
            <w:r w:rsidRPr="00FB292A">
              <w:t>Run Forecasts</w:t>
            </w:r>
          </w:p>
          <w:p w:rsidRPr="00FB292A" w:rsidR="007467C0" w:rsidP="001D4EC9" w:rsidRDefault="007467C0" w14:paraId="5E9D83C2" w14:textId="77777777">
            <w:pPr>
              <w:pStyle w:val="TableListBullet"/>
            </w:pPr>
            <w:r w:rsidRPr="00FB292A">
              <w:t>Commercial Consolidation</w:t>
            </w:r>
          </w:p>
          <w:p w:rsidRPr="00FB292A" w:rsidR="007467C0" w:rsidP="001D4EC9" w:rsidRDefault="007467C0" w14:paraId="5BD47F7E" w14:textId="77777777">
            <w:pPr>
              <w:pStyle w:val="TableListBullet"/>
            </w:pPr>
            <w:r w:rsidRPr="00FB292A">
              <w:t>Commercial Consolidation for an Individual Vault</w:t>
            </w:r>
          </w:p>
        </w:tc>
      </w:tr>
      <w:tr w:rsidRPr="00A875AE" w:rsidR="007467C0" w:rsidTr="006271D1" w14:paraId="723E4A0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D4EC9" w:rsidR="007467C0" w:rsidP="001D4EC9" w:rsidRDefault="007467C0" w14:paraId="6B0A5C0C" w14:textId="77777777">
            <w:pPr>
              <w:pStyle w:val="TableBody"/>
              <w:rPr>
                <w:b/>
                <w:bCs/>
              </w:rPr>
            </w:pPr>
            <w:r w:rsidRPr="001D4EC9">
              <w:rPr>
                <w:b/>
                <w:bCs/>
              </w:rPr>
              <w:t>Select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D4EC9" w:rsidRDefault="007467C0" w14:paraId="077A19D9" w14:textId="77777777">
            <w:pPr>
              <w:pStyle w:val="TableBody"/>
            </w:pPr>
            <w:r w:rsidRPr="00FB292A">
              <w:t>Selects the process selected in the Type field to access that function.</w:t>
            </w:r>
          </w:p>
        </w:tc>
      </w:tr>
    </w:tbl>
    <w:p w:rsidR="007467C0" w:rsidP="007467C0" w:rsidRDefault="007467C0" w14:paraId="4CA95FDD" w14:textId="53DBCA31">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008D00E6" w:rsidP="007467C0" w:rsidRDefault="008D00E6" w14:paraId="31E88C73" w14:textId="77777777">
      <w:pPr>
        <w:pStyle w:val="TopofSection"/>
      </w:pPr>
    </w:p>
    <w:p w:rsidR="007467C0" w:rsidP="007467C0" w:rsidRDefault="007467C0" w14:paraId="689404BD" w14:textId="77777777">
      <w:pPr>
        <w:pStyle w:val="Heading4"/>
      </w:pPr>
      <w:bookmarkStart w:name="_Ref249240534" w:id="735"/>
      <w:r>
        <w:t>Forecast</w:t>
      </w:r>
      <w:r>
        <w:rPr>
          <w:rFonts w:ascii="Wingdings" w:hAnsi="Wingdings"/>
        </w:rPr>
        <w:t></w:t>
      </w:r>
      <w:r>
        <w:t>Run Forecast</w:t>
      </w:r>
      <w:bookmarkEnd w:id="735"/>
    </w:p>
    <w:p w:rsidR="007467C0" w:rsidP="007467C0" w:rsidRDefault="007467C0" w14:paraId="1186ABAB" w14:textId="3BD7BFFF">
      <w:r>
        <w:t xml:space="preserve">The Run Forecast process is used to define or run forecast profiles for one or many Vault or Commercial Cashpoints. </w:t>
      </w:r>
    </w:p>
    <w:p w:rsidR="007467C0" w:rsidP="007467C0" w:rsidRDefault="007467C0" w14:paraId="76746CE6" w14:textId="77777777">
      <w:pPr>
        <w:pStyle w:val="Caption"/>
      </w:pPr>
      <w:bookmarkStart w:name="_Toc74556461" w:id="736"/>
      <w:bookmarkStart w:name="_Toc128022138" w:id="737"/>
      <w:r>
        <w:t xml:space="preserve">Figure </w:t>
      </w:r>
      <w:r>
        <w:fldChar w:fldCharType="begin"/>
      </w:r>
      <w:r>
        <w:instrText xml:space="preserve"> SEQ Figure \* ARABIC </w:instrText>
      </w:r>
      <w:r>
        <w:fldChar w:fldCharType="separate"/>
      </w:r>
      <w:r>
        <w:rPr>
          <w:noProof/>
        </w:rPr>
        <w:t>29</w:t>
      </w:r>
      <w:r>
        <w:fldChar w:fldCharType="end"/>
      </w:r>
      <w:r>
        <w:t>: Run Forecast Page</w:t>
      </w:r>
      <w:bookmarkEnd w:id="736"/>
      <w:bookmarkEnd w:id="737"/>
    </w:p>
    <w:p w:rsidR="007467C0" w:rsidP="004A5A77" w:rsidRDefault="007467C0" w14:paraId="6B82B315" w14:textId="77C58DAB">
      <w:pPr>
        <w:jc w:val="center"/>
      </w:pPr>
      <w:del w:author="Moses, Robbie" w:date="2023-02-23T01:40:00Z" w:id="738">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0:00Z" w:id="739">
        <w:r w:rsidRPr="00291F63" w:rsid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101D0C77" w14:textId="77777777">
      <w:pPr>
        <w:pStyle w:val="Caption"/>
      </w:pPr>
      <w:bookmarkStart w:name="_Toc74556689" w:id="740"/>
      <w:r>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74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3ED3960E"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4573F0FF"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0BF13038" w14:textId="77777777">
            <w:pPr>
              <w:pStyle w:val="TableHeader"/>
            </w:pPr>
            <w:r w:rsidRPr="00A875AE">
              <w:t>Description</w:t>
            </w:r>
          </w:p>
        </w:tc>
      </w:tr>
      <w:tr w:rsidRPr="00A875AE" w:rsidR="007467C0" w:rsidTr="006271D1" w14:paraId="054B874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56307C63" w14:textId="77777777">
            <w:pPr>
              <w:pStyle w:val="TableBody"/>
              <w:rPr>
                <w:b/>
                <w:bCs/>
              </w:rPr>
            </w:pPr>
            <w:r w:rsidRPr="004E3731">
              <w:rPr>
                <w:b/>
                <w:bCs/>
              </w:rPr>
              <w:t>Horizon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67323" w:rsidRDefault="007467C0" w14:paraId="0F24793B" w14:textId="5CE75228">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Pr="00A875AE" w:rsidR="007467C0" w:rsidTr="006271D1" w14:paraId="08D6770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3D9092A5" w14:textId="77777777">
            <w:pPr>
              <w:pStyle w:val="TableBody"/>
              <w:rPr>
                <w:b/>
                <w:bCs/>
              </w:rPr>
            </w:pPr>
            <w:r w:rsidRPr="004E3731">
              <w:rPr>
                <w:b/>
                <w:bCs/>
              </w:rPr>
              <w:t>Description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6E568919" w14:textId="77777777">
            <w:pPr>
              <w:pStyle w:val="TableBody"/>
            </w:pPr>
            <w:r w:rsidRPr="00FB292A">
              <w:t>The description of the forecast process.</w:t>
            </w:r>
          </w:p>
        </w:tc>
      </w:tr>
      <w:tr w:rsidRPr="00A875AE" w:rsidR="007467C0" w:rsidTr="006271D1" w14:paraId="22AB38E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26A0ED3C" w14:textId="77777777">
            <w:pPr>
              <w:pStyle w:val="TableBody"/>
              <w:rPr>
                <w:b/>
                <w:bCs/>
              </w:rPr>
            </w:pPr>
            <w:r w:rsidRPr="004E3731">
              <w:rPr>
                <w:b/>
                <w:bCs/>
              </w:rPr>
              <w:t>History From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06B9D84A" w14:textId="77777777">
            <w:pPr>
              <w:pStyle w:val="TableBody"/>
            </w:pPr>
            <w:r w:rsidRPr="00FB292A">
              <w:t>The starting date of the history used for the forecast.</w:t>
            </w:r>
          </w:p>
        </w:tc>
      </w:tr>
      <w:tr w:rsidRPr="00A875AE" w:rsidR="007467C0" w:rsidTr="006271D1" w14:paraId="31A1EDD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1DB36564" w14:textId="77777777">
            <w:pPr>
              <w:pStyle w:val="TableBody"/>
              <w:rPr>
                <w:b/>
                <w:bCs/>
              </w:rPr>
            </w:pPr>
            <w:r w:rsidRPr="004E3731">
              <w:rPr>
                <w:b/>
                <w:bCs/>
              </w:rPr>
              <w:t>History To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064574E3" w14:textId="77777777">
            <w:pPr>
              <w:pStyle w:val="TableBody"/>
            </w:pPr>
            <w:r w:rsidRPr="00FB292A">
              <w:t>The ending date of the history used for the forecast.</w:t>
            </w:r>
          </w:p>
        </w:tc>
      </w:tr>
      <w:tr w:rsidRPr="00A875AE" w:rsidR="007467C0" w:rsidTr="006271D1" w14:paraId="6A0CAFC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2C2E7F51" w14:textId="77777777">
            <w:pPr>
              <w:pStyle w:val="TableBody"/>
              <w:rPr>
                <w:b/>
                <w:bCs/>
              </w:rPr>
            </w:pPr>
            <w:r w:rsidRPr="004E3731">
              <w:rPr>
                <w:b/>
                <w:bCs/>
              </w:rPr>
              <w:t>Forecast From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0ED705F8" w14:textId="77777777">
            <w:pPr>
              <w:pStyle w:val="TableBody"/>
            </w:pPr>
            <w:r w:rsidRPr="00FB292A">
              <w:t>Forecast starting date</w:t>
            </w:r>
          </w:p>
        </w:tc>
      </w:tr>
      <w:tr w:rsidRPr="00A875AE" w:rsidR="007467C0" w:rsidTr="006271D1" w14:paraId="3FE9B7B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03BFE6A5" w14:textId="77777777">
            <w:pPr>
              <w:pStyle w:val="TableBody"/>
              <w:rPr>
                <w:b/>
                <w:bCs/>
              </w:rPr>
            </w:pPr>
            <w:r w:rsidRPr="004E3731">
              <w:rPr>
                <w:b/>
                <w:bCs/>
              </w:rPr>
              <w:t>Forecast To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740005C1" w14:textId="77777777">
            <w:pPr>
              <w:pStyle w:val="TableBody"/>
            </w:pPr>
            <w:r w:rsidRPr="00FB292A">
              <w:t>Forecast ending date</w:t>
            </w:r>
          </w:p>
        </w:tc>
      </w:tr>
      <w:tr w:rsidRPr="00A875AE" w:rsidR="007467C0" w:rsidTr="006271D1" w14:paraId="100CB6F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043907CD" w14:textId="77777777">
            <w:pPr>
              <w:pStyle w:val="TableBody"/>
              <w:rPr>
                <w:b/>
                <w:bCs/>
              </w:rPr>
            </w:pPr>
            <w:r w:rsidRPr="004E3731">
              <w:rPr>
                <w:b/>
                <w:bCs/>
              </w:rPr>
              <w:t>New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1AECF8AD" w14:textId="77777777">
            <w:pPr>
              <w:pStyle w:val="TableBody"/>
            </w:pPr>
            <w:r w:rsidRPr="00FB292A">
              <w:t>Creates a new forecast profile.</w:t>
            </w:r>
          </w:p>
        </w:tc>
      </w:tr>
      <w:tr w:rsidRPr="00A875AE" w:rsidR="007467C0" w:rsidTr="006271D1" w14:paraId="2B79099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52D45C27" w14:textId="77777777">
            <w:pPr>
              <w:pStyle w:val="TableBody"/>
              <w:rPr>
                <w:b/>
                <w:bCs/>
              </w:rPr>
            </w:pPr>
            <w:r w:rsidRPr="004E3731">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37E01B03" w14:textId="77777777">
            <w:pPr>
              <w:pStyle w:val="TableBody"/>
            </w:pPr>
            <w:r w:rsidRPr="00FB292A">
              <w:t>Saves the changes to the current forecast profile.</w:t>
            </w:r>
          </w:p>
        </w:tc>
      </w:tr>
      <w:tr w:rsidRPr="00A875AE" w:rsidR="007467C0" w:rsidTr="006271D1" w14:paraId="527DF59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5D710AD1" w14:textId="77777777">
            <w:pPr>
              <w:pStyle w:val="TableBody"/>
              <w:rPr>
                <w:b/>
                <w:bCs/>
              </w:rPr>
            </w:pPr>
            <w:r w:rsidRPr="004E3731">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003B099E" w:rsidP="004E3731" w:rsidRDefault="007467C0" w14:paraId="796F6CC0" w14:textId="77777777">
            <w:pPr>
              <w:pStyle w:val="TableBody"/>
            </w:pPr>
            <w:r w:rsidRPr="00FB292A">
              <w:t xml:space="preserve">Deletes the selected forecast profile. </w:t>
            </w:r>
          </w:p>
          <w:p w:rsidRPr="00FB292A" w:rsidR="007467C0" w:rsidP="003B099E" w:rsidRDefault="007467C0" w14:paraId="54B8D987" w14:textId="0DC17A00">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Pr="00A875AE" w:rsidR="007467C0" w:rsidTr="006271D1" w14:paraId="31223CA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4542C099" w14:textId="77777777">
            <w:pPr>
              <w:pStyle w:val="TableBody"/>
              <w:rPr>
                <w:b/>
                <w:bCs/>
              </w:rPr>
            </w:pPr>
            <w:r w:rsidRPr="004E3731">
              <w:rPr>
                <w:b/>
                <w:bCs/>
              </w:rPr>
              <w:t>Select Button</w:t>
            </w:r>
          </w:p>
        </w:tc>
        <w:tc>
          <w:tcPr>
            <w:tcW w:w="5458" w:type="dxa"/>
            <w:tcBorders>
              <w:top w:val="single" w:color="auto" w:sz="4" w:space="0"/>
              <w:left w:val="single" w:color="auto" w:sz="4" w:space="0"/>
              <w:bottom w:val="single" w:color="auto" w:sz="4" w:space="0"/>
              <w:right w:val="single" w:color="auto" w:sz="4" w:space="0"/>
            </w:tcBorders>
          </w:tcPr>
          <w:p w:rsidR="002A0BCE" w:rsidP="004E3731" w:rsidRDefault="007467C0" w14:paraId="087FED36" w14:textId="77777777">
            <w:pPr>
              <w:pStyle w:val="TableBody"/>
            </w:pPr>
            <w:r w:rsidRPr="00FB292A">
              <w:t xml:space="preserve">Prompts the user to select Cashpoints that will be forecasted using the currently selected forecast profile. </w:t>
            </w:r>
          </w:p>
          <w:p w:rsidRPr="00FB292A" w:rsidR="007467C0" w:rsidP="002A0BCE" w:rsidRDefault="007467C0" w14:paraId="2CE39044" w14:textId="6AD5F9B2">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Pr="00A875AE" w:rsidR="007467C0" w:rsidTr="006271D1" w14:paraId="2335976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097D6BC6" w14:textId="77777777">
            <w:pPr>
              <w:pStyle w:val="TableBody"/>
              <w:rPr>
                <w:b/>
                <w:bCs/>
              </w:rPr>
            </w:pPr>
            <w:r w:rsidRPr="004E3731">
              <w:rPr>
                <w:b/>
                <w:bCs/>
              </w:rPr>
              <w:t>Start Forecast Generation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2B9C38A3" w14:textId="77777777">
            <w:pPr>
              <w:pStyle w:val="TableBody"/>
            </w:pPr>
            <w:r w:rsidRPr="00FB292A">
              <w:t>Starts the forecast generation process for the Cashpoints and forecast Horizon ID selected.</w:t>
            </w:r>
          </w:p>
        </w:tc>
      </w:tr>
      <w:tr w:rsidRPr="00A875AE" w:rsidR="007467C0" w:rsidTr="006271D1" w14:paraId="5A9E523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59FE7AF3" w14:textId="77777777">
            <w:pPr>
              <w:pStyle w:val="TableBody"/>
              <w:rPr>
                <w:b/>
                <w:bCs/>
              </w:rPr>
            </w:pPr>
            <w:r w:rsidRPr="004E3731">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12BF9405" w14:textId="77777777">
            <w:pPr>
              <w:pStyle w:val="TableBody"/>
            </w:pPr>
            <w:r w:rsidRPr="00FB292A">
              <w:t>Cancels the process and returns to the previous menu.</w:t>
            </w:r>
          </w:p>
        </w:tc>
      </w:tr>
      <w:tr w:rsidRPr="00A875AE" w:rsidR="007467C0" w:rsidTr="006271D1" w14:paraId="262CA56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4E3731" w:rsidR="007467C0" w:rsidP="000563AA" w:rsidRDefault="007467C0" w14:paraId="06C3FB7E" w14:textId="77777777">
            <w:pPr>
              <w:pStyle w:val="TableNote"/>
            </w:pPr>
            <w:r w:rsidRPr="000563AA">
              <w:rPr>
                <w:b/>
                <w:bCs/>
              </w:rPr>
              <w:t>Note</w:t>
            </w:r>
          </w:p>
          <w:p w:rsidRPr="004E3731" w:rsidR="007467C0" w:rsidP="000563AA" w:rsidRDefault="007467C0" w14:paraId="2793D483" w14:textId="77777777">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39F62FCE">
                    <v:group id="Canvas 77" style="width:39.15pt;height:39.75pt;mso-position-horizontal-relative:char;mso-position-vertical-relative:line" coordsize="497205,504825" o:spid="_x0000_s1026" editas="canvas" w14:anchorId="63A6D9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style="position:absolute;width:497205;height:504825;visibility:visible;mso-wrap-style:square" type="#_x0000_t75">
                        <v:fill o:detectmouseclick="t"/>
                        <v:path o:connecttype="none"/>
                      </v:shape>
                      <v:shape id="Freeform 222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4E3731" w:rsidRDefault="00E6108F" w14:paraId="6D4C60DB" w14:textId="0DF111C9">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rsidR="007467C0" w:rsidP="007467C0" w:rsidRDefault="007467C0" w14:paraId="19D20D01" w14:textId="031362D6">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Pr="00326CDA" w:rsidR="002A0BCE" w:rsidP="007467C0" w:rsidRDefault="002A0BCE" w14:paraId="19C36F2E" w14:textId="77777777">
      <w:pPr>
        <w:pStyle w:val="TopofSection"/>
      </w:pPr>
    </w:p>
    <w:p w:rsidR="007467C0" w:rsidP="007467C0" w:rsidRDefault="007467C0" w14:paraId="2A4995C3" w14:textId="77777777">
      <w:pPr>
        <w:pStyle w:val="Heading4"/>
      </w:pPr>
      <w:bookmarkStart w:name="_Ref249240539" w:id="741"/>
      <w:r>
        <w:t>Forecast</w:t>
      </w:r>
      <w:r>
        <w:rPr>
          <w:rFonts w:ascii="Wingdings" w:hAnsi="Wingdings"/>
        </w:rPr>
        <w:t></w:t>
      </w:r>
      <w:r>
        <w:t>Commercial Consolidation</w:t>
      </w:r>
      <w:bookmarkEnd w:id="741"/>
    </w:p>
    <w:p w:rsidR="007467C0" w:rsidP="004E3731" w:rsidRDefault="007467C0" w14:paraId="64032EBB" w14:textId="77777777">
      <w:pPr>
        <w:pStyle w:val="BodyText"/>
      </w:pPr>
      <w:r>
        <w:t>The Commercial Consolidation process is used to define or run commercial consolidation profiles.</w:t>
      </w:r>
    </w:p>
    <w:p w:rsidR="007467C0" w:rsidP="007467C0" w:rsidRDefault="007467C0" w14:paraId="6924B46B" w14:textId="77777777">
      <w:pPr>
        <w:pStyle w:val="Caption"/>
      </w:pPr>
      <w:bookmarkStart w:name="_Toc74556462" w:id="742"/>
      <w:bookmarkStart w:name="_Toc128022139" w:id="743"/>
      <w:r>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742"/>
      <w:bookmarkEnd w:id="743"/>
    </w:p>
    <w:p w:rsidR="007467C0" w:rsidP="004E3731" w:rsidRDefault="007467C0" w14:paraId="402A49B5" w14:textId="73BD22C6">
      <w:pPr>
        <w:jc w:val="center"/>
      </w:pPr>
      <w:del w:author="Moses, Robbie" w:date="2023-02-23T01:42:00Z" w:id="744">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2:00Z" w:id="745">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315A809E" w14:textId="77777777">
      <w:pPr>
        <w:pStyle w:val="Caption"/>
      </w:pPr>
      <w:bookmarkStart w:name="_Toc74556690" w:id="746"/>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74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6"/>
        <w:gridCol w:w="5474"/>
      </w:tblGrid>
      <w:tr w:rsidRPr="00A875AE" w:rsidR="007467C0" w:rsidTr="58CB5956" w14:paraId="502CEA0B" w14:textId="77777777">
        <w:trPr>
          <w:cantSplit/>
          <w:tblHeader/>
        </w:trPr>
        <w:tc>
          <w:tcPr>
            <w:tcW w:w="2576"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7804FB65" w14:textId="77777777">
            <w:pPr>
              <w:pStyle w:val="TableHeader"/>
            </w:pPr>
            <w:r w:rsidRPr="00A875AE">
              <w:t>Field</w:t>
            </w:r>
          </w:p>
        </w:tc>
        <w:tc>
          <w:tcPr>
            <w:tcW w:w="5474"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722D5543" w14:textId="77777777">
            <w:pPr>
              <w:pStyle w:val="TableHeader"/>
            </w:pPr>
            <w:r w:rsidRPr="00A875AE">
              <w:t>Description</w:t>
            </w:r>
          </w:p>
        </w:tc>
      </w:tr>
      <w:tr w:rsidRPr="00A875AE" w:rsidR="007467C0" w:rsidTr="58CB5956" w14:paraId="52F39326"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661B87D4" w14:textId="77777777">
            <w:pPr>
              <w:pStyle w:val="TableBody"/>
              <w:rPr>
                <w:b/>
                <w:bCs/>
              </w:rPr>
            </w:pPr>
            <w:r w:rsidRPr="004E3731">
              <w:rPr>
                <w:b/>
                <w:bCs/>
              </w:rPr>
              <w:t>Setting ID</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E6108F" w14:paraId="4936B611" w14:textId="42EE10B5">
            <w:pPr>
              <w:pStyle w:val="TableBody"/>
            </w:pPr>
            <w:r>
              <w:t>A u</w:t>
            </w:r>
            <w:r w:rsidRPr="00FB292A">
              <w:t xml:space="preserve">nique </w:t>
            </w:r>
            <w:r w:rsidRPr="00FB292A" w:rsidR="007467C0">
              <w:t>identifier that is used to save and identify the Consolidation profile</w:t>
            </w:r>
          </w:p>
        </w:tc>
      </w:tr>
      <w:tr w:rsidRPr="00A875AE" w:rsidR="007467C0" w:rsidTr="58CB5956" w14:paraId="4D9538A3"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65610500" w14:textId="77777777">
            <w:pPr>
              <w:pStyle w:val="TableBody"/>
              <w:rPr>
                <w:b/>
                <w:bCs/>
              </w:rPr>
            </w:pPr>
            <w:r w:rsidRPr="004E3731">
              <w:rPr>
                <w:b/>
                <w:bCs/>
              </w:rPr>
              <w:t>View Button</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5609B5ED" w14:textId="77777777">
            <w:pPr>
              <w:pStyle w:val="TableBody"/>
            </w:pPr>
            <w:r w:rsidRPr="00FB292A">
              <w:t>Allows the analyst to view, edit, and run the Commercial Consolidation process</w:t>
            </w:r>
          </w:p>
        </w:tc>
      </w:tr>
      <w:tr w:rsidRPr="00A875AE" w:rsidR="007467C0" w:rsidTr="58CB5956" w14:paraId="0551CBD7"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70AAA27F" w14:textId="77777777">
            <w:pPr>
              <w:pStyle w:val="TableBody"/>
              <w:rPr>
                <w:b/>
                <w:bCs/>
              </w:rPr>
            </w:pPr>
            <w:r w:rsidRPr="004E3731">
              <w:rPr>
                <w:b/>
                <w:bCs/>
              </w:rPr>
              <w:t>New Button</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5D28E7CF" w14:textId="77777777">
            <w:pPr>
              <w:pStyle w:val="TableBody"/>
            </w:pPr>
            <w:r w:rsidRPr="00FB292A">
              <w:t>Creates a new Commercial Consolidation profile.</w:t>
            </w:r>
          </w:p>
        </w:tc>
      </w:tr>
      <w:tr w:rsidRPr="00A875AE" w:rsidR="007467C0" w:rsidTr="58CB5956" w14:paraId="240382AA"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2E05B034" w14:textId="77777777">
            <w:pPr>
              <w:pStyle w:val="TableBody"/>
              <w:rPr>
                <w:b/>
                <w:bCs/>
              </w:rPr>
            </w:pPr>
            <w:r w:rsidRPr="004E3731">
              <w:rPr>
                <w:b/>
                <w:bCs/>
              </w:rPr>
              <w:t>Cancel Button</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2B457E1A" w14:textId="77777777">
            <w:pPr>
              <w:pStyle w:val="TableBody"/>
            </w:pPr>
            <w:r w:rsidRPr="00FB292A">
              <w:t>Cancels the process and returns to the previous menu.</w:t>
            </w:r>
          </w:p>
        </w:tc>
      </w:tr>
      <w:tr w:rsidRPr="00A875AE" w:rsidR="007467C0" w:rsidTr="58CB5956" w14:paraId="1E1BE6EE"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35B877B8" w14:textId="77777777">
            <w:pPr>
              <w:pStyle w:val="TableBody"/>
              <w:rPr>
                <w:b/>
                <w:bCs/>
              </w:rPr>
            </w:pPr>
            <w:r w:rsidRPr="004E3731">
              <w:rPr>
                <w:b/>
                <w:bCs/>
              </w:rPr>
              <w:t>Start Date</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00D59E05" w14:textId="77777777">
            <w:pPr>
              <w:pStyle w:val="TableBody"/>
            </w:pPr>
            <w:r w:rsidRPr="00FB292A">
              <w:t>Sets the starting date of the Commercial Consolidation profile.</w:t>
            </w:r>
          </w:p>
        </w:tc>
      </w:tr>
      <w:tr w:rsidRPr="00A875AE" w:rsidR="007467C0" w:rsidTr="58CB5956" w14:paraId="2546531E"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2F770C62" w14:textId="77777777">
            <w:pPr>
              <w:pStyle w:val="TableBody"/>
              <w:rPr>
                <w:b/>
                <w:bCs/>
              </w:rPr>
            </w:pPr>
            <w:r w:rsidRPr="004E3731">
              <w:rPr>
                <w:b/>
                <w:bCs/>
              </w:rPr>
              <w:t>End Date</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0522DB5E" w14:textId="77777777">
            <w:pPr>
              <w:pStyle w:val="TableBody"/>
            </w:pPr>
            <w:r w:rsidRPr="00FB292A">
              <w:t>Sets the ending date of the Commercial Consolidation profile</w:t>
            </w:r>
          </w:p>
        </w:tc>
      </w:tr>
      <w:tr w:rsidRPr="00A875AE" w:rsidR="007467C0" w:rsidTr="58CB5956" w14:paraId="5F40EFD2"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15EF7D4E" w14:textId="77777777">
            <w:pPr>
              <w:pStyle w:val="TableBody"/>
              <w:rPr>
                <w:b/>
                <w:bCs/>
              </w:rPr>
            </w:pPr>
            <w:r w:rsidRPr="004E3731">
              <w:rPr>
                <w:b/>
                <w:bCs/>
              </w:rPr>
              <w:t>All Date</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1FA6DB8A" w14:textId="77777777">
            <w:pPr>
              <w:pStyle w:val="TableBody"/>
            </w:pPr>
            <w:r w:rsidRPr="00FB292A">
              <w:t>Indicates that all dates will be consolidated. Note that this option will delete the selected Start/End dates.</w:t>
            </w:r>
          </w:p>
        </w:tc>
      </w:tr>
      <w:tr w:rsidRPr="00A875AE" w:rsidR="007467C0" w:rsidTr="58CB5956" w14:paraId="2C5D1496"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593D33B3" w14:textId="77777777">
            <w:pPr>
              <w:pStyle w:val="TableBody"/>
              <w:rPr>
                <w:b/>
                <w:bCs/>
              </w:rPr>
            </w:pPr>
            <w:r w:rsidRPr="004E3731">
              <w:rPr>
                <w:b/>
                <w:bCs/>
              </w:rPr>
              <w:t>Selected Vaults</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1BF54B79" w14:textId="77777777">
            <w:pPr>
              <w:pStyle w:val="TableBody"/>
            </w:pPr>
            <w:r w:rsidRPr="00FB292A">
              <w:t>Allows the analyst to select the vaults for which commercial consolidation will be run.</w:t>
            </w:r>
          </w:p>
        </w:tc>
      </w:tr>
      <w:tr w:rsidRPr="00A875AE" w:rsidR="007467C0" w:rsidTr="58CB5956" w14:paraId="7E0AFA2C"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09EB77BE" w14:textId="77777777">
            <w:pPr>
              <w:pStyle w:val="TableBody"/>
              <w:rPr>
                <w:b/>
                <w:bCs/>
              </w:rPr>
            </w:pPr>
            <w:r w:rsidRPr="004E3731">
              <w:rPr>
                <w:b/>
                <w:bCs/>
              </w:rPr>
              <w:t>All Vaults</w:t>
            </w:r>
          </w:p>
        </w:tc>
        <w:tc>
          <w:tcPr>
            <w:tcW w:w="5474" w:type="dxa"/>
            <w:tcBorders>
              <w:top w:val="single" w:color="auto" w:sz="4" w:space="0"/>
              <w:left w:val="single" w:color="auto" w:sz="4" w:space="0"/>
              <w:bottom w:val="single" w:color="auto" w:sz="4" w:space="0"/>
              <w:right w:val="single" w:color="auto" w:sz="4" w:space="0"/>
            </w:tcBorders>
          </w:tcPr>
          <w:p w:rsidR="00D3463F" w:rsidP="004E3731" w:rsidRDefault="007467C0" w14:paraId="49F8D512" w14:textId="77777777">
            <w:pPr>
              <w:pStyle w:val="TableBody"/>
            </w:pPr>
            <w:r w:rsidRPr="00FB292A">
              <w:t xml:space="preserve">Specifies that all vaults will be run for the Commercial Consolidation process. </w:t>
            </w:r>
          </w:p>
          <w:p w:rsidRPr="00FB292A" w:rsidR="007467C0" w:rsidP="00D3463F" w:rsidRDefault="007467C0" w14:paraId="295D5ECF" w14:textId="458D9D3A">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Pr="00A875AE" w:rsidR="007467C0" w:rsidTr="58CB5956" w14:paraId="295B9744"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062C5510" w14:textId="77777777">
            <w:pPr>
              <w:pStyle w:val="TableBody"/>
              <w:rPr>
                <w:b/>
                <w:bCs/>
              </w:rPr>
            </w:pPr>
            <w:r w:rsidRPr="004E3731">
              <w:rPr>
                <w:b/>
                <w:bCs/>
              </w:rPr>
              <w:t>Save and Start Consolidation</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6DC7E9A7" w14:textId="77777777">
            <w:pPr>
              <w:pStyle w:val="TableBody"/>
            </w:pPr>
            <w:r w:rsidRPr="00FB292A">
              <w:t>Saves the changes made to the currently selected profile and runs the Commercial Consolidation process using the currently selected parameters.</w:t>
            </w:r>
          </w:p>
        </w:tc>
      </w:tr>
      <w:tr w:rsidRPr="00A875AE" w:rsidR="007467C0" w:rsidTr="58CB5956" w14:paraId="5510A732"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4E3731" w:rsidR="007467C0" w:rsidP="004E3731" w:rsidRDefault="007467C0" w14:paraId="39C6DF40" w14:textId="77777777">
            <w:pPr>
              <w:pStyle w:val="TableBody"/>
              <w:rPr>
                <w:b/>
                <w:bCs/>
              </w:rPr>
            </w:pPr>
            <w:r w:rsidRPr="004E3731">
              <w:rPr>
                <w:b/>
                <w:bCs/>
              </w:rPr>
              <w:t>Save Button</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1D6F6209" w14:textId="77777777">
            <w:pPr>
              <w:pStyle w:val="TableBody"/>
            </w:pPr>
            <w:r w:rsidRPr="00FB292A">
              <w:t>Saves the parameters for the currently selected Commercial Consolidation profile.</w:t>
            </w:r>
          </w:p>
        </w:tc>
      </w:tr>
      <w:tr w:rsidRPr="00A875AE" w:rsidR="007467C0" w:rsidTr="58CB5956" w14:paraId="78FC969E" w14:textId="77777777">
        <w:trPr>
          <w:cantSplit/>
        </w:trPr>
        <w:tc>
          <w:tcPr>
            <w:tcW w:w="2576" w:type="dxa"/>
            <w:tcBorders>
              <w:top w:val="single" w:color="auto" w:sz="4" w:space="0"/>
              <w:left w:val="single" w:color="auto" w:sz="4" w:space="0"/>
              <w:bottom w:val="single" w:color="auto" w:sz="4" w:space="0"/>
              <w:right w:val="single" w:color="auto" w:sz="4" w:space="0"/>
            </w:tcBorders>
          </w:tcPr>
          <w:p w:rsidRPr="00100AE4" w:rsidR="007467C0" w:rsidP="004E3731" w:rsidRDefault="007467C0" w14:paraId="7AEAFE48" w14:textId="77777777">
            <w:pPr>
              <w:pStyle w:val="TableBody"/>
              <w:rPr>
                <w:b/>
                <w:bCs/>
              </w:rPr>
            </w:pPr>
            <w:r w:rsidRPr="00100AE4">
              <w:rPr>
                <w:b/>
                <w:bCs/>
              </w:rPr>
              <w:t>Delete Button</w:t>
            </w:r>
          </w:p>
        </w:tc>
        <w:tc>
          <w:tcPr>
            <w:tcW w:w="5474" w:type="dxa"/>
            <w:tcBorders>
              <w:top w:val="single" w:color="auto" w:sz="4" w:space="0"/>
              <w:left w:val="single" w:color="auto" w:sz="4" w:space="0"/>
              <w:bottom w:val="single" w:color="auto" w:sz="4" w:space="0"/>
              <w:right w:val="single" w:color="auto" w:sz="4" w:space="0"/>
            </w:tcBorders>
          </w:tcPr>
          <w:p w:rsidRPr="00FB292A" w:rsidR="007467C0" w:rsidP="004E3731" w:rsidRDefault="007467C0" w14:paraId="2429F72F" w14:textId="56228D39">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rsidR="58CB5956" w:rsidRDefault="58CB5956" w14:paraId="0AAB9441" w14:textId="0B1AD57B"/>
    <w:p w:rsidRPr="00326CDA" w:rsidR="007467C0" w:rsidP="007467C0" w:rsidRDefault="007467C0" w14:paraId="4DB8934F" w14:textId="77777777">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007467C0" w:rsidP="007467C0" w:rsidRDefault="007467C0" w14:paraId="3CF811C5" w14:textId="77777777"/>
    <w:p w:rsidR="007467C0" w:rsidP="007467C0" w:rsidRDefault="007467C0" w14:paraId="13CE84C4" w14:textId="77777777">
      <w:pPr>
        <w:pStyle w:val="Heading4"/>
      </w:pPr>
      <w:bookmarkStart w:name="_Ref249240545" w:id="747"/>
      <w:r>
        <w:t>Forecast</w:t>
      </w:r>
      <w:r>
        <w:rPr>
          <w:rFonts w:ascii="Wingdings" w:hAnsi="Wingdings"/>
        </w:rPr>
        <w:t></w:t>
      </w:r>
      <w:r>
        <w:t>Commercial Consolidation for Individual Vault</w:t>
      </w:r>
      <w:bookmarkEnd w:id="747"/>
    </w:p>
    <w:p w:rsidR="007467C0" w:rsidP="00100AE4" w:rsidRDefault="007467C0" w14:paraId="74C810A4" w14:textId="77777777">
      <w:pPr>
        <w:pStyle w:val="BodyText"/>
      </w:pPr>
      <w:r>
        <w:t>The Commercial Consolidation is used to generate the Commercial Consolidation process for a single vault so a profile does not have to be created.</w:t>
      </w:r>
    </w:p>
    <w:p w:rsidR="007467C0" w:rsidP="007467C0" w:rsidRDefault="007467C0" w14:paraId="60374506" w14:textId="77777777">
      <w:pPr>
        <w:pStyle w:val="Caption"/>
      </w:pPr>
      <w:bookmarkStart w:name="_Toc74556691" w:id="748"/>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74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006271D1" w14:paraId="3822FEDA"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435FD7D6"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4EE812B8" w14:textId="77777777">
            <w:pPr>
              <w:pStyle w:val="TableHeader"/>
            </w:pPr>
            <w:r w:rsidRPr="00A875AE">
              <w:t>Description</w:t>
            </w:r>
          </w:p>
        </w:tc>
      </w:tr>
      <w:tr w:rsidRPr="00A875AE" w:rsidR="007467C0" w:rsidTr="006271D1" w14:paraId="2D4FEB1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00AE4" w:rsidR="007467C0" w:rsidP="00100AE4" w:rsidRDefault="007467C0" w14:paraId="3197BB27" w14:textId="77777777">
            <w:pPr>
              <w:pStyle w:val="TableBody"/>
              <w:rPr>
                <w:b/>
                <w:bCs/>
              </w:rPr>
            </w:pPr>
            <w:r w:rsidRPr="00100AE4">
              <w:rPr>
                <w:b/>
                <w:bCs/>
              </w:rPr>
              <w:t>Vault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00AE4" w:rsidRDefault="007467C0" w14:paraId="24F3855C" w14:textId="77777777">
            <w:pPr>
              <w:pStyle w:val="TableBody"/>
            </w:pPr>
            <w:r w:rsidRPr="00FB292A">
              <w:t>Allows the user to select the vault that will be run for Commercial Consolidation.</w:t>
            </w:r>
          </w:p>
        </w:tc>
      </w:tr>
      <w:tr w:rsidRPr="00A875AE" w:rsidR="007467C0" w:rsidTr="006271D1" w14:paraId="146C204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00AE4" w:rsidR="007467C0" w:rsidP="00100AE4" w:rsidRDefault="007467C0" w14:paraId="6DFBCFC9" w14:textId="77777777">
            <w:pPr>
              <w:pStyle w:val="TableBody"/>
              <w:rPr>
                <w:b/>
                <w:bCs/>
              </w:rPr>
            </w:pPr>
            <w:r w:rsidRPr="00100AE4">
              <w:rPr>
                <w:b/>
                <w:bCs/>
              </w:rPr>
              <w:t>Use As Default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00AE4" w:rsidRDefault="007467C0" w14:paraId="705F55D1" w14:textId="5ED819AD">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Pr="00A875AE" w:rsidR="007467C0" w:rsidTr="006271D1" w14:paraId="23967A0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00AE4" w:rsidR="007467C0" w:rsidP="00100AE4" w:rsidRDefault="007467C0" w14:paraId="131DEB54" w14:textId="77777777">
            <w:pPr>
              <w:pStyle w:val="TableBody"/>
              <w:rPr>
                <w:b/>
                <w:bCs/>
              </w:rPr>
            </w:pPr>
            <w:r w:rsidRPr="00100AE4">
              <w:rPr>
                <w:b/>
                <w:bCs/>
              </w:rPr>
              <w:t>Select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00AE4" w:rsidRDefault="007467C0" w14:paraId="7DD9B234" w14:textId="77777777">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Pr="00A875AE" w:rsidR="007467C0" w:rsidTr="006271D1" w14:paraId="7E535C5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00AE4" w:rsidR="007467C0" w:rsidP="00100AE4" w:rsidRDefault="007467C0" w14:paraId="5ED4A2EE" w14:textId="77777777">
            <w:pPr>
              <w:pStyle w:val="TableBody"/>
              <w:rPr>
                <w:b/>
                <w:bCs/>
              </w:rPr>
            </w:pPr>
            <w:r w:rsidRPr="00100AE4">
              <w:rPr>
                <w:b/>
                <w:bCs/>
              </w:rPr>
              <w:t>Denomination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00AE4" w:rsidRDefault="007467C0" w14:paraId="1E7B6160" w14:textId="77777777">
            <w:pPr>
              <w:pStyle w:val="TableBody"/>
            </w:pPr>
            <w:r w:rsidRPr="00FB292A">
              <w:t>Allows the user to select the denomination that will be run for the selected vault during the Commercial Consolidation process.</w:t>
            </w:r>
          </w:p>
        </w:tc>
      </w:tr>
      <w:tr w:rsidRPr="00A875AE" w:rsidR="007467C0" w:rsidTr="006271D1" w14:paraId="5DE5846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00AE4" w:rsidR="007467C0" w:rsidP="00100AE4" w:rsidRDefault="007467C0" w14:paraId="5F0A65D9" w14:textId="77777777">
            <w:pPr>
              <w:pStyle w:val="TableBody"/>
              <w:rPr>
                <w:b/>
                <w:bCs/>
              </w:rPr>
            </w:pPr>
            <w:r w:rsidRPr="00100AE4">
              <w:rPr>
                <w:b/>
                <w:bCs/>
              </w:rPr>
              <w:t>Submit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00AE4" w:rsidRDefault="007467C0" w14:paraId="2CF21392" w14:textId="77777777">
            <w:pPr>
              <w:pStyle w:val="TableBody"/>
            </w:pPr>
            <w:r w:rsidRPr="00FB292A">
              <w:t>Submits the job to be run for Commercial Consolidation based on the Vault and denomination selected.</w:t>
            </w:r>
          </w:p>
        </w:tc>
      </w:tr>
      <w:tr w:rsidRPr="00A875AE" w:rsidR="007467C0" w:rsidTr="006271D1" w14:paraId="7A6D0D4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100AE4" w:rsidR="007467C0" w:rsidP="00100AE4" w:rsidRDefault="007467C0" w14:paraId="4916593C" w14:textId="77777777">
            <w:pPr>
              <w:pStyle w:val="TableBody"/>
              <w:rPr>
                <w:b/>
                <w:bCs/>
              </w:rPr>
            </w:pPr>
            <w:r w:rsidRPr="00100AE4">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100AE4" w:rsidRDefault="007467C0" w14:paraId="796A3480" w14:textId="77777777">
            <w:pPr>
              <w:pStyle w:val="TableBody"/>
            </w:pPr>
            <w:r w:rsidRPr="00FB292A">
              <w:t>Cancels the process and returns to the previous menu.</w:t>
            </w:r>
          </w:p>
        </w:tc>
      </w:tr>
    </w:tbl>
    <w:p w:rsidR="007467C0" w:rsidP="007467C0" w:rsidRDefault="007467C0" w14:paraId="70C83804" w14:textId="77777777">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Pr="00FB0EA9" w:rsidR="007467C0" w:rsidP="007467C0" w:rsidRDefault="007467C0" w14:paraId="4C19F447" w14:textId="77777777">
      <w:pPr>
        <w:rPr>
          <w:color w:val="76923C"/>
        </w:rPr>
      </w:pPr>
      <w:r>
        <w:br w:type="page"/>
      </w:r>
    </w:p>
    <w:p w:rsidR="007467C0" w:rsidP="007467C0" w:rsidRDefault="007467C0" w14:paraId="1ABD2754" w14:textId="77777777">
      <w:pPr>
        <w:pStyle w:val="Heading4"/>
      </w:pPr>
      <w:bookmarkStart w:name="_Ref249803826" w:id="749"/>
      <w:r>
        <w:t>Forecast</w:t>
      </w:r>
      <w:r>
        <w:rPr>
          <w:rFonts w:ascii="Wingdings" w:hAnsi="Wingdings"/>
        </w:rPr>
        <w:t></w:t>
      </w:r>
      <w:r>
        <w:t>Forecast Settings</w:t>
      </w:r>
      <w:bookmarkEnd w:id="749"/>
    </w:p>
    <w:p w:rsidR="007467C0" w:rsidP="00100AE4" w:rsidRDefault="007467C0" w14:paraId="659A8BB1" w14:textId="77777777">
      <w:pPr>
        <w:pStyle w:val="BodyText"/>
      </w:pPr>
      <w:r>
        <w:t xml:space="preserve">The forecast settings can be modified on a system wide basis to allow the analyst to decide how the forecasts will be calculated for seasonality and event adjustments. </w:t>
      </w:r>
    </w:p>
    <w:p w:rsidR="007467C0" w:rsidP="007467C0" w:rsidRDefault="007467C0" w14:paraId="74EDFEC2" w14:textId="77777777">
      <w:pPr>
        <w:pStyle w:val="Caption"/>
      </w:pPr>
      <w:bookmarkStart w:name="_Toc74556463" w:id="750"/>
      <w:bookmarkStart w:name="_Toc128022140" w:id="751"/>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750"/>
      <w:bookmarkEnd w:id="751"/>
    </w:p>
    <w:p w:rsidR="007467C0" w:rsidP="00100AE4" w:rsidRDefault="007467C0" w14:paraId="6953432C" w14:textId="51984372">
      <w:pPr>
        <w:jc w:val="center"/>
      </w:pPr>
      <w:del w:author="Moses, Robbie" w:date="2023-02-23T01:43:00Z" w:id="752">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3:00Z" w:id="753">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3A44E200" w14:textId="77777777">
      <w:pPr>
        <w:pStyle w:val="Caption"/>
      </w:pPr>
      <w:bookmarkStart w:name="_Toc74556692" w:id="754"/>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75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747C43EC"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7F9EECDE"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0EF1FCCF" w14:textId="77777777">
            <w:pPr>
              <w:pStyle w:val="TableHeader"/>
            </w:pPr>
            <w:r w:rsidRPr="00A875AE">
              <w:t>Description</w:t>
            </w:r>
          </w:p>
        </w:tc>
      </w:tr>
      <w:tr w:rsidRPr="00A875AE" w:rsidR="007467C0" w:rsidTr="58CB5956" w14:paraId="69A7F33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020C7" w:rsidR="007467C0" w:rsidP="00CE573A" w:rsidRDefault="007467C0" w14:paraId="5E46B3D0" w14:textId="77777777">
            <w:pPr>
              <w:pStyle w:val="TableBody"/>
              <w:rPr>
                <w:b/>
                <w:bCs/>
              </w:rPr>
            </w:pPr>
            <w:r w:rsidRPr="002020C7">
              <w:rPr>
                <w:b/>
                <w:bCs/>
              </w:rPr>
              <w:t>Length of History to Use in Weekly Seasonality Calculation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E573A" w:rsidRDefault="007467C0" w14:paraId="596D0ECC" w14:textId="77777777">
            <w:pPr>
              <w:pStyle w:val="TableBody"/>
            </w:pPr>
            <w:r w:rsidRPr="00FB292A">
              <w:t>Used for calculation of the Weekly Seasonality</w:t>
            </w:r>
          </w:p>
          <w:p w:rsidRPr="00FB292A" w:rsidR="007467C0" w:rsidP="00CE573A" w:rsidRDefault="007467C0" w14:paraId="47DD98F4" w14:textId="77777777">
            <w:pPr>
              <w:pStyle w:val="TableBody"/>
            </w:pPr>
            <w:r w:rsidRPr="00FB292A">
              <w:t>Available options are</w:t>
            </w:r>
          </w:p>
          <w:p w:rsidRPr="00FB292A" w:rsidR="007467C0" w:rsidP="00CE573A" w:rsidRDefault="007467C0" w14:paraId="1B419140" w14:textId="77777777">
            <w:pPr>
              <w:pStyle w:val="TableListBullet"/>
            </w:pPr>
            <w:r w:rsidRPr="00D20109">
              <w:rPr>
                <w:b/>
                <w:bCs/>
              </w:rPr>
              <w:t>N/A –</w:t>
            </w:r>
            <w:r w:rsidRPr="00FB292A">
              <w:t xml:space="preserve"> Weekly Seasonality calculations are turned off and not applied to the forecast</w:t>
            </w:r>
          </w:p>
          <w:p w:rsidRPr="00FB292A" w:rsidR="007467C0" w:rsidP="00CE573A" w:rsidRDefault="007467C0" w14:paraId="3D6DF81A" w14:textId="77777777">
            <w:pPr>
              <w:pStyle w:val="TableListBullet"/>
            </w:pPr>
            <w:r w:rsidRPr="00D20109">
              <w:rPr>
                <w:b/>
                <w:bCs/>
              </w:rPr>
              <w:t>1 Year –</w:t>
            </w:r>
            <w:r w:rsidRPr="00FB292A">
              <w:t xml:space="preserve"> The previous year will be considered for Seasonality calculations</w:t>
            </w:r>
          </w:p>
          <w:p w:rsidRPr="00FB292A" w:rsidR="007467C0" w:rsidP="00CE573A" w:rsidRDefault="007467C0" w14:paraId="3ED3CB99" w14:textId="77777777">
            <w:pPr>
              <w:pStyle w:val="TableListBullet"/>
            </w:pPr>
            <w:r w:rsidRPr="00D20109">
              <w:rPr>
                <w:b/>
                <w:bCs/>
              </w:rPr>
              <w:t>2 Years –</w:t>
            </w:r>
            <w:r w:rsidRPr="00FB292A">
              <w:t xml:space="preserve"> The previous 2 years will be considered for Seasonality Calculations</w:t>
            </w:r>
          </w:p>
          <w:p w:rsidRPr="00FB292A" w:rsidR="007467C0" w:rsidP="00CE573A" w:rsidRDefault="007467C0" w14:paraId="5E36715D" w14:textId="77777777">
            <w:pPr>
              <w:pStyle w:val="TableListBullet"/>
            </w:pPr>
            <w:r w:rsidRPr="00D20109">
              <w:rPr>
                <w:b/>
                <w:bCs/>
              </w:rPr>
              <w:t>3 Years –</w:t>
            </w:r>
            <w:r w:rsidRPr="00FB292A">
              <w:t xml:space="preserve"> The previous 3 years will be considered for Seasonality Calculations</w:t>
            </w:r>
          </w:p>
        </w:tc>
      </w:tr>
      <w:tr w:rsidRPr="00A875AE" w:rsidR="007467C0" w:rsidTr="58CB5956" w14:paraId="12D916F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020C7" w:rsidR="007467C0" w:rsidP="00CE573A" w:rsidRDefault="007467C0" w14:paraId="6B2B9864" w14:textId="77777777">
            <w:pPr>
              <w:pStyle w:val="TableBody"/>
              <w:rPr>
                <w:b/>
                <w:bCs/>
              </w:rPr>
            </w:pPr>
            <w:r w:rsidRPr="002020C7">
              <w:rPr>
                <w:b/>
                <w:bCs/>
              </w:rPr>
              <w:t>Length of History to Use in Monthly Seasonality Calculation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E573A" w:rsidRDefault="007467C0" w14:paraId="028232BC" w14:textId="77777777">
            <w:pPr>
              <w:pStyle w:val="TableBody"/>
            </w:pPr>
            <w:r w:rsidRPr="00FB292A">
              <w:t>Used for calculation of the Monthly Seasonality</w:t>
            </w:r>
          </w:p>
          <w:p w:rsidRPr="00FB292A" w:rsidR="007467C0" w:rsidP="00CE573A" w:rsidRDefault="007467C0" w14:paraId="57E11A41" w14:textId="77777777">
            <w:pPr>
              <w:pStyle w:val="TableBody"/>
            </w:pPr>
            <w:r w:rsidRPr="00FB292A">
              <w:t>Available options are</w:t>
            </w:r>
          </w:p>
          <w:p w:rsidRPr="00FB292A" w:rsidR="007467C0" w:rsidP="00CE573A" w:rsidRDefault="007467C0" w14:paraId="71B92626" w14:textId="77777777">
            <w:pPr>
              <w:pStyle w:val="TableListBullet"/>
            </w:pPr>
            <w:r w:rsidRPr="00D20109">
              <w:rPr>
                <w:b/>
                <w:bCs/>
              </w:rPr>
              <w:t>N/A –</w:t>
            </w:r>
            <w:r w:rsidRPr="00FB292A">
              <w:t xml:space="preserve"> Monthly Seasonality calculations are turned off and not applied to the forecast</w:t>
            </w:r>
          </w:p>
          <w:p w:rsidRPr="00FB292A" w:rsidR="007467C0" w:rsidP="00CE573A" w:rsidRDefault="007467C0" w14:paraId="66F97E48" w14:textId="77777777">
            <w:pPr>
              <w:pStyle w:val="TableListBullet"/>
            </w:pPr>
            <w:r w:rsidRPr="00D20109">
              <w:rPr>
                <w:b/>
                <w:bCs/>
              </w:rPr>
              <w:t>1 Year –</w:t>
            </w:r>
            <w:r w:rsidRPr="00FB292A">
              <w:t xml:space="preserve"> The previous year will be considered for Seasonality calculations</w:t>
            </w:r>
          </w:p>
          <w:p w:rsidRPr="00FB292A" w:rsidR="007467C0" w:rsidP="00CE573A" w:rsidRDefault="007467C0" w14:paraId="0C6E8160" w14:textId="77777777">
            <w:pPr>
              <w:pStyle w:val="TableListBullet"/>
            </w:pPr>
            <w:r w:rsidRPr="00D20109">
              <w:rPr>
                <w:b/>
                <w:bCs/>
              </w:rPr>
              <w:t>2 Years –</w:t>
            </w:r>
            <w:r w:rsidRPr="00FB292A">
              <w:t xml:space="preserve"> The previous 2 years will be considered for Seasonality Calculations</w:t>
            </w:r>
          </w:p>
          <w:p w:rsidRPr="00FB292A" w:rsidR="007467C0" w:rsidP="00CE573A" w:rsidRDefault="007467C0" w14:paraId="066604F6" w14:textId="77777777">
            <w:pPr>
              <w:pStyle w:val="TableListBullet"/>
            </w:pPr>
            <w:r w:rsidRPr="00D20109">
              <w:rPr>
                <w:b/>
                <w:bCs/>
              </w:rPr>
              <w:t>3 Years –</w:t>
            </w:r>
            <w:r w:rsidRPr="00FB292A">
              <w:t xml:space="preserve"> The previous 3 years will be considered for Seasonality Calculations</w:t>
            </w:r>
          </w:p>
        </w:tc>
      </w:tr>
      <w:tr w:rsidRPr="00A875AE" w:rsidR="007467C0" w:rsidTr="58CB5956" w14:paraId="4BECBCD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A0DF9" w:rsidR="007467C0" w:rsidP="00CE573A" w:rsidRDefault="007467C0" w14:paraId="2D5344D8" w14:textId="77777777">
            <w:pPr>
              <w:pStyle w:val="TableBody"/>
              <w:rPr>
                <w:b/>
                <w:bCs/>
              </w:rPr>
            </w:pPr>
            <w:r w:rsidRPr="00DA0DF9">
              <w:rPr>
                <w:b/>
                <w:bCs/>
              </w:rPr>
              <w:t>Length of History to Use in Event Adjustment Calculation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E573A" w:rsidRDefault="007467C0" w14:paraId="6E84EC01" w14:textId="77777777">
            <w:pPr>
              <w:pStyle w:val="TableBody"/>
            </w:pPr>
            <w:r w:rsidRPr="00FB292A">
              <w:t>Used for calculations of the Event adjustments</w:t>
            </w:r>
          </w:p>
          <w:p w:rsidRPr="00FB292A" w:rsidR="007467C0" w:rsidP="00CE573A" w:rsidRDefault="007467C0" w14:paraId="7C5EE4E3" w14:textId="77777777">
            <w:pPr>
              <w:pStyle w:val="TableBody"/>
            </w:pPr>
            <w:r w:rsidRPr="00FB292A">
              <w:t>Available options are</w:t>
            </w:r>
          </w:p>
          <w:p w:rsidRPr="00FB292A" w:rsidR="007467C0" w:rsidP="00CE573A" w:rsidRDefault="007467C0" w14:paraId="5F7FC27D" w14:textId="77777777">
            <w:pPr>
              <w:pStyle w:val="TableListBullet"/>
            </w:pPr>
            <w:r w:rsidRPr="00DA0DF9">
              <w:rPr>
                <w:b/>
                <w:bCs/>
              </w:rPr>
              <w:t>1 Year –</w:t>
            </w:r>
            <w:r w:rsidRPr="00FB292A">
              <w:t xml:space="preserve"> The previous year will be considered for Seasonality calculations</w:t>
            </w:r>
          </w:p>
          <w:p w:rsidRPr="00FB292A" w:rsidR="007467C0" w:rsidP="00CE573A" w:rsidRDefault="007467C0" w14:paraId="43551026" w14:textId="77777777">
            <w:pPr>
              <w:pStyle w:val="TableListBullet"/>
            </w:pPr>
            <w:r w:rsidRPr="00DA0DF9">
              <w:rPr>
                <w:b/>
                <w:bCs/>
              </w:rPr>
              <w:t>2 Years –</w:t>
            </w:r>
            <w:r w:rsidRPr="00FB292A">
              <w:t xml:space="preserve"> The previous 2 years will be considered for Seasonality Calculations</w:t>
            </w:r>
          </w:p>
          <w:p w:rsidRPr="00FB292A" w:rsidR="007467C0" w:rsidP="00CE573A" w:rsidRDefault="007467C0" w14:paraId="31595A5F" w14:textId="77777777">
            <w:pPr>
              <w:pStyle w:val="TableListBullet"/>
            </w:pPr>
            <w:r w:rsidRPr="00DA0DF9">
              <w:rPr>
                <w:b/>
                <w:bCs/>
              </w:rPr>
              <w:t>3 Years –</w:t>
            </w:r>
            <w:r w:rsidRPr="00FB292A">
              <w:t xml:space="preserve"> The previous 3 years will be considered for Seasonality Calculations</w:t>
            </w:r>
          </w:p>
        </w:tc>
      </w:tr>
      <w:tr w:rsidRPr="00A875AE" w:rsidR="007467C0" w:rsidTr="58CB5956" w14:paraId="2C99362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DA0DF9" w:rsidR="007467C0" w:rsidP="00CE573A" w:rsidRDefault="007467C0" w14:paraId="54144A48" w14:textId="77777777">
            <w:pPr>
              <w:pStyle w:val="TableBody"/>
              <w:rPr>
                <w:b/>
                <w:bCs/>
              </w:rPr>
            </w:pPr>
            <w:r w:rsidRPr="00DA0DF9">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CE573A" w:rsidRDefault="007467C0" w14:paraId="29729A61" w14:textId="77777777">
            <w:pPr>
              <w:pStyle w:val="TableBody"/>
            </w:pPr>
            <w:r w:rsidRPr="00FB292A">
              <w:t>Saves the settings to apply to all future forecasts.</w:t>
            </w:r>
          </w:p>
        </w:tc>
      </w:tr>
    </w:tbl>
    <w:p w:rsidR="58CB5956" w:rsidRDefault="58CB5956" w14:paraId="5078AD8C" w14:textId="5B8C6DB7"/>
    <w:p w:rsidRPr="00326CDA" w:rsidR="007467C0" w:rsidP="007467C0" w:rsidRDefault="007467C0" w14:paraId="045B48BD" w14:textId="77777777">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007467C0" w:rsidP="007467C0" w:rsidRDefault="007467C0" w14:paraId="3D022140" w14:textId="77777777"/>
    <w:p w:rsidR="007467C0" w:rsidP="007467C0" w:rsidRDefault="007467C0" w14:paraId="15C25CA2" w14:textId="77777777">
      <w:pPr>
        <w:pStyle w:val="Heading3"/>
      </w:pPr>
      <w:bookmarkStart w:name="_Ref246139885" w:id="755"/>
      <w:bookmarkStart w:name="_Toc74556393" w:id="756"/>
      <w:bookmarkStart w:name="_Toc127491583" w:id="757"/>
      <w:bookmarkStart w:name="_Toc128021116" w:id="758"/>
      <w:r>
        <w:t>Processing</w:t>
      </w:r>
      <w:r>
        <w:rPr>
          <w:rFonts w:ascii="Wingdings" w:hAnsi="Wingdings"/>
        </w:rPr>
        <w:t></w:t>
      </w:r>
      <w:r>
        <w:t>Order Output</w:t>
      </w:r>
      <w:bookmarkEnd w:id="755"/>
      <w:bookmarkEnd w:id="756"/>
      <w:bookmarkEnd w:id="757"/>
      <w:bookmarkEnd w:id="758"/>
    </w:p>
    <w:p w:rsidR="007467C0" w:rsidP="00CE573A" w:rsidRDefault="007467C0" w14:paraId="5C687829" w14:textId="77777777">
      <w:pPr>
        <w:pStyle w:val="BodyText"/>
      </w:pPr>
      <w:r>
        <w:t>The Order Output page allows analysts to define order output profiles and run them to create the order output file. The profiles can be run from the interface or used for the batch process to be run automatically from the server.</w:t>
      </w:r>
    </w:p>
    <w:p w:rsidR="007467C0" w:rsidP="007467C0" w:rsidRDefault="007467C0" w14:paraId="2ED69769" w14:textId="77777777">
      <w:pPr>
        <w:pStyle w:val="Caption"/>
      </w:pPr>
      <w:bookmarkStart w:name="_Toc74556464" w:id="759"/>
      <w:bookmarkStart w:name="_Toc128022141" w:id="760"/>
      <w:r>
        <w:t xml:space="preserve">Figure </w:t>
      </w:r>
      <w:r>
        <w:fldChar w:fldCharType="begin"/>
      </w:r>
      <w:r>
        <w:instrText xml:space="preserve"> SEQ Figure \* ARABIC </w:instrText>
      </w:r>
      <w:r>
        <w:fldChar w:fldCharType="separate"/>
      </w:r>
      <w:r>
        <w:rPr>
          <w:noProof/>
        </w:rPr>
        <w:t>32</w:t>
      </w:r>
      <w:r>
        <w:fldChar w:fldCharType="end"/>
      </w:r>
      <w:r>
        <w:t>: Orders Output Page</w:t>
      </w:r>
      <w:bookmarkEnd w:id="759"/>
      <w:bookmarkEnd w:id="760"/>
    </w:p>
    <w:p w:rsidR="007467C0" w:rsidP="0022778E" w:rsidRDefault="007467C0" w14:paraId="797B5ACD" w14:textId="5729262E">
      <w:pPr>
        <w:jc w:val="center"/>
      </w:pPr>
      <w:del w:author="Moses, Robbie" w:date="2023-02-23T01:44:00Z" w:id="761">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4:00Z" w:id="762">
        <w:r w:rsidRPr="00EB4932" w:rsid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0C576B81" w14:textId="77777777">
      <w:pPr>
        <w:pStyle w:val="Caption"/>
      </w:pPr>
      <w:bookmarkStart w:name="_Toc74556693" w:id="76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76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68A4BEFD"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10C3DF40"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4558543F" w14:textId="77777777">
            <w:pPr>
              <w:pStyle w:val="TableHeader"/>
            </w:pPr>
            <w:r w:rsidRPr="00A875AE">
              <w:t>Description</w:t>
            </w:r>
          </w:p>
        </w:tc>
      </w:tr>
      <w:tr w:rsidRPr="00A875AE" w:rsidR="007467C0" w:rsidTr="58CB5956" w14:paraId="099ACAA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33FE267" w14:textId="77777777">
            <w:pPr>
              <w:pStyle w:val="TableBody"/>
              <w:rPr>
                <w:b/>
                <w:bCs/>
              </w:rPr>
            </w:pPr>
            <w:r w:rsidRPr="0022778E">
              <w:rPr>
                <w:b/>
                <w:bCs/>
              </w:rPr>
              <w:t>Job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14DD51E0" w14:textId="77777777">
            <w:pPr>
              <w:pStyle w:val="TableBody"/>
            </w:pPr>
            <w:r w:rsidRPr="00FB292A">
              <w:t>A number indicating the Identifier for the Recommendation profile. This number is automatically assigned at the time of creation.</w:t>
            </w:r>
          </w:p>
        </w:tc>
      </w:tr>
      <w:tr w:rsidRPr="00A875AE" w:rsidR="007467C0" w:rsidTr="58CB5956" w14:paraId="737EB7F9"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25D3F10" w14:textId="77777777">
            <w:pPr>
              <w:pStyle w:val="TableBody"/>
              <w:rPr>
                <w:b/>
                <w:bCs/>
              </w:rPr>
            </w:pPr>
            <w:r w:rsidRPr="0022778E">
              <w:rPr>
                <w:b/>
                <w:bCs/>
              </w:rPr>
              <w:t>Job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1E490CDA" w14:textId="77777777">
            <w:pPr>
              <w:pStyle w:val="TableBody"/>
            </w:pPr>
            <w:r w:rsidRPr="00FB292A">
              <w:t>Describes the type of profile that is created</w:t>
            </w:r>
          </w:p>
        </w:tc>
      </w:tr>
      <w:tr w:rsidRPr="00A875AE" w:rsidR="007467C0" w:rsidTr="58CB5956" w14:paraId="0E8BB96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5F64AECF" w14:textId="77777777">
            <w:pPr>
              <w:pStyle w:val="TableBody"/>
              <w:rPr>
                <w:b/>
                <w:bCs/>
              </w:rPr>
            </w:pPr>
            <w:r w:rsidRPr="0022778E">
              <w:rPr>
                <w:b/>
                <w:bCs/>
              </w:rPr>
              <w:t>User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34933602" w14:textId="77777777">
            <w:pPr>
              <w:pStyle w:val="TableBody"/>
            </w:pPr>
            <w:r w:rsidRPr="00FB292A">
              <w:t>Indicates the user name of the person who created the Job profile</w:t>
            </w:r>
          </w:p>
        </w:tc>
      </w:tr>
      <w:tr w:rsidRPr="00A875AE" w:rsidR="007467C0" w:rsidTr="58CB5956" w14:paraId="3491AC39"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2154739F" w14:textId="77777777">
            <w:pPr>
              <w:pStyle w:val="TableBody"/>
              <w:rPr>
                <w:b/>
                <w:bCs/>
              </w:rPr>
            </w:pPr>
            <w:r w:rsidRPr="0022778E">
              <w:rPr>
                <w:b/>
                <w:bCs/>
              </w:rPr>
              <w:t>Schedule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3FE44E03" w14:textId="4B7C0562">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Pr="00A875AE" w:rsidR="007467C0" w:rsidTr="58CB5956" w14:paraId="2F70336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5388C618" w14:textId="77777777">
            <w:pPr>
              <w:pStyle w:val="TableBody"/>
              <w:rPr>
                <w:b/>
                <w:bCs/>
              </w:rPr>
            </w:pPr>
            <w:r w:rsidRPr="0022778E">
              <w:rPr>
                <w:b/>
                <w:bCs/>
              </w:rPr>
              <w:t>View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41247A2F" w14:textId="3AAB3AA6">
            <w:pPr>
              <w:pStyle w:val="TableBody"/>
            </w:pPr>
            <w:r w:rsidRPr="00FB292A">
              <w:t>Allows the user to view or edit the Order Output profile as well as run the process.</w:t>
            </w:r>
          </w:p>
        </w:tc>
      </w:tr>
      <w:tr w:rsidRPr="00A875AE" w:rsidR="007467C0" w:rsidTr="58CB5956" w14:paraId="0E2064C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7E7066C1" w14:textId="77777777">
            <w:pPr>
              <w:pStyle w:val="TableBody"/>
              <w:rPr>
                <w:b/>
                <w:bCs/>
              </w:rPr>
            </w:pPr>
            <w:r w:rsidRPr="0022778E">
              <w:rPr>
                <w:b/>
                <w:bCs/>
              </w:rPr>
              <w:t>New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3922FBBD" w14:textId="77777777">
            <w:pPr>
              <w:pStyle w:val="TableBody"/>
            </w:pPr>
            <w:r w:rsidRPr="00FB292A">
              <w:t xml:space="preserve">Used to create a new recommendation profile. </w:t>
            </w:r>
          </w:p>
        </w:tc>
      </w:tr>
      <w:tr w:rsidRPr="00A875AE" w:rsidR="007467C0" w:rsidTr="58CB5956" w14:paraId="67C1DE3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0BC77F24" w14:textId="77777777">
            <w:pPr>
              <w:pStyle w:val="TableBody"/>
              <w:rPr>
                <w:b/>
                <w:bCs/>
              </w:rPr>
            </w:pPr>
            <w:r w:rsidRPr="0022778E">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7F652ED0" w14:textId="77777777">
            <w:pPr>
              <w:pStyle w:val="TableBody"/>
            </w:pPr>
            <w:r w:rsidRPr="00FB292A">
              <w:t>Cancels the process and returns to the previous menu.</w:t>
            </w:r>
          </w:p>
        </w:tc>
      </w:tr>
      <w:tr w:rsidRPr="00A875AE" w:rsidR="007467C0" w:rsidTr="58CB5956" w14:paraId="7EE10AE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377D3F5" w14:textId="77777777">
            <w:pPr>
              <w:pStyle w:val="TableBody"/>
              <w:rPr>
                <w:b/>
                <w:bCs/>
              </w:rPr>
            </w:pPr>
            <w:r w:rsidRPr="0022778E">
              <w:rPr>
                <w:b/>
                <w:bCs/>
              </w:rPr>
              <w:t>Start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770B12E6" w14:textId="77777777">
            <w:pPr>
              <w:pStyle w:val="TableBody"/>
            </w:pPr>
            <w:r w:rsidRPr="00FB292A">
              <w:t>The starting date of the order output file</w:t>
            </w:r>
          </w:p>
        </w:tc>
      </w:tr>
      <w:tr w:rsidRPr="00A875AE" w:rsidR="007467C0" w:rsidTr="58CB5956" w14:paraId="257F56E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A6BF173" w14:textId="77777777">
            <w:pPr>
              <w:pStyle w:val="TableBody"/>
              <w:rPr>
                <w:b/>
                <w:bCs/>
              </w:rPr>
            </w:pPr>
            <w:r w:rsidRPr="0022778E">
              <w:rPr>
                <w:b/>
                <w:bCs/>
              </w:rPr>
              <w:t>End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3A1A7ECD" w14:textId="77777777">
            <w:pPr>
              <w:pStyle w:val="TableBody"/>
            </w:pPr>
            <w:r w:rsidRPr="00FB292A">
              <w:t>The ending date of the order output file</w:t>
            </w:r>
          </w:p>
        </w:tc>
      </w:tr>
      <w:tr w:rsidRPr="00A875AE" w:rsidR="007467C0" w:rsidTr="58CB5956" w14:paraId="59EE814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21352932" w14:textId="77777777">
            <w:pPr>
              <w:pStyle w:val="TableBody"/>
              <w:rPr>
                <w:b/>
                <w:bCs/>
              </w:rPr>
            </w:pPr>
            <w:r w:rsidRPr="0022778E">
              <w:rPr>
                <w:b/>
                <w:bCs/>
              </w:rPr>
              <w:t>Order Output File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0F7A17C4" w14:textId="77777777">
            <w:pPr>
              <w:pStyle w:val="TableBody"/>
            </w:pPr>
            <w:r w:rsidRPr="00FB292A">
              <w:t>The name of the file that will be generated after the completion of the Order Output Process.</w:t>
            </w:r>
          </w:p>
        </w:tc>
      </w:tr>
      <w:tr w:rsidRPr="00A875AE" w:rsidR="007467C0" w:rsidTr="58CB5956" w14:paraId="4C09651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2DE39C00" w14:textId="77777777">
            <w:pPr>
              <w:pStyle w:val="TableBody"/>
              <w:rPr>
                <w:b/>
                <w:bCs/>
              </w:rPr>
            </w:pPr>
            <w:r w:rsidRPr="0022778E">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0FE47FD9" w14:textId="77777777">
            <w:pPr>
              <w:pStyle w:val="TableBody"/>
            </w:pPr>
            <w:r w:rsidRPr="00FB292A">
              <w:t>Saves the currently selected Order Output profile</w:t>
            </w:r>
          </w:p>
        </w:tc>
      </w:tr>
      <w:tr w:rsidRPr="00A875AE" w:rsidR="007467C0" w:rsidTr="58CB5956" w14:paraId="47DBC6B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F79466F" w14:textId="77777777">
            <w:pPr>
              <w:pStyle w:val="TableBody"/>
              <w:rPr>
                <w:b/>
                <w:bCs/>
              </w:rPr>
            </w:pPr>
            <w:r w:rsidRPr="0022778E">
              <w:rPr>
                <w:b/>
                <w:bCs/>
              </w:rPr>
              <w:t>Save&amp;Run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0A8FC095" w14:textId="77777777">
            <w:pPr>
              <w:pStyle w:val="TableBody"/>
            </w:pPr>
            <w:r w:rsidRPr="00FB292A">
              <w:t>Saves the currently selected  Order Output profile and starts the job.</w:t>
            </w:r>
          </w:p>
        </w:tc>
      </w:tr>
      <w:tr w:rsidRPr="00A875AE" w:rsidR="007467C0" w:rsidTr="58CB5956" w14:paraId="1296773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5562D888" w14:textId="77777777">
            <w:pPr>
              <w:pStyle w:val="TableBody"/>
              <w:rPr>
                <w:b/>
                <w:bCs/>
              </w:rPr>
            </w:pPr>
            <w:r w:rsidRPr="0022778E">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00C1022D" w:rsidP="0022778E" w:rsidRDefault="007467C0" w14:paraId="6A98D4BE" w14:textId="77777777">
            <w:pPr>
              <w:pStyle w:val="TableBody"/>
            </w:pPr>
            <w:r w:rsidRPr="00FB292A">
              <w:t xml:space="preserve">Deletes the currently selected Order Output profile. </w:t>
            </w:r>
          </w:p>
          <w:p w:rsidRPr="00FB292A" w:rsidR="007467C0" w:rsidP="00C1022D" w:rsidRDefault="007467C0" w14:paraId="4C19BDE2" w14:textId="4AB82B8B">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Pr="00FB292A" w:rsidR="00E6108F">
              <w:t>depend</w:t>
            </w:r>
            <w:r w:rsidR="00E6108F">
              <w:t>e</w:t>
            </w:r>
            <w:r w:rsidRPr="00FB292A" w:rsidR="00E6108F">
              <w:t xml:space="preserve">nt </w:t>
            </w:r>
            <w:r w:rsidRPr="00FB292A">
              <w:t>on an Orders Output profile before deleting.</w:t>
            </w:r>
          </w:p>
        </w:tc>
      </w:tr>
    </w:tbl>
    <w:p w:rsidR="58CB5956" w:rsidRDefault="58CB5956" w14:paraId="65321C4F" w14:textId="731860C9"/>
    <w:p w:rsidR="007467C0" w:rsidP="007467C0" w:rsidRDefault="007467C0" w14:paraId="35057488" w14:textId="18B315B2">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Pr="00326CDA" w:rsidR="0022778E" w:rsidP="007467C0" w:rsidRDefault="0022778E" w14:paraId="2954069C" w14:textId="77777777">
      <w:pPr>
        <w:pStyle w:val="TopofSection"/>
      </w:pPr>
    </w:p>
    <w:p w:rsidR="007467C0" w:rsidP="007467C0" w:rsidRDefault="007467C0" w14:paraId="2D54471F" w14:textId="77777777">
      <w:pPr>
        <w:pStyle w:val="Heading3"/>
      </w:pPr>
      <w:bookmarkStart w:name="_Ref246139889" w:id="764"/>
      <w:bookmarkStart w:name="_Toc74556394" w:id="765"/>
      <w:bookmarkStart w:name="_Toc127491584" w:id="766"/>
      <w:bookmarkStart w:name="_Toc128021117" w:id="767"/>
      <w:r>
        <w:t>Processing</w:t>
      </w:r>
      <w:r>
        <w:rPr>
          <w:rFonts w:ascii="Wingdings" w:hAnsi="Wingdings"/>
        </w:rPr>
        <w:t></w:t>
      </w:r>
      <w:r>
        <w:t>CI Constraints</w:t>
      </w:r>
      <w:bookmarkEnd w:id="764"/>
      <w:bookmarkEnd w:id="765"/>
      <w:bookmarkEnd w:id="766"/>
      <w:bookmarkEnd w:id="767"/>
    </w:p>
    <w:p w:rsidR="007467C0" w:rsidP="0022778E" w:rsidRDefault="007467C0" w14:paraId="15392F34" w14:textId="77777777">
      <w:pPr>
        <w:pStyle w:val="BodyText"/>
      </w:pPr>
      <w:r>
        <w:t xml:space="preserve">The Custodial Inventory Constraints is a process that is normally run weekly to indicate the limits of each Custodial Inventory Cashpoint based on the balances of its parent Vault Cashpoint. </w:t>
      </w:r>
    </w:p>
    <w:p w:rsidR="0022778E" w:rsidRDefault="0022778E" w14:paraId="13B96AC6" w14:textId="77777777">
      <w:pPr>
        <w:spacing w:after="160" w:line="259" w:lineRule="auto"/>
        <w:rPr>
          <w:caps/>
          <w:spacing w:val="10"/>
          <w:sz w:val="18"/>
          <w:szCs w:val="18"/>
          <w:lang w:val="fr-FR"/>
        </w:rPr>
      </w:pPr>
      <w:bookmarkStart w:name="_Toc74556465" w:id="768"/>
      <w:r>
        <w:br w:type="page"/>
      </w:r>
    </w:p>
    <w:p w:rsidR="007467C0" w:rsidP="007467C0" w:rsidRDefault="007467C0" w14:paraId="722C6E89" w14:textId="7073560F">
      <w:pPr>
        <w:pStyle w:val="Caption"/>
      </w:pPr>
      <w:bookmarkStart w:name="_Toc128022142" w:id="769"/>
      <w:r>
        <w:t xml:space="preserve">Figure </w:t>
      </w:r>
      <w:r>
        <w:fldChar w:fldCharType="begin"/>
      </w:r>
      <w:r>
        <w:instrText xml:space="preserve"> SEQ Figure \* ARABIC </w:instrText>
      </w:r>
      <w:r>
        <w:fldChar w:fldCharType="separate"/>
      </w:r>
      <w:r>
        <w:rPr>
          <w:noProof/>
        </w:rPr>
        <w:t>33</w:t>
      </w:r>
      <w:r>
        <w:fldChar w:fldCharType="end"/>
      </w:r>
      <w:r>
        <w:t>: CI Constraints Page</w:t>
      </w:r>
      <w:bookmarkEnd w:id="768"/>
      <w:bookmarkEnd w:id="769"/>
    </w:p>
    <w:p w:rsidR="007467C0" w:rsidP="0022778E" w:rsidRDefault="007467C0" w14:paraId="759C3E87" w14:textId="06B4E809">
      <w:pPr>
        <w:jc w:val="center"/>
      </w:pPr>
      <w:del w:author="Moses, Robbie" w:date="2023-02-23T01:45:00Z" w:id="770">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5:00Z" w:id="771">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564F5739" w14:textId="77777777">
      <w:pPr>
        <w:pStyle w:val="Caption"/>
      </w:pPr>
      <w:bookmarkStart w:name="_Toc74556694" w:id="772"/>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77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1ADF779C"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3CD21859" w14:textId="77777777">
            <w:pPr>
              <w:pStyle w:val="TableHeader"/>
            </w:pPr>
            <w:r w:rsidRPr="00A875AE">
              <w:t>Field</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62FCE4B9" w14:textId="77777777">
            <w:pPr>
              <w:pStyle w:val="TableHeader"/>
            </w:pPr>
            <w:r w:rsidRPr="00A875AE">
              <w:t>Description</w:t>
            </w:r>
          </w:p>
        </w:tc>
      </w:tr>
      <w:tr w:rsidRPr="00A875AE" w:rsidR="007467C0" w:rsidTr="58CB5956" w14:paraId="3CD0DBA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09FC4C74" w14:textId="77777777">
            <w:pPr>
              <w:pStyle w:val="TableBody"/>
              <w:rPr>
                <w:b/>
                <w:bCs/>
              </w:rPr>
            </w:pPr>
            <w:r w:rsidRPr="0022778E">
              <w:rPr>
                <w:b/>
                <w:bCs/>
              </w:rPr>
              <w:t>Calculation Set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E6108F" w14:paraId="2F0DBB22" w14:textId="6F57C82E">
            <w:pPr>
              <w:pStyle w:val="TableBody"/>
            </w:pPr>
            <w:r>
              <w:t>A u</w:t>
            </w:r>
            <w:r w:rsidRPr="00FB292A">
              <w:t xml:space="preserve">nique </w:t>
            </w:r>
            <w:r w:rsidRPr="00FB292A" w:rsidR="007467C0">
              <w:t>identifier that is used to save and identify the Custodial Inventory Constraint Calculation profile</w:t>
            </w:r>
          </w:p>
        </w:tc>
      </w:tr>
      <w:tr w:rsidRPr="00A875AE" w:rsidR="007467C0" w:rsidTr="58CB5956" w14:paraId="2983BA8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3387300B" w14:textId="77777777">
            <w:pPr>
              <w:pStyle w:val="TableBody"/>
              <w:rPr>
                <w:b/>
                <w:bCs/>
              </w:rPr>
            </w:pPr>
            <w:r w:rsidRPr="0022778E">
              <w:rPr>
                <w:b/>
                <w:bCs/>
              </w:rPr>
              <w:t>New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644AED6F" w14:textId="77777777">
            <w:pPr>
              <w:pStyle w:val="TableBody"/>
            </w:pPr>
            <w:r w:rsidRPr="00FB292A">
              <w:t>Creates a new Custodial Inventory Constraint Calculation profile.</w:t>
            </w:r>
          </w:p>
        </w:tc>
      </w:tr>
      <w:tr w:rsidRPr="00A875AE" w:rsidR="007467C0" w:rsidTr="58CB5956" w14:paraId="49A64A9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3D989D66" w14:textId="77777777">
            <w:pPr>
              <w:pStyle w:val="TableBody"/>
              <w:rPr>
                <w:b/>
                <w:bCs/>
              </w:rPr>
            </w:pPr>
            <w:r w:rsidRPr="0022778E">
              <w:rPr>
                <w:b/>
                <w:bCs/>
              </w:rPr>
              <w:t>Description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22DB144B" w14:textId="77777777">
            <w:pPr>
              <w:pStyle w:val="TableBody"/>
            </w:pPr>
            <w:r w:rsidRPr="00FB292A">
              <w:t>Description used to identify the Custodial Inventory Constraint Calculation profile.</w:t>
            </w:r>
          </w:p>
        </w:tc>
      </w:tr>
      <w:tr w:rsidRPr="00A875AE" w:rsidR="007467C0" w:rsidTr="58CB5956" w14:paraId="0323466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0B88C91F" w14:textId="77777777">
            <w:pPr>
              <w:pStyle w:val="TableBody"/>
              <w:rPr>
                <w:b/>
                <w:bCs/>
              </w:rPr>
            </w:pPr>
            <w:r w:rsidRPr="0022778E">
              <w:rPr>
                <w:b/>
                <w:bCs/>
              </w:rPr>
              <w:t>Calculate From</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19984F34" w14:textId="77777777">
            <w:pPr>
              <w:pStyle w:val="TableBody"/>
            </w:pPr>
            <w:r w:rsidRPr="00FB292A">
              <w:t>Sets the starting date of the Custodial Inventory Calculation.</w:t>
            </w:r>
          </w:p>
        </w:tc>
      </w:tr>
      <w:tr w:rsidRPr="00A875AE" w:rsidR="007467C0" w:rsidTr="58CB5956" w14:paraId="1BACC27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7B51707A" w14:textId="77777777">
            <w:pPr>
              <w:pStyle w:val="TableBody"/>
              <w:rPr>
                <w:b/>
                <w:bCs/>
              </w:rPr>
            </w:pPr>
            <w:r w:rsidRPr="0022778E">
              <w:rPr>
                <w:b/>
                <w:bCs/>
              </w:rPr>
              <w:t>Calculate To</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7E54F0F4" w14:textId="77777777">
            <w:pPr>
              <w:pStyle w:val="TableBody"/>
            </w:pPr>
            <w:r w:rsidRPr="00FB292A">
              <w:t>Sets the ending date of the Custodial Inventory Calculation.</w:t>
            </w:r>
          </w:p>
        </w:tc>
      </w:tr>
      <w:tr w:rsidRPr="00A875AE" w:rsidR="007467C0" w:rsidTr="58CB5956" w14:paraId="20130E2C"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4DAE2D5F" w14:textId="77777777">
            <w:pPr>
              <w:pStyle w:val="TableBody"/>
              <w:rPr>
                <w:b/>
                <w:bCs/>
              </w:rPr>
            </w:pPr>
            <w:r w:rsidRPr="0022778E">
              <w:rPr>
                <w:b/>
                <w:bCs/>
              </w:rPr>
              <w:t>Select Vaults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2E0F67EF" w14:textId="77777777">
            <w:pPr>
              <w:pStyle w:val="TableBody"/>
            </w:pPr>
            <w:r w:rsidRPr="00FB292A">
              <w:t>Allows the analyst to select the vaults for which vaults will be run.</w:t>
            </w:r>
          </w:p>
        </w:tc>
      </w:tr>
      <w:tr w:rsidRPr="00A875AE" w:rsidR="007467C0" w:rsidTr="58CB5956" w14:paraId="68C823A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613795D" w14:textId="77777777">
            <w:pPr>
              <w:pStyle w:val="TableBody"/>
              <w:rPr>
                <w:b/>
                <w:bCs/>
              </w:rPr>
            </w:pPr>
            <w:r w:rsidRPr="0022778E">
              <w:rPr>
                <w:b/>
                <w:bCs/>
              </w:rPr>
              <w:t xml:space="preserve">Save and Start </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0423B44A" w14:textId="77777777">
            <w:pPr>
              <w:pStyle w:val="TableBody"/>
            </w:pPr>
            <w:r w:rsidRPr="00FB292A">
              <w:t>Saves the changes made to the currently selected profile and runs the Custodial Inventory Constraint Calculation process using the currently selected parameters.</w:t>
            </w:r>
          </w:p>
        </w:tc>
      </w:tr>
      <w:tr w:rsidRPr="00A875AE" w:rsidR="007467C0" w:rsidTr="58CB5956" w14:paraId="7481366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610C4396" w14:textId="77777777">
            <w:pPr>
              <w:pStyle w:val="TableBody"/>
              <w:rPr>
                <w:b/>
                <w:bCs/>
              </w:rPr>
            </w:pPr>
            <w:r w:rsidRPr="0022778E">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2E89B8BF" w14:textId="77777777">
            <w:pPr>
              <w:pStyle w:val="TableBody"/>
            </w:pPr>
            <w:r w:rsidRPr="00FB292A">
              <w:t>Saves the parameters for the currently selected Custodial Inventory Constraint Calculation profile.</w:t>
            </w:r>
          </w:p>
        </w:tc>
      </w:tr>
      <w:tr w:rsidRPr="00A875AE" w:rsidR="007467C0" w:rsidTr="58CB5956" w14:paraId="323EF92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1C10DE0B" w14:textId="77777777">
            <w:pPr>
              <w:pStyle w:val="TableBody"/>
              <w:rPr>
                <w:b/>
                <w:bCs/>
              </w:rPr>
            </w:pPr>
            <w:r w:rsidRPr="0022778E">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4E23108E" w14:textId="34AA35D6">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rsidR="58CB5956" w:rsidRDefault="58CB5956" w14:paraId="3E823241" w14:textId="16ED4128"/>
    <w:p w:rsidR="007467C0" w:rsidP="007467C0" w:rsidRDefault="007467C0" w14:paraId="61252F31" w14:textId="2167262C">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Pr="00326CDA" w:rsidR="0022778E" w:rsidP="007467C0" w:rsidRDefault="0022778E" w14:paraId="0D302AD9" w14:textId="77777777">
      <w:pPr>
        <w:pStyle w:val="TopofSection"/>
      </w:pPr>
    </w:p>
    <w:p w:rsidR="007467C0" w:rsidP="007467C0" w:rsidRDefault="007467C0" w14:paraId="6A905F9D" w14:textId="77777777">
      <w:pPr>
        <w:pStyle w:val="Heading3"/>
      </w:pPr>
      <w:bookmarkStart w:name="_Ref246139894" w:id="773"/>
      <w:bookmarkStart w:name="_Toc74556395" w:id="774"/>
      <w:bookmarkStart w:name="_Toc127491585" w:id="775"/>
      <w:bookmarkStart w:name="_Toc128021118" w:id="776"/>
      <w:r>
        <w:t>Processing</w:t>
      </w:r>
      <w:r>
        <w:rPr>
          <w:rFonts w:ascii="Wingdings" w:hAnsi="Wingdings"/>
        </w:rPr>
        <w:t></w:t>
      </w:r>
      <w:r>
        <w:t>Cost Calculation</w:t>
      </w:r>
      <w:bookmarkEnd w:id="773"/>
      <w:bookmarkEnd w:id="774"/>
      <w:bookmarkEnd w:id="775"/>
      <w:bookmarkEnd w:id="776"/>
    </w:p>
    <w:p w:rsidR="007467C0" w:rsidP="0022778E" w:rsidRDefault="007467C0" w14:paraId="3FB0EAB1" w14:textId="06CF4428">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rsidR="007467C0" w:rsidP="0022778E" w:rsidRDefault="007467C0" w14:paraId="01286E48" w14:textId="73E3D5AB">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rsidRPr="0022778E" w:rsidR="007467C0" w:rsidP="0022778E" w:rsidRDefault="007467C0" w14:paraId="071B7BCE" w14:textId="77777777">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rsidRPr="0022778E" w:rsidR="007467C0" w:rsidP="0022778E" w:rsidRDefault="007467C0" w14:paraId="4469316E" w14:textId="319AA46C">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Pr="0022778E" w:rsidR="00E6108F">
        <w:rPr>
          <w:color w:val="000000" w:themeColor="text1"/>
        </w:rPr>
        <w:t>o</w:t>
      </w:r>
      <w:r w:rsidR="00E6108F">
        <w:rPr>
          <w:color w:val="000000" w:themeColor="text1"/>
        </w:rPr>
        <w:t>n</w:t>
      </w:r>
      <w:r w:rsidRPr="0022778E" w:rsidR="00E6108F">
        <w:rPr>
          <w:color w:val="000000" w:themeColor="text1"/>
        </w:rPr>
        <w:t xml:space="preserve"> </w:t>
      </w:r>
      <w:r w:rsidRPr="0022778E">
        <w:rPr>
          <w:color w:val="000000" w:themeColor="text1"/>
        </w:rPr>
        <w:t xml:space="preserve">the current information that is </w:t>
      </w:r>
      <w:r w:rsidR="00E6108F">
        <w:rPr>
          <w:color w:val="000000" w:themeColor="text1"/>
        </w:rPr>
        <w:t>o</w:t>
      </w:r>
      <w:r w:rsidRPr="0022778E" w:rsidR="00E6108F">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Pr="0022778E" w:rsidR="00E6108F">
        <w:rPr>
          <w:color w:val="000000" w:themeColor="text1"/>
        </w:rPr>
        <w:t>vers</w:t>
      </w:r>
      <w:r w:rsidR="00E6108F">
        <w:rPr>
          <w:color w:val="000000" w:themeColor="text1"/>
        </w:rPr>
        <w:t>u</w:t>
      </w:r>
      <w:r w:rsidRPr="0022778E" w:rsidR="00E6108F">
        <w:rPr>
          <w:color w:val="000000" w:themeColor="text1"/>
        </w:rPr>
        <w:t xml:space="preserve">s </w:t>
      </w:r>
      <w:r w:rsidRPr="0022778E">
        <w:rPr>
          <w:color w:val="000000" w:themeColor="text1"/>
        </w:rPr>
        <w:t>the projected costs.</w:t>
      </w:r>
    </w:p>
    <w:p w:rsidR="007467C0" w:rsidP="0022778E" w:rsidRDefault="007467C0" w14:paraId="129A12A8" w14:textId="77777777">
      <w:pPr>
        <w:pStyle w:val="BodyText"/>
      </w:pPr>
      <w:r>
        <w:t>The following sections will explain the Cost options and methods in more detail:</w:t>
      </w:r>
    </w:p>
    <w:p w:rsidR="007467C0" w:rsidP="0022778E" w:rsidRDefault="007467C0" w14:paraId="3BCA6FFA" w14:textId="77777777">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rsidR="007467C0" w:rsidP="0022778E" w:rsidRDefault="007467C0" w14:paraId="6036A575" w14:textId="77777777">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rsidRPr="00326CDA" w:rsidR="007467C0" w:rsidP="007467C0" w:rsidRDefault="007467C0" w14:paraId="2B7658F7" w14:textId="77777777">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rsidR="007467C0" w:rsidP="007467C0" w:rsidRDefault="007467C0" w14:paraId="763FBEF0" w14:textId="77777777">
      <w:pPr>
        <w:pStyle w:val="Heading4"/>
      </w:pPr>
      <w:bookmarkStart w:name="_Ref249247335" w:id="777"/>
      <w:r>
        <w:t>Cost Calculation</w:t>
      </w:r>
      <w:r>
        <w:rPr>
          <w:rFonts w:ascii="Wingdings" w:hAnsi="Wingdings"/>
        </w:rPr>
        <w:t></w:t>
      </w:r>
      <w:r>
        <w:t>Actual Costs/Projected Costs</w:t>
      </w:r>
      <w:bookmarkEnd w:id="777"/>
    </w:p>
    <w:p w:rsidR="007467C0" w:rsidP="007467C0" w:rsidRDefault="007467C0" w14:paraId="068CFAC5" w14:textId="77777777">
      <w:pPr>
        <w:pStyle w:val="Caption"/>
      </w:pPr>
      <w:bookmarkStart w:name="_Toc74556466" w:id="778"/>
      <w:bookmarkStart w:name="_Toc128022143" w:id="779"/>
      <w:r>
        <w:t xml:space="preserve">Figure </w:t>
      </w:r>
      <w:r>
        <w:fldChar w:fldCharType="begin"/>
      </w:r>
      <w:r>
        <w:instrText xml:space="preserve"> SEQ Figure \* ARABIC </w:instrText>
      </w:r>
      <w:r>
        <w:fldChar w:fldCharType="separate"/>
      </w:r>
      <w:r>
        <w:rPr>
          <w:noProof/>
        </w:rPr>
        <w:t>34</w:t>
      </w:r>
      <w:r>
        <w:fldChar w:fldCharType="end"/>
      </w:r>
      <w:r>
        <w:t>: Actual Costs Page</w:t>
      </w:r>
      <w:bookmarkEnd w:id="778"/>
      <w:bookmarkEnd w:id="779"/>
    </w:p>
    <w:p w:rsidR="007467C0" w:rsidP="0022778E" w:rsidRDefault="007467C0" w14:paraId="697D1B86" w14:textId="4816F36B">
      <w:pPr>
        <w:jc w:val="center"/>
      </w:pPr>
      <w:del w:author="Moses, Robbie" w:date="2023-02-23T01:46:00Z" w:id="780">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6:00Z" w:id="781">
        <w:r w:rsidRPr="00924F70" w:rsid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32E15775" w14:textId="77777777">
      <w:pPr>
        <w:pStyle w:val="Caption"/>
      </w:pPr>
      <w:bookmarkStart w:name="_Toc74556467" w:id="782"/>
      <w:bookmarkStart w:name="_Toc128022144" w:id="783"/>
      <w:r>
        <w:t xml:space="preserve">Figure </w:t>
      </w:r>
      <w:r>
        <w:fldChar w:fldCharType="begin"/>
      </w:r>
      <w:r>
        <w:instrText xml:space="preserve"> SEQ Figure \* ARABIC </w:instrText>
      </w:r>
      <w:r>
        <w:fldChar w:fldCharType="separate"/>
      </w:r>
      <w:r>
        <w:rPr>
          <w:noProof/>
        </w:rPr>
        <w:t>35</w:t>
      </w:r>
      <w:r>
        <w:fldChar w:fldCharType="end"/>
      </w:r>
      <w:r>
        <w:t>: Projected Costs Page</w:t>
      </w:r>
      <w:bookmarkEnd w:id="782"/>
      <w:bookmarkEnd w:id="783"/>
    </w:p>
    <w:p w:rsidR="007467C0" w:rsidP="0022778E" w:rsidRDefault="007467C0" w14:paraId="09E4F781" w14:textId="26B47C3D">
      <w:pPr>
        <w:jc w:val="center"/>
      </w:pPr>
      <w:del w:author="Moses, Robbie" w:date="2023-02-23T01:47:00Z" w:id="784">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7:00Z" w:id="785">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1E2FA2" w:rsidR="007467C0" w:rsidP="007467C0" w:rsidRDefault="007467C0" w14:paraId="4CDD2B7F" w14:textId="77777777">
      <w:pPr>
        <w:pStyle w:val="Caption"/>
        <w:rPr>
          <w:lang w:val="en-US"/>
        </w:rPr>
      </w:pPr>
      <w:bookmarkStart w:name="_Toc74556695" w:id="78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78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B0EBCC6"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5BDA7E80"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6833ECC2" w14:textId="77777777">
            <w:pPr>
              <w:pStyle w:val="TableHeader"/>
            </w:pPr>
            <w:r>
              <w:t>Description</w:t>
            </w:r>
          </w:p>
        </w:tc>
      </w:tr>
      <w:tr w:rsidRPr="00A875AE" w:rsidR="007467C0" w:rsidTr="58CB5956" w14:paraId="092FBB4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6F6CB9CA" w14:textId="77777777">
            <w:pPr>
              <w:pStyle w:val="TableBody"/>
              <w:rPr>
                <w:b/>
                <w:bCs/>
              </w:rPr>
            </w:pPr>
            <w:r w:rsidRPr="0022778E">
              <w:rPr>
                <w:b/>
                <w:bCs/>
              </w:rPr>
              <w:t>Actual/Projected Cost Calculation Statuses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E6E57" w:rsidRDefault="007467C0" w14:paraId="2C1A54B0" w14:textId="68BAE57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Pr="00A875AE" w:rsidR="007467C0" w:rsidTr="58CB5956" w14:paraId="228E11CC"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0731713D" w14:textId="77777777">
            <w:pPr>
              <w:pStyle w:val="TableBody"/>
              <w:rPr>
                <w:b/>
                <w:bCs/>
              </w:rPr>
            </w:pPr>
            <w:r w:rsidRPr="0022778E">
              <w:rPr>
                <w:b/>
                <w:bCs/>
              </w:rPr>
              <w:t>Start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0ED1D2BB" w14:textId="77777777">
            <w:pPr>
              <w:pStyle w:val="TableBody"/>
            </w:pPr>
            <w:r w:rsidRPr="00FB292A">
              <w:t>The day that Cost Calculation will begin</w:t>
            </w:r>
          </w:p>
        </w:tc>
      </w:tr>
      <w:tr w:rsidRPr="00A875AE" w:rsidR="007467C0" w:rsidTr="58CB5956" w14:paraId="2A647B9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3F4D8BFC" w14:textId="77777777">
            <w:pPr>
              <w:pStyle w:val="TableBody"/>
              <w:rPr>
                <w:b/>
                <w:bCs/>
              </w:rPr>
            </w:pPr>
            <w:r w:rsidRPr="0022778E">
              <w:rPr>
                <w:b/>
                <w:bCs/>
              </w:rPr>
              <w:t>End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2778E" w:rsidRDefault="007467C0" w14:paraId="1D002A53" w14:textId="77777777">
            <w:pPr>
              <w:pStyle w:val="TableBody"/>
            </w:pPr>
            <w:r w:rsidRPr="00FB292A">
              <w:t>The last day Costs will be calculated.</w:t>
            </w:r>
          </w:p>
        </w:tc>
      </w:tr>
      <w:tr w:rsidRPr="00A875AE" w:rsidR="007467C0" w:rsidTr="58CB5956" w14:paraId="53EB4D1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6BE5DD44" w14:textId="77777777">
            <w:pPr>
              <w:pStyle w:val="TableBody"/>
              <w:rPr>
                <w:b/>
                <w:bCs/>
              </w:rPr>
            </w:pPr>
            <w:r w:rsidRPr="0022778E">
              <w:rPr>
                <w:b/>
                <w:bCs/>
              </w:rPr>
              <w:t>Select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E6E57" w:rsidRDefault="007467C0" w14:paraId="2F93CB4E" w14:textId="6DED7154">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Pr="00A875AE" w:rsidR="007467C0" w:rsidTr="58CB5956" w14:paraId="1AA7E6A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2778E" w:rsidR="007467C0" w:rsidP="0022778E" w:rsidRDefault="007467C0" w14:paraId="04F88E4C" w14:textId="77777777">
            <w:pPr>
              <w:pStyle w:val="TableBody"/>
              <w:rPr>
                <w:b/>
                <w:bCs/>
              </w:rPr>
            </w:pPr>
            <w:r w:rsidRPr="0022778E">
              <w:rPr>
                <w:b/>
                <w:bCs/>
              </w:rPr>
              <w:t>Actual/Projected Cost Calculation Button</w:t>
            </w:r>
          </w:p>
        </w:tc>
        <w:tc>
          <w:tcPr>
            <w:tcW w:w="5458" w:type="dxa"/>
            <w:tcBorders>
              <w:top w:val="single" w:color="auto" w:sz="4" w:space="0"/>
              <w:left w:val="single" w:color="auto" w:sz="4" w:space="0"/>
              <w:bottom w:val="single" w:color="auto" w:sz="4" w:space="0"/>
              <w:right w:val="single" w:color="auto" w:sz="4" w:space="0"/>
            </w:tcBorders>
          </w:tcPr>
          <w:p w:rsidRPr="005E6E57" w:rsidR="007467C0" w:rsidP="0022778E" w:rsidRDefault="007467C0" w14:paraId="4E77BC85" w14:textId="77081324">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Pr="005E6E57" w:rsidR="0022778E">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rsidRPr="00FB292A" w:rsidR="007467C0" w:rsidP="0022778E" w:rsidRDefault="007467C0" w14:paraId="62881C05" w14:textId="77777777">
            <w:pPr>
              <w:pStyle w:val="TableBody"/>
            </w:pPr>
          </w:p>
        </w:tc>
      </w:tr>
    </w:tbl>
    <w:p w:rsidR="58CB5956" w:rsidRDefault="58CB5956" w14:paraId="48EF55E3" w14:textId="55766818"/>
    <w:p w:rsidR="007467C0" w:rsidP="007467C0" w:rsidRDefault="007467C0" w14:paraId="69D9C5AB" w14:textId="537471CB">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rsidR="0022778E" w:rsidP="007467C0" w:rsidRDefault="0022778E" w14:paraId="353E55E2" w14:textId="77777777">
      <w:pPr>
        <w:pStyle w:val="TopofSection"/>
      </w:pPr>
    </w:p>
    <w:p w:rsidR="007467C0" w:rsidP="007467C0" w:rsidRDefault="007467C0" w14:paraId="62813119" w14:textId="77777777">
      <w:pPr>
        <w:pStyle w:val="Heading4"/>
      </w:pPr>
      <w:bookmarkStart w:name="_Ref249246802" w:id="787"/>
      <w:r>
        <w:t>Cost Calculation</w:t>
      </w:r>
      <w:r>
        <w:rPr>
          <w:rFonts w:ascii="Wingdings" w:hAnsi="Wingdings"/>
        </w:rPr>
        <w:t></w:t>
      </w:r>
      <w:r>
        <w:t>Cost Options Page</w:t>
      </w:r>
      <w:bookmarkEnd w:id="787"/>
    </w:p>
    <w:p w:rsidR="007467C0" w:rsidP="0022778E" w:rsidRDefault="007467C0" w14:paraId="11456F37" w14:textId="77777777">
      <w:pPr>
        <w:pStyle w:val="BodyText"/>
      </w:pPr>
      <w:r>
        <w:t>Several different cost elements make up the overall costs for a Cashpoint. The user can choose which costs to calculate on the Costs Options page. The different cost elements are explained in detail below.</w:t>
      </w:r>
    </w:p>
    <w:p w:rsidRPr="001E2FA2" w:rsidR="007467C0" w:rsidP="007467C0" w:rsidRDefault="007467C0" w14:paraId="32C0199D" w14:textId="77777777">
      <w:pPr>
        <w:pStyle w:val="Caption"/>
        <w:rPr>
          <w:lang w:val="en-US"/>
        </w:rPr>
      </w:pPr>
      <w:bookmarkStart w:name="_Toc74556468" w:id="788"/>
      <w:bookmarkStart w:name="_Toc128022145" w:id="789"/>
      <w:r w:rsidRPr="243260EB">
        <w:rPr>
          <w:lang w:val="en-US"/>
        </w:rPr>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788"/>
      <w:bookmarkEnd w:id="789"/>
    </w:p>
    <w:p w:rsidR="007467C0" w:rsidP="0022778E" w:rsidRDefault="007467C0" w14:paraId="0EA3725B" w14:textId="2825FA99">
      <w:pPr>
        <w:jc w:val="center"/>
      </w:pPr>
      <w:del w:author="Moses, Robbie" w:date="2023-02-23T01:48:00Z" w:id="790">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48:00Z" w:id="791">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156508E4" w14:textId="77777777">
      <w:pPr>
        <w:pStyle w:val="Caption"/>
      </w:pPr>
      <w:bookmarkStart w:name="_Toc74556696" w:id="792"/>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79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8BA4CC7"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012CF72" w14:textId="77777777">
            <w:pPr>
              <w:pStyle w:val="TableHeader"/>
            </w:pPr>
            <w:r w:rsidRPr="00A875AE">
              <w:t>Cost</w:t>
            </w:r>
          </w:p>
        </w:tc>
        <w:tc>
          <w:tcPr>
            <w:tcW w:w="5458" w:type="dxa"/>
            <w:tcBorders>
              <w:top w:val="single" w:color="auto" w:sz="6" w:space="0"/>
              <w:left w:val="nil"/>
              <w:bottom w:val="double" w:color="auto" w:sz="6" w:space="0"/>
            </w:tcBorders>
            <w:shd w:val="clear" w:color="auto" w:fill="60C03A"/>
          </w:tcPr>
          <w:p w:rsidRPr="00A875AE" w:rsidR="007467C0" w:rsidP="00170D7D" w:rsidRDefault="007467C0" w14:paraId="4CAD203B" w14:textId="77777777">
            <w:pPr>
              <w:pStyle w:val="TableHeader"/>
            </w:pPr>
            <w:r w:rsidRPr="00A875AE">
              <w:t>Description</w:t>
            </w:r>
          </w:p>
        </w:tc>
      </w:tr>
      <w:tr w:rsidRPr="00A875AE" w:rsidR="007467C0" w:rsidTr="58CB5956" w14:paraId="253158B5"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0E2043DD" w14:textId="77777777">
            <w:pPr>
              <w:pStyle w:val="TableBody"/>
              <w:rPr>
                <w:b/>
                <w:bCs/>
              </w:rPr>
            </w:pPr>
            <w:r w:rsidRPr="00503295">
              <w:rPr>
                <w:b/>
                <w:bCs/>
              </w:rPr>
              <w:t>Fixed Costs</w:t>
            </w:r>
          </w:p>
        </w:tc>
        <w:tc>
          <w:tcPr>
            <w:tcW w:w="5458" w:type="dxa"/>
            <w:tcBorders>
              <w:top w:val="single" w:color="auto" w:sz="6" w:space="0"/>
              <w:left w:val="single" w:color="auto" w:sz="6" w:space="0"/>
              <w:bottom w:val="single" w:color="auto" w:sz="6" w:space="0"/>
            </w:tcBorders>
          </w:tcPr>
          <w:p w:rsidRPr="00FB292A" w:rsidR="007467C0" w:rsidP="0022778E" w:rsidRDefault="007467C0" w14:paraId="06D83966" w14:textId="23E527F7">
            <w:pPr>
              <w:pStyle w:val="TableBody"/>
            </w:pPr>
            <w:r w:rsidRPr="00FB292A">
              <w:t xml:space="preserve">Fixed cost per delivery regardless of </w:t>
            </w:r>
            <w:r w:rsidR="00E6108F">
              <w:t xml:space="preserve">the </w:t>
            </w:r>
            <w:r w:rsidRPr="00FB292A">
              <w:t>amount of cash being transported.</w:t>
            </w:r>
          </w:p>
          <w:p w:rsidRPr="00FB292A" w:rsidR="007467C0" w:rsidP="0022778E" w:rsidRDefault="007467C0" w14:paraId="301EB5CD" w14:textId="21FAB413">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Pr="001E68AD" w:rsidR="0022778E">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Pr="00A875AE" w:rsidR="007467C0" w:rsidTr="58CB5956" w14:paraId="409E1139"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7124EC6C" w14:textId="77777777">
            <w:pPr>
              <w:pStyle w:val="TableBody"/>
              <w:rPr>
                <w:b/>
                <w:bCs/>
              </w:rPr>
            </w:pPr>
            <w:r w:rsidRPr="00503295">
              <w:rPr>
                <w:b/>
                <w:bCs/>
              </w:rPr>
              <w:t>Variable Costs</w:t>
            </w:r>
          </w:p>
        </w:tc>
        <w:tc>
          <w:tcPr>
            <w:tcW w:w="5458" w:type="dxa"/>
            <w:tcBorders>
              <w:top w:val="single" w:color="auto" w:sz="6" w:space="0"/>
              <w:left w:val="single" w:color="auto" w:sz="6" w:space="0"/>
              <w:bottom w:val="single" w:color="auto" w:sz="6" w:space="0"/>
            </w:tcBorders>
          </w:tcPr>
          <w:p w:rsidRPr="00FB292A" w:rsidR="007467C0" w:rsidP="0022778E" w:rsidRDefault="007467C0" w14:paraId="308ECED1" w14:textId="06147E62">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rsidRPr="00FB292A" w:rsidR="007467C0" w:rsidP="0022778E" w:rsidRDefault="007467C0" w14:paraId="71A0EAD6" w14:textId="77777777">
            <w:pPr>
              <w:pStyle w:val="TableBody"/>
            </w:pPr>
            <w:r w:rsidRPr="00FB292A">
              <w:t xml:space="preserve">Variable costs (or cost per unit/per $ costs) are set and assigned at the Cashpoint level. </w:t>
            </w:r>
          </w:p>
          <w:p w:rsidRPr="00FB292A" w:rsidR="007467C0" w:rsidP="0022778E" w:rsidRDefault="007467C0" w14:paraId="455DF573" w14:textId="18D2048A">
            <w:pPr>
              <w:pStyle w:val="TableBody"/>
            </w:pPr>
            <w:r w:rsidRPr="00FB292A">
              <w:t xml:space="preserve">See: </w:t>
            </w:r>
            <w:r w:rsidR="00E6108F">
              <w:t>The s</w:t>
            </w:r>
            <w:r w:rsidRPr="00FB292A" w:rsidR="00E6108F">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Pr="00A83CFF" w:rsidR="0022778E">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Pr="00A875AE" w:rsidR="007467C0" w:rsidTr="58CB5956" w14:paraId="1201C520" w14:textId="77777777">
        <w:trPr>
          <w:cantSplit/>
        </w:trPr>
        <w:tc>
          <w:tcPr>
            <w:tcW w:w="2592" w:type="dxa"/>
            <w:tcBorders>
              <w:top w:val="nil"/>
              <w:bottom w:val="single" w:color="auto" w:sz="6" w:space="0"/>
              <w:right w:val="single" w:color="auto" w:sz="6" w:space="0"/>
            </w:tcBorders>
          </w:tcPr>
          <w:p w:rsidRPr="00503295" w:rsidR="007467C0" w:rsidP="00503295" w:rsidRDefault="007467C0" w14:paraId="0B078663" w14:textId="77777777">
            <w:pPr>
              <w:pStyle w:val="TableBody"/>
              <w:rPr>
                <w:b/>
                <w:bCs/>
              </w:rPr>
            </w:pPr>
            <w:r w:rsidRPr="00503295">
              <w:rPr>
                <w:b/>
                <w:bCs/>
              </w:rPr>
              <w:t>Holding Costs</w:t>
            </w:r>
          </w:p>
        </w:tc>
        <w:tc>
          <w:tcPr>
            <w:tcW w:w="5458" w:type="dxa"/>
            <w:tcBorders>
              <w:top w:val="nil"/>
              <w:left w:val="single" w:color="auto" w:sz="6" w:space="0"/>
              <w:bottom w:val="single" w:color="auto" w:sz="6" w:space="0"/>
            </w:tcBorders>
          </w:tcPr>
          <w:p w:rsidRPr="00FB292A" w:rsidR="007467C0" w:rsidP="0022778E" w:rsidRDefault="007467C0" w14:paraId="3ABB2CCD" w14:textId="77777777">
            <w:pPr>
              <w:pStyle w:val="TableBody"/>
            </w:pPr>
            <w:r w:rsidRPr="00FB292A">
              <w:t xml:space="preserve">Costs associated with holding cash (for instance, lost potential savings from interest rates).  </w:t>
            </w:r>
          </w:p>
          <w:p w:rsidRPr="00FB292A" w:rsidR="007467C0" w:rsidP="0022778E" w:rsidRDefault="007467C0" w14:paraId="39B28E16" w14:textId="77777777">
            <w:pPr>
              <w:pStyle w:val="TableBody"/>
            </w:pPr>
            <w:r w:rsidRPr="00FB292A">
              <w:t xml:space="preserve">Holdings costs are based on Overnight Earning Rates defined at the </w:t>
            </w:r>
            <w:r>
              <w:t>Currency</w:t>
            </w:r>
            <w:r w:rsidRPr="00FB292A">
              <w:t xml:space="preserve"> level refer t</w:t>
            </w:r>
            <w:r>
              <w:t xml:space="preserve">o </w:t>
            </w:r>
            <w:hyperlink w:history="1" w:anchor="_System(Currencies/Denominations">
              <w:r>
                <w:rPr>
                  <w:rStyle w:val="TopicCrossReference"/>
                  <w:rFonts w:cs="Arial"/>
                  <w:lang w:val="en-US" w:bidi="en-US"/>
                </w:rPr>
                <w:t>System</w:t>
              </w:r>
              <w:r w:rsidRPr="00E46FC4">
                <w:rPr>
                  <w:rStyle w:val="TopicCrossReference"/>
                  <w:rFonts w:ascii="Wingdings" w:hAnsi="Wingdings" w:eastAsia="Wingdings" w:cs="Wingdings"/>
                  <w:lang w:val="en-US" w:bidi="en-US"/>
                </w:rPr>
                <w:t>à</w:t>
              </w:r>
              <w:r>
                <w:rPr>
                  <w:rStyle w:val="TopicCrossReference"/>
                  <w:rFonts w:cs="Arial"/>
                  <w:lang w:val="en-US" w:bidi="en-US"/>
                </w:rPr>
                <w:t>Currencies/Denominations</w:t>
              </w:r>
            </w:hyperlink>
          </w:p>
        </w:tc>
      </w:tr>
      <w:tr w:rsidRPr="00A875AE" w:rsidR="007467C0" w:rsidTr="58CB5956" w14:paraId="1959AC5A"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68F41C03" w14:textId="77777777">
            <w:pPr>
              <w:pStyle w:val="TableBody"/>
              <w:rPr>
                <w:b/>
                <w:bCs/>
              </w:rPr>
            </w:pPr>
            <w:r w:rsidRPr="00503295">
              <w:rPr>
                <w:b/>
                <w:bCs/>
              </w:rPr>
              <w:t>Insurance Costs</w:t>
            </w:r>
          </w:p>
        </w:tc>
        <w:tc>
          <w:tcPr>
            <w:tcW w:w="5458" w:type="dxa"/>
            <w:tcBorders>
              <w:top w:val="single" w:color="auto" w:sz="6" w:space="0"/>
              <w:left w:val="single" w:color="auto" w:sz="6" w:space="0"/>
              <w:bottom w:val="single" w:color="auto" w:sz="6" w:space="0"/>
            </w:tcBorders>
          </w:tcPr>
          <w:p w:rsidRPr="00FB292A" w:rsidR="007467C0" w:rsidP="001C2B78" w:rsidRDefault="00E6108F" w14:paraId="707A27E7" w14:textId="52FE0996">
            <w:pPr>
              <w:pStyle w:val="TableBody"/>
            </w:pPr>
            <w:r>
              <w:t>The c</w:t>
            </w:r>
            <w:r w:rsidRPr="00FB292A">
              <w:t xml:space="preserve">urrency </w:t>
            </w:r>
            <w:r w:rsidRPr="00FB292A" w:rsidR="007467C0">
              <w:t xml:space="preserve">insurance rate is the rate charged to insure funds kept in Cashpoints (0, 7, 15, etc.). This is an annual rate and is typically covered by the FDIC in the U.S. market. Insurance Costs are defined at the Cashpoint level refer to </w:t>
            </w:r>
            <w:r w:rsidRPr="00D33CCF" w:rsidR="007467C0">
              <w:rPr>
                <w:color w:val="4472C4" w:themeColor="accent1"/>
              </w:rPr>
              <w:fldChar w:fldCharType="begin"/>
            </w:r>
            <w:r w:rsidRPr="00D33CCF" w:rsidR="007467C0">
              <w:rPr>
                <w:color w:val="4472C4" w:themeColor="accent1"/>
              </w:rPr>
              <w:instrText xml:space="preserve"> REF _Ref245719423 \h </w:instrText>
            </w:r>
            <w:r w:rsidRPr="00D33CCF" w:rsidR="0022778E">
              <w:rPr>
                <w:color w:val="4472C4" w:themeColor="accent1"/>
              </w:rPr>
              <w:instrText xml:space="preserve"> \* MERGEFORMAT </w:instrText>
            </w:r>
            <w:r w:rsidRPr="00D33CCF" w:rsidR="007467C0">
              <w:rPr>
                <w:color w:val="4472C4" w:themeColor="accent1"/>
              </w:rPr>
            </w:r>
            <w:r w:rsidRPr="00D33CCF" w:rsidR="007467C0">
              <w:rPr>
                <w:color w:val="4472C4" w:themeColor="accent1"/>
              </w:rPr>
              <w:fldChar w:fldCharType="separate"/>
            </w:r>
            <w:r w:rsidRPr="00D33CCF" w:rsidR="007467C0">
              <w:rPr>
                <w:color w:val="4472C4" w:themeColor="accent1"/>
              </w:rPr>
              <w:t>Cashpoint</w:t>
            </w:r>
            <w:r w:rsidRPr="00D33CCF" w:rsidR="007467C0">
              <w:rPr>
                <w:rFonts w:ascii="Wingdings" w:hAnsi="Wingdings"/>
                <w:color w:val="4472C4" w:themeColor="accent1"/>
              </w:rPr>
              <w:t></w:t>
            </w:r>
            <w:r w:rsidRPr="00D33CCF" w:rsidR="007467C0">
              <w:rPr>
                <w:color w:val="4472C4" w:themeColor="accent1"/>
              </w:rPr>
              <w:t>Advanced</w:t>
            </w:r>
            <w:r w:rsidRPr="00D33CCF" w:rsidR="007467C0">
              <w:rPr>
                <w:rFonts w:ascii="Wingdings" w:hAnsi="Wingdings"/>
                <w:color w:val="4472C4" w:themeColor="accent1"/>
              </w:rPr>
              <w:t></w:t>
            </w:r>
            <w:r w:rsidRPr="00D33CCF" w:rsidR="007467C0">
              <w:rPr>
                <w:color w:val="4472C4" w:themeColor="accent1"/>
              </w:rPr>
              <w:t>Costs</w:t>
            </w:r>
            <w:r w:rsidRPr="00D33CCF" w:rsidR="007467C0">
              <w:rPr>
                <w:color w:val="4472C4" w:themeColor="accent1"/>
              </w:rPr>
              <w:fldChar w:fldCharType="end"/>
            </w:r>
            <w:r w:rsidRPr="00D33CCF" w:rsidR="007467C0">
              <w:rPr>
                <w:color w:val="4472C4" w:themeColor="accent1"/>
              </w:rPr>
              <w:fldChar w:fldCharType="begin"/>
            </w:r>
            <w:r w:rsidRPr="00D33CCF" w:rsidR="007467C0">
              <w:rPr>
                <w:color w:val="4472C4" w:themeColor="accent1"/>
              </w:rPr>
              <w:instrText xml:space="preserve"> REF _Ref245719423 \h  \* MERGEFORMAT </w:instrText>
            </w:r>
            <w:r w:rsidRPr="00D33CCF" w:rsidR="007467C0">
              <w:rPr>
                <w:color w:val="4472C4" w:themeColor="accent1"/>
              </w:rPr>
            </w:r>
            <w:r w:rsidRPr="00D33CCF" w:rsidR="007467C0">
              <w:rPr>
                <w:color w:val="4472C4" w:themeColor="accent1"/>
              </w:rPr>
              <w:fldChar w:fldCharType="separate"/>
            </w:r>
            <w:r w:rsidRPr="00D33CCF" w:rsidR="007467C0">
              <w:rPr>
                <w:color w:val="4472C4" w:themeColor="accent1"/>
              </w:rPr>
              <w:t>Cashpoint</w:t>
            </w:r>
            <w:r w:rsidRPr="00D33CCF" w:rsidR="007467C0">
              <w:rPr>
                <w:rFonts w:ascii="Wingdings" w:hAnsi="Wingdings"/>
                <w:color w:val="4472C4" w:themeColor="accent1"/>
              </w:rPr>
              <w:t></w:t>
            </w:r>
            <w:r w:rsidRPr="00D33CCF" w:rsidR="007467C0">
              <w:rPr>
                <w:color w:val="4472C4" w:themeColor="accent1"/>
              </w:rPr>
              <w:t>Advanced</w:t>
            </w:r>
            <w:r w:rsidRPr="00D33CCF" w:rsidR="007467C0">
              <w:rPr>
                <w:rFonts w:ascii="Wingdings" w:hAnsi="Wingdings"/>
                <w:color w:val="4472C4" w:themeColor="accent1"/>
              </w:rPr>
              <w:t></w:t>
            </w:r>
            <w:r w:rsidRPr="00D33CCF" w:rsidR="007467C0">
              <w:rPr>
                <w:color w:val="4472C4" w:themeColor="accent1"/>
              </w:rPr>
              <w:t>Costs</w:t>
            </w:r>
            <w:r w:rsidRPr="00D33CCF" w:rsidR="007467C0">
              <w:rPr>
                <w:color w:val="4472C4" w:themeColor="accent1"/>
              </w:rPr>
              <w:fldChar w:fldCharType="end"/>
            </w:r>
            <w:r w:rsidRPr="00FB292A" w:rsidR="007467C0">
              <w:t>.</w:t>
            </w:r>
          </w:p>
        </w:tc>
      </w:tr>
      <w:tr w:rsidRPr="00A875AE" w:rsidR="007467C0" w:rsidTr="58CB5956" w14:paraId="1FF63C84"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2035ADAC" w14:textId="77777777">
            <w:pPr>
              <w:pStyle w:val="TableBody"/>
              <w:rPr>
                <w:b/>
                <w:bCs/>
              </w:rPr>
            </w:pPr>
            <w:r w:rsidRPr="00503295">
              <w:rPr>
                <w:b/>
                <w:bCs/>
              </w:rPr>
              <w:t>Handling Costs</w:t>
            </w:r>
          </w:p>
        </w:tc>
        <w:tc>
          <w:tcPr>
            <w:tcW w:w="5458" w:type="dxa"/>
            <w:tcBorders>
              <w:top w:val="single" w:color="auto" w:sz="6" w:space="0"/>
              <w:left w:val="single" w:color="auto" w:sz="6" w:space="0"/>
              <w:bottom w:val="single" w:color="auto" w:sz="6" w:space="0"/>
            </w:tcBorders>
          </w:tcPr>
          <w:p w:rsidRPr="00FB292A" w:rsidR="007467C0" w:rsidP="0022778E" w:rsidRDefault="007467C0" w14:paraId="46546312" w14:textId="3DA89C3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rsidRPr="00FB292A" w:rsidR="007467C0" w:rsidP="0022778E" w:rsidRDefault="007467C0" w14:paraId="2E697D3C" w14:textId="6F06515D">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Pr="00A875AE" w:rsidR="007467C0" w:rsidTr="58CB5956" w14:paraId="0D6F9BA3"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447C6600" w14:textId="77777777">
            <w:pPr>
              <w:pStyle w:val="TableBody"/>
              <w:rPr>
                <w:b/>
                <w:bCs/>
              </w:rPr>
            </w:pPr>
            <w:r w:rsidRPr="00503295">
              <w:rPr>
                <w:b/>
                <w:bCs/>
              </w:rPr>
              <w:t>Total Costs</w:t>
            </w:r>
          </w:p>
        </w:tc>
        <w:tc>
          <w:tcPr>
            <w:tcW w:w="5458" w:type="dxa"/>
            <w:tcBorders>
              <w:top w:val="single" w:color="auto" w:sz="6" w:space="0"/>
              <w:left w:val="single" w:color="auto" w:sz="6" w:space="0"/>
              <w:bottom w:val="single" w:color="auto" w:sz="6" w:space="0"/>
            </w:tcBorders>
          </w:tcPr>
          <w:p w:rsidRPr="00FB292A" w:rsidR="007467C0" w:rsidP="0022778E" w:rsidRDefault="007467C0" w14:paraId="7361E3DD" w14:textId="77777777">
            <w:pPr>
              <w:pStyle w:val="TableBody"/>
            </w:pPr>
            <w:r w:rsidRPr="00FB292A">
              <w:t xml:space="preserve">If this option is selected, the report will calculate and display the sum of all checked cost components. </w:t>
            </w:r>
          </w:p>
        </w:tc>
      </w:tr>
      <w:tr w:rsidRPr="00A875AE" w:rsidR="007467C0" w:rsidTr="58CB5956" w14:paraId="4EC96B6D"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0DB2638E" w14:textId="77777777">
            <w:pPr>
              <w:pStyle w:val="TableBody"/>
              <w:rPr>
                <w:b/>
                <w:bCs/>
              </w:rPr>
            </w:pPr>
            <w:r w:rsidRPr="00503295">
              <w:rPr>
                <w:b/>
                <w:bCs/>
              </w:rPr>
              <w:t>Transit Costs</w:t>
            </w:r>
          </w:p>
        </w:tc>
        <w:tc>
          <w:tcPr>
            <w:tcW w:w="5458" w:type="dxa"/>
            <w:tcBorders>
              <w:top w:val="single" w:color="auto" w:sz="6" w:space="0"/>
              <w:left w:val="single" w:color="auto" w:sz="6" w:space="0"/>
              <w:bottom w:val="single" w:color="auto" w:sz="6" w:space="0"/>
            </w:tcBorders>
          </w:tcPr>
          <w:p w:rsidRPr="00FB292A" w:rsidR="007467C0" w:rsidP="0022778E" w:rsidRDefault="007467C0" w14:paraId="0FA1FFED" w14:textId="77777777">
            <w:pPr>
              <w:pStyle w:val="TableBody"/>
            </w:pPr>
            <w:r w:rsidRPr="00FB292A">
              <w:t xml:space="preserve">Costs associated with cash not being used while in transit. </w:t>
            </w:r>
          </w:p>
          <w:p w:rsidRPr="00FB292A" w:rsidR="007467C0" w:rsidP="0022778E" w:rsidRDefault="007467C0" w14:paraId="54E3E98F" w14:textId="77777777">
            <w:pPr>
              <w:pStyle w:val="TableBody"/>
            </w:pPr>
            <w:r w:rsidRPr="00FB292A">
              <w:rPr>
                <w:b/>
                <w:bCs/>
              </w:rPr>
              <w:t>Return Time</w:t>
            </w:r>
            <w:r w:rsidRPr="00FB292A">
              <w:t xml:space="preserve"> – indicate number of days the residual cash is in transit. </w:t>
            </w:r>
          </w:p>
          <w:p w:rsidRPr="00FB292A" w:rsidR="007467C0" w:rsidP="0022778E" w:rsidRDefault="007467C0" w14:paraId="4683F135" w14:textId="77777777">
            <w:pPr>
              <w:pStyle w:val="TableBody"/>
            </w:pPr>
            <w:r w:rsidRPr="00FB292A">
              <w:rPr>
                <w:b/>
                <w:bCs/>
              </w:rPr>
              <w:t>Delivery Time</w:t>
            </w:r>
            <w:r w:rsidRPr="00FB292A">
              <w:t xml:space="preserve"> – indicate number of days the delivery is in transit. </w:t>
            </w:r>
          </w:p>
        </w:tc>
      </w:tr>
      <w:tr w:rsidRPr="00A875AE" w:rsidR="007467C0" w:rsidTr="58CB5956" w14:paraId="19D39116"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202B0107" w14:textId="77777777">
            <w:pPr>
              <w:pStyle w:val="TableBody"/>
              <w:rPr>
                <w:b/>
                <w:bCs/>
              </w:rPr>
            </w:pPr>
            <w:r w:rsidRPr="00503295">
              <w:rPr>
                <w:b/>
                <w:bCs/>
              </w:rPr>
              <w:t>Out of Cash Costs</w:t>
            </w:r>
          </w:p>
        </w:tc>
        <w:tc>
          <w:tcPr>
            <w:tcW w:w="5458" w:type="dxa"/>
            <w:tcBorders>
              <w:top w:val="single" w:color="auto" w:sz="6" w:space="0"/>
              <w:left w:val="single" w:color="auto" w:sz="6" w:space="0"/>
              <w:bottom w:val="single" w:color="auto" w:sz="6" w:space="0"/>
            </w:tcBorders>
          </w:tcPr>
          <w:p w:rsidRPr="00FB292A" w:rsidR="007467C0" w:rsidP="0022778E" w:rsidRDefault="007467C0" w14:paraId="2CD32783" w14:textId="77777777">
            <w:pPr>
              <w:pStyle w:val="TableBody"/>
            </w:pPr>
            <w:r w:rsidRPr="00FB292A">
              <w:t xml:space="preserve">Costs associated with out-of-cash situations. </w:t>
            </w:r>
          </w:p>
          <w:p w:rsidRPr="00FB292A" w:rsidR="007467C0" w:rsidP="0022778E" w:rsidRDefault="007467C0" w14:paraId="3B9F8862" w14:textId="77777777">
            <w:pPr>
              <w:pStyle w:val="TableBody"/>
            </w:pPr>
            <w:r w:rsidRPr="00FB292A">
              <w:rPr>
                <w:b/>
                <w:bCs/>
              </w:rPr>
              <w:t>Threshold amount</w:t>
            </w:r>
            <w:r w:rsidRPr="00FB292A">
              <w:t xml:space="preserve"> – indicate an amount below which the Cashpoint is considered out-of-cash.</w:t>
            </w:r>
          </w:p>
          <w:p w:rsidRPr="00FB292A" w:rsidR="007467C0" w:rsidP="0022778E" w:rsidRDefault="007467C0" w14:paraId="723FEF7D" w14:textId="77777777">
            <w:pPr>
              <w:pStyle w:val="TableBody"/>
            </w:pPr>
            <w:r w:rsidRPr="00FB292A">
              <w:rPr>
                <w:b/>
                <w:bCs/>
              </w:rPr>
              <w:t>Cost per outage</w:t>
            </w:r>
            <w:r w:rsidRPr="00FB292A">
              <w:t xml:space="preserve"> – indicate the cost set by the institution for cash outage (i.e. penalty, admin fee, etc.).  </w:t>
            </w:r>
          </w:p>
        </w:tc>
      </w:tr>
      <w:tr w:rsidRPr="00A875AE" w:rsidR="007467C0" w:rsidTr="58CB5956" w14:paraId="72F7035B" w14:textId="77777777">
        <w:trPr>
          <w:cantSplit/>
        </w:trPr>
        <w:tc>
          <w:tcPr>
            <w:tcW w:w="2592" w:type="dxa"/>
            <w:tcBorders>
              <w:top w:val="single" w:color="auto" w:sz="6" w:space="0"/>
              <w:bottom w:val="single" w:color="auto" w:sz="6" w:space="0"/>
              <w:right w:val="single" w:color="auto" w:sz="6" w:space="0"/>
            </w:tcBorders>
          </w:tcPr>
          <w:p w:rsidRPr="00503295" w:rsidR="007467C0" w:rsidP="00503295" w:rsidRDefault="007467C0" w14:paraId="6471CA70" w14:textId="77777777">
            <w:pPr>
              <w:pStyle w:val="TableBody"/>
              <w:rPr>
                <w:b/>
                <w:bCs/>
              </w:rPr>
            </w:pPr>
            <w:r w:rsidRPr="00503295">
              <w:rPr>
                <w:b/>
                <w:bCs/>
              </w:rPr>
              <w:t>Save Button</w:t>
            </w:r>
          </w:p>
        </w:tc>
        <w:tc>
          <w:tcPr>
            <w:tcW w:w="5458" w:type="dxa"/>
            <w:tcBorders>
              <w:top w:val="single" w:color="auto" w:sz="6" w:space="0"/>
              <w:left w:val="single" w:color="auto" w:sz="6" w:space="0"/>
              <w:bottom w:val="single" w:color="auto" w:sz="6" w:space="0"/>
            </w:tcBorders>
          </w:tcPr>
          <w:p w:rsidRPr="00FB292A" w:rsidR="007467C0" w:rsidP="0022778E" w:rsidRDefault="007467C0" w14:paraId="7C701588" w14:textId="77777777">
            <w:pPr>
              <w:pStyle w:val="TableBody"/>
            </w:pPr>
            <w:r w:rsidRPr="00FB292A">
              <w:t>Saves the settings for use in all Cost Calculations.</w:t>
            </w:r>
          </w:p>
        </w:tc>
      </w:tr>
    </w:tbl>
    <w:p w:rsidR="58CB5956" w:rsidRDefault="58CB5956" w14:paraId="1C5D15E4" w14:textId="79A42211"/>
    <w:p w:rsidR="007467C0" w:rsidP="007467C0" w:rsidRDefault="007467C0" w14:paraId="43D9C836" w14:textId="77777777">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rsidR="007467C0" w:rsidP="007467C0" w:rsidRDefault="007467C0" w14:paraId="14E29470" w14:textId="77777777"/>
    <w:p w:rsidR="007467C0" w:rsidP="007467C0" w:rsidRDefault="007467C0" w14:paraId="536557D7" w14:textId="77777777">
      <w:pPr>
        <w:pStyle w:val="Heading3"/>
        <w:tabs>
          <w:tab w:val="left" w:pos="0"/>
        </w:tabs>
      </w:pPr>
      <w:bookmarkStart w:name="_Ref272393599" w:id="793"/>
      <w:bookmarkStart w:name="_Toc359218689" w:id="794"/>
      <w:bookmarkStart w:name="_Toc74556396" w:id="795"/>
      <w:bookmarkStart w:name="_Toc127491586" w:id="796"/>
      <w:bookmarkStart w:name="_Toc128021119" w:id="797"/>
      <w:r>
        <w:t>Processing</w:t>
      </w:r>
      <w:r>
        <w:rPr>
          <w:rFonts w:ascii="Wingdings" w:hAnsi="Wingdings"/>
        </w:rPr>
        <w:t></w:t>
      </w:r>
      <w:r>
        <w:t>Custom Jobs</w:t>
      </w:r>
      <w:bookmarkEnd w:id="793"/>
      <w:bookmarkEnd w:id="794"/>
      <w:bookmarkEnd w:id="795"/>
      <w:bookmarkEnd w:id="796"/>
      <w:bookmarkEnd w:id="797"/>
    </w:p>
    <w:p w:rsidR="007467C0" w:rsidP="00503295" w:rsidRDefault="007467C0" w14:paraId="71E7B40F" w14:textId="77777777">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rsidR="007467C0" w:rsidP="00503295" w:rsidRDefault="00E6108F" w14:paraId="60F3A54C" w14:textId="694198A3">
      <w:pPr>
        <w:pStyle w:val="BodyText"/>
      </w:pPr>
      <w:r>
        <w:t>T</w:t>
      </w:r>
      <w:r w:rsidR="007467C0">
        <w:t xml:space="preserve">o invoke a Custom Job, click on the link for the custom job to be run. </w:t>
      </w:r>
    </w:p>
    <w:p w:rsidRPr="00766470" w:rsidR="007467C0" w:rsidP="007467C0" w:rsidRDefault="007467C0" w14:paraId="7E194C91" w14:textId="77777777"/>
    <w:p w:rsidR="007467C0" w:rsidP="00A83CFF" w:rsidRDefault="007467C0" w14:paraId="2B9B4F76" w14:textId="77777777">
      <w:pPr>
        <w:pStyle w:val="Heading1"/>
      </w:pPr>
      <w:bookmarkStart w:name="_Ref245707323" w:id="798"/>
      <w:bookmarkStart w:name="_Toc74556397" w:id="799"/>
      <w:bookmarkStart w:name="_Toc127491587" w:id="800"/>
      <w:bookmarkStart w:name="_Toc128021120" w:id="801"/>
      <w:r>
        <w:t>Network Tab</w:t>
      </w:r>
      <w:bookmarkEnd w:id="798"/>
      <w:bookmarkEnd w:id="799"/>
      <w:bookmarkEnd w:id="800"/>
      <w:bookmarkEnd w:id="801"/>
    </w:p>
    <w:p w:rsidR="007467C0" w:rsidP="00503295" w:rsidRDefault="007467C0" w14:paraId="00443438" w14:textId="087ACA77">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rsidR="007467C0" w:rsidP="00503295" w:rsidRDefault="007467C0" w14:paraId="5393ED5C" w14:textId="77777777">
      <w:pPr>
        <w:pStyle w:val="BodyText"/>
      </w:pPr>
      <w:r>
        <w:t>The following is a summary of the information that will be covered along with hyperlinks to each topic:</w:t>
      </w:r>
    </w:p>
    <w:p w:rsidRPr="00685F2C" w:rsidR="007467C0" w:rsidP="00FF4906" w:rsidRDefault="007467C0" w14:paraId="6D05B1EB" w14:textId="77777777">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rsidR="007467C0" w:rsidP="00FF4906" w:rsidRDefault="007467C0" w14:paraId="0E878840" w14:textId="01AD934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rsidRPr="00685F2C" w:rsidR="007467C0" w:rsidP="00FF4906" w:rsidRDefault="007467C0" w14:paraId="0082A6BE" w14:textId="34E68B19">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rsidR="007467C0" w:rsidP="00FF4906" w:rsidRDefault="007467C0" w14:paraId="2F436FF0" w14:textId="77777777">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rsidRPr="00685F2C" w:rsidR="007467C0" w:rsidP="00FF4906" w:rsidRDefault="007467C0" w14:paraId="492A0468" w14:textId="0B72FEAC">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rsidRPr="00685F2C" w:rsidR="007467C0" w:rsidP="00FF4906" w:rsidRDefault="007467C0" w14:paraId="6BF7F44A" w14:textId="77777777">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rsidR="007467C0" w:rsidP="00FF4906" w:rsidRDefault="007467C0" w14:paraId="2263AFA0" w14:textId="1EF932E7">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rsidRPr="00685F2C" w:rsidR="007467C0" w:rsidP="00FF4906" w:rsidRDefault="007467C0" w14:paraId="65554099" w14:textId="55A0D5FD">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rsidRPr="00A053DE" w:rsidR="007467C0" w:rsidP="007467C0" w:rsidRDefault="007467C0" w14:paraId="129C259F" w14:textId="77777777">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007467C0" w:rsidP="007467C0" w:rsidRDefault="007467C0" w14:paraId="0B5BF7CB" w14:textId="77777777"/>
    <w:p w:rsidR="007467C0" w:rsidP="007467C0" w:rsidRDefault="007467C0" w14:paraId="623DCE9B" w14:textId="77777777">
      <w:pPr>
        <w:pStyle w:val="Heading3"/>
      </w:pPr>
      <w:bookmarkStart w:name="_Ref246139503" w:id="802"/>
      <w:bookmarkStart w:name="_Toc74556398" w:id="803"/>
      <w:bookmarkStart w:name="_Toc127491588" w:id="804"/>
      <w:bookmarkStart w:name="_Toc128021121" w:id="805"/>
      <w:r>
        <w:t>Network</w:t>
      </w:r>
      <w:r>
        <w:rPr>
          <w:rFonts w:ascii="Wingdings" w:hAnsi="Wingdings"/>
        </w:rPr>
        <w:t></w:t>
      </w:r>
      <w:r>
        <w:t>Cashpoints</w:t>
      </w:r>
      <w:bookmarkEnd w:id="802"/>
      <w:bookmarkEnd w:id="803"/>
      <w:bookmarkEnd w:id="804"/>
      <w:bookmarkEnd w:id="805"/>
    </w:p>
    <w:p w:rsidR="007467C0" w:rsidP="007B63CB" w:rsidRDefault="007467C0" w14:paraId="782C026C" w14:textId="397E5ACC">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rsidR="007467C0" w:rsidP="007467C0" w:rsidRDefault="007467C0" w14:paraId="1DA57770" w14:textId="77777777">
      <w:pPr>
        <w:pStyle w:val="Caption"/>
      </w:pPr>
      <w:bookmarkStart w:name="_Toc74556469" w:id="806"/>
      <w:bookmarkStart w:name="_Toc128022146" w:id="807"/>
      <w:r>
        <w:t xml:space="preserve">Figure </w:t>
      </w:r>
      <w:r>
        <w:fldChar w:fldCharType="begin"/>
      </w:r>
      <w:r>
        <w:instrText xml:space="preserve"> SEQ Figure \* ARABIC </w:instrText>
      </w:r>
      <w:r>
        <w:fldChar w:fldCharType="separate"/>
      </w:r>
      <w:r>
        <w:rPr>
          <w:noProof/>
        </w:rPr>
        <w:t>37</w:t>
      </w:r>
      <w:r>
        <w:fldChar w:fldCharType="end"/>
      </w:r>
      <w:r>
        <w:t>: Cashpoints Page</w:t>
      </w:r>
      <w:bookmarkEnd w:id="806"/>
      <w:bookmarkEnd w:id="807"/>
    </w:p>
    <w:p w:rsidR="007467C0" w:rsidP="00F07638" w:rsidRDefault="007467C0" w14:paraId="6FE3BFC7" w14:textId="4CF0EBDC">
      <w:pPr>
        <w:spacing w:after="0" w:line="240" w:lineRule="auto"/>
        <w:jc w:val="center"/>
      </w:pPr>
      <w:del w:author="Moses, Robbie" w:date="2023-02-23T01:50:00Z" w:id="808">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0:00Z" w:id="809">
        <w:r w:rsidRPr="009509C9" w:rsid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F07638" w:rsidRDefault="007467C0" w14:paraId="0F41290F" w14:textId="77777777">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rsidR="007467C0" w:rsidP="007467C0" w:rsidRDefault="007467C0" w14:paraId="57A1869C" w14:textId="77777777">
      <w:pPr>
        <w:pStyle w:val="TopofSection"/>
      </w:pPr>
    </w:p>
    <w:p w:rsidR="007467C0" w:rsidP="007467C0" w:rsidRDefault="007467C0" w14:paraId="6AB5E74F" w14:textId="77777777">
      <w:pPr>
        <w:pStyle w:val="Heading3"/>
      </w:pPr>
      <w:bookmarkStart w:name="_Ref246139505" w:id="810"/>
      <w:bookmarkStart w:name="_Toc74556399" w:id="811"/>
      <w:bookmarkStart w:name="_Toc127491589" w:id="812"/>
      <w:bookmarkStart w:name="_Toc128021122" w:id="813"/>
      <w:r>
        <w:t>Network</w:t>
      </w:r>
      <w:r>
        <w:rPr>
          <w:rFonts w:ascii="Wingdings" w:hAnsi="Wingdings"/>
        </w:rPr>
        <w:t></w:t>
      </w:r>
      <w:r>
        <w:t>Create New</w:t>
      </w:r>
      <w:bookmarkEnd w:id="810"/>
      <w:bookmarkEnd w:id="811"/>
      <w:bookmarkEnd w:id="812"/>
      <w:bookmarkEnd w:id="813"/>
    </w:p>
    <w:p w:rsidR="007467C0" w:rsidP="007A468D" w:rsidRDefault="007467C0" w14:paraId="5F77BD54" w14:textId="77777777">
      <w:pPr>
        <w:pStyle w:val="BodyText"/>
      </w:pPr>
      <w:r>
        <w:t xml:space="preserve">Allows the analyst to create new Vault, Commercial, Custodial Inventory, and External Funding source Cashpoints. </w:t>
      </w:r>
    </w:p>
    <w:p w:rsidR="007467C0" w:rsidP="007467C0" w:rsidRDefault="007467C0" w14:paraId="0FA7347B" w14:textId="77777777">
      <w:pPr>
        <w:pStyle w:val="Caption"/>
      </w:pPr>
      <w:bookmarkStart w:name="_Toc74556470" w:id="814"/>
      <w:bookmarkStart w:name="_Toc128022147" w:id="815"/>
      <w:r>
        <w:t xml:space="preserve">Figure </w:t>
      </w:r>
      <w:r>
        <w:fldChar w:fldCharType="begin"/>
      </w:r>
      <w:r>
        <w:instrText xml:space="preserve"> SEQ Figure \* ARABIC </w:instrText>
      </w:r>
      <w:r>
        <w:fldChar w:fldCharType="separate"/>
      </w:r>
      <w:r>
        <w:rPr>
          <w:noProof/>
        </w:rPr>
        <w:t>38</w:t>
      </w:r>
      <w:r>
        <w:fldChar w:fldCharType="end"/>
      </w:r>
      <w:r>
        <w:t>: Create New Page</w:t>
      </w:r>
      <w:bookmarkEnd w:id="814"/>
      <w:bookmarkEnd w:id="815"/>
    </w:p>
    <w:p w:rsidR="007467C0" w:rsidP="007A468D" w:rsidRDefault="007467C0" w14:paraId="1C951AEB" w14:textId="0FC4311C">
      <w:pPr>
        <w:jc w:val="center"/>
      </w:pPr>
      <w:del w:author="Moses, Robbie" w:date="2023-02-23T01:51:00Z" w:id="816">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1:00Z" w:id="817">
        <w:r w:rsidRPr="00667146" w:rsid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042A3BC8" w14:textId="77777777">
      <w:pPr>
        <w:pStyle w:val="Caption"/>
      </w:pPr>
      <w:bookmarkStart w:name="_Toc74556697" w:id="818"/>
      <w:r>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81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335D2A0C"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63442A91"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4921DE62" w14:textId="77777777">
            <w:pPr>
              <w:pStyle w:val="TableHeader"/>
            </w:pPr>
            <w:r>
              <w:t>Description</w:t>
            </w:r>
          </w:p>
        </w:tc>
      </w:tr>
      <w:tr w:rsidRPr="00A875AE" w:rsidR="007467C0" w:rsidTr="58CB5956" w14:paraId="0B6504C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7A468D" w:rsidR="007467C0" w:rsidP="007A468D" w:rsidRDefault="007467C0" w14:paraId="1822DD09" w14:textId="77777777">
            <w:pPr>
              <w:pStyle w:val="TableBody"/>
              <w:rPr>
                <w:b/>
                <w:bCs/>
              </w:rPr>
            </w:pPr>
            <w:r w:rsidRPr="007A468D">
              <w:rPr>
                <w:b/>
                <w:bCs/>
              </w:rPr>
              <w:t>Select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7A468D" w:rsidRDefault="007467C0" w14:paraId="0C867179" w14:textId="77777777">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rsidRPr="00FB292A" w:rsidR="007467C0" w:rsidP="007A468D" w:rsidRDefault="007467C0" w14:paraId="1CBBE236" w14:textId="77777777">
            <w:pPr>
              <w:pStyle w:val="TableBody"/>
            </w:pPr>
            <w:r w:rsidRPr="00FB292A">
              <w:t>The available selections are:</w:t>
            </w:r>
          </w:p>
          <w:p w:rsidRPr="00FB292A" w:rsidR="007467C0" w:rsidP="007A468D" w:rsidRDefault="007467C0" w14:paraId="6EE1EE62" w14:textId="77777777">
            <w:pPr>
              <w:pStyle w:val="TableListBullet"/>
            </w:pPr>
            <w:r w:rsidRPr="00FB292A">
              <w:t>Vault</w:t>
            </w:r>
          </w:p>
          <w:p w:rsidRPr="00FB292A" w:rsidR="007467C0" w:rsidP="007A468D" w:rsidRDefault="007467C0" w14:paraId="6C830B5A" w14:textId="77777777">
            <w:pPr>
              <w:pStyle w:val="TableListBullet"/>
            </w:pPr>
            <w:r w:rsidRPr="00FB292A">
              <w:t>Commercial</w:t>
            </w:r>
          </w:p>
          <w:p w:rsidRPr="00FB292A" w:rsidR="007467C0" w:rsidP="007A468D" w:rsidRDefault="007467C0" w14:paraId="7A576F4E" w14:textId="77777777">
            <w:pPr>
              <w:pStyle w:val="TableListBullet"/>
            </w:pPr>
            <w:r w:rsidRPr="00FB292A">
              <w:t>Custodial Inventory</w:t>
            </w:r>
          </w:p>
          <w:p w:rsidRPr="00FB292A" w:rsidR="007467C0" w:rsidP="007A468D" w:rsidRDefault="007467C0" w14:paraId="07560E08" w14:textId="77777777">
            <w:pPr>
              <w:pStyle w:val="TableListBullet"/>
            </w:pPr>
            <w:r w:rsidRPr="00FB292A">
              <w:t>External Funding Source</w:t>
            </w:r>
          </w:p>
        </w:tc>
      </w:tr>
      <w:tr w:rsidRPr="00A875AE" w:rsidR="007467C0" w:rsidTr="58CB5956" w14:paraId="027BD03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7A468D" w:rsidR="007467C0" w:rsidP="007A468D" w:rsidRDefault="007467C0" w14:paraId="3D74FECA" w14:textId="77777777">
            <w:pPr>
              <w:pStyle w:val="TableBody"/>
              <w:rPr>
                <w:b/>
                <w:bCs/>
              </w:rPr>
            </w:pPr>
            <w:r w:rsidRPr="007A468D">
              <w:rPr>
                <w:b/>
                <w:bCs/>
              </w:rPr>
              <w:t>Cashpoint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7A468D" w:rsidRDefault="00E6108F" w14:paraId="4C5F6393" w14:textId="0BBCF48C">
            <w:pPr>
              <w:pStyle w:val="TableBody"/>
            </w:pPr>
            <w:r>
              <w:t>A u</w:t>
            </w:r>
            <w:r w:rsidRPr="00FB292A">
              <w:t xml:space="preserve">nique </w:t>
            </w:r>
            <w:r w:rsidRPr="00FB292A" w:rsidR="007467C0">
              <w:t>alpha-numeric identifier that uniquely defines the Cashpoint in the system.</w:t>
            </w:r>
          </w:p>
        </w:tc>
      </w:tr>
      <w:tr w:rsidRPr="00A875AE" w:rsidR="007467C0" w:rsidTr="58CB5956" w14:paraId="65BD761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7A468D" w:rsidR="007467C0" w:rsidP="007A468D" w:rsidRDefault="007467C0" w14:paraId="62F00208" w14:textId="77777777">
            <w:pPr>
              <w:pStyle w:val="TableBody"/>
              <w:rPr>
                <w:b/>
                <w:bCs/>
              </w:rPr>
            </w:pPr>
            <w:r w:rsidRPr="007A468D">
              <w:rPr>
                <w:b/>
                <w:bCs/>
              </w:rPr>
              <w:t>Create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7A468D" w:rsidRDefault="007467C0" w14:paraId="2C8AD942" w14:textId="77777777">
            <w:pPr>
              <w:pStyle w:val="TableBody"/>
            </w:pPr>
            <w:r w:rsidRPr="00FB292A">
              <w:t>Creates the new Cashpoint for the Cashpoint type selected and the Cashpoint ID defined</w:t>
            </w:r>
          </w:p>
        </w:tc>
      </w:tr>
      <w:tr w:rsidRPr="00A875AE" w:rsidR="007467C0" w:rsidTr="58CB5956" w14:paraId="4CAB640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7A468D" w:rsidR="007467C0" w:rsidP="007A468D" w:rsidRDefault="007467C0" w14:paraId="30693F21" w14:textId="77777777">
            <w:pPr>
              <w:pStyle w:val="TableBody"/>
              <w:rPr>
                <w:b/>
                <w:bCs/>
              </w:rPr>
            </w:pPr>
            <w:r w:rsidRPr="007A468D">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7A468D" w:rsidRDefault="007467C0" w14:paraId="50A7B3D9" w14:textId="77777777">
            <w:pPr>
              <w:pStyle w:val="TableBody"/>
            </w:pPr>
            <w:r w:rsidRPr="00FB292A">
              <w:t>Cancels the creation process and returns to the previous menu.</w:t>
            </w:r>
          </w:p>
        </w:tc>
      </w:tr>
    </w:tbl>
    <w:p w:rsidR="58CB5956" w:rsidRDefault="58CB5956" w14:paraId="4E7B1E4B" w14:textId="11752B94"/>
    <w:p w:rsidR="007467C0" w:rsidP="007467C0" w:rsidRDefault="007467C0" w14:paraId="4FBE4353" w14:textId="77777777">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rsidR="007467C0" w:rsidP="007467C0" w:rsidRDefault="007467C0" w14:paraId="47D80200" w14:textId="77777777">
      <w:pPr>
        <w:pStyle w:val="TopofSection"/>
      </w:pPr>
    </w:p>
    <w:p w:rsidR="007467C0" w:rsidP="007467C0" w:rsidRDefault="007467C0" w14:paraId="44D1A54C" w14:textId="77777777">
      <w:pPr>
        <w:pStyle w:val="Heading3"/>
      </w:pPr>
      <w:bookmarkStart w:name="_Ref65164647" w:id="819"/>
      <w:bookmarkStart w:name="_Toc74556400" w:id="820"/>
      <w:bookmarkStart w:name="_Toc127491590" w:id="821"/>
      <w:bookmarkStart w:name="_Toc128021123" w:id="822"/>
      <w:r>
        <w:t>Network</w:t>
      </w:r>
      <w:r>
        <w:rPr>
          <w:rFonts w:ascii="Wingdings" w:hAnsi="Wingdings"/>
        </w:rPr>
        <w:t></w:t>
      </w:r>
      <w:r>
        <w:t>Mass Assign</w:t>
      </w:r>
      <w:bookmarkEnd w:id="819"/>
      <w:bookmarkEnd w:id="820"/>
      <w:bookmarkEnd w:id="821"/>
      <w:bookmarkEnd w:id="822"/>
    </w:p>
    <w:p w:rsidRPr="00BE3A28" w:rsidR="007467C0" w:rsidP="007A468D" w:rsidRDefault="007467C0" w14:paraId="39BF32A5" w14:textId="36D5B288">
      <w:pPr>
        <w:pStyle w:val="BodyText"/>
      </w:pPr>
      <w:r>
        <w:t>The Mass Assign function allows user</w:t>
      </w:r>
      <w:r w:rsidR="00E6108F">
        <w:t>s</w:t>
      </w:r>
      <w:r>
        <w:t xml:space="preserve"> to quickly set parameters for Vault Cashpoints for one or many Cashpoints. </w:t>
      </w:r>
    </w:p>
    <w:p w:rsidR="007467C0" w:rsidP="007467C0" w:rsidRDefault="007467C0" w14:paraId="7706BC34" w14:textId="77777777">
      <w:pPr>
        <w:pStyle w:val="Caption"/>
      </w:pPr>
      <w:bookmarkStart w:name="_Toc74556471" w:id="823"/>
      <w:bookmarkStart w:name="_Toc128022148" w:id="824"/>
      <w:r>
        <w:t xml:space="preserve">Figure </w:t>
      </w:r>
      <w:r>
        <w:fldChar w:fldCharType="begin"/>
      </w:r>
      <w:r>
        <w:instrText xml:space="preserve"> SEQ Figure \* ARABIC </w:instrText>
      </w:r>
      <w:r>
        <w:fldChar w:fldCharType="separate"/>
      </w:r>
      <w:r>
        <w:rPr>
          <w:noProof/>
        </w:rPr>
        <w:t>39</w:t>
      </w:r>
      <w:r>
        <w:fldChar w:fldCharType="end"/>
      </w:r>
      <w:r>
        <w:t>: Mass Assign Page</w:t>
      </w:r>
      <w:bookmarkEnd w:id="823"/>
      <w:bookmarkEnd w:id="824"/>
    </w:p>
    <w:p w:rsidR="007467C0" w:rsidP="007D330A" w:rsidRDefault="007467C0" w14:paraId="586F160B" w14:textId="28E85392">
      <w:pPr>
        <w:jc w:val="center"/>
      </w:pPr>
      <w:del w:author="Moses, Robbie" w:date="2023-02-23T01:52:00Z" w:id="825">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2:00Z" w:id="826">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742B7C1E" w14:textId="77777777">
      <w:pPr>
        <w:pStyle w:val="Caption"/>
      </w:pPr>
      <w:bookmarkStart w:name="_Toc74556698" w:id="827"/>
      <w:r>
        <w:t xml:space="preserve">Table </w:t>
      </w:r>
      <w:r>
        <w:fldChar w:fldCharType="begin"/>
      </w:r>
      <w:r>
        <w:instrText xml:space="preserve"> SEQ Table \* ARABIC </w:instrText>
      </w:r>
      <w:r>
        <w:fldChar w:fldCharType="separate"/>
      </w:r>
      <w:r>
        <w:rPr>
          <w:noProof/>
        </w:rPr>
        <w:t>59</w:t>
      </w:r>
      <w:r>
        <w:fldChar w:fldCharType="end"/>
      </w:r>
      <w:r>
        <w:t>: Mass Assign Description</w:t>
      </w:r>
      <w:bookmarkEnd w:id="82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C8604C6" w14:textId="77777777">
        <w:trPr>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4345761F"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5AD15A67" w14:textId="77777777">
            <w:pPr>
              <w:pStyle w:val="TableHeader"/>
            </w:pPr>
            <w:r>
              <w:t>Description</w:t>
            </w:r>
          </w:p>
        </w:tc>
      </w:tr>
      <w:tr w:rsidRPr="00A875AE" w:rsidR="007467C0" w:rsidTr="58CB5956" w14:paraId="1CC026B0" w14:textId="77777777">
        <w:tc>
          <w:tcPr>
            <w:tcW w:w="2592" w:type="dxa"/>
            <w:tcBorders>
              <w:top w:val="single" w:color="auto" w:sz="4" w:space="0"/>
              <w:left w:val="single" w:color="auto" w:sz="4" w:space="0"/>
              <w:bottom w:val="single" w:color="auto" w:sz="4" w:space="0"/>
              <w:right w:val="single" w:color="auto" w:sz="4" w:space="0"/>
            </w:tcBorders>
          </w:tcPr>
          <w:p w:rsidRPr="00782287" w:rsidR="007467C0" w:rsidP="007D330A" w:rsidRDefault="007467C0" w14:paraId="2C71F43A" w14:textId="77777777">
            <w:pPr>
              <w:pStyle w:val="TableBody"/>
              <w:rPr>
                <w:b/>
                <w:bCs/>
              </w:rPr>
            </w:pPr>
            <w:r w:rsidRPr="00782287">
              <w:rPr>
                <w:b/>
                <w:bCs/>
              </w:rPr>
              <w:t>Vault Parameters</w:t>
            </w:r>
          </w:p>
        </w:tc>
        <w:tc>
          <w:tcPr>
            <w:tcW w:w="5458" w:type="dxa"/>
            <w:tcBorders>
              <w:top w:val="single" w:color="auto" w:sz="4" w:space="0"/>
              <w:left w:val="single" w:color="auto" w:sz="4" w:space="0"/>
              <w:bottom w:val="single" w:color="auto" w:sz="4" w:space="0"/>
              <w:right w:val="single" w:color="auto" w:sz="4" w:space="0"/>
            </w:tcBorders>
          </w:tcPr>
          <w:p w:rsidRPr="008A7DF9" w:rsidR="007467C0" w:rsidP="008A7DF9" w:rsidRDefault="007467C0" w14:paraId="2AB315CF" w14:textId="77777777">
            <w:pPr>
              <w:pStyle w:val="TableBody"/>
            </w:pPr>
            <w:r w:rsidRPr="008A7DF9">
              <w:t>The following parameters can be Mass Assigned on this page:</w:t>
            </w:r>
          </w:p>
          <w:p w:rsidRPr="00FB292A" w:rsidR="007467C0" w:rsidP="003824AA" w:rsidRDefault="007467C0" w14:paraId="33587DA4" w14:textId="77777777">
            <w:pPr>
              <w:pStyle w:val="TableListBullet"/>
            </w:pPr>
            <w:r w:rsidRPr="00FB292A">
              <w:t>Default Funding Source</w:t>
            </w:r>
          </w:p>
          <w:p w:rsidRPr="00FB292A" w:rsidR="007467C0" w:rsidP="003824AA" w:rsidRDefault="007467C0" w14:paraId="64D8D571" w14:textId="77777777">
            <w:pPr>
              <w:pStyle w:val="TableListBullet"/>
            </w:pPr>
            <w:r w:rsidRPr="00FB292A">
              <w:t>Maximum Number of Pallets</w:t>
            </w:r>
          </w:p>
          <w:p w:rsidRPr="00FB292A" w:rsidR="007467C0" w:rsidP="003824AA" w:rsidRDefault="007467C0" w14:paraId="6D813A39" w14:textId="77777777">
            <w:pPr>
              <w:pStyle w:val="TableListBullet"/>
            </w:pPr>
            <w:r w:rsidRPr="00FB292A">
              <w:t>Bulk Order Reduction</w:t>
            </w:r>
          </w:p>
          <w:p w:rsidRPr="00FB292A" w:rsidR="007467C0" w:rsidP="003824AA" w:rsidRDefault="007467C0" w14:paraId="11A3854F" w14:textId="77777777">
            <w:pPr>
              <w:pStyle w:val="TableListBullet"/>
            </w:pPr>
            <w:r w:rsidRPr="00FB292A">
              <w:t>Aggregate Emergencies Indicator</w:t>
            </w:r>
          </w:p>
          <w:p w:rsidRPr="00FB292A" w:rsidR="007467C0" w:rsidP="003824AA" w:rsidRDefault="007467C0" w14:paraId="493DF10E" w14:textId="77777777">
            <w:pPr>
              <w:pStyle w:val="TableListBullet"/>
            </w:pPr>
            <w:r w:rsidRPr="00FB292A">
              <w:t>Clearance Time</w:t>
            </w:r>
          </w:p>
          <w:p w:rsidRPr="00FB292A" w:rsidR="007467C0" w:rsidP="003824AA" w:rsidRDefault="007467C0" w14:paraId="68557941" w14:textId="77777777">
            <w:pPr>
              <w:pStyle w:val="TableListBullet"/>
            </w:pPr>
            <w:r w:rsidRPr="00FB292A">
              <w:t>Packaging Tim</w:t>
            </w:r>
            <w:r>
              <w:t>e</w:t>
            </w:r>
          </w:p>
          <w:p w:rsidRPr="00FB292A" w:rsidR="007467C0" w:rsidP="003824AA" w:rsidRDefault="007467C0" w14:paraId="3219A448" w14:textId="0EB296E8">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Pr="00A83CFF" w:rsidR="00EB04FB">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Pr="00A875AE" w:rsidR="007467C0" w:rsidTr="58CB5956" w14:paraId="2C18925F" w14:textId="77777777">
        <w:tc>
          <w:tcPr>
            <w:tcW w:w="2592" w:type="dxa"/>
            <w:tcBorders>
              <w:top w:val="single" w:color="auto" w:sz="4" w:space="0"/>
              <w:left w:val="single" w:color="auto" w:sz="4" w:space="0"/>
              <w:bottom w:val="single" w:color="auto" w:sz="4" w:space="0"/>
              <w:right w:val="single" w:color="auto" w:sz="4" w:space="0"/>
            </w:tcBorders>
          </w:tcPr>
          <w:p w:rsidRPr="00782287" w:rsidR="007467C0" w:rsidP="007D330A" w:rsidRDefault="007467C0" w14:paraId="12990130" w14:textId="77777777">
            <w:pPr>
              <w:pStyle w:val="TableBody"/>
              <w:rPr>
                <w:b/>
                <w:bCs/>
              </w:rPr>
            </w:pPr>
            <w:r w:rsidRPr="00782287">
              <w:rPr>
                <w:b/>
                <w:bCs/>
              </w:rPr>
              <w:t>Vault Denominations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A7DF9" w:rsidRDefault="007467C0" w14:paraId="12CF3A59" w14:textId="77777777">
            <w:pPr>
              <w:pStyle w:val="TableBody"/>
            </w:pPr>
            <w:r w:rsidRPr="00FB292A">
              <w:t>The following can be Mass assigned on this page:</w:t>
            </w:r>
          </w:p>
          <w:p w:rsidR="007467C0" w:rsidP="00A83CFF" w:rsidRDefault="007467C0" w14:paraId="32FE2CBE" w14:textId="77777777">
            <w:pPr>
              <w:pStyle w:val="TableListBullet"/>
            </w:pPr>
            <w:r w:rsidRPr="00FB292A">
              <w:t>Denominations that have been defined in the system for Unknown, Fit, Normal, or Soiled notes.</w:t>
            </w:r>
          </w:p>
          <w:p w:rsidRPr="00FB292A" w:rsidR="007467C0" w:rsidP="00A83CFF" w:rsidRDefault="007467C0" w14:paraId="5C0748A4" w14:textId="77777777">
            <w:pPr>
              <w:pStyle w:val="TableListBullet"/>
            </w:pPr>
            <w:r w:rsidRPr="00FB292A">
              <w:t>Minimum Delivery Amount</w:t>
            </w:r>
          </w:p>
          <w:p w:rsidRPr="00FB292A" w:rsidR="007467C0" w:rsidP="00A83CFF" w:rsidRDefault="007467C0" w14:paraId="1E7AB0B2" w14:textId="77777777">
            <w:pPr>
              <w:pStyle w:val="TableListBullet"/>
            </w:pPr>
            <w:r w:rsidRPr="00FB292A">
              <w:t>Minimum Return Amount</w:t>
            </w:r>
          </w:p>
          <w:p w:rsidRPr="00E578B7" w:rsidR="007467C0" w:rsidP="00A83CFF" w:rsidRDefault="007467C0" w14:paraId="63D94C77" w14:textId="77777777">
            <w:pPr>
              <w:pStyle w:val="TableListBullet"/>
            </w:pPr>
            <w:r w:rsidRPr="00FB292A">
              <w:t>Mi</w:t>
            </w:r>
            <w:r>
              <w:t>nimum Unplanned Delivery Amount</w:t>
            </w:r>
          </w:p>
          <w:p w:rsidRPr="00FB292A" w:rsidR="007467C0" w:rsidP="008A7DF9" w:rsidRDefault="007467C0" w14:paraId="0F00C880" w14:textId="4C9050C8">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Pr="006213BC" w:rsidR="007D330A">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Pr="00A875AE" w:rsidR="007467C0" w:rsidTr="58CB5956" w14:paraId="642D77DC" w14:textId="77777777">
        <w:tc>
          <w:tcPr>
            <w:tcW w:w="2592" w:type="dxa"/>
            <w:tcBorders>
              <w:top w:val="single" w:color="auto" w:sz="4" w:space="0"/>
              <w:left w:val="single" w:color="auto" w:sz="4" w:space="0"/>
              <w:bottom w:val="single" w:color="auto" w:sz="4" w:space="0"/>
              <w:right w:val="single" w:color="auto" w:sz="4" w:space="0"/>
            </w:tcBorders>
          </w:tcPr>
          <w:p w:rsidRPr="00782287" w:rsidR="007467C0" w:rsidP="007D330A" w:rsidRDefault="007467C0" w14:paraId="45B3FF02" w14:textId="77777777">
            <w:pPr>
              <w:pStyle w:val="TableBody"/>
              <w:rPr>
                <w:b/>
                <w:bCs/>
              </w:rPr>
            </w:pPr>
            <w:r w:rsidRPr="00782287">
              <w:rPr>
                <w:b/>
                <w:bCs/>
              </w:rPr>
              <w:t>Vault Requirements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A7DF9" w:rsidRDefault="007467C0" w14:paraId="254AC7EB" w14:textId="2F10FDAC">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rsidRPr="00FB292A" w:rsidR="007467C0" w:rsidP="008A7DF9" w:rsidRDefault="007467C0" w14:paraId="40E45431" w14:textId="189E8F35">
            <w:pPr>
              <w:pStyle w:val="TableBody"/>
            </w:pPr>
            <w:r w:rsidRPr="00FB292A">
              <w:t xml:space="preserve">The following Requirements can be set on </w:t>
            </w:r>
            <w:r w:rsidR="0008292F">
              <w:t>the</w:t>
            </w:r>
            <w:r w:rsidRPr="00FB292A">
              <w:t xml:space="preserve"> page:</w:t>
            </w:r>
          </w:p>
          <w:p w:rsidRPr="00FB292A" w:rsidR="007467C0" w:rsidP="008A7DF9" w:rsidRDefault="007467C0" w14:paraId="127EC321" w14:textId="77777777">
            <w:pPr>
              <w:pStyle w:val="TableListBullet"/>
            </w:pPr>
            <w:r w:rsidRPr="00FB292A">
              <w:t>Minimum Operating Balance</w:t>
            </w:r>
          </w:p>
          <w:p w:rsidRPr="00FB292A" w:rsidR="007467C0" w:rsidP="008A7DF9" w:rsidRDefault="007467C0" w14:paraId="24108EF9" w14:textId="77777777">
            <w:pPr>
              <w:pStyle w:val="TableListBullet"/>
            </w:pPr>
            <w:r w:rsidRPr="00FB292A">
              <w:t>E-Cash Holding Amount</w:t>
            </w:r>
          </w:p>
          <w:p w:rsidRPr="00FB292A" w:rsidR="007467C0" w:rsidP="008A7DF9" w:rsidRDefault="007467C0" w14:paraId="2A49B2F6" w14:textId="77777777">
            <w:pPr>
              <w:pStyle w:val="TableListBullet"/>
            </w:pPr>
            <w:r w:rsidRPr="00FB292A">
              <w:t>% of Withdrawals to Cover</w:t>
            </w:r>
          </w:p>
          <w:p w:rsidRPr="00FB292A" w:rsidR="007467C0" w:rsidP="008A7DF9" w:rsidRDefault="007467C0" w14:paraId="68634C4D" w14:textId="77777777">
            <w:pPr>
              <w:pStyle w:val="TableListBullet"/>
            </w:pPr>
            <w:r w:rsidRPr="00FB292A">
              <w:t>% of Deposits Available for Withdrawal</w:t>
            </w:r>
          </w:p>
          <w:p w:rsidRPr="00FB292A" w:rsidR="007467C0" w:rsidP="008A7DF9" w:rsidRDefault="007467C0" w14:paraId="44730402" w14:textId="77777777">
            <w:pPr>
              <w:pStyle w:val="TableListBullet"/>
            </w:pPr>
            <w:r w:rsidRPr="00FB292A">
              <w:t>% of Deposits Held Until the End of the Day</w:t>
            </w:r>
          </w:p>
          <w:p w:rsidRPr="00FB292A" w:rsidR="007467C0" w:rsidP="008A7DF9" w:rsidRDefault="007467C0" w14:paraId="0B6D98FF" w14:textId="77777777">
            <w:pPr>
              <w:pStyle w:val="TableListBullet"/>
            </w:pPr>
            <w:r w:rsidRPr="00FB292A">
              <w:t>Day of the Week</w:t>
            </w:r>
          </w:p>
          <w:p w:rsidRPr="00FB292A" w:rsidR="007467C0" w:rsidP="008A7DF9" w:rsidRDefault="007467C0" w14:paraId="06932111" w14:textId="77777777">
            <w:pPr>
              <w:pStyle w:val="TableListBullet"/>
            </w:pPr>
            <w:r w:rsidRPr="00FB292A">
              <w:t>Specific Date</w:t>
            </w:r>
          </w:p>
          <w:p w:rsidRPr="00FB292A" w:rsidR="007467C0" w:rsidP="008A7DF9" w:rsidRDefault="007467C0" w14:paraId="55684604" w14:textId="77777777">
            <w:pPr>
              <w:pStyle w:val="TableListBullet"/>
            </w:pPr>
            <w:r w:rsidRPr="00FB292A">
              <w:t>% Adjustment to Forecasted Demand</w:t>
            </w:r>
          </w:p>
          <w:p w:rsidRPr="00FB292A" w:rsidR="007467C0" w:rsidP="008A7DF9" w:rsidRDefault="007467C0" w14:paraId="1C52F42D" w14:textId="77777777">
            <w:pPr>
              <w:pStyle w:val="TableListBullet"/>
            </w:pPr>
            <w:r w:rsidRPr="00FB292A">
              <w:t>% Adjustment to Forecasted Deposits</w:t>
            </w:r>
          </w:p>
          <w:p w:rsidRPr="00FB292A" w:rsidR="007467C0" w:rsidP="008A7DF9" w:rsidRDefault="007467C0" w14:paraId="356E2B54" w14:textId="77777777">
            <w:pPr>
              <w:pStyle w:val="TableListBullet"/>
            </w:pPr>
            <w:r w:rsidRPr="00FB292A">
              <w:t>% Adjustment to Requirements</w:t>
            </w:r>
          </w:p>
          <w:p w:rsidRPr="00FB292A" w:rsidR="007467C0" w:rsidP="008A7DF9" w:rsidRDefault="007467C0" w14:paraId="5E810C35" w14:textId="77777777">
            <w:pPr>
              <w:pStyle w:val="TableListBullet"/>
            </w:pPr>
            <w:r w:rsidRPr="00FB292A">
              <w:t>Exception Threshold/Balance Buffer</w:t>
            </w:r>
          </w:p>
          <w:p w:rsidRPr="00FB292A" w:rsidR="007467C0" w:rsidP="008A7DF9" w:rsidRDefault="007467C0" w14:paraId="75D76AEA" w14:textId="5777D588">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Pr="004D00CF" w:rsidR="007D330A">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Pr="00A875AE" w:rsidR="007467C0" w:rsidTr="58CB5956" w14:paraId="01D237F8" w14:textId="77777777">
        <w:tc>
          <w:tcPr>
            <w:tcW w:w="2592" w:type="dxa"/>
            <w:tcBorders>
              <w:top w:val="single" w:color="auto" w:sz="4" w:space="0"/>
              <w:left w:val="single" w:color="auto" w:sz="4" w:space="0"/>
              <w:bottom w:val="single" w:color="auto" w:sz="4" w:space="0"/>
              <w:right w:val="single" w:color="auto" w:sz="4" w:space="0"/>
            </w:tcBorders>
          </w:tcPr>
          <w:p w:rsidRPr="00782287" w:rsidR="007467C0" w:rsidP="007D330A" w:rsidRDefault="007467C0" w14:paraId="3F5C1FA5" w14:textId="77777777">
            <w:pPr>
              <w:pStyle w:val="TableBody"/>
              <w:rPr>
                <w:b/>
                <w:bCs/>
              </w:rPr>
            </w:pPr>
            <w:r w:rsidRPr="00782287">
              <w:rPr>
                <w:b/>
                <w:bCs/>
              </w:rPr>
              <w:t>Vault Service Days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A7DF9" w:rsidRDefault="007467C0" w14:paraId="4C36C5EC" w14:textId="77777777">
            <w:pPr>
              <w:pStyle w:val="TableBody"/>
            </w:pPr>
            <w:r w:rsidRPr="00FB292A">
              <w:t xml:space="preserve">The following Service Day parameters can be set on this page: </w:t>
            </w:r>
          </w:p>
          <w:p w:rsidRPr="00FB292A" w:rsidR="007467C0" w:rsidP="008A7DF9" w:rsidRDefault="007467C0" w14:paraId="6C53C56D" w14:textId="77777777">
            <w:pPr>
              <w:pStyle w:val="TableListBullet"/>
            </w:pPr>
            <w:r w:rsidRPr="00FB292A">
              <w:t>Normal Delivery Days</w:t>
            </w:r>
          </w:p>
          <w:p w:rsidRPr="00FB292A" w:rsidR="007467C0" w:rsidP="008A7DF9" w:rsidRDefault="007467C0" w14:paraId="64C9C681" w14:textId="77777777">
            <w:pPr>
              <w:pStyle w:val="TableListBullet"/>
            </w:pPr>
            <w:r w:rsidRPr="00FB292A">
              <w:t>Normal Return Days</w:t>
            </w:r>
          </w:p>
          <w:p w:rsidRPr="00FB292A" w:rsidR="007467C0" w:rsidP="008A7DF9" w:rsidRDefault="007467C0" w14:paraId="2BD12FE3" w14:textId="77777777">
            <w:pPr>
              <w:pStyle w:val="TableListBullet"/>
            </w:pPr>
            <w:r w:rsidRPr="00FB292A">
              <w:t>Unplanned Delivery Days</w:t>
            </w:r>
          </w:p>
          <w:p w:rsidRPr="00FB292A" w:rsidR="007467C0" w:rsidP="008A7DF9" w:rsidRDefault="007467C0" w14:paraId="1326D5F5" w14:textId="77777777">
            <w:pPr>
              <w:pStyle w:val="TableListBullet"/>
            </w:pPr>
            <w:r w:rsidRPr="00FB292A">
              <w:t>Normal Delivery Lead Time</w:t>
            </w:r>
          </w:p>
          <w:p w:rsidRPr="00FB292A" w:rsidR="007467C0" w:rsidP="008A7DF9" w:rsidRDefault="007467C0" w14:paraId="53EADE36" w14:textId="77777777">
            <w:pPr>
              <w:pStyle w:val="TableListBullet"/>
            </w:pPr>
            <w:r w:rsidRPr="00FB292A">
              <w:t>Normal Return Lead Time</w:t>
            </w:r>
          </w:p>
          <w:p w:rsidRPr="00FB292A" w:rsidR="007467C0" w:rsidP="008A7DF9" w:rsidRDefault="007467C0" w14:paraId="745B9F05" w14:textId="77777777">
            <w:pPr>
              <w:pStyle w:val="TableListBullet"/>
            </w:pPr>
            <w:r w:rsidRPr="00FB292A">
              <w:t>Emergency Lead Time</w:t>
            </w:r>
          </w:p>
          <w:p w:rsidRPr="00FB292A" w:rsidR="007467C0" w:rsidP="008A7DF9" w:rsidRDefault="007467C0" w14:paraId="79F0881C" w14:textId="77777777">
            <w:pPr>
              <w:pStyle w:val="TableListBullet"/>
            </w:pPr>
            <w:r w:rsidRPr="00FB292A">
              <w:t>Delivery Cycle and Start Date</w:t>
            </w:r>
          </w:p>
          <w:p w:rsidRPr="00FB292A" w:rsidR="007467C0" w:rsidP="008A7DF9" w:rsidRDefault="007467C0" w14:paraId="1BA29FC6" w14:textId="77777777">
            <w:pPr>
              <w:pStyle w:val="TableListBullet"/>
            </w:pPr>
            <w:r w:rsidRPr="00FB292A">
              <w:t>Return Cycle and Start Date</w:t>
            </w:r>
          </w:p>
          <w:p w:rsidRPr="00FB292A" w:rsidR="007467C0" w:rsidP="008A7DF9" w:rsidRDefault="007467C0" w14:paraId="25E94A40" w14:textId="2B47AA2F">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Pr="00A875AE" w:rsidR="007467C0" w:rsidTr="58CB5956" w14:paraId="02F7213F" w14:textId="77777777">
        <w:tc>
          <w:tcPr>
            <w:tcW w:w="2592" w:type="dxa"/>
            <w:tcBorders>
              <w:top w:val="single" w:color="auto" w:sz="4" w:space="0"/>
              <w:left w:val="single" w:color="auto" w:sz="4" w:space="0"/>
              <w:bottom w:val="single" w:color="auto" w:sz="4" w:space="0"/>
              <w:right w:val="single" w:color="auto" w:sz="4" w:space="0"/>
            </w:tcBorders>
          </w:tcPr>
          <w:p w:rsidRPr="007D330A" w:rsidR="007467C0" w:rsidP="007D330A" w:rsidRDefault="007467C0" w14:paraId="78B9D9D7" w14:textId="77777777">
            <w:pPr>
              <w:pStyle w:val="TableBody"/>
              <w:rPr>
                <w:b/>
                <w:bCs/>
              </w:rPr>
            </w:pPr>
            <w:r w:rsidRPr="007D330A">
              <w:rPr>
                <w:b/>
                <w:bCs/>
              </w:rPr>
              <w:t>Vault Service Costs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A7DF9" w:rsidRDefault="007467C0" w14:paraId="0CE70885" w14:textId="77777777">
            <w:pPr>
              <w:pStyle w:val="TableBody"/>
            </w:pPr>
            <w:r w:rsidRPr="00FB292A">
              <w:t>The following Costs can be set on this page for Deliveries, Returns, Combine, or Unplanned orders:</w:t>
            </w:r>
          </w:p>
          <w:p w:rsidRPr="00FB292A" w:rsidR="007467C0" w:rsidP="008A7DF9" w:rsidRDefault="007467C0" w14:paraId="163E80A7" w14:textId="77777777">
            <w:pPr>
              <w:pStyle w:val="TableListBullet"/>
            </w:pPr>
            <w:r w:rsidRPr="00FB292A">
              <w:t>Fixed Costs</w:t>
            </w:r>
          </w:p>
          <w:p w:rsidRPr="00FB292A" w:rsidR="007467C0" w:rsidP="008A7DF9" w:rsidRDefault="007467C0" w14:paraId="76DA5231" w14:textId="77777777">
            <w:pPr>
              <w:pStyle w:val="TableListBullet"/>
            </w:pPr>
            <w:r w:rsidRPr="00FB292A">
              <w:t>Per Unit Costs</w:t>
            </w:r>
          </w:p>
          <w:p w:rsidRPr="00FB292A" w:rsidR="007467C0" w:rsidP="008A7DF9" w:rsidRDefault="007467C0" w14:paraId="3090259A" w14:textId="77777777">
            <w:pPr>
              <w:pStyle w:val="TableListBullet"/>
            </w:pPr>
            <w:r w:rsidRPr="00FB292A">
              <w:t>Per $ Cost</w:t>
            </w:r>
          </w:p>
          <w:p w:rsidRPr="00FB292A" w:rsidR="007467C0" w:rsidP="008A7DF9" w:rsidRDefault="007467C0" w14:paraId="710FB747" w14:textId="77589680">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Pr="00A875AE" w:rsidR="007467C0" w:rsidTr="58CB5956" w14:paraId="6DD841EE" w14:textId="77777777">
        <w:tc>
          <w:tcPr>
            <w:tcW w:w="2592" w:type="dxa"/>
            <w:tcBorders>
              <w:top w:val="single" w:color="auto" w:sz="4" w:space="0"/>
              <w:left w:val="single" w:color="auto" w:sz="4" w:space="0"/>
              <w:bottom w:val="single" w:color="auto" w:sz="4" w:space="0"/>
              <w:right w:val="single" w:color="auto" w:sz="4" w:space="0"/>
            </w:tcBorders>
          </w:tcPr>
          <w:p w:rsidRPr="007D330A" w:rsidR="007467C0" w:rsidP="007D330A" w:rsidRDefault="007467C0" w14:paraId="5DC32A81" w14:textId="77777777">
            <w:pPr>
              <w:pStyle w:val="TableBody"/>
              <w:rPr>
                <w:b/>
                <w:bCs/>
              </w:rPr>
            </w:pPr>
            <w:r w:rsidRPr="007D330A">
              <w:rPr>
                <w:b/>
                <w:bCs/>
              </w:rPr>
              <w:t>Vault Currency Costs</w:t>
            </w:r>
          </w:p>
        </w:tc>
        <w:tc>
          <w:tcPr>
            <w:tcW w:w="5458" w:type="dxa"/>
            <w:tcBorders>
              <w:top w:val="single" w:color="auto" w:sz="4" w:space="0"/>
              <w:left w:val="single" w:color="auto" w:sz="4" w:space="0"/>
              <w:bottom w:val="single" w:color="auto" w:sz="4" w:space="0"/>
              <w:right w:val="single" w:color="auto" w:sz="4" w:space="0"/>
            </w:tcBorders>
          </w:tcPr>
          <w:p w:rsidR="007467C0" w:rsidP="008A7DF9" w:rsidRDefault="007467C0" w14:paraId="23426EAF" w14:textId="77777777">
            <w:pPr>
              <w:pStyle w:val="TableBody"/>
            </w:pPr>
            <w:r>
              <w:t>The following costs can be set on this page for the different currencies that are being used in OptiVault</w:t>
            </w:r>
          </w:p>
          <w:p w:rsidRPr="00FB292A" w:rsidR="007467C0" w:rsidP="008A7DF9" w:rsidRDefault="007467C0" w14:paraId="469CF58F" w14:textId="77777777">
            <w:pPr>
              <w:pStyle w:val="TableListBullet"/>
            </w:pPr>
            <w:r w:rsidRPr="00FB292A">
              <w:t>Maximum Holding Amount</w:t>
            </w:r>
          </w:p>
          <w:p w:rsidRPr="00FB292A" w:rsidR="007467C0" w:rsidP="008A7DF9" w:rsidRDefault="007467C0" w14:paraId="0E853B74" w14:textId="77777777">
            <w:pPr>
              <w:pStyle w:val="TableListBullet"/>
            </w:pPr>
            <w:r w:rsidRPr="00FB292A">
              <w:t>Currency Insurance Rate</w:t>
            </w:r>
          </w:p>
          <w:p w:rsidRPr="00FB292A" w:rsidR="007467C0" w:rsidP="008A7DF9" w:rsidRDefault="007467C0" w14:paraId="28469614" w14:textId="77777777">
            <w:pPr>
              <w:pStyle w:val="TableListBullet"/>
            </w:pPr>
            <w:r w:rsidRPr="00FB292A">
              <w:t>Delivery Handling Cost</w:t>
            </w:r>
          </w:p>
          <w:p w:rsidRPr="00FB292A" w:rsidR="007467C0" w:rsidP="00B51B66" w:rsidRDefault="007467C0" w14:paraId="6B13B373" w14:textId="2224BAA8">
            <w:pPr>
              <w:pStyle w:val="TableListBullet"/>
              <w:rPr>
                <w:rFonts w:cs="Arial"/>
                <w:lang w:val="en-US" w:bidi="en-US"/>
              </w:rPr>
            </w:pPr>
            <w:r w:rsidRPr="00FB292A">
              <w:t>Return Handling Cost</w:t>
            </w:r>
          </w:p>
        </w:tc>
      </w:tr>
      <w:tr w:rsidRPr="00A875AE" w:rsidR="007467C0" w:rsidTr="58CB5956" w14:paraId="35B1CA42" w14:textId="77777777">
        <w:tc>
          <w:tcPr>
            <w:tcW w:w="2592" w:type="dxa"/>
            <w:tcBorders>
              <w:top w:val="single" w:color="auto" w:sz="4" w:space="0"/>
              <w:left w:val="single" w:color="auto" w:sz="4" w:space="0"/>
              <w:bottom w:val="single" w:color="auto" w:sz="4" w:space="0"/>
              <w:right w:val="single" w:color="auto" w:sz="4" w:space="0"/>
            </w:tcBorders>
          </w:tcPr>
          <w:p w:rsidRPr="007D330A" w:rsidR="007467C0" w:rsidP="007D330A" w:rsidRDefault="007467C0" w14:paraId="1C662ABE" w14:textId="77777777">
            <w:pPr>
              <w:pStyle w:val="TableBody"/>
              <w:rPr>
                <w:b/>
                <w:bCs/>
              </w:rPr>
            </w:pPr>
            <w:r w:rsidRPr="007D330A">
              <w:rPr>
                <w:b/>
                <w:bCs/>
              </w:rPr>
              <w:t>Next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8A7DF9" w:rsidRDefault="007467C0" w14:paraId="1682886D" w14:textId="27190717">
            <w:pPr>
              <w:pStyle w:val="TableBody"/>
            </w:pPr>
            <w:r w:rsidRPr="00FB292A">
              <w:t>Once the parameters have been selected, clicking on the next button allows the user to enter any additional information and select the Cashpoint that will be updated with the selected parameters.</w:t>
            </w:r>
          </w:p>
          <w:p w:rsidRPr="00FB292A" w:rsidR="007467C0" w:rsidP="007D330A" w:rsidRDefault="007467C0" w14:paraId="4A7CED8B" w14:textId="77777777">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rsidR="58CB5956" w:rsidRDefault="58CB5956" w14:paraId="4CDB7509" w14:textId="204A22C8"/>
    <w:p w:rsidRPr="00BF4F8B" w:rsidR="007467C0" w:rsidP="007467C0" w:rsidRDefault="007467C0" w14:paraId="7278AF21" w14:textId="77777777"/>
    <w:p w:rsidR="007467C0" w:rsidP="007467C0" w:rsidRDefault="007467C0" w14:paraId="1AE38831" w14:textId="77777777">
      <w:pPr>
        <w:pStyle w:val="Heading3"/>
      </w:pPr>
      <w:bookmarkStart w:name="_Ref246139506" w:id="828"/>
      <w:bookmarkStart w:name="_Toc74556401" w:id="829"/>
      <w:bookmarkStart w:name="_Toc127491591" w:id="830"/>
      <w:bookmarkStart w:name="_Toc128021124" w:id="831"/>
      <w:r>
        <w:t>Network</w:t>
      </w:r>
      <w:r>
        <w:rPr>
          <w:rFonts w:ascii="Wingdings" w:hAnsi="Wingdings"/>
        </w:rPr>
        <w:t></w:t>
      </w:r>
      <w:r>
        <w:t>Carrier</w:t>
      </w:r>
      <w:bookmarkEnd w:id="828"/>
      <w:bookmarkEnd w:id="829"/>
      <w:bookmarkEnd w:id="830"/>
      <w:bookmarkEnd w:id="831"/>
    </w:p>
    <w:p w:rsidR="007467C0" w:rsidP="003824AA" w:rsidRDefault="007467C0" w14:paraId="25EC80EA" w14:textId="77777777">
      <w:pPr>
        <w:pStyle w:val="BodyText"/>
      </w:pPr>
      <w:r>
        <w:t xml:space="preserve">The Carrier page allows users to set up and maintain carriers that will be used to transport cash to the Cashpoints. </w:t>
      </w:r>
    </w:p>
    <w:p w:rsidR="007467C0" w:rsidP="007467C0" w:rsidRDefault="007467C0" w14:paraId="7D1A64ED" w14:textId="77777777">
      <w:pPr>
        <w:pStyle w:val="Caption"/>
      </w:pPr>
      <w:bookmarkStart w:name="_Toc74556472" w:id="832"/>
      <w:bookmarkStart w:name="_Toc128022149" w:id="833"/>
      <w:r>
        <w:t xml:space="preserve">Figure </w:t>
      </w:r>
      <w:r>
        <w:fldChar w:fldCharType="begin"/>
      </w:r>
      <w:r>
        <w:instrText xml:space="preserve"> SEQ Figure \* ARABIC </w:instrText>
      </w:r>
      <w:r>
        <w:fldChar w:fldCharType="separate"/>
      </w:r>
      <w:r>
        <w:rPr>
          <w:noProof/>
        </w:rPr>
        <w:t>40</w:t>
      </w:r>
      <w:r>
        <w:fldChar w:fldCharType="end"/>
      </w:r>
      <w:r>
        <w:t>: Carrier Page</w:t>
      </w:r>
      <w:bookmarkEnd w:id="832"/>
      <w:bookmarkEnd w:id="833"/>
    </w:p>
    <w:p w:rsidR="007467C0" w:rsidP="003824AA" w:rsidRDefault="007467C0" w14:paraId="789EC2B8" w14:textId="6CAABAEC">
      <w:pPr>
        <w:jc w:val="center"/>
      </w:pPr>
      <w:del w:author="Moses, Robbie" w:date="2023-02-23T01:54:00Z" w:id="834">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4:00Z" w:id="835">
        <w:r w:rsidRPr="0038740F" w:rsid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7DA0F8F6" w14:textId="77777777">
      <w:pPr>
        <w:pStyle w:val="Caption"/>
      </w:pPr>
      <w:bookmarkStart w:name="_Toc74556699" w:id="836"/>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83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67CD3041"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237BF9C4"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6629AC8B" w14:textId="77777777">
            <w:pPr>
              <w:pStyle w:val="TableHeader"/>
            </w:pPr>
            <w:r>
              <w:t>Description</w:t>
            </w:r>
          </w:p>
        </w:tc>
      </w:tr>
      <w:tr w:rsidRPr="00A875AE" w:rsidR="007467C0" w:rsidTr="58CB5956" w14:paraId="17B0FF4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45C10CB2" w14:textId="77777777">
            <w:pPr>
              <w:pStyle w:val="TableBody"/>
              <w:rPr>
                <w:b/>
                <w:bCs/>
              </w:rPr>
            </w:pPr>
            <w:r w:rsidRPr="006918EB">
              <w:rPr>
                <w:b/>
                <w:bCs/>
              </w:rPr>
              <w:t>Servicer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1A10F5C3" w14:textId="77777777">
            <w:pPr>
              <w:pStyle w:val="TableBody"/>
            </w:pPr>
            <w:r w:rsidRPr="00FB292A">
              <w:t xml:space="preserve">A list of the currently defined Carriers defined in the system. </w:t>
            </w:r>
          </w:p>
        </w:tc>
      </w:tr>
      <w:tr w:rsidRPr="00A875AE" w:rsidR="007467C0" w:rsidTr="58CB5956" w14:paraId="035756E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7C3EEF0E" w14:textId="77777777">
            <w:pPr>
              <w:pStyle w:val="TableBody"/>
              <w:rPr>
                <w:b/>
                <w:bCs/>
              </w:rPr>
            </w:pPr>
            <w:r w:rsidRPr="006918EB">
              <w:rPr>
                <w:b/>
                <w:bCs/>
              </w:rPr>
              <w:t>Add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1565F43C" w14:textId="77777777">
            <w:pPr>
              <w:pStyle w:val="TableBody"/>
            </w:pPr>
            <w:r w:rsidRPr="00FB292A">
              <w:t>Adds a new carrier to the system</w:t>
            </w:r>
          </w:p>
        </w:tc>
      </w:tr>
      <w:tr w:rsidRPr="00A875AE" w:rsidR="007467C0" w:rsidTr="58CB5956" w14:paraId="7AC17A6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48AE6D42" w14:textId="77777777">
            <w:pPr>
              <w:pStyle w:val="TableBody"/>
              <w:rPr>
                <w:b/>
                <w:bCs/>
              </w:rPr>
            </w:pPr>
            <w:r w:rsidRPr="006918EB">
              <w:rPr>
                <w:b/>
                <w:bCs/>
              </w:rPr>
              <w:t>Edit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66A2486D" w14:textId="77777777">
            <w:pPr>
              <w:pStyle w:val="TableBody"/>
            </w:pPr>
            <w:r w:rsidRPr="00FB292A">
              <w:t>Edits the currently selected Servicer.</w:t>
            </w:r>
          </w:p>
        </w:tc>
      </w:tr>
      <w:tr w:rsidRPr="00A875AE" w:rsidR="007467C0" w:rsidTr="58CB5956" w14:paraId="1DCC9F6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6B8298F6" w14:textId="77777777">
            <w:pPr>
              <w:pStyle w:val="TableBody"/>
              <w:rPr>
                <w:b/>
                <w:bCs/>
              </w:rPr>
            </w:pPr>
            <w:r w:rsidRPr="006918EB">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002C3017" w:rsidP="006918EB" w:rsidRDefault="007467C0" w14:paraId="659F0913" w14:textId="77777777">
            <w:pPr>
              <w:pStyle w:val="TableBody"/>
            </w:pPr>
            <w:r w:rsidRPr="00FB292A">
              <w:t>Deletes the currently selected servicer.</w:t>
            </w:r>
          </w:p>
          <w:p w:rsidRPr="00FB292A" w:rsidR="007467C0" w:rsidRDefault="007467C0" w14:paraId="0C330ED4" w14:textId="5AF50C53">
            <w:pPr>
              <w:pStyle w:val="TableNote"/>
              <w:pPrChange w:author="Moses, Robbie" w:date="2023-02-23T01:54:00Z" w:id="837">
                <w:pPr>
                  <w:pStyle w:val="TableBody"/>
                </w:pPr>
              </w:pPrChange>
            </w:pPr>
            <w:r w:rsidRPr="002C3017">
              <w:rPr>
                <w:b/>
                <w:bCs/>
              </w:rPr>
              <w:t>Note</w:t>
            </w:r>
            <w:r w:rsidRPr="002C3017" w:rsidR="002C3017">
              <w:rPr>
                <w:b/>
                <w:bCs/>
              </w:rPr>
              <w:t>:</w:t>
            </w:r>
            <w:r w:rsidRPr="00FB292A">
              <w:t xml:space="preserve"> </w:t>
            </w:r>
            <w:r w:rsidR="002C3017">
              <w:t>T</w:t>
            </w:r>
            <w:r w:rsidRPr="00FB292A">
              <w:t>he depot can be deleted</w:t>
            </w:r>
            <w:r w:rsidR="005E55A6">
              <w:t>.</w:t>
            </w:r>
          </w:p>
        </w:tc>
      </w:tr>
      <w:tr w:rsidRPr="00A875AE" w:rsidR="007467C0" w:rsidTr="58CB5956" w14:paraId="7DB741E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4E0CEC38" w14:textId="77777777">
            <w:pPr>
              <w:pStyle w:val="TableBody"/>
              <w:rPr>
                <w:b/>
                <w:bCs/>
              </w:rPr>
            </w:pPr>
            <w:r w:rsidRPr="006918EB">
              <w:rPr>
                <w:b/>
                <w:bCs/>
              </w:rPr>
              <w:t>Depot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E6108F" w14:paraId="60CEEF17" w14:textId="3F60D2B6">
            <w:pPr>
              <w:pStyle w:val="TableBody"/>
            </w:pPr>
            <w:r>
              <w:t>A u</w:t>
            </w:r>
            <w:r w:rsidRPr="00FB292A">
              <w:t xml:space="preserve">nique </w:t>
            </w:r>
            <w:r w:rsidRPr="00FB292A" w:rsidR="007467C0">
              <w:t>alpha-numeric identifier used to identify the depot in the system</w:t>
            </w:r>
          </w:p>
        </w:tc>
      </w:tr>
      <w:tr w:rsidRPr="00A875AE" w:rsidR="007467C0" w:rsidTr="58CB5956" w14:paraId="410920B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7A6776F4" w14:textId="77777777">
            <w:pPr>
              <w:pStyle w:val="TableBody"/>
              <w:rPr>
                <w:b/>
                <w:bCs/>
              </w:rPr>
            </w:pPr>
            <w:r w:rsidRPr="006918EB">
              <w:rPr>
                <w:b/>
                <w:bCs/>
              </w:rPr>
              <w:t>Holiday Shift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6E4B7895" w14:textId="38E669BA">
            <w:pPr>
              <w:pStyle w:val="TableBody"/>
            </w:pPr>
            <w:r w:rsidRPr="00FB292A">
              <w:t xml:space="preserve">Defines how holidays are shifted when there is a scheduled holiday for a Cashpoint. </w:t>
            </w:r>
          </w:p>
          <w:p w:rsidRPr="00FB292A" w:rsidR="007467C0" w:rsidP="006918EB" w:rsidRDefault="007467C0" w14:paraId="605DD567" w14:textId="77777777">
            <w:pPr>
              <w:pStyle w:val="TableBody"/>
            </w:pPr>
            <w:r w:rsidRPr="00FB292A">
              <w:t>The available options are:</w:t>
            </w:r>
          </w:p>
          <w:p w:rsidRPr="00FB292A" w:rsidR="007467C0" w:rsidP="005A3AE8" w:rsidRDefault="007467C0" w14:paraId="0AD0B234" w14:textId="77777777">
            <w:pPr>
              <w:pStyle w:val="TableListBullet"/>
            </w:pPr>
            <w:r w:rsidRPr="005E55A6">
              <w:rPr>
                <w:b/>
                <w:bCs/>
              </w:rPr>
              <w:t>Later –</w:t>
            </w:r>
            <w:r w:rsidRPr="00FB292A">
              <w:t xml:space="preserve"> Shifts the scheduled delivery days after the holiday</w:t>
            </w:r>
          </w:p>
          <w:p w:rsidRPr="00FB292A" w:rsidR="007467C0" w:rsidP="005A3AE8" w:rsidRDefault="007467C0" w14:paraId="035129F2" w14:textId="77777777">
            <w:pPr>
              <w:pStyle w:val="TableListBullet"/>
            </w:pPr>
            <w:r w:rsidRPr="005E55A6">
              <w:rPr>
                <w:b/>
                <w:bCs/>
              </w:rPr>
              <w:t>Before –</w:t>
            </w:r>
            <w:r w:rsidRPr="00FB292A">
              <w:t xml:space="preserve"> Shifts the scheduled delivery days before the holiday</w:t>
            </w:r>
          </w:p>
          <w:p w:rsidRPr="00FB292A" w:rsidR="007467C0" w:rsidP="005A3AE8" w:rsidRDefault="007467C0" w14:paraId="5BC2CD1A" w14:textId="77777777">
            <w:pPr>
              <w:pStyle w:val="TableListBullet"/>
            </w:pPr>
            <w:r w:rsidRPr="005E55A6">
              <w:rPr>
                <w:b/>
                <w:bCs/>
              </w:rPr>
              <w:t>No Shift –</w:t>
            </w:r>
            <w:r w:rsidRPr="00FB292A">
              <w:t xml:space="preserve"> No shifts are made on to the service days</w:t>
            </w:r>
          </w:p>
          <w:p w:rsidRPr="00FB292A" w:rsidR="007467C0" w:rsidP="005A3AE8" w:rsidRDefault="007467C0" w14:paraId="5B435462" w14:textId="77777777">
            <w:pPr>
              <w:pStyle w:val="TableListBullet"/>
            </w:pPr>
            <w:r w:rsidRPr="005E55A6">
              <w:rPr>
                <w:b/>
                <w:bCs/>
              </w:rPr>
              <w:t>Ignore –</w:t>
            </w:r>
            <w:r w:rsidRPr="00FB292A">
              <w:t xml:space="preserve"> The deliveries that fall on the holiday are ignored.</w:t>
            </w:r>
          </w:p>
        </w:tc>
      </w:tr>
      <w:tr w:rsidRPr="00A875AE" w:rsidR="007467C0" w:rsidTr="58CB5956" w14:paraId="5D9A4AE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1638387D" w14:textId="77777777">
            <w:pPr>
              <w:pStyle w:val="TableBody"/>
              <w:rPr>
                <w:b/>
                <w:bCs/>
              </w:rPr>
            </w:pPr>
            <w:r w:rsidRPr="006918EB">
              <w:rPr>
                <w:b/>
                <w:bCs/>
              </w:rPr>
              <w:t>Depot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05DBD580" w14:textId="77777777">
            <w:pPr>
              <w:pStyle w:val="TableBody"/>
            </w:pPr>
            <w:r w:rsidRPr="00FB292A">
              <w:t>Name of the depot. This field normally shows up in reports instead of the Depot ID.</w:t>
            </w:r>
          </w:p>
        </w:tc>
      </w:tr>
      <w:tr w:rsidRPr="00A875AE" w:rsidR="007467C0" w:rsidTr="58CB5956" w14:paraId="782B0FF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0338F4CA" w14:textId="77777777">
            <w:pPr>
              <w:pStyle w:val="TableBody"/>
              <w:rPr>
                <w:b/>
                <w:bCs/>
              </w:rPr>
            </w:pPr>
            <w:r w:rsidRPr="006918EB">
              <w:rPr>
                <w:b/>
                <w:bCs/>
              </w:rPr>
              <w:t>Address Line 1</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3B138D93" w14:textId="77777777">
            <w:pPr>
              <w:pStyle w:val="TableBody"/>
            </w:pPr>
            <w:r w:rsidRPr="00FB292A">
              <w:t>Address of the carrier</w:t>
            </w:r>
          </w:p>
        </w:tc>
      </w:tr>
      <w:tr w:rsidRPr="00A875AE" w:rsidR="007467C0" w:rsidTr="58CB5956" w14:paraId="5F393F7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2710D6EB" w14:textId="77777777">
            <w:pPr>
              <w:pStyle w:val="TableBody"/>
              <w:rPr>
                <w:b/>
                <w:bCs/>
              </w:rPr>
            </w:pPr>
            <w:r w:rsidRPr="006918EB">
              <w:rPr>
                <w:b/>
                <w:bCs/>
              </w:rPr>
              <w:t>Address Line 2</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4C11BAD4" w14:textId="77777777">
            <w:pPr>
              <w:pStyle w:val="TableBody"/>
            </w:pPr>
            <w:r w:rsidRPr="00FB292A">
              <w:t>Address of the carrier</w:t>
            </w:r>
          </w:p>
        </w:tc>
      </w:tr>
      <w:tr w:rsidRPr="00A875AE" w:rsidR="007467C0" w:rsidTr="58CB5956" w14:paraId="6C185F6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32449A03" w14:textId="77777777">
            <w:pPr>
              <w:pStyle w:val="TableBody"/>
              <w:rPr>
                <w:b/>
                <w:bCs/>
              </w:rPr>
            </w:pPr>
            <w:r w:rsidRPr="006918EB">
              <w:rPr>
                <w:b/>
                <w:bCs/>
              </w:rPr>
              <w:t>City</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0CD54081" w14:textId="77777777">
            <w:pPr>
              <w:pStyle w:val="TableBody"/>
            </w:pPr>
            <w:r w:rsidRPr="00FB292A">
              <w:t>City of the carrier</w:t>
            </w:r>
          </w:p>
        </w:tc>
      </w:tr>
      <w:tr w:rsidRPr="00A875AE" w:rsidR="007467C0" w:rsidTr="58CB5956" w14:paraId="16B5DB9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7E115B71" w14:textId="77777777">
            <w:pPr>
              <w:pStyle w:val="TableBody"/>
              <w:rPr>
                <w:b/>
                <w:bCs/>
              </w:rPr>
            </w:pPr>
            <w:r w:rsidRPr="006918EB">
              <w:rPr>
                <w:b/>
                <w:bCs/>
              </w:rPr>
              <w:t>State/Province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7AEDFAA7" w14:textId="77777777">
            <w:pPr>
              <w:pStyle w:val="TableBody"/>
            </w:pPr>
            <w:r w:rsidRPr="00FB292A">
              <w:t>State/Province of the carrier</w:t>
            </w:r>
          </w:p>
        </w:tc>
      </w:tr>
      <w:tr w:rsidRPr="00A875AE" w:rsidR="007467C0" w:rsidTr="58CB5956" w14:paraId="71F7612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59B5301A" w14:textId="77777777">
            <w:pPr>
              <w:pStyle w:val="TableBody"/>
              <w:rPr>
                <w:b/>
                <w:bCs/>
              </w:rPr>
            </w:pPr>
            <w:r w:rsidRPr="006918EB">
              <w:rPr>
                <w:b/>
                <w:bCs/>
              </w:rPr>
              <w:t>Zip/Postal Coe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17033AE7" w14:textId="77777777">
            <w:pPr>
              <w:pStyle w:val="TableBody"/>
            </w:pPr>
            <w:r w:rsidRPr="00FB292A">
              <w:t>Zip/Postal code of the carrier</w:t>
            </w:r>
          </w:p>
        </w:tc>
      </w:tr>
      <w:tr w:rsidRPr="00A875AE" w:rsidR="007467C0" w:rsidTr="58CB5956" w14:paraId="1AF6AE7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3A56AF3E" w14:textId="77777777">
            <w:pPr>
              <w:pStyle w:val="TableBody"/>
              <w:rPr>
                <w:b/>
                <w:bCs/>
              </w:rPr>
            </w:pPr>
            <w:r w:rsidRPr="006918EB">
              <w:rPr>
                <w:b/>
                <w:bCs/>
              </w:rPr>
              <w:t>Contact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2A8DBF75" w14:textId="77777777">
            <w:pPr>
              <w:pStyle w:val="TableBody"/>
            </w:pPr>
            <w:r w:rsidRPr="00FB292A">
              <w:t>Contact name of the carrier</w:t>
            </w:r>
          </w:p>
        </w:tc>
      </w:tr>
      <w:tr w:rsidRPr="00A875AE" w:rsidR="007467C0" w:rsidTr="58CB5956" w14:paraId="00C8487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0490DA17" w14:textId="77777777">
            <w:pPr>
              <w:pStyle w:val="TableBody"/>
              <w:rPr>
                <w:b/>
                <w:bCs/>
              </w:rPr>
            </w:pPr>
            <w:r w:rsidRPr="006918EB">
              <w:rPr>
                <w:b/>
                <w:bCs/>
              </w:rPr>
              <w:t>Email</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440B4E51" w14:textId="77777777">
            <w:pPr>
              <w:pStyle w:val="TableBody"/>
            </w:pPr>
            <w:r w:rsidRPr="00FB292A">
              <w:t>Email address of the carrier</w:t>
            </w:r>
          </w:p>
        </w:tc>
      </w:tr>
      <w:tr w:rsidRPr="00A875AE" w:rsidR="007467C0" w:rsidTr="58CB5956" w14:paraId="5142EA3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1E913C00" w14:textId="77777777">
            <w:pPr>
              <w:pStyle w:val="TableBody"/>
              <w:rPr>
                <w:b/>
                <w:bCs/>
              </w:rPr>
            </w:pPr>
            <w:r w:rsidRPr="006918EB">
              <w:rPr>
                <w:b/>
                <w:bCs/>
              </w:rPr>
              <w:t>Phone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44B79103" w14:textId="77777777">
            <w:pPr>
              <w:pStyle w:val="TableBody"/>
            </w:pPr>
            <w:r w:rsidRPr="00FB292A">
              <w:t>Phone number of the carrier</w:t>
            </w:r>
          </w:p>
        </w:tc>
      </w:tr>
      <w:tr w:rsidRPr="00A875AE" w:rsidR="007467C0" w:rsidTr="58CB5956" w14:paraId="3CD135D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0F20BC31" w14:textId="77777777">
            <w:pPr>
              <w:pStyle w:val="TableBody"/>
              <w:rPr>
                <w:b/>
                <w:bCs/>
              </w:rPr>
            </w:pPr>
            <w:r w:rsidRPr="006918EB">
              <w:rPr>
                <w:b/>
                <w:bCs/>
              </w:rPr>
              <w:t>Fax</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75E066B5" w14:textId="77777777">
            <w:pPr>
              <w:pStyle w:val="TableBody"/>
            </w:pPr>
            <w:r w:rsidRPr="00FB292A">
              <w:t>Fax Number of the carrier</w:t>
            </w:r>
          </w:p>
        </w:tc>
      </w:tr>
      <w:tr w:rsidRPr="00A875AE" w:rsidR="007467C0" w:rsidTr="58CB5956" w14:paraId="29666EA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410AB419" w14:textId="77777777">
            <w:pPr>
              <w:pStyle w:val="TableBody"/>
              <w:rPr>
                <w:b/>
                <w:bCs/>
              </w:rPr>
            </w:pPr>
            <w:r w:rsidRPr="006918EB">
              <w:rPr>
                <w:b/>
                <w:bCs/>
              </w:rPr>
              <w:t>Business Days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52ABF1C2" w14:textId="77777777">
            <w:pPr>
              <w:pStyle w:val="TableBody"/>
            </w:pPr>
            <w:r w:rsidRPr="00FB292A">
              <w:t>Business days of the carrier. When selected, the corresponding days are available for delivery, return, and unplanned deliveries.</w:t>
            </w:r>
          </w:p>
        </w:tc>
      </w:tr>
      <w:tr w:rsidRPr="00A875AE" w:rsidR="007467C0" w:rsidTr="58CB5956" w14:paraId="2963656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59B0BC76" w14:textId="77777777">
            <w:pPr>
              <w:pStyle w:val="TableBody"/>
              <w:rPr>
                <w:b/>
                <w:bCs/>
              </w:rPr>
            </w:pPr>
            <w:r w:rsidRPr="006918EB">
              <w:rPr>
                <w:b/>
                <w:bCs/>
              </w:rPr>
              <w:t>Delivery Days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6C3ADDFF" w14:textId="77777777">
            <w:pPr>
              <w:pStyle w:val="TableBody"/>
            </w:pPr>
            <w:r w:rsidRPr="00FB292A">
              <w:t>Days that the carrier is able to deliver cash.</w:t>
            </w:r>
          </w:p>
        </w:tc>
      </w:tr>
      <w:tr w:rsidRPr="00A875AE" w:rsidR="007467C0" w:rsidTr="58CB5956" w14:paraId="2385EF0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65357A94" w14:textId="77777777">
            <w:pPr>
              <w:pStyle w:val="TableBody"/>
              <w:rPr>
                <w:b/>
                <w:bCs/>
              </w:rPr>
            </w:pPr>
            <w:r w:rsidRPr="006918EB">
              <w:rPr>
                <w:b/>
                <w:bCs/>
              </w:rPr>
              <w:t>Return Days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4FAC6405" w14:textId="77777777">
            <w:pPr>
              <w:pStyle w:val="TableBody"/>
            </w:pPr>
            <w:r w:rsidRPr="00FB292A">
              <w:t>Days that the carrier is able to accept returns of cash.</w:t>
            </w:r>
          </w:p>
        </w:tc>
      </w:tr>
      <w:tr w:rsidRPr="00A875AE" w:rsidR="007467C0" w:rsidTr="58CB5956" w14:paraId="264BC38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642ED560" w14:textId="77777777">
            <w:pPr>
              <w:pStyle w:val="TableBody"/>
              <w:rPr>
                <w:b/>
                <w:bCs/>
              </w:rPr>
            </w:pPr>
            <w:r w:rsidRPr="006918EB">
              <w:rPr>
                <w:b/>
                <w:bCs/>
              </w:rPr>
              <w:t>Unplanned Delivery Days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73BC9FCF" w14:textId="77777777">
            <w:pPr>
              <w:pStyle w:val="TableBody"/>
            </w:pPr>
            <w:r w:rsidRPr="00FB292A">
              <w:t>Days that the carrier is able to deliver emergency cash.</w:t>
            </w:r>
          </w:p>
        </w:tc>
      </w:tr>
      <w:tr w:rsidRPr="00A875AE" w:rsidR="007467C0" w:rsidTr="58CB5956" w14:paraId="514A143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439911A5" w14:textId="77777777">
            <w:pPr>
              <w:pStyle w:val="TableBody"/>
              <w:rPr>
                <w:b/>
                <w:bCs/>
              </w:rPr>
            </w:pPr>
            <w:r w:rsidRPr="006918EB">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6246CD97" w14:textId="77777777">
            <w:pPr>
              <w:pStyle w:val="TableBody"/>
            </w:pPr>
            <w:r w:rsidRPr="00FB292A">
              <w:t>Saves the currently selected carrier profile</w:t>
            </w:r>
          </w:p>
        </w:tc>
      </w:tr>
      <w:tr w:rsidRPr="00A875AE" w:rsidR="007467C0" w:rsidTr="58CB5956" w14:paraId="7E18061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918EB" w:rsidR="007467C0" w:rsidP="006918EB" w:rsidRDefault="007467C0" w14:paraId="21F64D36" w14:textId="77777777">
            <w:pPr>
              <w:pStyle w:val="TableBody"/>
              <w:rPr>
                <w:b/>
                <w:bCs/>
              </w:rPr>
            </w:pPr>
            <w:r w:rsidRPr="006918EB">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918EB" w:rsidRDefault="007467C0" w14:paraId="00FCD22F" w14:textId="77777777">
            <w:pPr>
              <w:pStyle w:val="TableBody"/>
            </w:pPr>
            <w:r w:rsidRPr="00FB292A">
              <w:t>Cancels the changes made to the carrier and exits to the previous menu.</w:t>
            </w:r>
          </w:p>
        </w:tc>
      </w:tr>
    </w:tbl>
    <w:p w:rsidR="58CB5956" w:rsidRDefault="58CB5956" w14:paraId="26D253DA" w14:textId="37076D55"/>
    <w:p w:rsidR="007467C0" w:rsidP="007467C0" w:rsidRDefault="007467C0" w14:paraId="0022C1CF" w14:textId="38F5900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rsidR="00E33D33" w:rsidP="007467C0" w:rsidRDefault="00E33D33" w14:paraId="3FA212C3" w14:textId="77777777">
      <w:pPr>
        <w:pStyle w:val="TopofSection"/>
      </w:pPr>
    </w:p>
    <w:p w:rsidR="007467C0" w:rsidP="007467C0" w:rsidRDefault="007467C0" w14:paraId="5071C3B1" w14:textId="77777777">
      <w:pPr>
        <w:pStyle w:val="Heading3"/>
      </w:pPr>
      <w:bookmarkStart w:name="_Ref249249791" w:id="838"/>
      <w:bookmarkStart w:name="_Toc74556402" w:id="839"/>
      <w:bookmarkStart w:name="_Toc127491592" w:id="840"/>
      <w:bookmarkStart w:name="_Toc128021125" w:id="841"/>
      <w:r>
        <w:t>Network</w:t>
      </w:r>
      <w:r>
        <w:rPr>
          <w:rFonts w:ascii="Wingdings" w:hAnsi="Wingdings"/>
        </w:rPr>
        <w:t></w:t>
      </w:r>
      <w:r>
        <w:t>Groups</w:t>
      </w:r>
      <w:bookmarkEnd w:id="838"/>
      <w:bookmarkEnd w:id="839"/>
      <w:bookmarkEnd w:id="840"/>
      <w:bookmarkEnd w:id="841"/>
    </w:p>
    <w:p w:rsidR="007467C0" w:rsidP="003464FE" w:rsidRDefault="007467C0" w14:paraId="376D3E8F" w14:textId="77777777">
      <w:pPr>
        <w:pStyle w:val="BodyText"/>
      </w:pPr>
      <w:r>
        <w:t>Allows analysts to create groups that can be used to quickly populate Cashpoint selections.</w:t>
      </w:r>
    </w:p>
    <w:p w:rsidR="007467C0" w:rsidP="007467C0" w:rsidRDefault="007467C0" w14:paraId="7505D354" w14:textId="77777777">
      <w:pPr>
        <w:pStyle w:val="Caption"/>
      </w:pPr>
      <w:bookmarkStart w:name="_Toc74556473" w:id="842"/>
      <w:bookmarkStart w:name="_Toc128022150" w:id="843"/>
      <w:r>
        <w:t xml:space="preserve">Figure </w:t>
      </w:r>
      <w:r>
        <w:fldChar w:fldCharType="begin"/>
      </w:r>
      <w:r>
        <w:instrText xml:space="preserve"> SEQ Figure \* ARABIC </w:instrText>
      </w:r>
      <w:r>
        <w:fldChar w:fldCharType="separate"/>
      </w:r>
      <w:r>
        <w:rPr>
          <w:noProof/>
        </w:rPr>
        <w:t>41</w:t>
      </w:r>
      <w:r>
        <w:fldChar w:fldCharType="end"/>
      </w:r>
      <w:r>
        <w:t>: Group Page</w:t>
      </w:r>
      <w:bookmarkEnd w:id="842"/>
      <w:bookmarkEnd w:id="843"/>
    </w:p>
    <w:p w:rsidR="007467C0" w:rsidP="003464FE" w:rsidRDefault="007467C0" w14:paraId="7B89467B" w14:textId="1F020C00">
      <w:pPr>
        <w:jc w:val="center"/>
      </w:pPr>
      <w:del w:author="Moses, Robbie" w:date="2023-02-23T01:57:00Z" w:id="844">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7:00Z" w:id="845">
        <w:r w:rsidRPr="00E36598" w:rsid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5C61DE62" w14:textId="77777777">
      <w:pPr>
        <w:pStyle w:val="Caption"/>
      </w:pPr>
      <w:bookmarkStart w:name="_Toc74556700" w:id="846"/>
      <w:r>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84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7BFD91FA"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319D3FA0"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789EB7C9" w14:textId="77777777">
            <w:pPr>
              <w:pStyle w:val="TableHeader"/>
            </w:pPr>
            <w:r>
              <w:t>Description</w:t>
            </w:r>
          </w:p>
        </w:tc>
      </w:tr>
      <w:tr w:rsidRPr="00A875AE" w:rsidR="007467C0" w:rsidTr="58CB5956" w14:paraId="2F179A2C"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49D61CAE" w14:textId="77777777">
            <w:pPr>
              <w:pStyle w:val="TableBody"/>
              <w:rPr>
                <w:b/>
                <w:bCs/>
              </w:rPr>
            </w:pPr>
            <w:r w:rsidRPr="003464FE">
              <w:rPr>
                <w:b/>
                <w:bCs/>
              </w:rPr>
              <w:t>Group Selector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3617189A" w14:textId="77777777">
            <w:pPr>
              <w:pStyle w:val="TableBody"/>
            </w:pPr>
            <w:r w:rsidRPr="00FB292A">
              <w:t>A dropdown list with the groups currently defined in the system.</w:t>
            </w:r>
          </w:p>
        </w:tc>
      </w:tr>
      <w:tr w:rsidRPr="00A875AE" w:rsidR="007467C0" w:rsidTr="58CB5956" w14:paraId="4C9EF119"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378255BD" w14:textId="77777777">
            <w:pPr>
              <w:pStyle w:val="TableBody"/>
              <w:rPr>
                <w:b/>
                <w:bCs/>
              </w:rPr>
            </w:pPr>
            <w:r w:rsidRPr="003464FE">
              <w:rPr>
                <w:b/>
                <w:bCs/>
              </w:rPr>
              <w:t>Group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1E1FFFA4" w14:textId="77777777">
            <w:pPr>
              <w:pStyle w:val="TableBody"/>
            </w:pPr>
            <w:r w:rsidRPr="00FB292A">
              <w:t>The unique alpha-numeric identifier for the Group</w:t>
            </w:r>
          </w:p>
        </w:tc>
      </w:tr>
      <w:tr w:rsidRPr="00A875AE" w:rsidR="007467C0" w:rsidTr="58CB5956" w14:paraId="43B230E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0894209B" w14:textId="77777777">
            <w:pPr>
              <w:pStyle w:val="TableBody"/>
              <w:rPr>
                <w:b/>
                <w:bCs/>
              </w:rPr>
            </w:pPr>
            <w:r w:rsidRPr="003464FE">
              <w:rPr>
                <w:b/>
                <w:bCs/>
              </w:rPr>
              <w:t>Group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35B38997" w14:textId="77777777">
            <w:pPr>
              <w:pStyle w:val="TableBody"/>
            </w:pPr>
            <w:r w:rsidRPr="00FB292A">
              <w:t>Used to describe the group in more detail than the Group ID.</w:t>
            </w:r>
          </w:p>
        </w:tc>
      </w:tr>
      <w:tr w:rsidRPr="00A875AE" w:rsidR="007467C0" w:rsidTr="58CB5956" w14:paraId="3867D22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260C1AD1" w14:textId="77777777">
            <w:pPr>
              <w:pStyle w:val="TableBody"/>
              <w:rPr>
                <w:b/>
                <w:bCs/>
              </w:rPr>
            </w:pPr>
            <w:r w:rsidRPr="003464FE">
              <w:rPr>
                <w:b/>
                <w:bCs/>
              </w:rPr>
              <w:t>Select Cashpoints to Add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396D7D2C" w14:textId="77777777">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Pr="00A875AE" w:rsidR="007467C0" w:rsidTr="58CB5956" w14:paraId="547E023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01F53155" w14:textId="77777777">
            <w:pPr>
              <w:pStyle w:val="TableBody"/>
              <w:rPr>
                <w:b/>
                <w:bCs/>
              </w:rPr>
            </w:pPr>
            <w:r w:rsidRPr="003464FE">
              <w:rPr>
                <w:b/>
                <w:bCs/>
              </w:rPr>
              <w:t>Cashpoint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3672283A" w14:textId="77777777">
            <w:pPr>
              <w:pStyle w:val="TableBody"/>
            </w:pPr>
            <w:r w:rsidRPr="00FB292A">
              <w:t>Cashpoint ID of the Cashpoint in the group.</w:t>
            </w:r>
          </w:p>
        </w:tc>
      </w:tr>
      <w:tr w:rsidRPr="00A875AE" w:rsidR="007467C0" w:rsidTr="58CB5956" w14:paraId="5C6BC15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01275A2A" w14:textId="77777777">
            <w:pPr>
              <w:pStyle w:val="TableBody"/>
              <w:rPr>
                <w:b/>
                <w:bCs/>
              </w:rPr>
            </w:pPr>
            <w:r w:rsidRPr="003464FE">
              <w:rPr>
                <w:b/>
                <w:bCs/>
              </w:rPr>
              <w:t>CP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5DBAA57E" w14:textId="77777777">
            <w:pPr>
              <w:pStyle w:val="TableBody"/>
            </w:pPr>
            <w:r w:rsidRPr="00FB292A">
              <w:t>The Cashpoint Type of the corresponding Cashpoint ID.</w:t>
            </w:r>
          </w:p>
        </w:tc>
      </w:tr>
      <w:tr w:rsidRPr="00A875AE" w:rsidR="007467C0" w:rsidTr="58CB5956" w14:paraId="5E31541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2CE61C59" w14:textId="77777777">
            <w:pPr>
              <w:pStyle w:val="TableBody"/>
              <w:rPr>
                <w:b/>
                <w:bCs/>
              </w:rPr>
            </w:pPr>
            <w:r w:rsidRPr="003464FE">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12DA5D13" w14:textId="76E054BB">
            <w:pPr>
              <w:pStyle w:val="TableBody"/>
            </w:pPr>
            <w:r w:rsidRPr="00FB292A">
              <w:t>Saves the currently select</w:t>
            </w:r>
            <w:r w:rsidR="00E6108F">
              <w:t>ed</w:t>
            </w:r>
            <w:r w:rsidRPr="00FB292A">
              <w:t xml:space="preserve"> Group profile.</w:t>
            </w:r>
          </w:p>
        </w:tc>
      </w:tr>
      <w:tr w:rsidRPr="00A875AE" w:rsidR="007467C0" w:rsidTr="58CB5956" w14:paraId="6AB95B0C" w14:textId="77777777">
        <w:trPr>
          <w:cantSplit/>
          <w:trHeight w:val="1232"/>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25745E1C" w14:textId="77777777">
            <w:pPr>
              <w:pStyle w:val="TableBody"/>
              <w:rPr>
                <w:b/>
                <w:bCs/>
              </w:rPr>
            </w:pPr>
            <w:r w:rsidRPr="003464FE">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00F7467E" w:rsidP="003464FE" w:rsidRDefault="007467C0" w14:paraId="64A3631D" w14:textId="77777777">
            <w:pPr>
              <w:pStyle w:val="TableBody"/>
            </w:pPr>
            <w:r w:rsidRPr="00FB292A">
              <w:t xml:space="preserve">Deletes the Group ID from the system. The user will be prompted to confirm the deletion before it is permanently deleted from the system. </w:t>
            </w:r>
          </w:p>
          <w:p w:rsidRPr="00FB292A" w:rsidR="007467C0" w:rsidP="00F7467E" w:rsidRDefault="007467C0" w14:paraId="7C4B2AE4" w14:textId="745DEBC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Pr="00A875AE" w:rsidR="007467C0" w:rsidTr="58CB5956" w14:paraId="5D4DD5F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63E6BCB0" w14:textId="77777777">
            <w:pPr>
              <w:pStyle w:val="TableBody"/>
              <w:rPr>
                <w:b/>
                <w:bCs/>
              </w:rPr>
            </w:pPr>
            <w:r w:rsidRPr="003464FE">
              <w:rPr>
                <w:b/>
                <w:bCs/>
              </w:rPr>
              <w:t>Remove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25E1AA45" w14:textId="77777777">
            <w:pPr>
              <w:pStyle w:val="TableBody"/>
            </w:pPr>
            <w:r w:rsidRPr="00FB292A">
              <w:t>Removes the Cashpoints that are selected by the checkmark to the left of the Cashpoint ID in the Cashpoints list.</w:t>
            </w:r>
          </w:p>
        </w:tc>
      </w:tr>
    </w:tbl>
    <w:p w:rsidR="58CB5956" w:rsidRDefault="58CB5956" w14:paraId="6A8A9EBC" w14:textId="4A353926"/>
    <w:p w:rsidR="007467C0" w:rsidP="007467C0" w:rsidRDefault="007467C0" w14:paraId="2149E33C" w14:textId="5C727E9D">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rsidR="00A22B8B" w:rsidP="007467C0" w:rsidRDefault="00A22B8B" w14:paraId="2F703CD4" w14:textId="77777777">
      <w:pPr>
        <w:pStyle w:val="TopofSection"/>
      </w:pPr>
    </w:p>
    <w:p w:rsidR="007467C0" w:rsidP="007467C0" w:rsidRDefault="007467C0" w14:paraId="2A9F4BDD" w14:textId="77777777">
      <w:pPr>
        <w:pStyle w:val="Heading3"/>
      </w:pPr>
      <w:bookmarkStart w:name="_Ref246139509" w:id="847"/>
      <w:bookmarkStart w:name="_Toc74556403" w:id="848"/>
      <w:bookmarkStart w:name="_Toc127491593" w:id="849"/>
      <w:bookmarkStart w:name="_Toc128021126" w:id="850"/>
      <w:r>
        <w:t>Network</w:t>
      </w:r>
      <w:r>
        <w:rPr>
          <w:rFonts w:ascii="Wingdings" w:hAnsi="Wingdings"/>
        </w:rPr>
        <w:t></w:t>
      </w:r>
      <w:r>
        <w:t>Sorters</w:t>
      </w:r>
      <w:bookmarkEnd w:id="847"/>
      <w:bookmarkEnd w:id="848"/>
      <w:bookmarkEnd w:id="849"/>
      <w:bookmarkEnd w:id="850"/>
    </w:p>
    <w:p w:rsidR="007467C0" w:rsidP="003464FE" w:rsidRDefault="007467C0" w14:paraId="3C2E39AC" w14:textId="2DC56E30">
      <w:pPr>
        <w:pStyle w:val="BodyText"/>
      </w:pPr>
      <w:r>
        <w:t>The Sorters page is used to define the Sorters that will be used by Vault Cashpoints. The definition is used to define the name and the number of notes per hour for the corresponding Sorter.</w:t>
      </w:r>
    </w:p>
    <w:p w:rsidR="007467C0" w:rsidP="007467C0" w:rsidRDefault="007467C0" w14:paraId="546753E6" w14:textId="77777777">
      <w:pPr>
        <w:pStyle w:val="Caption"/>
      </w:pPr>
      <w:bookmarkStart w:name="_Toc74556474" w:id="851"/>
      <w:bookmarkStart w:name="_Toc128022151" w:id="852"/>
      <w:r>
        <w:t xml:space="preserve">Figure </w:t>
      </w:r>
      <w:r>
        <w:fldChar w:fldCharType="begin"/>
      </w:r>
      <w:r>
        <w:instrText xml:space="preserve"> SEQ Figure \* ARABIC </w:instrText>
      </w:r>
      <w:r>
        <w:fldChar w:fldCharType="separate"/>
      </w:r>
      <w:r>
        <w:rPr>
          <w:noProof/>
        </w:rPr>
        <w:t>42</w:t>
      </w:r>
      <w:r>
        <w:fldChar w:fldCharType="end"/>
      </w:r>
      <w:r>
        <w:t>: Sorters Page</w:t>
      </w:r>
      <w:bookmarkEnd w:id="851"/>
      <w:bookmarkEnd w:id="852"/>
    </w:p>
    <w:p w:rsidR="007467C0" w:rsidP="003464FE" w:rsidRDefault="007467C0" w14:paraId="1B0A8549" w14:textId="6F649791">
      <w:pPr>
        <w:jc w:val="center"/>
      </w:pPr>
      <w:del w:author="Moses, Robbie" w:date="2023-02-23T01:58:00Z" w:id="853">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8:00Z" w:id="854">
        <w:r w:rsidRPr="00085FD0" w:rsid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2F99CA5F" w14:textId="77777777">
      <w:pPr>
        <w:pStyle w:val="Caption"/>
      </w:pPr>
      <w:bookmarkStart w:name="_Toc74556701" w:id="855"/>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85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318F44F"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39F56086"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1584CF7F" w14:textId="77777777">
            <w:pPr>
              <w:pStyle w:val="TableHeader"/>
            </w:pPr>
            <w:r>
              <w:t>Description</w:t>
            </w:r>
          </w:p>
        </w:tc>
      </w:tr>
      <w:tr w:rsidRPr="00A875AE" w:rsidR="007467C0" w:rsidTr="58CB5956" w14:paraId="02235C1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0F6144E2" w14:textId="77777777">
            <w:pPr>
              <w:pStyle w:val="TableBody"/>
              <w:rPr>
                <w:b/>
                <w:bCs/>
              </w:rPr>
            </w:pPr>
            <w:r w:rsidRPr="003464FE">
              <w:rPr>
                <w:b/>
                <w:bCs/>
              </w:rPr>
              <w:t>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E6108F" w14:paraId="219C3ED6" w14:textId="138AA076">
            <w:pPr>
              <w:pStyle w:val="TableBody"/>
            </w:pPr>
            <w:r>
              <w:t>A u</w:t>
            </w:r>
            <w:r w:rsidRPr="00FB292A">
              <w:t xml:space="preserve">nique </w:t>
            </w:r>
            <w:r w:rsidRPr="00FB292A" w:rsidR="007467C0">
              <w:t>alpha-numeric identifier is used to identify the Sorter in the system.</w:t>
            </w:r>
          </w:p>
        </w:tc>
      </w:tr>
      <w:tr w:rsidRPr="00A875AE" w:rsidR="007467C0" w:rsidTr="58CB5956" w14:paraId="78DC085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219037EB" w14:textId="77777777">
            <w:pPr>
              <w:pStyle w:val="TableBody"/>
              <w:rPr>
                <w:b/>
                <w:bCs/>
              </w:rPr>
            </w:pPr>
            <w:r w:rsidRPr="003464FE">
              <w:rPr>
                <w:b/>
                <w:bCs/>
              </w:rPr>
              <w:t>Notes Per Hour</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34BE053F" w14:textId="77777777">
            <w:pPr>
              <w:pStyle w:val="TableBody"/>
            </w:pPr>
            <w:r w:rsidRPr="00FB292A">
              <w:t>Defines the number of notes that can be processed by the sorter in an hour.</w:t>
            </w:r>
          </w:p>
        </w:tc>
      </w:tr>
      <w:tr w:rsidRPr="00A875AE" w:rsidR="007467C0" w:rsidTr="58CB5956" w14:paraId="643ED19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2C3801BD" w14:textId="77777777">
            <w:pPr>
              <w:pStyle w:val="TableBody"/>
              <w:rPr>
                <w:b/>
                <w:bCs/>
              </w:rPr>
            </w:pPr>
            <w:r w:rsidRPr="003464FE">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7BA7824E" w14:textId="77777777">
            <w:pPr>
              <w:pStyle w:val="TableBody"/>
            </w:pPr>
            <w:r w:rsidRPr="00FB292A">
              <w:t>Saves any changes made to the list of currently defined sorters</w:t>
            </w:r>
          </w:p>
        </w:tc>
      </w:tr>
      <w:tr w:rsidRPr="00A875AE" w:rsidR="007467C0" w:rsidTr="58CB5956" w14:paraId="4CAA208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58FB4D05" w14:textId="77777777">
            <w:pPr>
              <w:pStyle w:val="TableBody"/>
              <w:rPr>
                <w:b/>
                <w:bCs/>
              </w:rPr>
            </w:pPr>
            <w:r w:rsidRPr="003464FE">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00A30F75" w:rsidP="003464FE" w:rsidRDefault="007467C0" w14:paraId="70BBE98E" w14:textId="77777777">
            <w:pPr>
              <w:pStyle w:val="TableBody"/>
            </w:pPr>
            <w:r w:rsidRPr="00FB292A">
              <w:t xml:space="preserve">Deletes the corresponding Sorter from the system. </w:t>
            </w:r>
          </w:p>
          <w:p w:rsidRPr="00FB292A" w:rsidR="007467C0" w:rsidP="00A30F75" w:rsidRDefault="007467C0" w14:paraId="3BC69760" w14:textId="51DF5180">
            <w:pPr>
              <w:pStyle w:val="TableNote"/>
            </w:pPr>
            <w:r w:rsidRPr="00A30F75">
              <w:rPr>
                <w:b/>
                <w:bCs/>
              </w:rPr>
              <w:t>Note</w:t>
            </w:r>
            <w:r w:rsidRPr="00FB292A">
              <w:t xml:space="preserve"> </w:t>
            </w:r>
            <w:r w:rsidR="00A30F75">
              <w:t>I</w:t>
            </w:r>
            <w:r w:rsidRPr="00FB292A">
              <w:t>t is not possible to delete a sorter unless it is not assigned to a Vault.</w:t>
            </w:r>
          </w:p>
        </w:tc>
      </w:tr>
    </w:tbl>
    <w:p w:rsidR="58CB5956" w:rsidRDefault="58CB5956" w14:paraId="0105D447" w14:textId="385FC295"/>
    <w:p w:rsidR="007467C0" w:rsidP="007467C0" w:rsidRDefault="007467C0" w14:paraId="33E115A8" w14:textId="16EF4661">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rsidRPr="00326CDA" w:rsidR="00624ACA" w:rsidP="007467C0" w:rsidRDefault="00624ACA" w14:paraId="746BB01B" w14:textId="77777777">
      <w:pPr>
        <w:pStyle w:val="TopofSection"/>
      </w:pPr>
    </w:p>
    <w:p w:rsidR="007467C0" w:rsidP="007467C0" w:rsidRDefault="007467C0" w14:paraId="5D08A219" w14:textId="77777777">
      <w:pPr>
        <w:pStyle w:val="Heading3"/>
      </w:pPr>
      <w:bookmarkStart w:name="_Ref246139513" w:id="856"/>
      <w:bookmarkStart w:name="_Toc74556404" w:id="857"/>
      <w:bookmarkStart w:name="_Toc127491594" w:id="858"/>
      <w:bookmarkStart w:name="_Toc128021127" w:id="859"/>
      <w:r>
        <w:t>Network</w:t>
      </w:r>
      <w:r>
        <w:rPr>
          <w:rFonts w:ascii="Wingdings" w:hAnsi="Wingdings"/>
        </w:rPr>
        <w:t></w:t>
      </w:r>
      <w:r>
        <w:t>Cross Shipping</w:t>
      </w:r>
      <w:bookmarkEnd w:id="856"/>
      <w:bookmarkEnd w:id="857"/>
      <w:bookmarkEnd w:id="858"/>
      <w:bookmarkEnd w:id="859"/>
    </w:p>
    <w:p w:rsidR="007467C0" w:rsidP="003464FE" w:rsidRDefault="007467C0" w14:paraId="2F3F91A5" w14:textId="77777777">
      <w:pPr>
        <w:pStyle w:val="BodyText"/>
      </w:pPr>
      <w:r>
        <w:t>The Cross Shipping page is used to define the Cross Shipping parameters for determining when Cross Shipping penalties apply.</w:t>
      </w:r>
    </w:p>
    <w:p w:rsidR="007467C0" w:rsidP="007467C0" w:rsidRDefault="007467C0" w14:paraId="3D579B58" w14:textId="77777777">
      <w:pPr>
        <w:pStyle w:val="Caption"/>
      </w:pPr>
      <w:bookmarkStart w:name="_Toc74556702" w:id="860"/>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86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FADD122"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64EF4D58"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4B7702A8" w14:textId="77777777">
            <w:pPr>
              <w:pStyle w:val="TableHeader"/>
            </w:pPr>
            <w:r>
              <w:t>Description</w:t>
            </w:r>
          </w:p>
        </w:tc>
      </w:tr>
      <w:tr w:rsidRPr="00A875AE" w:rsidR="007467C0" w:rsidTr="58CB5956" w14:paraId="3CF1EF8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3A3CC09F" w14:textId="77777777">
            <w:pPr>
              <w:pStyle w:val="TableBody"/>
              <w:rPr>
                <w:b/>
                <w:bCs/>
              </w:rPr>
            </w:pPr>
            <w:r w:rsidRPr="003464FE">
              <w:rPr>
                <w:b/>
                <w:bCs/>
              </w:rPr>
              <w:t>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47B6613D" w14:textId="73E4DEBE">
            <w:pPr>
              <w:pStyle w:val="TableBody"/>
            </w:pPr>
            <w:r w:rsidRPr="00FB292A">
              <w:t xml:space="preserve">Defines the </w:t>
            </w:r>
            <w:r w:rsidR="00E6108F">
              <w:t>t</w:t>
            </w:r>
            <w:r w:rsidRPr="00FB292A" w:rsidR="00E6108F">
              <w:t xml:space="preserve">ype </w:t>
            </w:r>
            <w:r w:rsidRPr="00FB292A">
              <w:t xml:space="preserve">of Cross Action to be taken. This is used in conjunction with the </w:t>
            </w:r>
            <w:r w:rsidRPr="006F1961">
              <w:rPr>
                <w:b/>
                <w:bCs/>
              </w:rPr>
              <w:t>‘Select’</w:t>
            </w:r>
            <w:r w:rsidRPr="00FB292A">
              <w:t xml:space="preserve"> Button to enter the appropriate </w:t>
            </w:r>
            <w:r w:rsidRPr="00FB292A" w:rsidR="00E6108F">
              <w:t>sub</w:t>
            </w:r>
            <w:r w:rsidR="00E6108F">
              <w:t>-</w:t>
            </w:r>
            <w:r w:rsidRPr="00FB292A">
              <w:t>menu.</w:t>
            </w:r>
          </w:p>
          <w:p w:rsidRPr="00FB292A" w:rsidR="007467C0" w:rsidP="003464FE" w:rsidRDefault="007467C0" w14:paraId="3ABD33F5" w14:textId="77777777">
            <w:pPr>
              <w:pStyle w:val="TableBody"/>
            </w:pPr>
            <w:r w:rsidRPr="00FB292A">
              <w:t>The available options are:</w:t>
            </w:r>
          </w:p>
          <w:p w:rsidRPr="00FB292A" w:rsidR="007467C0" w:rsidP="003464FE" w:rsidRDefault="007467C0" w14:paraId="077F0CD5" w14:textId="77777777">
            <w:pPr>
              <w:pStyle w:val="TableListBullet"/>
            </w:pPr>
            <w:r w:rsidRPr="006F1961">
              <w:rPr>
                <w:b/>
                <w:bCs/>
              </w:rPr>
              <w:t>Zones –</w:t>
            </w:r>
            <w:r w:rsidRPr="00FB292A">
              <w:t xml:space="preserve"> Allows the user to define the zones that will be used to assign to the Cashpoints.</w:t>
            </w:r>
          </w:p>
          <w:p w:rsidRPr="00FB292A" w:rsidR="007467C0" w:rsidP="003464FE" w:rsidRDefault="007467C0" w14:paraId="301BFE27" w14:textId="726A6110">
            <w:pPr>
              <w:pStyle w:val="TableListBullet"/>
            </w:pPr>
            <w:r w:rsidRPr="006F1961">
              <w:rPr>
                <w:b/>
                <w:bCs/>
              </w:rPr>
              <w:t>Cross Shipping Penalty –</w:t>
            </w:r>
            <w:r w:rsidRPr="00FB292A">
              <w:t xml:space="preserve"> Determines the number of notes and the costs associated with constitute a Cross Shipping Penalty.</w:t>
            </w:r>
          </w:p>
        </w:tc>
      </w:tr>
      <w:tr w:rsidRPr="00A875AE" w:rsidR="007467C0" w:rsidTr="58CB5956" w14:paraId="1D9F3CB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287F6504" w14:textId="77777777">
            <w:pPr>
              <w:pStyle w:val="TableBody"/>
              <w:rPr>
                <w:b/>
                <w:bCs/>
              </w:rPr>
            </w:pPr>
            <w:r w:rsidRPr="003464FE">
              <w:rPr>
                <w:b/>
                <w:bCs/>
              </w:rPr>
              <w:t>Select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3A5302CD" w14:textId="77777777">
            <w:pPr>
              <w:pStyle w:val="TableBody"/>
            </w:pPr>
            <w:r w:rsidRPr="00FB292A">
              <w:t>Used to navigate to the sub-menu that is selected in the Type list.</w:t>
            </w:r>
          </w:p>
        </w:tc>
      </w:tr>
      <w:tr w:rsidRPr="00A875AE" w:rsidR="007467C0" w:rsidTr="58CB5956" w14:paraId="55D70EF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00E985A3" w14:textId="77777777">
            <w:pPr>
              <w:pStyle w:val="TableBody"/>
              <w:rPr>
                <w:b/>
                <w:bCs/>
              </w:rPr>
            </w:pPr>
            <w:r w:rsidRPr="003464FE">
              <w:rPr>
                <w:b/>
                <w:bCs/>
              </w:rPr>
              <w:t>Unit Size (in notes)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19B87E6E" w14:textId="79F02047">
            <w:pPr>
              <w:pStyle w:val="TableBody"/>
            </w:pPr>
            <w:r w:rsidRPr="00FB292A">
              <w:t xml:space="preserve">The number of notes and the cost for </w:t>
            </w:r>
            <w:r w:rsidRPr="00FB292A" w:rsidR="00E6108F">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Pr="00FB292A" w:rsidR="00E6108F">
              <w:t>e</w:t>
            </w:r>
            <w:r w:rsidR="00E6108F">
              <w:t>very</w:t>
            </w:r>
            <w:r w:rsidRPr="00FB292A" w:rsidR="00E6108F">
              <w:t xml:space="preserve"> </w:t>
            </w:r>
            <w:r w:rsidRPr="00FB292A">
              <w:t>1000 notes that is cross shipped, 5 dollars is charged.</w:t>
            </w:r>
          </w:p>
        </w:tc>
      </w:tr>
      <w:tr w:rsidRPr="00A875AE" w:rsidR="007467C0" w:rsidTr="58CB5956" w14:paraId="02504A1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3666DAC3" w14:textId="77777777">
            <w:pPr>
              <w:pStyle w:val="TableBody"/>
              <w:rPr>
                <w:b/>
                <w:bCs/>
              </w:rPr>
            </w:pPr>
            <w:r w:rsidRPr="003464FE">
              <w:rPr>
                <w:b/>
                <w:bCs/>
              </w:rPr>
              <w:t>Penalty Amount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22E33AB7" w14:textId="193170F7">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Pr="00FB292A" w:rsidR="00E6108F">
              <w:t>e</w:t>
            </w:r>
            <w:r w:rsidR="00E6108F">
              <w:t>very</w:t>
            </w:r>
            <w:r w:rsidRPr="00FB292A" w:rsidR="00E6108F">
              <w:t xml:space="preserve"> </w:t>
            </w:r>
            <w:r w:rsidRPr="00FB292A">
              <w:t>1000 notes that is cross shipped, 5 dollars is charged.</w:t>
            </w:r>
          </w:p>
        </w:tc>
      </w:tr>
      <w:tr w:rsidRPr="00A875AE" w:rsidR="007467C0" w:rsidTr="58CB5956" w14:paraId="57B195A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5D36EC08" w14:textId="77777777">
            <w:pPr>
              <w:pStyle w:val="TableBody"/>
              <w:rPr>
                <w:b/>
                <w:bCs/>
              </w:rPr>
            </w:pPr>
            <w:r w:rsidRPr="003464FE">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1F09D809" w14:textId="77777777">
            <w:pPr>
              <w:pStyle w:val="TableBody"/>
            </w:pPr>
            <w:r w:rsidRPr="00FB292A">
              <w:t>Saves the current Cross Shipping Penalty Cost Definition.</w:t>
            </w:r>
          </w:p>
        </w:tc>
      </w:tr>
      <w:tr w:rsidRPr="00A875AE" w:rsidR="007467C0" w:rsidTr="58CB5956" w14:paraId="0325D929"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52C807D5" w14:textId="77777777">
            <w:pPr>
              <w:pStyle w:val="TableBody"/>
              <w:rPr>
                <w:b/>
                <w:bCs/>
              </w:rPr>
            </w:pPr>
            <w:r w:rsidRPr="003464FE">
              <w:rPr>
                <w:b/>
                <w:bCs/>
              </w:rPr>
              <w:t>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5EE14521" w14:textId="77777777">
            <w:pPr>
              <w:pStyle w:val="TableBody"/>
            </w:pPr>
            <w:r w:rsidRPr="00FB292A">
              <w:t>Name of the Zone</w:t>
            </w:r>
          </w:p>
        </w:tc>
      </w:tr>
      <w:tr w:rsidRPr="00A875AE" w:rsidR="007467C0" w:rsidTr="58CB5956" w14:paraId="4B90E8C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5E08A906" w14:textId="77777777">
            <w:pPr>
              <w:pStyle w:val="TableBody"/>
              <w:rPr>
                <w:b/>
                <w:bCs/>
              </w:rPr>
            </w:pPr>
            <w:r w:rsidRPr="003464FE">
              <w:rPr>
                <w:b/>
                <w:bCs/>
              </w:rPr>
              <w:t>Description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0D492EB1" w14:textId="77777777">
            <w:pPr>
              <w:pStyle w:val="TableBody"/>
            </w:pPr>
            <w:r w:rsidRPr="00FB292A">
              <w:t>Description of the Zone</w:t>
            </w:r>
          </w:p>
        </w:tc>
      </w:tr>
      <w:tr w:rsidRPr="00A875AE" w:rsidR="007467C0" w:rsidTr="58CB5956" w14:paraId="4DA13FA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114022FF" w14:textId="77777777">
            <w:pPr>
              <w:pStyle w:val="TableBody"/>
              <w:rPr>
                <w:b/>
                <w:bCs/>
              </w:rPr>
            </w:pPr>
            <w:r w:rsidRPr="003464FE">
              <w:rPr>
                <w:b/>
                <w:bCs/>
              </w:rPr>
              <w:t>Delete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648B4349" w14:textId="77777777">
            <w:pPr>
              <w:pStyle w:val="TableBody"/>
            </w:pPr>
            <w:r w:rsidRPr="00FB292A">
              <w:t>Deletes the corresponding Zone</w:t>
            </w:r>
          </w:p>
        </w:tc>
      </w:tr>
      <w:tr w:rsidRPr="00A875AE" w:rsidR="007467C0" w:rsidTr="58CB5956" w14:paraId="3FA5545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3464FE" w:rsidR="007467C0" w:rsidP="003464FE" w:rsidRDefault="007467C0" w14:paraId="3E12E3D9" w14:textId="77777777">
            <w:pPr>
              <w:pStyle w:val="TableBody"/>
              <w:rPr>
                <w:b/>
                <w:bCs/>
              </w:rPr>
            </w:pPr>
            <w:r w:rsidRPr="003464FE">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3464FE" w:rsidRDefault="007467C0" w14:paraId="75BBC5EF" w14:textId="77777777">
            <w:pPr>
              <w:pStyle w:val="TableBody"/>
            </w:pPr>
            <w:r w:rsidRPr="00FB292A">
              <w:t>Saves the current list of Zones.</w:t>
            </w:r>
          </w:p>
        </w:tc>
      </w:tr>
    </w:tbl>
    <w:p w:rsidR="58CB5956" w:rsidRDefault="58CB5956" w14:paraId="61018089" w14:textId="2E02F42B"/>
    <w:p w:rsidRPr="00326CDA" w:rsidR="007467C0" w:rsidP="007467C0" w:rsidRDefault="007467C0" w14:paraId="59F0FD61" w14:textId="77777777">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rsidR="007467C0" w:rsidP="007467C0" w:rsidRDefault="007467C0" w14:paraId="0D3548A2" w14:textId="03CCCDE0">
      <w:pPr>
        <w:spacing w:after="0" w:line="240" w:lineRule="auto"/>
        <w:rPr>
          <w:caps/>
          <w:color w:val="622423"/>
          <w:sz w:val="24"/>
          <w:szCs w:val="24"/>
          <w:lang w:val="x-none" w:eastAsia="x-none" w:bidi="ar-SA"/>
        </w:rPr>
      </w:pPr>
    </w:p>
    <w:p w:rsidRPr="000669DA" w:rsidR="007467C0" w:rsidP="007467C0" w:rsidRDefault="007467C0" w14:paraId="503032E3" w14:textId="77777777">
      <w:pPr>
        <w:pStyle w:val="Heading3"/>
        <w:rPr>
          <w:lang w:val="en-US"/>
        </w:rPr>
      </w:pPr>
      <w:bookmarkStart w:name="_Network(tRADING_mARKET" w:id="861"/>
      <w:bookmarkStart w:name="_Ref65164674" w:id="862"/>
      <w:bookmarkStart w:name="_Ref65165351" w:id="863"/>
      <w:bookmarkStart w:name="_Toc74556405" w:id="864"/>
      <w:bookmarkStart w:name="_Toc127491595" w:id="865"/>
      <w:bookmarkStart w:name="_Toc128021128" w:id="866"/>
      <w:bookmarkEnd w:id="861"/>
      <w:r>
        <w:t>Network</w:t>
      </w:r>
      <w:r>
        <w:rPr>
          <w:rFonts w:ascii="Wingdings" w:hAnsi="Wingdings"/>
        </w:rPr>
        <w:t></w:t>
      </w:r>
      <w:r>
        <w:rPr>
          <w:lang w:val="en-US"/>
        </w:rPr>
        <w:t>Trading Market</w:t>
      </w:r>
      <w:bookmarkEnd w:id="862"/>
      <w:bookmarkEnd w:id="863"/>
      <w:bookmarkEnd w:id="864"/>
      <w:bookmarkEnd w:id="865"/>
      <w:bookmarkEnd w:id="866"/>
    </w:p>
    <w:p w:rsidR="007467C0" w:rsidP="00CA7142" w:rsidRDefault="007467C0" w14:paraId="641D059B" w14:textId="77777777">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rsidR="007467C0" w:rsidP="00CA7142" w:rsidRDefault="007467C0" w14:paraId="486CEEAA" w14:textId="77777777">
      <w:pPr>
        <w:pStyle w:val="BodyText"/>
      </w:pPr>
      <w:r>
        <w:t>The Trading Market page under Network facilitates the creation of the various markets to which Vaults may be assigned.</w:t>
      </w:r>
    </w:p>
    <w:p w:rsidR="007467C0" w:rsidP="007467C0" w:rsidRDefault="007467C0" w14:paraId="160CC40E" w14:textId="77777777">
      <w:pPr>
        <w:pStyle w:val="Caption"/>
      </w:pPr>
      <w:bookmarkStart w:name="_Toc74556475" w:id="867"/>
      <w:bookmarkStart w:name="_Toc128022152" w:id="868"/>
      <w:r>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867"/>
      <w:bookmarkEnd w:id="868"/>
    </w:p>
    <w:p w:rsidR="007467C0" w:rsidP="00A349E6" w:rsidRDefault="007467C0" w14:paraId="02CA0DD4" w14:textId="05C99F9C">
      <w:pPr>
        <w:jc w:val="center"/>
      </w:pPr>
      <w:del w:author="Moses, Robbie" w:date="2023-02-23T01:59:00Z" w:id="869">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1:59:00Z" w:id="870">
        <w:r w:rsidRPr="00614DC5" w:rsid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1C812F19" w14:textId="77777777">
      <w:pPr>
        <w:pStyle w:val="Caption"/>
      </w:pPr>
      <w:bookmarkStart w:name="_Toc74556703" w:id="871"/>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871"/>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Pr="00A875AE" w:rsidR="007467C0" w:rsidTr="58CB5956" w14:paraId="202014DF" w14:textId="77777777">
        <w:trPr>
          <w:cantSplit/>
          <w:tblHeader/>
        </w:trPr>
        <w:tc>
          <w:tcPr>
            <w:tcW w:w="2592" w:type="dxa"/>
            <w:tcBorders>
              <w:top w:val="single" w:color="auto" w:sz="4" w:space="0"/>
              <w:left w:val="single" w:color="auto" w:sz="4" w:space="0"/>
              <w:bottom w:val="single" w:color="auto" w:sz="4" w:space="0"/>
              <w:right w:val="single" w:color="auto" w:sz="6" w:space="0"/>
            </w:tcBorders>
            <w:shd w:val="clear" w:color="auto" w:fill="60C03A"/>
          </w:tcPr>
          <w:p w:rsidRPr="00A875AE" w:rsidR="007467C0" w:rsidP="00170D7D" w:rsidRDefault="007467C0" w14:paraId="22F88497" w14:textId="77777777">
            <w:pPr>
              <w:pStyle w:val="TableHeader"/>
            </w:pPr>
            <w:r>
              <w:t>Fields</w:t>
            </w:r>
          </w:p>
        </w:tc>
        <w:tc>
          <w:tcPr>
            <w:tcW w:w="5458" w:type="dxa"/>
            <w:tcBorders>
              <w:top w:val="single" w:color="auto" w:sz="4" w:space="0"/>
              <w:left w:val="nil"/>
              <w:bottom w:val="single" w:color="auto" w:sz="4" w:space="0"/>
              <w:right w:val="single" w:color="auto" w:sz="4" w:space="0"/>
            </w:tcBorders>
            <w:shd w:val="clear" w:color="auto" w:fill="60C03A"/>
          </w:tcPr>
          <w:p w:rsidRPr="00A875AE" w:rsidR="007467C0" w:rsidP="00170D7D" w:rsidRDefault="007467C0" w14:paraId="3303494E" w14:textId="77777777">
            <w:pPr>
              <w:pStyle w:val="TableHeader"/>
            </w:pPr>
            <w:r>
              <w:t>Description</w:t>
            </w:r>
          </w:p>
        </w:tc>
      </w:tr>
      <w:tr w:rsidRPr="00A875AE" w:rsidR="007467C0" w:rsidTr="58CB5956" w14:paraId="23D31F8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349E6" w:rsidR="007467C0" w:rsidP="00A349E6" w:rsidRDefault="007467C0" w14:paraId="09CD7932" w14:textId="77777777">
            <w:pPr>
              <w:pStyle w:val="TableBody"/>
              <w:rPr>
                <w:b/>
                <w:bCs/>
              </w:rPr>
            </w:pPr>
            <w:r w:rsidRPr="00A349E6">
              <w:rPr>
                <w:b/>
                <w:bCs/>
              </w:rPr>
              <w:t>Trading Partner Recommendations</w:t>
            </w:r>
          </w:p>
        </w:tc>
        <w:tc>
          <w:tcPr>
            <w:tcW w:w="5458" w:type="dxa"/>
            <w:tcBorders>
              <w:top w:val="single" w:color="auto" w:sz="4" w:space="0"/>
              <w:left w:val="single" w:color="auto" w:sz="4" w:space="0"/>
              <w:bottom w:val="single" w:color="auto" w:sz="4" w:space="0"/>
              <w:right w:val="single" w:color="auto" w:sz="4" w:space="0"/>
            </w:tcBorders>
          </w:tcPr>
          <w:p w:rsidR="007467C0" w:rsidP="00A349E6" w:rsidRDefault="007467C0" w14:paraId="2AAF1FE6" w14:textId="6AEAC3B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rsidR="007467C0" w:rsidP="00A349E6" w:rsidRDefault="007467C0" w14:paraId="1B677EE4" w14:textId="77777777">
            <w:pPr>
              <w:pStyle w:val="TableListBullet"/>
            </w:pPr>
            <w:r>
              <w:t>Delivery and Return Recommendations</w:t>
            </w:r>
          </w:p>
          <w:p w:rsidR="007467C0" w:rsidP="00A349E6" w:rsidRDefault="007467C0" w14:paraId="6C7BBD7A" w14:textId="77777777">
            <w:pPr>
              <w:pStyle w:val="TableListBullet"/>
            </w:pPr>
            <w:r>
              <w:t>Delivery Recommendations</w:t>
            </w:r>
          </w:p>
          <w:p w:rsidRPr="00FB292A" w:rsidR="007467C0" w:rsidP="00A349E6" w:rsidRDefault="007467C0" w14:paraId="6220EA8D" w14:textId="77777777">
            <w:pPr>
              <w:pStyle w:val="TableListBullet"/>
            </w:pPr>
            <w:r>
              <w:t>Return Recommendations</w:t>
            </w:r>
          </w:p>
        </w:tc>
      </w:tr>
      <w:tr w:rsidRPr="00A875AE" w:rsidR="007467C0" w:rsidTr="58CB5956" w14:paraId="2050CA4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349E6" w:rsidR="007467C0" w:rsidP="00A349E6" w:rsidRDefault="007467C0" w14:paraId="756D64FE" w14:textId="77777777">
            <w:pPr>
              <w:pStyle w:val="TableBody"/>
              <w:rPr>
                <w:b/>
                <w:bCs/>
              </w:rPr>
            </w:pPr>
            <w:r w:rsidRPr="00A349E6">
              <w:rPr>
                <w:b/>
                <w:bCs/>
              </w:rPr>
              <w:t>Market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349E6" w:rsidRDefault="007467C0" w14:paraId="00C85425" w14:textId="77777777">
            <w:pPr>
              <w:pStyle w:val="TableBody"/>
            </w:pPr>
            <w:r>
              <w:t>Users can define what each Trading Market will be called in the system. This is a fixed-length field.</w:t>
            </w:r>
          </w:p>
        </w:tc>
      </w:tr>
      <w:tr w:rsidRPr="00A875AE" w:rsidR="007467C0" w:rsidTr="58CB5956" w14:paraId="00A9924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349E6" w:rsidR="007467C0" w:rsidP="00A349E6" w:rsidRDefault="007467C0" w14:paraId="566C365E" w14:textId="77777777">
            <w:pPr>
              <w:pStyle w:val="TableBody"/>
              <w:rPr>
                <w:b/>
                <w:bCs/>
              </w:rPr>
            </w:pPr>
            <w:r w:rsidRPr="00A349E6">
              <w:rPr>
                <w:b/>
                <w:bCs/>
              </w:rPr>
              <w:t>Market Description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349E6" w:rsidRDefault="007467C0" w14:paraId="106EAB2D" w14:textId="77777777">
            <w:pPr>
              <w:pStyle w:val="TableBody"/>
            </w:pPr>
            <w:r>
              <w:t>Open-length field where users can provide more information defining the Trading Market</w:t>
            </w:r>
          </w:p>
        </w:tc>
      </w:tr>
    </w:tbl>
    <w:p w:rsidR="58CB5956" w:rsidRDefault="58CB5956" w14:paraId="28A337FF" w14:textId="3B9B6849"/>
    <w:p w:rsidRPr="00326CDA" w:rsidR="007467C0" w:rsidP="007467C0" w:rsidRDefault="007467C0" w14:paraId="045C5DDF" w14:textId="77777777">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rsidRPr="00326CDA" w:rsidR="007467C0" w:rsidP="007467C0" w:rsidRDefault="007467C0" w14:paraId="6689E577" w14:textId="77777777"/>
    <w:p w:rsidR="007467C0" w:rsidP="00A83CFF" w:rsidRDefault="007467C0" w14:paraId="5334E712" w14:textId="77777777">
      <w:pPr>
        <w:pStyle w:val="Heading1"/>
      </w:pPr>
      <w:bookmarkStart w:name="_Ref245707328" w:id="872"/>
      <w:bookmarkStart w:name="_Toc74556406" w:id="873"/>
      <w:bookmarkStart w:name="_Toc127491596" w:id="874"/>
      <w:bookmarkStart w:name="_Toc128021129" w:id="875"/>
      <w:r>
        <w:t>Events Tab</w:t>
      </w:r>
      <w:bookmarkEnd w:id="872"/>
      <w:bookmarkEnd w:id="873"/>
      <w:bookmarkEnd w:id="874"/>
      <w:bookmarkEnd w:id="875"/>
    </w:p>
    <w:p w:rsidR="007467C0" w:rsidP="00A349E6" w:rsidRDefault="007467C0" w14:paraId="2F917A27" w14:textId="77777777">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rsidR="007467C0" w:rsidP="00A349E6" w:rsidRDefault="007467C0" w14:paraId="7B07F11F" w14:textId="77777777">
      <w:pPr>
        <w:pStyle w:val="BodyText"/>
      </w:pPr>
      <w:r>
        <w:t xml:space="preserve">The following is a summary of the information that will be covered along with hyperlinks to each topic: </w:t>
      </w:r>
    </w:p>
    <w:p w:rsidRPr="00685F2C" w:rsidR="007467C0" w:rsidP="00A349E6" w:rsidRDefault="007467C0" w14:paraId="7ABA32FC" w14:textId="77777777">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rsidRPr="00685F2C" w:rsidR="007467C0" w:rsidP="00A349E6" w:rsidRDefault="007467C0" w14:paraId="5442F025" w14:textId="77777777">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rsidRPr="00685F2C" w:rsidR="007467C0" w:rsidP="00A349E6" w:rsidRDefault="007467C0" w14:paraId="2703AC5C" w14:textId="77777777">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rsidRPr="00685F2C" w:rsidR="007467C0" w:rsidP="00A349E6" w:rsidRDefault="007467C0" w14:paraId="52F814FF" w14:textId="77777777">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rsidRPr="00685F2C" w:rsidR="007467C0" w:rsidP="00A349E6" w:rsidRDefault="007467C0" w14:paraId="124A50BC" w14:textId="77777777">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rsidRPr="00A053DE" w:rsidR="007467C0" w:rsidP="007467C0" w:rsidRDefault="007467C0" w14:paraId="71D44421" w14:textId="77777777">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Pr="00A875AE" w:rsidR="007467C0" w:rsidP="007467C0" w:rsidRDefault="007467C0" w14:paraId="774687D7" w14:textId="77777777"/>
    <w:p w:rsidRPr="00A875AE" w:rsidR="007467C0" w:rsidP="007467C0" w:rsidRDefault="007467C0" w14:paraId="67D64BFF" w14:textId="77777777">
      <w:pPr>
        <w:pStyle w:val="Heading3"/>
      </w:pPr>
      <w:bookmarkStart w:name="_Toc221530684" w:id="876"/>
      <w:bookmarkStart w:name="_Ref221892554" w:id="877"/>
      <w:bookmarkStart w:name="_Toc223436178" w:id="878"/>
      <w:bookmarkStart w:name="_Ref236112013" w:id="879"/>
      <w:bookmarkStart w:name="_Toc243109746" w:id="880"/>
      <w:bookmarkStart w:name="_Toc74556407" w:id="881"/>
      <w:bookmarkStart w:name="_Toc127491597" w:id="882"/>
      <w:bookmarkStart w:name="_Toc128021130" w:id="883"/>
      <w:r w:rsidRPr="00A875AE">
        <w:t>Events</w:t>
      </w:r>
      <w:r>
        <w:rPr>
          <w:rFonts w:ascii="Wingdings" w:hAnsi="Wingdings"/>
        </w:rPr>
        <w:t></w:t>
      </w:r>
      <w:r w:rsidRPr="00A875AE">
        <w:t>Calendar Page</w:t>
      </w:r>
      <w:bookmarkEnd w:id="876"/>
      <w:bookmarkEnd w:id="877"/>
      <w:bookmarkEnd w:id="878"/>
      <w:bookmarkEnd w:id="879"/>
      <w:bookmarkEnd w:id="880"/>
      <w:bookmarkEnd w:id="881"/>
      <w:bookmarkEnd w:id="882"/>
      <w:bookmarkEnd w:id="883"/>
    </w:p>
    <w:p w:rsidR="007467C0" w:rsidP="00A349E6" w:rsidRDefault="007467C0" w14:paraId="232E7072" w14:textId="6C86176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rsidR="007467C0" w:rsidP="007467C0" w:rsidRDefault="007467C0" w14:paraId="479C9417" w14:textId="77777777">
      <w:pPr>
        <w:pStyle w:val="Caption"/>
      </w:pPr>
      <w:bookmarkStart w:name="_Toc74556476" w:id="884"/>
      <w:bookmarkStart w:name="_Toc128022153" w:id="885"/>
      <w:r>
        <w:t xml:space="preserve">Figure </w:t>
      </w:r>
      <w:r>
        <w:fldChar w:fldCharType="begin"/>
      </w:r>
      <w:r>
        <w:instrText xml:space="preserve"> SEQ Figure \* ARABIC </w:instrText>
      </w:r>
      <w:r>
        <w:fldChar w:fldCharType="separate"/>
      </w:r>
      <w:r>
        <w:rPr>
          <w:noProof/>
        </w:rPr>
        <w:t>44</w:t>
      </w:r>
      <w:r>
        <w:fldChar w:fldCharType="end"/>
      </w:r>
      <w:r>
        <w:t>: Calendar Page</w:t>
      </w:r>
      <w:bookmarkEnd w:id="884"/>
      <w:bookmarkEnd w:id="885"/>
    </w:p>
    <w:p w:rsidRPr="00B22B4C" w:rsidR="007467C0" w:rsidP="00A349E6" w:rsidRDefault="007467C0" w14:paraId="5CEA058E" w14:textId="7556ACCA">
      <w:pPr>
        <w:jc w:val="center"/>
      </w:pPr>
      <w:del w:author="Moses, Robbie" w:date="2023-02-23T02:01:00Z" w:id="886">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2:01:00Z" w:id="887">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7BCF71A7" w14:textId="77777777">
      <w:pPr>
        <w:pStyle w:val="Caption"/>
      </w:pPr>
      <w:bookmarkStart w:name="_Toc74556704" w:id="888"/>
      <w:r>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88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381"/>
      </w:tblGrid>
      <w:tr w:rsidR="007467C0" w:rsidTr="58CB5956" w14:paraId="513A4E52"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60481FC8" w14:textId="77777777">
            <w:pPr>
              <w:pStyle w:val="TableHeader"/>
            </w:pPr>
            <w:r>
              <w:t>Fields</w:t>
            </w:r>
          </w:p>
        </w:tc>
        <w:tc>
          <w:tcPr>
            <w:tcW w:w="5381" w:type="dxa"/>
            <w:tcBorders>
              <w:top w:val="single" w:color="auto" w:sz="6" w:space="0"/>
              <w:left w:val="nil"/>
              <w:bottom w:val="double" w:color="auto" w:sz="6" w:space="0"/>
            </w:tcBorders>
            <w:shd w:val="clear" w:color="auto" w:fill="60C03A"/>
          </w:tcPr>
          <w:p w:rsidR="007467C0" w:rsidP="00170D7D" w:rsidRDefault="007467C0" w14:paraId="49F82F45" w14:textId="77777777">
            <w:pPr>
              <w:pStyle w:val="TableHeader"/>
            </w:pPr>
            <w:r>
              <w:t>Description</w:t>
            </w:r>
          </w:p>
        </w:tc>
      </w:tr>
      <w:tr w:rsidR="007467C0" w:rsidTr="58CB5956" w14:paraId="14055B52" w14:textId="77777777">
        <w:trPr>
          <w:cantSplit/>
        </w:trPr>
        <w:tc>
          <w:tcPr>
            <w:tcW w:w="2592" w:type="dxa"/>
            <w:tcBorders>
              <w:top w:val="nil"/>
              <w:bottom w:val="single" w:color="auto" w:sz="6" w:space="0"/>
              <w:right w:val="single" w:color="auto" w:sz="6" w:space="0"/>
            </w:tcBorders>
          </w:tcPr>
          <w:p w:rsidRPr="00A349E6" w:rsidR="007467C0" w:rsidP="00A349E6" w:rsidRDefault="007467C0" w14:paraId="44DB7AFA" w14:textId="77777777">
            <w:pPr>
              <w:pStyle w:val="TableBody"/>
              <w:rPr>
                <w:b/>
                <w:bCs/>
              </w:rPr>
            </w:pPr>
            <w:r w:rsidRPr="00A349E6">
              <w:rPr>
                <w:b/>
                <w:bCs/>
              </w:rPr>
              <w:t>Create Button</w:t>
            </w:r>
          </w:p>
        </w:tc>
        <w:tc>
          <w:tcPr>
            <w:tcW w:w="5381" w:type="dxa"/>
            <w:tcBorders>
              <w:top w:val="nil"/>
              <w:left w:val="single" w:color="auto" w:sz="6" w:space="0"/>
              <w:bottom w:val="single" w:color="auto" w:sz="6" w:space="0"/>
            </w:tcBorders>
          </w:tcPr>
          <w:p w:rsidRPr="00FB292A" w:rsidR="007467C0" w:rsidP="00A349E6" w:rsidRDefault="007467C0" w14:paraId="3309A4D5" w14:textId="77777777">
            <w:pPr>
              <w:pStyle w:val="TableBody"/>
            </w:pPr>
            <w:r w:rsidRPr="00FB292A">
              <w:t>Allows the user to create a new Calendar by setting a Calendar ID and Description. Once created, the Calendar can have Events and Cashpoints assigned to it.</w:t>
            </w:r>
          </w:p>
        </w:tc>
      </w:tr>
      <w:tr w:rsidR="007467C0" w:rsidTr="58CB5956" w14:paraId="6D7C7F5E" w14:textId="77777777">
        <w:trPr>
          <w:cantSplit/>
        </w:trPr>
        <w:tc>
          <w:tcPr>
            <w:tcW w:w="2592" w:type="dxa"/>
            <w:tcBorders>
              <w:top w:val="nil"/>
              <w:bottom w:val="single" w:color="auto" w:sz="6" w:space="0"/>
              <w:right w:val="single" w:color="auto" w:sz="6" w:space="0"/>
            </w:tcBorders>
          </w:tcPr>
          <w:p w:rsidRPr="00A349E6" w:rsidR="007467C0" w:rsidP="00A349E6" w:rsidRDefault="007467C0" w14:paraId="2C8D0765" w14:textId="77777777">
            <w:pPr>
              <w:pStyle w:val="TableBody"/>
              <w:rPr>
                <w:b/>
                <w:bCs/>
              </w:rPr>
            </w:pPr>
            <w:r w:rsidRPr="00A349E6">
              <w:rPr>
                <w:b/>
                <w:bCs/>
              </w:rPr>
              <w:t>Associate</w:t>
            </w:r>
          </w:p>
        </w:tc>
        <w:tc>
          <w:tcPr>
            <w:tcW w:w="5381" w:type="dxa"/>
            <w:tcBorders>
              <w:top w:val="nil"/>
              <w:left w:val="single" w:color="auto" w:sz="6" w:space="0"/>
              <w:bottom w:val="single" w:color="auto" w:sz="6" w:space="0"/>
            </w:tcBorders>
          </w:tcPr>
          <w:p w:rsidRPr="00FB292A" w:rsidR="007467C0" w:rsidP="00A349E6" w:rsidRDefault="007467C0" w14:paraId="396186C8" w14:textId="77777777">
            <w:pPr>
              <w:pStyle w:val="TableBody"/>
            </w:pPr>
            <w:r w:rsidRPr="00FB292A">
              <w:t xml:space="preserve">Allows the user to associate Events to the current calendar. </w:t>
            </w:r>
          </w:p>
        </w:tc>
      </w:tr>
      <w:tr w:rsidR="007467C0" w:rsidTr="58CB5956" w14:paraId="693622E8" w14:textId="77777777">
        <w:trPr>
          <w:cantSplit/>
        </w:trPr>
        <w:tc>
          <w:tcPr>
            <w:tcW w:w="2592" w:type="dxa"/>
            <w:tcBorders>
              <w:top w:val="nil"/>
              <w:bottom w:val="single" w:color="auto" w:sz="6" w:space="0"/>
              <w:right w:val="single" w:color="auto" w:sz="6" w:space="0"/>
            </w:tcBorders>
          </w:tcPr>
          <w:p w:rsidRPr="00A349E6" w:rsidR="007467C0" w:rsidP="00A349E6" w:rsidRDefault="007467C0" w14:paraId="5C2F3BBF" w14:textId="77777777">
            <w:pPr>
              <w:pStyle w:val="TableBody"/>
              <w:rPr>
                <w:b/>
                <w:bCs/>
              </w:rPr>
            </w:pPr>
            <w:r w:rsidRPr="00A349E6">
              <w:rPr>
                <w:b/>
                <w:bCs/>
              </w:rPr>
              <w:t>Disassociate</w:t>
            </w:r>
          </w:p>
        </w:tc>
        <w:tc>
          <w:tcPr>
            <w:tcW w:w="5381" w:type="dxa"/>
            <w:tcBorders>
              <w:top w:val="nil"/>
              <w:left w:val="single" w:color="auto" w:sz="6" w:space="0"/>
              <w:bottom w:val="single" w:color="auto" w:sz="6" w:space="0"/>
            </w:tcBorders>
          </w:tcPr>
          <w:p w:rsidRPr="00FB292A" w:rsidR="007467C0" w:rsidP="00A349E6" w:rsidRDefault="007467C0" w14:paraId="1B13FF4E" w14:textId="77777777">
            <w:pPr>
              <w:pStyle w:val="TableBody"/>
            </w:pPr>
            <w:r w:rsidRPr="00FB292A">
              <w:t>Allows users to select Events from the Calendar list and remove them from the current Calendar.</w:t>
            </w:r>
          </w:p>
        </w:tc>
      </w:tr>
      <w:tr w:rsidR="007467C0" w:rsidTr="58CB5956" w14:paraId="4BC759B3" w14:textId="77777777">
        <w:trPr>
          <w:cantSplit/>
        </w:trPr>
        <w:tc>
          <w:tcPr>
            <w:tcW w:w="2592" w:type="dxa"/>
            <w:tcBorders>
              <w:top w:val="single" w:color="auto" w:sz="6" w:space="0"/>
              <w:bottom w:val="single" w:color="auto" w:sz="6" w:space="0"/>
              <w:right w:val="single" w:color="auto" w:sz="6" w:space="0"/>
            </w:tcBorders>
          </w:tcPr>
          <w:p w:rsidRPr="00A349E6" w:rsidR="007467C0" w:rsidP="00A349E6" w:rsidRDefault="007467C0" w14:paraId="5CE61ABC" w14:textId="77777777">
            <w:pPr>
              <w:pStyle w:val="TableBody"/>
              <w:rPr>
                <w:b/>
                <w:bCs/>
              </w:rPr>
            </w:pPr>
            <w:r w:rsidRPr="00A349E6">
              <w:rPr>
                <w:b/>
                <w:bCs/>
              </w:rPr>
              <w:t>Cashpoints Tab</w:t>
            </w:r>
          </w:p>
        </w:tc>
        <w:tc>
          <w:tcPr>
            <w:tcW w:w="5381" w:type="dxa"/>
            <w:tcBorders>
              <w:top w:val="single" w:color="auto" w:sz="6" w:space="0"/>
              <w:left w:val="single" w:color="auto" w:sz="6" w:space="0"/>
              <w:bottom w:val="single" w:color="auto" w:sz="6" w:space="0"/>
            </w:tcBorders>
          </w:tcPr>
          <w:p w:rsidRPr="00FB292A" w:rsidR="007467C0" w:rsidP="00A349E6" w:rsidRDefault="007467C0" w14:paraId="029C9330" w14:textId="37EE232E">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Pr="00430E82" w:rsidR="00A349E6">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rsidTr="58CB5956" w14:paraId="708AA4C6" w14:textId="77777777">
        <w:trPr>
          <w:cantSplit/>
        </w:trPr>
        <w:tc>
          <w:tcPr>
            <w:tcW w:w="2592" w:type="dxa"/>
            <w:tcBorders>
              <w:top w:val="single" w:color="auto" w:sz="6" w:space="0"/>
              <w:bottom w:val="single" w:color="auto" w:sz="6" w:space="0"/>
              <w:right w:val="single" w:color="auto" w:sz="6" w:space="0"/>
            </w:tcBorders>
          </w:tcPr>
          <w:p w:rsidRPr="00A349E6" w:rsidR="007467C0" w:rsidP="00A349E6" w:rsidRDefault="007467C0" w14:paraId="39C909E3" w14:textId="77777777">
            <w:pPr>
              <w:pStyle w:val="TableBody"/>
              <w:rPr>
                <w:b/>
                <w:bCs/>
              </w:rPr>
            </w:pPr>
            <w:r w:rsidRPr="00A349E6">
              <w:rPr>
                <w:b/>
                <w:bCs/>
              </w:rPr>
              <w:t>View Year</w:t>
            </w:r>
          </w:p>
        </w:tc>
        <w:tc>
          <w:tcPr>
            <w:tcW w:w="5381" w:type="dxa"/>
            <w:tcBorders>
              <w:top w:val="single" w:color="auto" w:sz="6" w:space="0"/>
              <w:left w:val="single" w:color="auto" w:sz="6" w:space="0"/>
              <w:bottom w:val="single" w:color="auto" w:sz="6" w:space="0"/>
            </w:tcBorders>
          </w:tcPr>
          <w:p w:rsidRPr="00FB292A" w:rsidR="007467C0" w:rsidP="00A349E6" w:rsidRDefault="007467C0" w14:paraId="708D1C7C" w14:textId="77777777">
            <w:pPr>
              <w:pStyle w:val="TableBody"/>
            </w:pPr>
            <w:r w:rsidRPr="00FB292A">
              <w:t>This section of the Calendar Page shows a graphical view of the current Events assigned to this Calendar. This is for informational purposes only</w:t>
            </w:r>
          </w:p>
        </w:tc>
      </w:tr>
      <w:tr w:rsidR="007467C0" w:rsidTr="58CB5956" w14:paraId="382FDDD3" w14:textId="77777777">
        <w:trPr>
          <w:cantSplit/>
        </w:trPr>
        <w:tc>
          <w:tcPr>
            <w:tcW w:w="2592" w:type="dxa"/>
            <w:tcBorders>
              <w:top w:val="single" w:color="auto" w:sz="6" w:space="0"/>
              <w:bottom w:val="single" w:color="auto" w:sz="6" w:space="0"/>
              <w:right w:val="single" w:color="auto" w:sz="6" w:space="0"/>
            </w:tcBorders>
          </w:tcPr>
          <w:p w:rsidRPr="00A349E6" w:rsidR="007467C0" w:rsidP="00A349E6" w:rsidRDefault="007467C0" w14:paraId="11E03725" w14:textId="77777777">
            <w:pPr>
              <w:pStyle w:val="TableBody"/>
              <w:rPr>
                <w:b/>
                <w:bCs/>
              </w:rPr>
            </w:pPr>
            <w:r w:rsidRPr="00A349E6">
              <w:rPr>
                <w:b/>
                <w:bCs/>
              </w:rPr>
              <w:t>Check Event Collisions Link</w:t>
            </w:r>
          </w:p>
        </w:tc>
        <w:tc>
          <w:tcPr>
            <w:tcW w:w="5381" w:type="dxa"/>
            <w:tcBorders>
              <w:top w:val="single" w:color="auto" w:sz="6" w:space="0"/>
              <w:left w:val="single" w:color="auto" w:sz="6" w:space="0"/>
              <w:bottom w:val="single" w:color="auto" w:sz="6" w:space="0"/>
            </w:tcBorders>
          </w:tcPr>
          <w:p w:rsidRPr="00FB292A" w:rsidR="007467C0" w:rsidP="001E0BC4" w:rsidRDefault="007467C0" w14:paraId="409F3E8F" w14:textId="137DC94D">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rsidR="58CB5956" w:rsidRDefault="58CB5956" w14:paraId="54E71CDC" w14:textId="29561BF8"/>
    <w:p w:rsidR="007467C0" w:rsidP="007467C0" w:rsidRDefault="007467C0" w14:paraId="1F5DB462" w14:textId="77777777">
      <w:pPr>
        <w:pStyle w:val="TopofSection"/>
      </w:pPr>
      <w:bookmarkStart w:name="_Toc220416843" w:id="889"/>
      <w:bookmarkStart w:name="_Ref221892221" w:id="890"/>
      <w:bookmarkStart w:name="_Ref236112014" w:id="891"/>
      <w:bookmarkStart w:name="_Ref236112114" w:id="892"/>
      <w:bookmarkStart w:name="_Toc243109747" w:id="893"/>
      <w:r w:rsidRPr="00685F2C">
        <w:t xml:space="preserve">Return To:  </w:t>
      </w:r>
      <w:r>
        <w:fldChar w:fldCharType="begin"/>
      </w:r>
      <w:r>
        <w:instrText xml:space="preserve"> REF _Ref245707328 \h  \* MERGEFORMAT </w:instrText>
      </w:r>
      <w:r>
        <w:fldChar w:fldCharType="separate"/>
      </w:r>
      <w:r>
        <w:t>Events Tab</w:t>
      </w:r>
      <w:r>
        <w:fldChar w:fldCharType="end"/>
      </w:r>
    </w:p>
    <w:p w:rsidRPr="00685F2C" w:rsidR="007467C0" w:rsidP="007467C0" w:rsidRDefault="007467C0" w14:paraId="68DDC713" w14:textId="77777777"/>
    <w:p w:rsidR="007467C0" w:rsidP="007467C0" w:rsidRDefault="007467C0" w14:paraId="1F2B1BF1" w14:textId="77777777">
      <w:pPr>
        <w:pStyle w:val="Heading3"/>
      </w:pPr>
      <w:bookmarkStart w:name="_Ref246139815" w:id="894"/>
      <w:bookmarkStart w:name="_Toc74556408" w:id="895"/>
      <w:bookmarkStart w:name="_Toc127491598" w:id="896"/>
      <w:bookmarkStart w:name="_Toc128021131" w:id="897"/>
      <w:r>
        <w:t>Events</w:t>
      </w:r>
      <w:r>
        <w:rPr>
          <w:rFonts w:ascii="Wingdings" w:hAnsi="Wingdings"/>
        </w:rPr>
        <w:t></w:t>
      </w:r>
      <w:r>
        <w:t>Event Collisions</w:t>
      </w:r>
      <w:bookmarkEnd w:id="889"/>
      <w:bookmarkEnd w:id="890"/>
      <w:bookmarkEnd w:id="891"/>
      <w:bookmarkEnd w:id="892"/>
      <w:bookmarkEnd w:id="893"/>
      <w:bookmarkEnd w:id="894"/>
      <w:bookmarkEnd w:id="895"/>
      <w:bookmarkEnd w:id="896"/>
      <w:bookmarkEnd w:id="897"/>
      <w:r>
        <w:t xml:space="preserve"> </w:t>
      </w:r>
    </w:p>
    <w:p w:rsidR="007467C0" w:rsidP="00A349E6" w:rsidRDefault="007467C0" w14:paraId="53DB9F93" w14:textId="174BB5A0">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rsidR="007467C0" w:rsidP="00A349E6" w:rsidRDefault="007467C0" w14:paraId="2B85BEFE" w14:textId="618772BD">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rsidR="007467C0" w:rsidP="00A349E6" w:rsidRDefault="007467C0" w14:paraId="44FCE207" w14:textId="77777777">
      <w:pPr>
        <w:pStyle w:val="BodyText"/>
      </w:pPr>
      <w:r>
        <w:t>When event collisions occur, OptiVault will first take into consideration those events that have a priority against other events.  The priorities are determined by the following general rules:</w:t>
      </w:r>
    </w:p>
    <w:p w:rsidRPr="002A7BB3" w:rsidR="00BB0E23" w:rsidP="002A7BB3" w:rsidRDefault="007467C0" w14:paraId="406138FD" w14:textId="77777777">
      <w:pPr>
        <w:pStyle w:val="ListBullet"/>
        <w:rPr>
          <w:color w:val="000000" w:themeColor="text1"/>
        </w:rPr>
      </w:pPr>
      <w:r w:rsidRPr="002A7BB3">
        <w:rPr>
          <w:color w:val="000000" w:themeColor="text1"/>
        </w:rPr>
        <w:t xml:space="preserve">Holiday events are always considered first, then non-holiday events.  </w:t>
      </w:r>
    </w:p>
    <w:p w:rsidRPr="002A7BB3" w:rsidR="007467C0" w:rsidP="002A7BB3" w:rsidRDefault="007467C0" w14:paraId="3477F285" w14:textId="57CBCC15">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rsidR="007467C0" w:rsidP="007467C0" w:rsidRDefault="007467C0" w14:paraId="789FB932" w14:textId="77777777">
      <w:pPr>
        <w:pStyle w:val="Caption"/>
      </w:pPr>
      <w:bookmarkStart w:name="_Toc74556477" w:id="898"/>
      <w:bookmarkStart w:name="_Toc128022154" w:id="899"/>
      <w:r>
        <w:t xml:space="preserve">Figure </w:t>
      </w:r>
      <w:r>
        <w:fldChar w:fldCharType="begin"/>
      </w:r>
      <w:r>
        <w:instrText xml:space="preserve"> SEQ Figure \* ARABIC </w:instrText>
      </w:r>
      <w:r>
        <w:fldChar w:fldCharType="separate"/>
      </w:r>
      <w:r>
        <w:rPr>
          <w:noProof/>
        </w:rPr>
        <w:t>45</w:t>
      </w:r>
      <w:r>
        <w:fldChar w:fldCharType="end"/>
      </w:r>
      <w:r>
        <w:t>: Event Collisions Page</w:t>
      </w:r>
      <w:bookmarkEnd w:id="898"/>
      <w:bookmarkEnd w:id="899"/>
    </w:p>
    <w:p w:rsidRPr="00B22B4C" w:rsidR="007467C0" w:rsidP="00A349E6" w:rsidRDefault="007467C0" w14:paraId="2290AE0C" w14:textId="77777777">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C63038" w:rsidR="007467C0" w:rsidP="007467C0" w:rsidRDefault="007467C0" w14:paraId="2371D801" w14:textId="77777777">
      <w:pPr>
        <w:rPr>
          <w:lang w:val="fr-FR"/>
        </w:rPr>
      </w:pPr>
    </w:p>
    <w:p w:rsidR="007467C0" w:rsidP="007467C0" w:rsidRDefault="007467C0" w14:paraId="61786971" w14:textId="77777777">
      <w:pPr>
        <w:pStyle w:val="Caption"/>
      </w:pPr>
      <w:bookmarkStart w:name="_Toc74556705" w:id="900"/>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90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58CB5956" w14:paraId="54927CAB"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6371EE0A" w14:textId="77777777">
            <w:pPr>
              <w:pStyle w:val="TableHeader"/>
            </w:pPr>
            <w:r>
              <w:t>Field</w:t>
            </w:r>
          </w:p>
        </w:tc>
        <w:tc>
          <w:tcPr>
            <w:tcW w:w="5458" w:type="dxa"/>
            <w:tcBorders>
              <w:top w:val="single" w:color="auto" w:sz="6" w:space="0"/>
              <w:left w:val="nil"/>
              <w:bottom w:val="double" w:color="auto" w:sz="6" w:space="0"/>
            </w:tcBorders>
            <w:shd w:val="clear" w:color="auto" w:fill="60C03A"/>
          </w:tcPr>
          <w:p w:rsidR="007467C0" w:rsidP="00170D7D" w:rsidRDefault="007467C0" w14:paraId="24C5D53E" w14:textId="77777777">
            <w:pPr>
              <w:pStyle w:val="TableHeader"/>
            </w:pPr>
            <w:r>
              <w:t>Description</w:t>
            </w:r>
          </w:p>
        </w:tc>
      </w:tr>
      <w:tr w:rsidR="007467C0" w:rsidTr="58CB5956" w14:paraId="3E4D26E5"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7467C0" w14:paraId="12C5A176" w14:textId="77777777">
            <w:pPr>
              <w:pStyle w:val="TableBody"/>
            </w:pPr>
            <w:r w:rsidRPr="00FB292A">
              <w:t>Date</w:t>
            </w:r>
          </w:p>
        </w:tc>
        <w:tc>
          <w:tcPr>
            <w:tcW w:w="5458" w:type="dxa"/>
            <w:tcBorders>
              <w:top w:val="single" w:color="auto" w:sz="6" w:space="0"/>
              <w:left w:val="single" w:color="auto" w:sz="6" w:space="0"/>
              <w:bottom w:val="single" w:color="auto" w:sz="6" w:space="0"/>
            </w:tcBorders>
          </w:tcPr>
          <w:p w:rsidRPr="00FB292A" w:rsidR="007467C0" w:rsidP="00A349E6" w:rsidRDefault="007467C0" w14:paraId="42CFF094" w14:textId="77777777">
            <w:pPr>
              <w:pStyle w:val="TableBody"/>
            </w:pPr>
            <w:r w:rsidRPr="00FB292A">
              <w:t>Date of the event.</w:t>
            </w:r>
          </w:p>
        </w:tc>
      </w:tr>
      <w:tr w:rsidR="007467C0" w:rsidTr="58CB5956" w14:paraId="1A678C6A"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7467C0" w14:paraId="30DA03D2" w14:textId="77777777">
            <w:pPr>
              <w:pStyle w:val="TableBody"/>
            </w:pPr>
            <w:r w:rsidRPr="00FB292A">
              <w:t>Cashpoint ID</w:t>
            </w:r>
          </w:p>
        </w:tc>
        <w:tc>
          <w:tcPr>
            <w:tcW w:w="5458" w:type="dxa"/>
            <w:tcBorders>
              <w:top w:val="single" w:color="auto" w:sz="6" w:space="0"/>
              <w:left w:val="single" w:color="auto" w:sz="6" w:space="0"/>
              <w:bottom w:val="single" w:color="auto" w:sz="6" w:space="0"/>
            </w:tcBorders>
          </w:tcPr>
          <w:p w:rsidRPr="00FB292A" w:rsidR="007467C0" w:rsidP="00A349E6" w:rsidRDefault="007467C0" w14:paraId="36D166F5" w14:textId="59724F45">
            <w:pPr>
              <w:pStyle w:val="TableBody"/>
            </w:pPr>
            <w:r w:rsidRPr="00FB292A">
              <w:t>Unique alpha</w:t>
            </w:r>
            <w:r w:rsidR="00F8481B">
              <w:t>-</w:t>
            </w:r>
            <w:r w:rsidRPr="00FB292A">
              <w:t xml:space="preserve">numeric identification of the Cashpoint. </w:t>
            </w:r>
          </w:p>
        </w:tc>
      </w:tr>
      <w:tr w:rsidR="007467C0" w:rsidTr="58CB5956" w14:paraId="2EFF03F1"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7467C0" w14:paraId="118275F5" w14:textId="77777777">
            <w:pPr>
              <w:pStyle w:val="TableBody"/>
            </w:pPr>
            <w:r w:rsidRPr="00FB292A">
              <w:t>Calendar</w:t>
            </w:r>
          </w:p>
        </w:tc>
        <w:tc>
          <w:tcPr>
            <w:tcW w:w="5458" w:type="dxa"/>
            <w:tcBorders>
              <w:top w:val="single" w:color="auto" w:sz="6" w:space="0"/>
              <w:left w:val="single" w:color="auto" w:sz="6" w:space="0"/>
              <w:bottom w:val="single" w:color="auto" w:sz="6" w:space="0"/>
            </w:tcBorders>
          </w:tcPr>
          <w:p w:rsidRPr="00FB292A" w:rsidR="007467C0" w:rsidP="00A349E6" w:rsidRDefault="007467C0" w14:paraId="54F3FB5D" w14:textId="5C1027B4">
            <w:pPr>
              <w:pStyle w:val="TableBody"/>
            </w:pPr>
            <w:r w:rsidRPr="00FB292A">
              <w:t xml:space="preserve">Displays the name of </w:t>
            </w:r>
            <w:r w:rsidR="00E6108F">
              <w:t xml:space="preserve">the </w:t>
            </w:r>
            <w:r w:rsidRPr="00FB292A">
              <w:t>calendar this event belongs to.</w:t>
            </w:r>
          </w:p>
        </w:tc>
      </w:tr>
      <w:tr w:rsidR="007467C0" w:rsidTr="58CB5956" w14:paraId="51486558"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7467C0" w14:paraId="0846F046" w14:textId="77777777">
            <w:pPr>
              <w:pStyle w:val="TableBody"/>
            </w:pPr>
            <w:r w:rsidRPr="00FB292A">
              <w:t>Event ID</w:t>
            </w:r>
          </w:p>
        </w:tc>
        <w:tc>
          <w:tcPr>
            <w:tcW w:w="5458" w:type="dxa"/>
            <w:tcBorders>
              <w:top w:val="single" w:color="auto" w:sz="6" w:space="0"/>
              <w:left w:val="single" w:color="auto" w:sz="6" w:space="0"/>
              <w:bottom w:val="single" w:color="auto" w:sz="6" w:space="0"/>
            </w:tcBorders>
          </w:tcPr>
          <w:p w:rsidRPr="00FB292A" w:rsidR="007467C0" w:rsidP="00A349E6" w:rsidRDefault="007467C0" w14:paraId="247C57FE" w14:textId="77777777">
            <w:pPr>
              <w:pStyle w:val="TableBody"/>
            </w:pPr>
            <w:r w:rsidRPr="00FB292A">
              <w:t>Unique alphanumeric code identifying this event.</w:t>
            </w:r>
          </w:p>
        </w:tc>
      </w:tr>
      <w:tr w:rsidR="007467C0" w:rsidTr="58CB5956" w14:paraId="3118A732"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7467C0" w14:paraId="6164B20A" w14:textId="77777777">
            <w:pPr>
              <w:pStyle w:val="TableBody"/>
            </w:pPr>
            <w:r w:rsidRPr="00FB292A">
              <w:t>From/To</w:t>
            </w:r>
          </w:p>
        </w:tc>
        <w:tc>
          <w:tcPr>
            <w:tcW w:w="5458" w:type="dxa"/>
            <w:tcBorders>
              <w:top w:val="single" w:color="auto" w:sz="6" w:space="0"/>
              <w:left w:val="single" w:color="auto" w:sz="6" w:space="0"/>
            </w:tcBorders>
          </w:tcPr>
          <w:p w:rsidRPr="00FB292A" w:rsidR="007467C0" w:rsidP="00A349E6" w:rsidRDefault="007467C0" w14:paraId="6F0F1800" w14:textId="77777777">
            <w:pPr>
              <w:pStyle w:val="TableBody"/>
            </w:pPr>
            <w:r w:rsidRPr="00FB292A">
              <w:t xml:space="preserve">The time period of the event: start and end dates. </w:t>
            </w:r>
          </w:p>
        </w:tc>
      </w:tr>
      <w:tr w:rsidR="007467C0" w:rsidTr="58CB5956" w14:paraId="71C25696"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2A7BB3" w14:paraId="19D2F1EC" w14:textId="7D726625">
            <w:pPr>
              <w:pStyle w:val="TableBody"/>
            </w:pPr>
            <w:r w:rsidRPr="00FB292A">
              <w:t>Pre-Effect</w:t>
            </w:r>
          </w:p>
        </w:tc>
        <w:tc>
          <w:tcPr>
            <w:tcW w:w="5458" w:type="dxa"/>
            <w:tcBorders>
              <w:top w:val="single" w:color="auto" w:sz="6" w:space="0"/>
              <w:left w:val="single" w:color="auto" w:sz="6" w:space="0"/>
              <w:bottom w:val="single" w:color="auto" w:sz="6" w:space="0"/>
            </w:tcBorders>
          </w:tcPr>
          <w:p w:rsidRPr="00FB292A" w:rsidR="007467C0" w:rsidP="00A349E6" w:rsidRDefault="00E6108F" w14:paraId="4C97AC85" w14:textId="3CD9044A">
            <w:pPr>
              <w:pStyle w:val="TableBody"/>
            </w:pPr>
            <w:r>
              <w:t>The n</w:t>
            </w:r>
            <w:r w:rsidRPr="00FB292A">
              <w:t xml:space="preserve">umber </w:t>
            </w:r>
            <w:r w:rsidRPr="00FB292A" w:rsidR="007467C0">
              <w:t xml:space="preserve">of days that are impacted prior to this event. For example, demand may be impacted by Christmas for several days before December 25. </w:t>
            </w:r>
          </w:p>
        </w:tc>
      </w:tr>
      <w:tr w:rsidR="007467C0" w:rsidTr="58CB5956" w14:paraId="0C84E244" w14:textId="77777777">
        <w:trPr>
          <w:cantSplit/>
        </w:trPr>
        <w:tc>
          <w:tcPr>
            <w:tcW w:w="2592" w:type="dxa"/>
            <w:tcBorders>
              <w:top w:val="single" w:color="auto" w:sz="6" w:space="0"/>
              <w:bottom w:val="single" w:color="auto" w:sz="6" w:space="0"/>
              <w:right w:val="single" w:color="auto" w:sz="6" w:space="0"/>
            </w:tcBorders>
          </w:tcPr>
          <w:p w:rsidRPr="00FB292A" w:rsidR="007467C0" w:rsidP="00A349E6" w:rsidRDefault="007467C0" w14:paraId="4780A464" w14:textId="77777777">
            <w:pPr>
              <w:pStyle w:val="TableBody"/>
            </w:pPr>
            <w:r w:rsidRPr="00FB292A">
              <w:t>Post Effect</w:t>
            </w:r>
          </w:p>
        </w:tc>
        <w:tc>
          <w:tcPr>
            <w:tcW w:w="5458" w:type="dxa"/>
            <w:tcBorders>
              <w:top w:val="single" w:color="auto" w:sz="6" w:space="0"/>
              <w:left w:val="single" w:color="auto" w:sz="6" w:space="0"/>
              <w:bottom w:val="single" w:color="auto" w:sz="6" w:space="0"/>
            </w:tcBorders>
          </w:tcPr>
          <w:p w:rsidRPr="00FB292A" w:rsidR="007467C0" w:rsidP="00A349E6" w:rsidRDefault="00E6108F" w14:paraId="2D2F5962" w14:textId="6D16AE57">
            <w:pPr>
              <w:pStyle w:val="TableBody"/>
            </w:pPr>
            <w:r>
              <w:t>The n</w:t>
            </w:r>
            <w:r w:rsidRPr="00FB292A">
              <w:t xml:space="preserve">umber </w:t>
            </w:r>
            <w:r w:rsidRPr="00FB292A" w:rsidR="007467C0">
              <w:t xml:space="preserve">of days impacted after the event.  </w:t>
            </w:r>
          </w:p>
        </w:tc>
      </w:tr>
    </w:tbl>
    <w:p w:rsidR="58CB5956" w:rsidRDefault="58CB5956" w14:paraId="00F11A98" w14:textId="283087C0"/>
    <w:p w:rsidR="007467C0" w:rsidP="007467C0" w:rsidRDefault="007467C0" w14:paraId="65B6B905" w14:textId="74F8CA03">
      <w:pPr>
        <w:pStyle w:val="TopofSection"/>
      </w:pPr>
      <w:bookmarkStart w:name="_Ref221892249" w:id="901"/>
      <w:r w:rsidRPr="00326CDA">
        <w:t xml:space="preserve">Return To:  </w:t>
      </w:r>
      <w:r>
        <w:fldChar w:fldCharType="begin"/>
      </w:r>
      <w:r>
        <w:instrText xml:space="preserve"> REF _Ref245707328 \h  \* MERGEFORMAT </w:instrText>
      </w:r>
      <w:r>
        <w:fldChar w:fldCharType="separate"/>
      </w:r>
      <w:r>
        <w:t>Events Tab</w:t>
      </w:r>
      <w:r>
        <w:fldChar w:fldCharType="end"/>
      </w:r>
    </w:p>
    <w:p w:rsidRPr="00326CDA" w:rsidR="00F8481B" w:rsidP="007467C0" w:rsidRDefault="00F8481B" w14:paraId="076AB899" w14:textId="77777777">
      <w:pPr>
        <w:pStyle w:val="TopofSection"/>
      </w:pPr>
    </w:p>
    <w:p w:rsidR="007467C0" w:rsidP="007467C0" w:rsidRDefault="007467C0" w14:paraId="2DE4D626" w14:textId="77777777">
      <w:pPr>
        <w:pStyle w:val="Heading4"/>
      </w:pPr>
      <w:bookmarkStart w:name="_Ref246139819" w:id="902"/>
      <w:r>
        <w:t>Calendars</w:t>
      </w:r>
      <w:r>
        <w:rPr>
          <w:rFonts w:ascii="Wingdings" w:hAnsi="Wingdings"/>
        </w:rPr>
        <w:t></w:t>
      </w:r>
      <w:r>
        <w:t>Cashpoints</w:t>
      </w:r>
      <w:bookmarkEnd w:id="901"/>
      <w:bookmarkEnd w:id="902"/>
    </w:p>
    <w:p w:rsidR="007467C0" w:rsidP="007467C0" w:rsidRDefault="007467C0" w14:paraId="3EF847C5" w14:textId="77777777">
      <w:pPr>
        <w:pStyle w:val="Caption"/>
      </w:pPr>
      <w:bookmarkStart w:name="_Toc74556478" w:id="903"/>
      <w:bookmarkStart w:name="_Toc128022155" w:id="904"/>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903"/>
      <w:bookmarkEnd w:id="904"/>
    </w:p>
    <w:p w:rsidRPr="00B22B4C" w:rsidR="007467C0" w:rsidP="005B3301" w:rsidRDefault="007467C0" w14:paraId="55E633D8" w14:textId="1D827F30">
      <w:pPr>
        <w:jc w:val="center"/>
      </w:pPr>
      <w:del w:author="Moses, Robbie" w:date="2023-02-23T02:07:00Z" w:id="905">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2:07:00Z" w:id="906">
        <w:r w:rsidRPr="006F5416" w:rsid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7B5FD928" w14:textId="77777777">
      <w:pPr>
        <w:pStyle w:val="Caption"/>
      </w:pPr>
      <w:bookmarkStart w:name="_Toc74556706" w:id="907"/>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90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58CB5956" w14:paraId="6079A5F7" w14:textId="77777777">
        <w:trPr>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271ABEC1" w14:textId="77777777">
            <w:pPr>
              <w:pStyle w:val="TableHeader"/>
            </w:pPr>
            <w:r>
              <w:t>Fields</w:t>
            </w:r>
          </w:p>
        </w:tc>
        <w:tc>
          <w:tcPr>
            <w:tcW w:w="5458" w:type="dxa"/>
            <w:tcBorders>
              <w:top w:val="single" w:color="auto" w:sz="6" w:space="0"/>
              <w:left w:val="nil"/>
              <w:bottom w:val="double" w:color="auto" w:sz="6" w:space="0"/>
            </w:tcBorders>
            <w:shd w:val="clear" w:color="auto" w:fill="60C03A"/>
          </w:tcPr>
          <w:p w:rsidR="007467C0" w:rsidP="00170D7D" w:rsidRDefault="007467C0" w14:paraId="4814C941" w14:textId="77777777">
            <w:pPr>
              <w:pStyle w:val="TableHeader"/>
            </w:pPr>
            <w:r>
              <w:t>Description</w:t>
            </w:r>
          </w:p>
        </w:tc>
      </w:tr>
      <w:tr w:rsidR="007467C0" w:rsidTr="58CB5956" w14:paraId="55F89828" w14:textId="77777777">
        <w:tc>
          <w:tcPr>
            <w:tcW w:w="2592" w:type="dxa"/>
            <w:tcBorders>
              <w:top w:val="nil"/>
              <w:bottom w:val="single" w:color="auto" w:sz="6" w:space="0"/>
              <w:right w:val="single" w:color="auto" w:sz="6" w:space="0"/>
            </w:tcBorders>
          </w:tcPr>
          <w:p w:rsidRPr="009C1C46" w:rsidR="007467C0" w:rsidP="009C1C46" w:rsidRDefault="007467C0" w14:paraId="35E0EF64" w14:textId="77777777">
            <w:pPr>
              <w:pStyle w:val="TableBody"/>
              <w:rPr>
                <w:b/>
                <w:bCs/>
              </w:rPr>
            </w:pPr>
            <w:r w:rsidRPr="009C1C46">
              <w:rPr>
                <w:b/>
                <w:bCs/>
              </w:rPr>
              <w:t>Filtered By</w:t>
            </w:r>
          </w:p>
        </w:tc>
        <w:tc>
          <w:tcPr>
            <w:tcW w:w="5458" w:type="dxa"/>
            <w:tcBorders>
              <w:top w:val="nil"/>
              <w:left w:val="single" w:color="auto" w:sz="6" w:space="0"/>
              <w:bottom w:val="single" w:color="auto" w:sz="6" w:space="0"/>
            </w:tcBorders>
          </w:tcPr>
          <w:p w:rsidRPr="00FB292A" w:rsidR="007467C0" w:rsidP="005B3301" w:rsidRDefault="007467C0" w14:paraId="114C9012" w14:textId="77777777">
            <w:pPr>
              <w:pStyle w:val="TableBody"/>
            </w:pPr>
            <w:r w:rsidRPr="00FB292A">
              <w:t>Allows the user to select how the search for Cashpoints will be filtered</w:t>
            </w:r>
          </w:p>
          <w:p w:rsidRPr="00FB292A" w:rsidR="007467C0" w:rsidP="005B3301" w:rsidRDefault="007467C0" w14:paraId="413FB39E" w14:textId="77777777">
            <w:pPr>
              <w:pStyle w:val="TableBody"/>
            </w:pPr>
            <w:r w:rsidRPr="00FB292A">
              <w:t>The options for this are:</w:t>
            </w:r>
          </w:p>
          <w:p w:rsidRPr="00FB292A" w:rsidR="007467C0" w:rsidP="005B3301" w:rsidRDefault="007467C0" w14:paraId="43DA8D43" w14:textId="77777777">
            <w:pPr>
              <w:pStyle w:val="TableListBullet"/>
            </w:pPr>
            <w:r w:rsidRPr="00FB292A">
              <w:t>Cashpoint ID</w:t>
            </w:r>
          </w:p>
          <w:p w:rsidRPr="00FB292A" w:rsidR="007467C0" w:rsidP="00592663" w:rsidRDefault="007467C0" w14:paraId="2E60E331" w14:textId="6976770D">
            <w:pPr>
              <w:pStyle w:val="TableListBullet"/>
              <w:rPr>
                <w:sz w:val="22"/>
                <w:szCs w:val="22"/>
                <w:lang w:val="en-US" w:bidi="en-US"/>
              </w:rPr>
            </w:pPr>
            <w:r w:rsidRPr="00FB292A">
              <w:t>Type</w:t>
            </w:r>
          </w:p>
        </w:tc>
      </w:tr>
      <w:tr w:rsidR="007467C0" w:rsidTr="58CB5956" w14:paraId="406AF492" w14:textId="77777777">
        <w:tc>
          <w:tcPr>
            <w:tcW w:w="2592" w:type="dxa"/>
            <w:tcBorders>
              <w:top w:val="nil"/>
              <w:bottom w:val="single" w:color="auto" w:sz="6" w:space="0"/>
              <w:right w:val="single" w:color="auto" w:sz="6" w:space="0"/>
            </w:tcBorders>
          </w:tcPr>
          <w:p w:rsidRPr="00592663" w:rsidR="007467C0" w:rsidP="00592663" w:rsidRDefault="007467C0" w14:paraId="3CF209B4" w14:textId="77777777">
            <w:pPr>
              <w:pStyle w:val="TableBody"/>
              <w:rPr>
                <w:b/>
                <w:bCs/>
              </w:rPr>
            </w:pPr>
            <w:r w:rsidRPr="00592663">
              <w:rPr>
                <w:b/>
                <w:bCs/>
              </w:rPr>
              <w:t>Type</w:t>
            </w:r>
          </w:p>
        </w:tc>
        <w:tc>
          <w:tcPr>
            <w:tcW w:w="5458" w:type="dxa"/>
            <w:tcBorders>
              <w:top w:val="nil"/>
              <w:left w:val="single" w:color="auto" w:sz="6" w:space="0"/>
              <w:bottom w:val="single" w:color="auto" w:sz="6" w:space="0"/>
            </w:tcBorders>
          </w:tcPr>
          <w:p w:rsidRPr="00FB292A" w:rsidR="007467C0" w:rsidP="00592663" w:rsidRDefault="007467C0" w14:paraId="2C6B09B2" w14:textId="77777777">
            <w:pPr>
              <w:pStyle w:val="TableBody"/>
            </w:pPr>
            <w:r w:rsidRPr="00FB292A">
              <w:t>Allows the user to select how the search for Cashpoints will be filtered</w:t>
            </w:r>
          </w:p>
          <w:p w:rsidRPr="00FB292A" w:rsidR="007467C0" w:rsidP="00592663" w:rsidRDefault="007467C0" w14:paraId="215FBA32" w14:textId="77777777">
            <w:pPr>
              <w:pStyle w:val="TableBody"/>
            </w:pPr>
            <w:r w:rsidRPr="00FB292A">
              <w:t>The options for this are:</w:t>
            </w:r>
          </w:p>
          <w:p w:rsidRPr="00FB292A" w:rsidR="007467C0" w:rsidP="00592663" w:rsidRDefault="007467C0" w14:paraId="7076E368" w14:textId="77777777">
            <w:pPr>
              <w:pStyle w:val="TableListBullet"/>
            </w:pPr>
            <w:r w:rsidRPr="00FB292A">
              <w:t>Vault</w:t>
            </w:r>
          </w:p>
          <w:p w:rsidRPr="00FB292A" w:rsidR="007467C0" w:rsidP="00592663" w:rsidRDefault="007467C0" w14:paraId="1BFF056B" w14:textId="77777777">
            <w:pPr>
              <w:pStyle w:val="TableListBullet"/>
            </w:pPr>
            <w:r w:rsidRPr="00FB292A">
              <w:t>Commercial</w:t>
            </w:r>
          </w:p>
          <w:p w:rsidRPr="00FB292A" w:rsidR="007467C0" w:rsidP="00592663" w:rsidRDefault="007467C0" w14:paraId="217F9E6F" w14:textId="77777777">
            <w:pPr>
              <w:pStyle w:val="TableListBullet"/>
            </w:pPr>
            <w:r w:rsidRPr="00FB292A">
              <w:t>Custodial Inventory</w:t>
            </w:r>
          </w:p>
          <w:p w:rsidRPr="00FB292A" w:rsidR="007467C0" w:rsidP="00592663" w:rsidRDefault="007467C0" w14:paraId="37728BD3" w14:textId="08CC939F">
            <w:pPr>
              <w:pStyle w:val="TableListBullet"/>
            </w:pPr>
            <w:r w:rsidRPr="00FB292A">
              <w:t>External Funding Source</w:t>
            </w:r>
          </w:p>
        </w:tc>
      </w:tr>
      <w:tr w:rsidR="007467C0" w:rsidTr="58CB5956" w14:paraId="0DD84928" w14:textId="77777777">
        <w:tc>
          <w:tcPr>
            <w:tcW w:w="2592" w:type="dxa"/>
            <w:tcBorders>
              <w:top w:val="nil"/>
              <w:bottom w:val="single" w:color="auto" w:sz="6" w:space="0"/>
              <w:right w:val="single" w:color="auto" w:sz="6" w:space="0"/>
            </w:tcBorders>
          </w:tcPr>
          <w:p w:rsidRPr="00592663" w:rsidR="007467C0" w:rsidP="00592663" w:rsidRDefault="007467C0" w14:paraId="6235537D" w14:textId="77777777">
            <w:pPr>
              <w:pStyle w:val="TableBody"/>
              <w:rPr>
                <w:b/>
                <w:bCs/>
              </w:rPr>
            </w:pPr>
            <w:r w:rsidRPr="00592663">
              <w:rPr>
                <w:b/>
                <w:bCs/>
              </w:rPr>
              <w:t>Cashpoint ID</w:t>
            </w:r>
          </w:p>
        </w:tc>
        <w:tc>
          <w:tcPr>
            <w:tcW w:w="5458" w:type="dxa"/>
            <w:tcBorders>
              <w:top w:val="nil"/>
              <w:left w:val="single" w:color="auto" w:sz="6" w:space="0"/>
              <w:bottom w:val="single" w:color="auto" w:sz="6" w:space="0"/>
            </w:tcBorders>
          </w:tcPr>
          <w:p w:rsidRPr="00FB292A" w:rsidR="007467C0" w:rsidP="00592663" w:rsidRDefault="007467C0" w14:paraId="32D0C312" w14:textId="77777777">
            <w:pPr>
              <w:pStyle w:val="TableBody"/>
            </w:pPr>
            <w:r w:rsidRPr="00FB292A">
              <w:t>Allows the user to type the Cashpoint ID to search for when the results are filtered. This is only available when Cashpoint ID is selected in the Filtered By section.</w:t>
            </w:r>
          </w:p>
        </w:tc>
      </w:tr>
      <w:tr w:rsidR="007467C0" w:rsidTr="58CB5956" w14:paraId="1BA84D87" w14:textId="77777777">
        <w:tc>
          <w:tcPr>
            <w:tcW w:w="2592" w:type="dxa"/>
            <w:tcBorders>
              <w:top w:val="single" w:color="auto" w:sz="6" w:space="0"/>
              <w:bottom w:val="single" w:color="auto" w:sz="6" w:space="0"/>
              <w:right w:val="single" w:color="auto" w:sz="6" w:space="0"/>
            </w:tcBorders>
          </w:tcPr>
          <w:p w:rsidRPr="00592663" w:rsidR="007467C0" w:rsidP="00592663" w:rsidRDefault="007467C0" w14:paraId="3D7B3F2D" w14:textId="77777777">
            <w:pPr>
              <w:pStyle w:val="TableBody"/>
              <w:rPr>
                <w:b/>
                <w:bCs/>
              </w:rPr>
            </w:pPr>
            <w:r w:rsidRPr="00592663">
              <w:rPr>
                <w:b/>
                <w:bCs/>
              </w:rPr>
              <w:t>Apply Filter</w:t>
            </w:r>
          </w:p>
        </w:tc>
        <w:tc>
          <w:tcPr>
            <w:tcW w:w="5458" w:type="dxa"/>
            <w:tcBorders>
              <w:top w:val="single" w:color="auto" w:sz="6" w:space="0"/>
              <w:left w:val="single" w:color="auto" w:sz="6" w:space="0"/>
              <w:bottom w:val="single" w:color="auto" w:sz="6" w:space="0"/>
            </w:tcBorders>
          </w:tcPr>
          <w:p w:rsidRPr="00FB292A" w:rsidR="007467C0" w:rsidP="00592663" w:rsidRDefault="007467C0" w14:paraId="3C336B4D" w14:textId="77777777">
            <w:pPr>
              <w:pStyle w:val="TableBody"/>
            </w:pPr>
            <w:r w:rsidRPr="00FB292A">
              <w:t>Runs the search and returns the results based on the Search Criteria defined</w:t>
            </w:r>
          </w:p>
        </w:tc>
      </w:tr>
      <w:tr w:rsidR="007467C0" w:rsidTr="58CB5956" w14:paraId="7DB9D6A8" w14:textId="77777777">
        <w:tc>
          <w:tcPr>
            <w:tcW w:w="2592" w:type="dxa"/>
            <w:tcBorders>
              <w:top w:val="single" w:color="auto" w:sz="6" w:space="0"/>
              <w:bottom w:val="single" w:color="auto" w:sz="6" w:space="0"/>
              <w:right w:val="single" w:color="auto" w:sz="6" w:space="0"/>
            </w:tcBorders>
          </w:tcPr>
          <w:p w:rsidRPr="00592663" w:rsidR="007467C0" w:rsidP="00592663" w:rsidRDefault="007467C0" w14:paraId="22B304BE" w14:textId="77777777">
            <w:pPr>
              <w:pStyle w:val="TableBody"/>
              <w:rPr>
                <w:b/>
                <w:bCs/>
              </w:rPr>
            </w:pPr>
            <w:r w:rsidRPr="00592663">
              <w:rPr>
                <w:b/>
                <w:bCs/>
              </w:rPr>
              <w:t>Select All button</w:t>
            </w:r>
          </w:p>
        </w:tc>
        <w:tc>
          <w:tcPr>
            <w:tcW w:w="5458" w:type="dxa"/>
            <w:tcBorders>
              <w:top w:val="single" w:color="auto" w:sz="6" w:space="0"/>
              <w:left w:val="single" w:color="auto" w:sz="6" w:space="0"/>
              <w:bottom w:val="single" w:color="auto" w:sz="6" w:space="0"/>
            </w:tcBorders>
          </w:tcPr>
          <w:p w:rsidRPr="00FB292A" w:rsidR="007467C0" w:rsidP="00592663" w:rsidRDefault="007467C0" w14:paraId="48C9B88D" w14:textId="77777777">
            <w:pPr>
              <w:pStyle w:val="TableBody"/>
            </w:pPr>
            <w:r w:rsidRPr="00FB292A">
              <w:t>Selects all Cashpoints in the list related to the button’s position.</w:t>
            </w:r>
          </w:p>
        </w:tc>
      </w:tr>
      <w:tr w:rsidR="007467C0" w:rsidTr="58CB5956" w14:paraId="4C37A463" w14:textId="77777777">
        <w:tc>
          <w:tcPr>
            <w:tcW w:w="2592" w:type="dxa"/>
            <w:tcBorders>
              <w:top w:val="single" w:color="auto" w:sz="6" w:space="0"/>
              <w:bottom w:val="single" w:color="auto" w:sz="6" w:space="0"/>
              <w:right w:val="single" w:color="auto" w:sz="6" w:space="0"/>
            </w:tcBorders>
          </w:tcPr>
          <w:p w:rsidRPr="00592663" w:rsidR="007467C0" w:rsidP="00592663" w:rsidRDefault="007467C0" w14:paraId="5D6CD846" w14:textId="77777777">
            <w:pPr>
              <w:pStyle w:val="TableBody"/>
              <w:rPr>
                <w:b/>
                <w:bCs/>
              </w:rPr>
            </w:pPr>
            <w:r w:rsidRPr="00592663">
              <w:rPr>
                <w:b/>
                <w:bCs/>
              </w:rPr>
              <w:t>Remove button</w:t>
            </w:r>
          </w:p>
        </w:tc>
        <w:tc>
          <w:tcPr>
            <w:tcW w:w="5458" w:type="dxa"/>
            <w:tcBorders>
              <w:top w:val="single" w:color="auto" w:sz="6" w:space="0"/>
              <w:left w:val="single" w:color="auto" w:sz="6" w:space="0"/>
              <w:bottom w:val="single" w:color="auto" w:sz="6" w:space="0"/>
            </w:tcBorders>
          </w:tcPr>
          <w:p w:rsidRPr="00FB292A" w:rsidR="007467C0" w:rsidP="00592663" w:rsidRDefault="007467C0" w14:paraId="33B1EF57" w14:textId="77777777">
            <w:pPr>
              <w:pStyle w:val="TableBody"/>
            </w:pPr>
            <w:r w:rsidRPr="00FB292A">
              <w:t>Removes Cashpoints from the calendar</w:t>
            </w:r>
          </w:p>
        </w:tc>
      </w:tr>
      <w:tr w:rsidR="007467C0" w:rsidTr="58CB5956" w14:paraId="76EB5AF5" w14:textId="77777777">
        <w:tc>
          <w:tcPr>
            <w:tcW w:w="2592" w:type="dxa"/>
            <w:tcBorders>
              <w:top w:val="single" w:color="auto" w:sz="6" w:space="0"/>
              <w:bottom w:val="single" w:color="auto" w:sz="6" w:space="0"/>
              <w:right w:val="single" w:color="auto" w:sz="6" w:space="0"/>
            </w:tcBorders>
          </w:tcPr>
          <w:p w:rsidRPr="00592663" w:rsidR="007467C0" w:rsidP="00592663" w:rsidRDefault="007467C0" w14:paraId="0DAA4442" w14:textId="77777777">
            <w:pPr>
              <w:pStyle w:val="TableBody"/>
              <w:rPr>
                <w:b/>
                <w:bCs/>
              </w:rPr>
            </w:pPr>
            <w:r w:rsidRPr="00592663">
              <w:rPr>
                <w:b/>
                <w:bCs/>
              </w:rPr>
              <w:t>Add Button</w:t>
            </w:r>
          </w:p>
        </w:tc>
        <w:tc>
          <w:tcPr>
            <w:tcW w:w="5458" w:type="dxa"/>
            <w:tcBorders>
              <w:top w:val="single" w:color="auto" w:sz="6" w:space="0"/>
              <w:left w:val="single" w:color="auto" w:sz="6" w:space="0"/>
              <w:bottom w:val="single" w:color="auto" w:sz="6" w:space="0"/>
            </w:tcBorders>
          </w:tcPr>
          <w:p w:rsidRPr="00FB292A" w:rsidR="007467C0" w:rsidP="00592663" w:rsidRDefault="007467C0" w14:paraId="580946BB" w14:textId="77777777">
            <w:pPr>
              <w:pStyle w:val="TableBody"/>
            </w:pPr>
            <w:r w:rsidRPr="00FB292A">
              <w:t>Adds Cashpoints to the calendar</w:t>
            </w:r>
          </w:p>
        </w:tc>
      </w:tr>
      <w:tr w:rsidR="007467C0" w:rsidTr="58CB5956" w14:paraId="243753E6" w14:textId="77777777">
        <w:tc>
          <w:tcPr>
            <w:tcW w:w="2592" w:type="dxa"/>
            <w:tcBorders>
              <w:top w:val="single" w:color="auto" w:sz="6" w:space="0"/>
              <w:bottom w:val="single" w:color="auto" w:sz="6" w:space="0"/>
              <w:right w:val="single" w:color="auto" w:sz="6" w:space="0"/>
            </w:tcBorders>
          </w:tcPr>
          <w:p w:rsidRPr="00592663" w:rsidR="007467C0" w:rsidP="00592663" w:rsidRDefault="007467C0" w14:paraId="3E0D5FD7" w14:textId="77777777">
            <w:pPr>
              <w:pStyle w:val="TableBody"/>
              <w:rPr>
                <w:b/>
                <w:bCs/>
              </w:rPr>
            </w:pPr>
            <w:r w:rsidRPr="00592663">
              <w:rPr>
                <w:b/>
                <w:bCs/>
              </w:rPr>
              <w:t>&lt;&lt;  &lt;  &gt;  &gt;&gt;  buttons</w:t>
            </w:r>
          </w:p>
        </w:tc>
        <w:tc>
          <w:tcPr>
            <w:tcW w:w="5458" w:type="dxa"/>
            <w:tcBorders>
              <w:top w:val="single" w:color="auto" w:sz="6" w:space="0"/>
              <w:left w:val="single" w:color="auto" w:sz="6" w:space="0"/>
              <w:bottom w:val="single" w:color="auto" w:sz="6" w:space="0"/>
            </w:tcBorders>
          </w:tcPr>
          <w:p w:rsidRPr="00FB292A" w:rsidR="007467C0" w:rsidP="00592663" w:rsidRDefault="007467C0" w14:paraId="2222983E" w14:textId="77777777">
            <w:pPr>
              <w:pStyle w:val="TableBody"/>
            </w:pPr>
            <w:r w:rsidRPr="00FB292A">
              <w:t>Allows the users to scroll back and forth through the pages of Cashpoints.</w:t>
            </w:r>
          </w:p>
        </w:tc>
      </w:tr>
    </w:tbl>
    <w:p w:rsidR="58CB5956" w:rsidRDefault="58CB5956" w14:paraId="5D32610E" w14:textId="6A63BD2B"/>
    <w:p w:rsidR="007467C0" w:rsidP="007467C0" w:rsidRDefault="007467C0" w14:paraId="31CAFD40" w14:textId="550FA408">
      <w:pPr>
        <w:pStyle w:val="TopofSection"/>
      </w:pPr>
      <w:bookmarkStart w:name="_Toc221530685" w:id="908"/>
      <w:bookmarkStart w:name="_Ref221892560" w:id="909"/>
      <w:bookmarkStart w:name="_Toc223436179" w:id="910"/>
      <w:bookmarkStart w:name="_Ref236112016" w:id="911"/>
      <w:bookmarkStart w:name="_Toc243109748" w:id="912"/>
      <w:r w:rsidRPr="00326CDA">
        <w:t xml:space="preserve">Return To:  </w:t>
      </w:r>
      <w:r>
        <w:fldChar w:fldCharType="begin"/>
      </w:r>
      <w:r>
        <w:instrText xml:space="preserve"> REF _Ref245707328 \h  \* MERGEFORMAT </w:instrText>
      </w:r>
      <w:r>
        <w:fldChar w:fldCharType="separate"/>
      </w:r>
      <w:r>
        <w:t>Events Tab</w:t>
      </w:r>
      <w:r>
        <w:fldChar w:fldCharType="end"/>
      </w:r>
    </w:p>
    <w:p w:rsidRPr="00326CDA" w:rsidR="00A21008" w:rsidP="007467C0" w:rsidRDefault="00A21008" w14:paraId="5414A949" w14:textId="77777777">
      <w:pPr>
        <w:pStyle w:val="TopofSection"/>
      </w:pPr>
    </w:p>
    <w:p w:rsidRPr="00A875AE" w:rsidR="007467C0" w:rsidP="007467C0" w:rsidRDefault="007467C0" w14:paraId="53624A81" w14:textId="77777777">
      <w:pPr>
        <w:pStyle w:val="Heading3"/>
      </w:pPr>
      <w:bookmarkStart w:name="_Ref246139824" w:id="913"/>
      <w:bookmarkStart w:name="_Toc74556409" w:id="914"/>
      <w:bookmarkStart w:name="_Toc127491599" w:id="915"/>
      <w:bookmarkStart w:name="_Toc128021132" w:id="916"/>
      <w:r w:rsidRPr="00A875AE">
        <w:t>Events</w:t>
      </w:r>
      <w:r>
        <w:rPr>
          <w:rFonts w:ascii="Wingdings" w:hAnsi="Wingdings"/>
        </w:rPr>
        <w:t></w:t>
      </w:r>
      <w:r w:rsidRPr="00A875AE">
        <w:t>Events Page</w:t>
      </w:r>
      <w:bookmarkEnd w:id="908"/>
      <w:bookmarkEnd w:id="909"/>
      <w:bookmarkEnd w:id="910"/>
      <w:bookmarkEnd w:id="911"/>
      <w:bookmarkEnd w:id="912"/>
      <w:bookmarkEnd w:id="913"/>
      <w:bookmarkEnd w:id="914"/>
      <w:bookmarkEnd w:id="915"/>
      <w:bookmarkEnd w:id="916"/>
    </w:p>
    <w:p w:rsidR="007467C0" w:rsidP="009C1C46" w:rsidRDefault="007467C0" w14:paraId="7CD110EC" w14:textId="77777777">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rsidR="007467C0" w:rsidP="007467C0" w:rsidRDefault="007467C0" w14:paraId="7B833AAC" w14:textId="77777777">
      <w:pPr>
        <w:pStyle w:val="Caption"/>
      </w:pPr>
      <w:bookmarkStart w:name="_Toc74556479" w:id="917"/>
      <w:bookmarkStart w:name="_Toc128022156" w:id="918"/>
      <w:r>
        <w:t xml:space="preserve">Figure </w:t>
      </w:r>
      <w:r>
        <w:fldChar w:fldCharType="begin"/>
      </w:r>
      <w:r>
        <w:instrText xml:space="preserve"> SEQ Figure \* ARABIC </w:instrText>
      </w:r>
      <w:r>
        <w:fldChar w:fldCharType="separate"/>
      </w:r>
      <w:r>
        <w:rPr>
          <w:noProof/>
        </w:rPr>
        <w:t>47</w:t>
      </w:r>
      <w:r>
        <w:fldChar w:fldCharType="end"/>
      </w:r>
      <w:r>
        <w:t>: Events Page</w:t>
      </w:r>
      <w:bookmarkEnd w:id="917"/>
      <w:bookmarkEnd w:id="918"/>
    </w:p>
    <w:p w:rsidRPr="00205380" w:rsidR="007467C0" w:rsidP="009C1C46" w:rsidRDefault="007467C0" w14:paraId="746ECBF2" w14:textId="28057D2B">
      <w:pPr>
        <w:jc w:val="center"/>
      </w:pPr>
      <w:del w:author="Moses, Robbie" w:date="2023-02-23T02:08:00Z" w:id="919">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2:08:00Z" w:id="920">
        <w:r w:rsidRPr="001B74B9" w:rsid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77672D97" w14:textId="77777777">
      <w:pPr>
        <w:pStyle w:val="Caption"/>
      </w:pPr>
      <w:bookmarkStart w:name="_Toc74556707" w:id="921"/>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921"/>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58CB5956" w14:paraId="7CC0896A"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4C4CFE54" w14:textId="77777777">
            <w:pPr>
              <w:pStyle w:val="TableHeader"/>
            </w:pPr>
            <w:r>
              <w:t>Fields</w:t>
            </w:r>
          </w:p>
        </w:tc>
        <w:tc>
          <w:tcPr>
            <w:tcW w:w="5458" w:type="dxa"/>
            <w:tcBorders>
              <w:top w:val="single" w:color="auto" w:sz="6" w:space="0"/>
              <w:left w:val="nil"/>
              <w:bottom w:val="double" w:color="auto" w:sz="6" w:space="0"/>
            </w:tcBorders>
            <w:shd w:val="clear" w:color="auto" w:fill="60C03A"/>
          </w:tcPr>
          <w:p w:rsidR="007467C0" w:rsidP="00170D7D" w:rsidRDefault="007467C0" w14:paraId="40C5BBC0" w14:textId="77777777">
            <w:pPr>
              <w:pStyle w:val="TableHeader"/>
            </w:pPr>
            <w:r>
              <w:t>Description</w:t>
            </w:r>
          </w:p>
        </w:tc>
      </w:tr>
      <w:tr w:rsidR="007467C0" w:rsidTr="58CB5956" w14:paraId="6C3C3E6E" w14:textId="77777777">
        <w:trPr>
          <w:cantSplit/>
        </w:trPr>
        <w:tc>
          <w:tcPr>
            <w:tcW w:w="2592" w:type="dxa"/>
            <w:tcBorders>
              <w:top w:val="nil"/>
              <w:bottom w:val="single" w:color="auto" w:sz="6" w:space="0"/>
              <w:right w:val="single" w:color="auto" w:sz="6" w:space="0"/>
            </w:tcBorders>
          </w:tcPr>
          <w:p w:rsidRPr="000B26B7" w:rsidR="007467C0" w:rsidP="009C1C46" w:rsidRDefault="007467C0" w14:paraId="0164B174" w14:textId="77777777">
            <w:pPr>
              <w:pStyle w:val="TableBody"/>
              <w:rPr>
                <w:b/>
                <w:bCs/>
              </w:rPr>
            </w:pPr>
            <w:r w:rsidRPr="000B26B7">
              <w:rPr>
                <w:b/>
                <w:bCs/>
              </w:rPr>
              <w:t>Add Button</w:t>
            </w:r>
          </w:p>
        </w:tc>
        <w:tc>
          <w:tcPr>
            <w:tcW w:w="5458" w:type="dxa"/>
            <w:tcBorders>
              <w:top w:val="nil"/>
              <w:left w:val="single" w:color="auto" w:sz="6" w:space="0"/>
              <w:bottom w:val="single" w:color="auto" w:sz="6" w:space="0"/>
            </w:tcBorders>
          </w:tcPr>
          <w:p w:rsidRPr="00FB292A" w:rsidR="007467C0" w:rsidP="009C1C46" w:rsidRDefault="007467C0" w14:paraId="0EF8720E" w14:textId="77777777">
            <w:pPr>
              <w:pStyle w:val="TableBody"/>
            </w:pPr>
            <w:r w:rsidRPr="00FB292A">
              <w:t>Allows the user to create a new Event.</w:t>
            </w:r>
          </w:p>
        </w:tc>
      </w:tr>
      <w:tr w:rsidR="007467C0" w:rsidTr="58CB5956" w14:paraId="30347FBA" w14:textId="77777777">
        <w:trPr>
          <w:cantSplit/>
        </w:trPr>
        <w:tc>
          <w:tcPr>
            <w:tcW w:w="2592" w:type="dxa"/>
            <w:tcBorders>
              <w:top w:val="nil"/>
              <w:bottom w:val="single" w:color="auto" w:sz="6" w:space="0"/>
              <w:right w:val="single" w:color="auto" w:sz="6" w:space="0"/>
            </w:tcBorders>
          </w:tcPr>
          <w:p w:rsidRPr="000B26B7" w:rsidR="007467C0" w:rsidP="009C1C46" w:rsidRDefault="007467C0" w14:paraId="5E33E1E8" w14:textId="77777777">
            <w:pPr>
              <w:pStyle w:val="TableBody"/>
              <w:rPr>
                <w:b/>
                <w:bCs/>
              </w:rPr>
            </w:pPr>
            <w:r w:rsidRPr="000B26B7">
              <w:rPr>
                <w:b/>
                <w:bCs/>
              </w:rPr>
              <w:t>Update Button</w:t>
            </w:r>
          </w:p>
        </w:tc>
        <w:tc>
          <w:tcPr>
            <w:tcW w:w="5458" w:type="dxa"/>
            <w:tcBorders>
              <w:top w:val="nil"/>
              <w:left w:val="single" w:color="auto" w:sz="6" w:space="0"/>
              <w:bottom w:val="single" w:color="auto" w:sz="6" w:space="0"/>
            </w:tcBorders>
          </w:tcPr>
          <w:p w:rsidRPr="00FB292A" w:rsidR="007467C0" w:rsidP="009C1C46" w:rsidRDefault="007467C0" w14:paraId="076E5EB8" w14:textId="77777777">
            <w:pPr>
              <w:pStyle w:val="TableBody"/>
            </w:pPr>
            <w:r w:rsidRPr="00FB292A">
              <w:t>The user can select one of the events from the event list and click the Update button the change dates or Event definitions.</w:t>
            </w:r>
          </w:p>
        </w:tc>
      </w:tr>
      <w:tr w:rsidR="007467C0" w:rsidTr="58CB5956" w14:paraId="2AAFA037" w14:textId="77777777">
        <w:trPr>
          <w:cantSplit/>
        </w:trPr>
        <w:tc>
          <w:tcPr>
            <w:tcW w:w="2592" w:type="dxa"/>
            <w:tcBorders>
              <w:top w:val="nil"/>
              <w:bottom w:val="single" w:color="auto" w:sz="6" w:space="0"/>
              <w:right w:val="single" w:color="auto" w:sz="6" w:space="0"/>
            </w:tcBorders>
          </w:tcPr>
          <w:p w:rsidRPr="000B26B7" w:rsidR="007467C0" w:rsidP="009C1C46" w:rsidRDefault="007467C0" w14:paraId="6914D5F7" w14:textId="77777777">
            <w:pPr>
              <w:pStyle w:val="TableBody"/>
              <w:rPr>
                <w:b/>
                <w:bCs/>
              </w:rPr>
            </w:pPr>
            <w:r w:rsidRPr="000B26B7">
              <w:rPr>
                <w:b/>
                <w:bCs/>
              </w:rPr>
              <w:t>Delete Button</w:t>
            </w:r>
          </w:p>
        </w:tc>
        <w:tc>
          <w:tcPr>
            <w:tcW w:w="5458" w:type="dxa"/>
            <w:tcBorders>
              <w:top w:val="nil"/>
              <w:left w:val="single" w:color="auto" w:sz="6" w:space="0"/>
              <w:bottom w:val="single" w:color="auto" w:sz="6" w:space="0"/>
            </w:tcBorders>
          </w:tcPr>
          <w:p w:rsidRPr="00FB292A" w:rsidR="007467C0" w:rsidP="009C1C46" w:rsidRDefault="007467C0" w14:paraId="5F6144F0" w14:textId="77777777">
            <w:pPr>
              <w:pStyle w:val="TableBody"/>
            </w:pPr>
            <w:r w:rsidRPr="00FB292A">
              <w:t>The user can select one of the events from the event list and click the Delete button to delete it from the system.</w:t>
            </w:r>
          </w:p>
          <w:p w:rsidRPr="00FB292A" w:rsidR="007467C0" w:rsidP="009C1C46" w:rsidRDefault="007467C0" w14:paraId="319E8DB8" w14:textId="77777777">
            <w:pPr>
              <w:pStyle w:val="TableNote"/>
            </w:pPr>
            <w:r w:rsidRPr="00FB292A">
              <w:rPr>
                <w:b/>
              </w:rPr>
              <w:t>Note:</w:t>
            </w:r>
            <w:r w:rsidRPr="00FB292A">
              <w:t xml:space="preserve"> Events cannot be deleted if they are assigned to a Calendar.</w:t>
            </w:r>
          </w:p>
        </w:tc>
      </w:tr>
    </w:tbl>
    <w:p w:rsidR="58CB5956" w:rsidRDefault="58CB5956" w14:paraId="188354CC" w14:textId="6A1B6BE9"/>
    <w:p w:rsidR="007467C0" w:rsidP="007467C0" w:rsidRDefault="007467C0" w14:paraId="1D8CA443" w14:textId="77777777">
      <w:pPr>
        <w:pStyle w:val="TopofSection"/>
      </w:pPr>
      <w:bookmarkStart w:name="_Ref221892563" w:id="922"/>
      <w:r w:rsidRPr="00326CDA">
        <w:t xml:space="preserve">Return To:  </w:t>
      </w:r>
      <w:r>
        <w:fldChar w:fldCharType="begin"/>
      </w:r>
      <w:r>
        <w:instrText xml:space="preserve"> REF _Ref245707328 \h  \* MERGEFORMAT </w:instrText>
      </w:r>
      <w:r>
        <w:fldChar w:fldCharType="separate"/>
      </w:r>
      <w:r>
        <w:t>Events Tab</w:t>
      </w:r>
      <w:r>
        <w:fldChar w:fldCharType="end"/>
      </w:r>
    </w:p>
    <w:p w:rsidRPr="00326CDA" w:rsidR="007467C0" w:rsidP="007467C0" w:rsidRDefault="007467C0" w14:paraId="36E691A2" w14:textId="77777777">
      <w:pPr>
        <w:pStyle w:val="TopofSection"/>
      </w:pPr>
    </w:p>
    <w:p w:rsidR="007467C0" w:rsidP="007467C0" w:rsidRDefault="007467C0" w14:paraId="466DC7D9" w14:textId="77777777">
      <w:pPr>
        <w:pStyle w:val="Heading4"/>
      </w:pPr>
      <w:bookmarkStart w:name="_Ref246139829" w:id="923"/>
      <w:r>
        <w:t>Events</w:t>
      </w:r>
      <w:r>
        <w:rPr>
          <w:rFonts w:ascii="Wingdings" w:hAnsi="Wingdings"/>
        </w:rPr>
        <w:t></w:t>
      </w:r>
      <w:r>
        <w:t>Add/Edit Event</w:t>
      </w:r>
      <w:bookmarkEnd w:id="922"/>
      <w:bookmarkEnd w:id="923"/>
    </w:p>
    <w:p w:rsidR="007467C0" w:rsidP="005933C2" w:rsidRDefault="007467C0" w14:paraId="7C989B0F" w14:textId="77777777">
      <w:pPr>
        <w:pStyle w:val="BodyText"/>
      </w:pPr>
      <w:r>
        <w:t>The Add/Edit Event Page allows the user to define new or modify existing Events.</w:t>
      </w:r>
    </w:p>
    <w:p w:rsidR="007467C0" w:rsidP="007467C0" w:rsidRDefault="007467C0" w14:paraId="05817661" w14:textId="29669CAA">
      <w:pPr>
        <w:pStyle w:val="Caption"/>
        <w:rPr>
          <w:noProof/>
        </w:rPr>
      </w:pPr>
      <w:bookmarkStart w:name="_Toc74556480" w:id="924"/>
      <w:bookmarkStart w:name="_Toc128022157" w:id="925"/>
      <w:r>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924"/>
      <w:bookmarkEnd w:id="925"/>
    </w:p>
    <w:p w:rsidRPr="00205380" w:rsidR="007467C0" w:rsidP="005933C2" w:rsidRDefault="007467C0" w14:paraId="52A71851" w14:textId="77777777">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467C0" w:rsidP="007467C0" w:rsidRDefault="007467C0" w14:paraId="527D650E" w14:textId="77777777">
      <w:pPr>
        <w:pStyle w:val="Caption"/>
      </w:pPr>
      <w:bookmarkStart w:name="_Toc74556708" w:id="926"/>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92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20" w:firstRow="1" w:lastRow="0" w:firstColumn="0" w:lastColumn="0" w:noHBand="0" w:noVBand="0"/>
      </w:tblPr>
      <w:tblGrid>
        <w:gridCol w:w="2592"/>
        <w:gridCol w:w="5458"/>
      </w:tblGrid>
      <w:tr w:rsidR="007467C0" w:rsidTr="00A70F68" w14:paraId="1A8E214F" w14:textId="77777777">
        <w:trPr>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2F9AB2C3" w14:textId="77777777">
            <w:pPr>
              <w:pStyle w:val="TableHeader"/>
            </w:pPr>
            <w:r>
              <w:t>Fields</w:t>
            </w:r>
          </w:p>
        </w:tc>
        <w:tc>
          <w:tcPr>
            <w:tcW w:w="5458" w:type="dxa"/>
            <w:tcBorders>
              <w:top w:val="single" w:color="auto" w:sz="6" w:space="0"/>
              <w:left w:val="nil"/>
              <w:bottom w:val="double" w:color="auto" w:sz="6" w:space="0"/>
            </w:tcBorders>
            <w:shd w:val="clear" w:color="auto" w:fill="60C03A"/>
          </w:tcPr>
          <w:p w:rsidR="007467C0" w:rsidP="00170D7D" w:rsidRDefault="007467C0" w14:paraId="5CC8B329" w14:textId="77777777">
            <w:pPr>
              <w:pStyle w:val="TableHeader"/>
            </w:pPr>
            <w:r>
              <w:t>Description</w:t>
            </w:r>
          </w:p>
        </w:tc>
      </w:tr>
      <w:tr w:rsidR="007467C0" w:rsidTr="00A70F68" w14:paraId="171582E5" w14:textId="77777777">
        <w:tc>
          <w:tcPr>
            <w:tcW w:w="2592" w:type="dxa"/>
            <w:tcBorders>
              <w:top w:val="nil"/>
              <w:bottom w:val="single" w:color="auto" w:sz="6" w:space="0"/>
              <w:right w:val="single" w:color="auto" w:sz="6" w:space="0"/>
            </w:tcBorders>
          </w:tcPr>
          <w:p w:rsidRPr="00A70F68" w:rsidR="007467C0" w:rsidP="005933C2" w:rsidRDefault="007467C0" w14:paraId="59A09F60" w14:textId="77777777">
            <w:pPr>
              <w:pStyle w:val="TableBody"/>
              <w:rPr>
                <w:b/>
                <w:bCs/>
              </w:rPr>
            </w:pPr>
            <w:r w:rsidRPr="00A70F68">
              <w:rPr>
                <w:b/>
                <w:bCs/>
              </w:rPr>
              <w:t xml:space="preserve">Event ID </w:t>
            </w:r>
          </w:p>
        </w:tc>
        <w:tc>
          <w:tcPr>
            <w:tcW w:w="5458" w:type="dxa"/>
            <w:tcBorders>
              <w:top w:val="nil"/>
              <w:left w:val="single" w:color="auto" w:sz="6" w:space="0"/>
              <w:bottom w:val="single" w:color="auto" w:sz="6" w:space="0"/>
            </w:tcBorders>
          </w:tcPr>
          <w:p w:rsidRPr="00FB292A" w:rsidR="007467C0" w:rsidP="005933C2" w:rsidRDefault="007467C0" w14:paraId="020F1140" w14:textId="1F59B09F">
            <w:pPr>
              <w:pStyle w:val="TableBody"/>
            </w:pPr>
            <w:r w:rsidRPr="00FB292A">
              <w:t>Unique alpha</w:t>
            </w:r>
            <w:r w:rsidR="00C23E7D">
              <w:t>-</w:t>
            </w:r>
            <w:r w:rsidRPr="00FB292A">
              <w:t xml:space="preserve">numeric code that identifies the Event. </w:t>
            </w:r>
          </w:p>
        </w:tc>
      </w:tr>
      <w:tr w:rsidR="007467C0" w:rsidTr="00A70F68" w14:paraId="644D08BD" w14:textId="77777777">
        <w:tc>
          <w:tcPr>
            <w:tcW w:w="2592" w:type="dxa"/>
            <w:tcBorders>
              <w:top w:val="single" w:color="auto" w:sz="6" w:space="0"/>
              <w:bottom w:val="single" w:color="auto" w:sz="6" w:space="0"/>
              <w:right w:val="single" w:color="auto" w:sz="6" w:space="0"/>
            </w:tcBorders>
          </w:tcPr>
          <w:p w:rsidRPr="00A70F68" w:rsidR="007467C0" w:rsidP="005933C2" w:rsidRDefault="007467C0" w14:paraId="2F4B38FA" w14:textId="77777777">
            <w:pPr>
              <w:pStyle w:val="TableBody"/>
              <w:rPr>
                <w:b/>
                <w:bCs/>
              </w:rPr>
            </w:pPr>
            <w:r w:rsidRPr="00A70F68">
              <w:rPr>
                <w:b/>
                <w:bCs/>
              </w:rPr>
              <w:t>Month</w:t>
            </w:r>
          </w:p>
        </w:tc>
        <w:tc>
          <w:tcPr>
            <w:tcW w:w="5458" w:type="dxa"/>
            <w:tcBorders>
              <w:top w:val="single" w:color="auto" w:sz="6" w:space="0"/>
              <w:left w:val="single" w:color="auto" w:sz="6" w:space="0"/>
              <w:bottom w:val="single" w:color="auto" w:sz="6" w:space="0"/>
            </w:tcBorders>
          </w:tcPr>
          <w:p w:rsidRPr="00FB292A" w:rsidR="007467C0" w:rsidP="005933C2" w:rsidRDefault="007467C0" w14:paraId="73D5989F" w14:textId="77777777">
            <w:pPr>
              <w:pStyle w:val="TableBody"/>
            </w:pPr>
            <w:r w:rsidRPr="00FB292A">
              <w:t xml:space="preserve">Specify the month in which this event occurs.  If the event occurs every month, select </w:t>
            </w:r>
            <w:r w:rsidRPr="00C23E7D">
              <w:rPr>
                <w:b/>
                <w:bCs/>
              </w:rPr>
              <w:t>“All”.</w:t>
            </w:r>
          </w:p>
        </w:tc>
      </w:tr>
      <w:tr w:rsidR="007467C0" w:rsidTr="00A70F68" w14:paraId="086D073A" w14:textId="77777777">
        <w:tc>
          <w:tcPr>
            <w:tcW w:w="2592" w:type="dxa"/>
            <w:tcBorders>
              <w:top w:val="single" w:color="auto" w:sz="6" w:space="0"/>
              <w:bottom w:val="single" w:color="auto" w:sz="6" w:space="0"/>
              <w:right w:val="single" w:color="auto" w:sz="6" w:space="0"/>
            </w:tcBorders>
          </w:tcPr>
          <w:p w:rsidRPr="00A70F68" w:rsidR="007467C0" w:rsidP="005933C2" w:rsidRDefault="007467C0" w14:paraId="7A5539F6" w14:textId="77777777">
            <w:pPr>
              <w:pStyle w:val="TableBody"/>
              <w:rPr>
                <w:b/>
                <w:bCs/>
              </w:rPr>
            </w:pPr>
          </w:p>
          <w:p w:rsidRPr="00A70F68" w:rsidR="007467C0" w:rsidP="005933C2" w:rsidRDefault="007467C0" w14:paraId="329D8383" w14:textId="77777777">
            <w:pPr>
              <w:pStyle w:val="TableBody"/>
              <w:rPr>
                <w:b/>
                <w:bCs/>
              </w:rPr>
            </w:pPr>
            <w:r w:rsidRPr="00A70F68">
              <w:rPr>
                <w:b/>
                <w:bCs/>
              </w:rPr>
              <w:t>Day of Month</w:t>
            </w:r>
          </w:p>
        </w:tc>
        <w:tc>
          <w:tcPr>
            <w:tcW w:w="5458" w:type="dxa"/>
            <w:tcBorders>
              <w:top w:val="single" w:color="auto" w:sz="6" w:space="0"/>
              <w:left w:val="single" w:color="auto" w:sz="6" w:space="0"/>
              <w:bottom w:val="single" w:color="auto" w:sz="6" w:space="0"/>
            </w:tcBorders>
          </w:tcPr>
          <w:p w:rsidR="00C23E7D" w:rsidP="005933C2" w:rsidRDefault="007467C0" w14:paraId="21CD343A" w14:textId="77777777">
            <w:pPr>
              <w:pStyle w:val="TableBody"/>
            </w:pPr>
            <w:r w:rsidRPr="00FB292A">
              <w:t xml:space="preserve">Enter the number of the day of the month on which this event occurs.  </w:t>
            </w:r>
          </w:p>
          <w:p w:rsidRPr="00FB292A" w:rsidR="007467C0" w:rsidP="00C23E7D" w:rsidRDefault="007467C0" w14:paraId="5FCAF6DB" w14:textId="2224DBB8">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rsidTr="00A70F68" w14:paraId="0FA89F59"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76813D21" w14:textId="77777777">
            <w:pPr>
              <w:pStyle w:val="TableBody"/>
              <w:rPr>
                <w:b/>
                <w:bCs/>
              </w:rPr>
            </w:pPr>
            <w:r w:rsidRPr="00A70F68">
              <w:rPr>
                <w:b/>
                <w:bCs/>
              </w:rPr>
              <w:t>Week of Month</w:t>
            </w:r>
          </w:p>
        </w:tc>
        <w:tc>
          <w:tcPr>
            <w:tcW w:w="5458" w:type="dxa"/>
            <w:tcBorders>
              <w:top w:val="single" w:color="auto" w:sz="6" w:space="0"/>
              <w:left w:val="single" w:color="auto" w:sz="6" w:space="0"/>
              <w:bottom w:val="single" w:color="auto" w:sz="6" w:space="0"/>
            </w:tcBorders>
          </w:tcPr>
          <w:p w:rsidRPr="00FB292A" w:rsidR="007467C0" w:rsidP="00A70F68" w:rsidRDefault="007467C0" w14:paraId="571304B6" w14:textId="4E3B52E2">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rsidTr="00A70F68" w14:paraId="3C4E2635"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52F5DC04" w14:textId="77777777">
            <w:pPr>
              <w:pStyle w:val="TableBody"/>
              <w:rPr>
                <w:b/>
                <w:bCs/>
              </w:rPr>
            </w:pPr>
            <w:r w:rsidRPr="00A70F68">
              <w:rPr>
                <w:b/>
                <w:bCs/>
              </w:rPr>
              <w:t>Day of Week</w:t>
            </w:r>
          </w:p>
        </w:tc>
        <w:tc>
          <w:tcPr>
            <w:tcW w:w="5458" w:type="dxa"/>
            <w:tcBorders>
              <w:top w:val="single" w:color="auto" w:sz="6" w:space="0"/>
              <w:left w:val="single" w:color="auto" w:sz="6" w:space="0"/>
              <w:bottom w:val="single" w:color="auto" w:sz="6" w:space="0"/>
            </w:tcBorders>
          </w:tcPr>
          <w:p w:rsidRPr="00FB292A" w:rsidR="007467C0" w:rsidP="00A70F68" w:rsidRDefault="007467C0" w14:paraId="3D06789E" w14:textId="1008631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rsidTr="00A70F68" w14:paraId="713B97E3"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6B529499" w14:textId="77777777">
            <w:pPr>
              <w:pStyle w:val="TableBody"/>
              <w:rPr>
                <w:b/>
                <w:bCs/>
              </w:rPr>
            </w:pPr>
            <w:r w:rsidRPr="00A70F68">
              <w:rPr>
                <w:b/>
                <w:bCs/>
              </w:rPr>
              <w:t>Pre-effect /</w:t>
            </w:r>
            <w:r w:rsidRPr="00A70F68">
              <w:rPr>
                <w:b/>
                <w:bCs/>
              </w:rPr>
              <w:br/>
            </w:r>
            <w:r w:rsidRPr="00A70F68">
              <w:rPr>
                <w:b/>
                <w:bCs/>
              </w:rPr>
              <w:t>Post-effect</w:t>
            </w:r>
          </w:p>
        </w:tc>
        <w:tc>
          <w:tcPr>
            <w:tcW w:w="5458" w:type="dxa"/>
            <w:tcBorders>
              <w:top w:val="single" w:color="auto" w:sz="6" w:space="0"/>
              <w:left w:val="single" w:color="auto" w:sz="6" w:space="0"/>
              <w:bottom w:val="single" w:color="auto" w:sz="6" w:space="0"/>
            </w:tcBorders>
          </w:tcPr>
          <w:p w:rsidRPr="00FB292A" w:rsidR="007467C0" w:rsidP="00A70F68" w:rsidRDefault="007467C0" w14:paraId="5A1BA2A6" w14:textId="77777777">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rsidTr="00A70F68" w14:paraId="2C6E5895"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137AB277" w14:textId="77777777">
            <w:pPr>
              <w:pStyle w:val="TableBody"/>
              <w:rPr>
                <w:b/>
                <w:bCs/>
              </w:rPr>
            </w:pPr>
            <w:r w:rsidRPr="00A70F68">
              <w:rPr>
                <w:b/>
                <w:bCs/>
              </w:rPr>
              <w:t>Holiday</w:t>
            </w:r>
          </w:p>
        </w:tc>
        <w:tc>
          <w:tcPr>
            <w:tcW w:w="5458" w:type="dxa"/>
            <w:tcBorders>
              <w:top w:val="single" w:color="auto" w:sz="6" w:space="0"/>
              <w:left w:val="single" w:color="auto" w:sz="6" w:space="0"/>
              <w:bottom w:val="single" w:color="auto" w:sz="6" w:space="0"/>
            </w:tcBorders>
          </w:tcPr>
          <w:p w:rsidR="00DF04EA" w:rsidP="00A70F68" w:rsidRDefault="007467C0" w14:paraId="0C5BBEF5" w14:textId="77777777">
            <w:pPr>
              <w:pStyle w:val="TableBody"/>
            </w:pPr>
            <w:r w:rsidRPr="00FB292A">
              <w:t xml:space="preserve">Optional selection.  Click in the check box next to holiday to indicate that an event is also a holiday.  </w:t>
            </w:r>
          </w:p>
          <w:p w:rsidRPr="00FB292A" w:rsidR="007467C0" w:rsidP="00DF04EA" w:rsidRDefault="007467C0" w14:paraId="651D345A" w14:textId="70A702FD">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rsidTr="00A70F68" w14:paraId="4C191FF5"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20491795" w14:textId="77777777">
            <w:pPr>
              <w:pStyle w:val="TableBody"/>
              <w:rPr>
                <w:b/>
                <w:bCs/>
              </w:rPr>
            </w:pPr>
            <w:r w:rsidRPr="00A70F68">
              <w:rPr>
                <w:b/>
                <w:bCs/>
              </w:rPr>
              <w:t>Weekend Shift</w:t>
            </w:r>
          </w:p>
        </w:tc>
        <w:tc>
          <w:tcPr>
            <w:tcW w:w="5458" w:type="dxa"/>
            <w:tcBorders>
              <w:top w:val="single" w:color="auto" w:sz="6" w:space="0"/>
              <w:left w:val="single" w:color="auto" w:sz="6" w:space="0"/>
              <w:bottom w:val="single" w:color="auto" w:sz="6" w:space="0"/>
            </w:tcBorders>
          </w:tcPr>
          <w:p w:rsidRPr="00FB292A" w:rsidR="007467C0" w:rsidP="00A70F68" w:rsidRDefault="007467C0" w14:paraId="2F1A8599" w14:textId="77777777">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rsidRPr="00FB292A" w:rsidR="007467C0" w:rsidP="00A70F68" w:rsidRDefault="007467C0" w14:paraId="27840996" w14:textId="77777777">
            <w:pPr>
              <w:pStyle w:val="TableBody"/>
            </w:pPr>
            <w:r w:rsidRPr="00FB292A">
              <w:rPr>
                <w:b/>
                <w:bCs/>
              </w:rPr>
              <w:t xml:space="preserve">Backward:  </w:t>
            </w:r>
            <w:r w:rsidRPr="00FB292A">
              <w:t>shifts demand to the Friday before the weekend.</w:t>
            </w:r>
          </w:p>
          <w:p w:rsidRPr="00FB292A" w:rsidR="007467C0" w:rsidP="00A70F68" w:rsidRDefault="007467C0" w14:paraId="0F709284" w14:textId="77777777">
            <w:pPr>
              <w:pStyle w:val="TableBody"/>
            </w:pPr>
            <w:r w:rsidRPr="00FB292A">
              <w:rPr>
                <w:b/>
                <w:bCs/>
              </w:rPr>
              <w:t>Forward:</w:t>
            </w:r>
            <w:r w:rsidRPr="00FB292A">
              <w:t xml:space="preserve">  shifts demand to the following Monday.</w:t>
            </w:r>
          </w:p>
          <w:p w:rsidRPr="00FB292A" w:rsidR="007467C0" w:rsidP="00A70F68" w:rsidRDefault="007467C0" w14:paraId="6CB18F51" w14:textId="77777777">
            <w:pPr>
              <w:pStyle w:val="TableBody"/>
            </w:pPr>
            <w:r w:rsidRPr="00FB292A">
              <w:rPr>
                <w:b/>
                <w:bCs/>
              </w:rPr>
              <w:t xml:space="preserve">None:  </w:t>
            </w:r>
            <w:r w:rsidRPr="00FB292A">
              <w:t>indicates no anticipated shift in demand and keeps the original event date.</w:t>
            </w:r>
          </w:p>
          <w:p w:rsidRPr="00FB292A" w:rsidR="007467C0" w:rsidP="00677A90" w:rsidRDefault="007467C0" w14:paraId="72D40D8F" w14:textId="77777777">
            <w:pPr>
              <w:pStyle w:val="TableNote"/>
            </w:pPr>
            <w:r w:rsidRPr="00677A90">
              <w:rPr>
                <w:b/>
                <w:bCs/>
              </w:rPr>
              <w:t>Note</w:t>
            </w:r>
            <w:r w:rsidRPr="00FB292A">
              <w:t>:  this field is only active when the Day of Month field is populated with a value greater than zero (0).</w:t>
            </w:r>
          </w:p>
        </w:tc>
      </w:tr>
      <w:tr w:rsidR="007467C0" w:rsidTr="00A70F68" w14:paraId="440ECDF0"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7AEBE154" w14:textId="77777777">
            <w:pPr>
              <w:pStyle w:val="TableBody"/>
              <w:rPr>
                <w:b/>
                <w:bCs/>
              </w:rPr>
            </w:pPr>
            <w:r w:rsidRPr="00A70F68">
              <w:rPr>
                <w:b/>
                <w:bCs/>
              </w:rPr>
              <w:t>Generate Dates Button</w:t>
            </w:r>
          </w:p>
        </w:tc>
        <w:tc>
          <w:tcPr>
            <w:tcW w:w="5458" w:type="dxa"/>
            <w:tcBorders>
              <w:top w:val="single" w:color="auto" w:sz="6" w:space="0"/>
              <w:left w:val="single" w:color="auto" w:sz="6" w:space="0"/>
              <w:bottom w:val="single" w:color="auto" w:sz="6" w:space="0"/>
            </w:tcBorders>
          </w:tcPr>
          <w:p w:rsidRPr="00FB292A" w:rsidR="007467C0" w:rsidP="00A70F68" w:rsidRDefault="007467C0" w14:paraId="46303FDD" w14:textId="015F3D9F">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rsidTr="00A70F68" w14:paraId="1C915F8A"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06FF4310" w14:textId="77777777">
            <w:pPr>
              <w:pStyle w:val="TableBody"/>
              <w:rPr>
                <w:b/>
                <w:bCs/>
              </w:rPr>
            </w:pPr>
            <w:r w:rsidRPr="00A70F68">
              <w:rPr>
                <w:b/>
                <w:bCs/>
              </w:rPr>
              <w:t>Add Button</w:t>
            </w:r>
          </w:p>
        </w:tc>
        <w:tc>
          <w:tcPr>
            <w:tcW w:w="5458" w:type="dxa"/>
            <w:tcBorders>
              <w:top w:val="single" w:color="auto" w:sz="6" w:space="0"/>
              <w:left w:val="single" w:color="auto" w:sz="6" w:space="0"/>
              <w:bottom w:val="single" w:color="auto" w:sz="6" w:space="0"/>
            </w:tcBorders>
          </w:tcPr>
          <w:p w:rsidRPr="00FB292A" w:rsidR="007467C0" w:rsidP="00A70F68" w:rsidRDefault="007467C0" w14:paraId="09BC6C3F" w14:textId="77777777">
            <w:pPr>
              <w:pStyle w:val="TableBody"/>
            </w:pPr>
            <w:r w:rsidRPr="00FB292A">
              <w:t>Allows Users to manually enter dates. This is an alternative to Generating dates.</w:t>
            </w:r>
          </w:p>
        </w:tc>
      </w:tr>
      <w:tr w:rsidR="007467C0" w:rsidTr="00A70F68" w14:paraId="1CAC5330"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100B02E2" w14:textId="77777777">
            <w:pPr>
              <w:pStyle w:val="TableBody"/>
              <w:rPr>
                <w:b/>
                <w:bCs/>
              </w:rPr>
            </w:pPr>
            <w:r w:rsidRPr="00A70F68">
              <w:rPr>
                <w:b/>
                <w:bCs/>
              </w:rPr>
              <w:t>Generate From</w:t>
            </w:r>
          </w:p>
        </w:tc>
        <w:tc>
          <w:tcPr>
            <w:tcW w:w="5458" w:type="dxa"/>
            <w:tcBorders>
              <w:top w:val="single" w:color="auto" w:sz="6" w:space="0"/>
              <w:left w:val="single" w:color="auto" w:sz="6" w:space="0"/>
              <w:bottom w:val="single" w:color="auto" w:sz="6" w:space="0"/>
            </w:tcBorders>
          </w:tcPr>
          <w:p w:rsidRPr="00FB292A" w:rsidR="007467C0" w:rsidP="00A70F68" w:rsidRDefault="007467C0" w14:paraId="117A5219" w14:textId="77777777">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rsidTr="00A70F68" w14:paraId="76BDBFA0"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1A002491" w14:textId="77777777">
            <w:pPr>
              <w:pStyle w:val="TableBody"/>
              <w:rPr>
                <w:b/>
                <w:bCs/>
              </w:rPr>
            </w:pPr>
            <w:r w:rsidRPr="00A70F68">
              <w:rPr>
                <w:b/>
                <w:bCs/>
              </w:rPr>
              <w:t>Update Button</w:t>
            </w:r>
          </w:p>
        </w:tc>
        <w:tc>
          <w:tcPr>
            <w:tcW w:w="5458" w:type="dxa"/>
            <w:tcBorders>
              <w:top w:val="single" w:color="auto" w:sz="6" w:space="0"/>
              <w:left w:val="single" w:color="auto" w:sz="6" w:space="0"/>
              <w:bottom w:val="single" w:color="auto" w:sz="6" w:space="0"/>
            </w:tcBorders>
          </w:tcPr>
          <w:p w:rsidRPr="00FB292A" w:rsidR="007467C0" w:rsidP="00A70F68" w:rsidRDefault="007467C0" w14:paraId="12879722" w14:textId="77777777">
            <w:pPr>
              <w:pStyle w:val="TableBody"/>
            </w:pPr>
            <w:r w:rsidRPr="00FB292A">
              <w:t>Updates the select date.</w:t>
            </w:r>
          </w:p>
        </w:tc>
      </w:tr>
      <w:tr w:rsidR="007467C0" w:rsidTr="00A70F68" w14:paraId="06A1B0BB" w14:textId="77777777">
        <w:tc>
          <w:tcPr>
            <w:tcW w:w="2592" w:type="dxa"/>
            <w:tcBorders>
              <w:top w:val="single" w:color="auto" w:sz="6" w:space="0"/>
              <w:bottom w:val="single" w:color="auto" w:sz="6" w:space="0"/>
              <w:right w:val="single" w:color="auto" w:sz="6" w:space="0"/>
            </w:tcBorders>
          </w:tcPr>
          <w:p w:rsidRPr="00A70F68" w:rsidR="007467C0" w:rsidP="00A70F68" w:rsidRDefault="007467C0" w14:paraId="686D59E1" w14:textId="77777777">
            <w:pPr>
              <w:pStyle w:val="TableBody"/>
              <w:rPr>
                <w:b/>
                <w:bCs/>
              </w:rPr>
            </w:pPr>
            <w:r w:rsidRPr="00A70F68">
              <w:rPr>
                <w:b/>
                <w:bCs/>
              </w:rPr>
              <w:t>Delete Button</w:t>
            </w:r>
          </w:p>
        </w:tc>
        <w:tc>
          <w:tcPr>
            <w:tcW w:w="5458" w:type="dxa"/>
            <w:tcBorders>
              <w:top w:val="single" w:color="auto" w:sz="6" w:space="0"/>
              <w:left w:val="single" w:color="auto" w:sz="6" w:space="0"/>
              <w:bottom w:val="single" w:color="auto" w:sz="6" w:space="0"/>
            </w:tcBorders>
          </w:tcPr>
          <w:p w:rsidRPr="00FB292A" w:rsidR="007467C0" w:rsidP="00A70F68" w:rsidRDefault="007467C0" w14:paraId="461DF736" w14:textId="77777777">
            <w:pPr>
              <w:pStyle w:val="TableBody"/>
            </w:pPr>
            <w:r w:rsidRPr="00FB292A">
              <w:t>Deletes the selected date.</w:t>
            </w:r>
          </w:p>
        </w:tc>
      </w:tr>
    </w:tbl>
    <w:p w:rsidRPr="00326CDA" w:rsidR="007467C0" w:rsidP="007467C0" w:rsidRDefault="007467C0" w14:paraId="690FE981" w14:textId="77777777">
      <w:pPr>
        <w:pStyle w:val="TopofSection"/>
      </w:pPr>
      <w:bookmarkStart w:name="_Toc221530686" w:id="927"/>
      <w:bookmarkStart w:name="_Ref221892566" w:id="928"/>
      <w:bookmarkStart w:name="_Toc223436180" w:id="929"/>
      <w:r w:rsidRPr="00326CDA">
        <w:t xml:space="preserve">Return To:  </w:t>
      </w:r>
      <w:r>
        <w:fldChar w:fldCharType="begin"/>
      </w:r>
      <w:r>
        <w:instrText xml:space="preserve"> REF _Ref245707328 \h  \* MERGEFORMAT </w:instrText>
      </w:r>
      <w:r>
        <w:fldChar w:fldCharType="separate"/>
      </w:r>
      <w:r>
        <w:t>Events Tab</w:t>
      </w:r>
      <w:r>
        <w:fldChar w:fldCharType="end"/>
      </w:r>
    </w:p>
    <w:p w:rsidRPr="00722E5E" w:rsidR="007467C0" w:rsidRDefault="007467C0" w14:paraId="227DDD72" w14:textId="77545028">
      <w:pPr>
        <w:pStyle w:val="Heading1"/>
        <w:pPrChange w:author="Moses, Robbie" w:date="2023-02-14T05:19:00Z" w:id="930">
          <w:pPr>
            <w:pStyle w:val="Heading2"/>
          </w:pPr>
        </w:pPrChange>
      </w:pPr>
      <w:bookmarkStart w:name="_Ref245707334" w:id="931"/>
      <w:bookmarkStart w:name="_Toc74556410" w:id="932"/>
      <w:bookmarkStart w:name="_Toc127491600" w:id="933"/>
      <w:bookmarkEnd w:id="927"/>
      <w:bookmarkEnd w:id="928"/>
      <w:bookmarkEnd w:id="929"/>
      <w:del w:author="Moses, Robbie" w:date="2023-02-23T02:17:00Z" w:id="934">
        <w:r w:rsidRPr="00722E5E" w:rsidDel="00395EBD">
          <w:delText xml:space="preserve">System </w:delText>
        </w:r>
      </w:del>
      <w:bookmarkStart w:name="_Ref128019336" w:id="935"/>
      <w:bookmarkStart w:name="_Ref128019347" w:id="936"/>
      <w:bookmarkStart w:name="_Ref128019376" w:id="937"/>
      <w:bookmarkStart w:name="_Ref128019464" w:id="938"/>
      <w:bookmarkStart w:name="_Ref128020001" w:id="939"/>
      <w:bookmarkStart w:name="_Toc128021133" w:id="940"/>
      <w:ins w:author="Moses, Robbie" w:date="2023-02-23T02:17:00Z" w:id="941">
        <w:r w:rsidR="00395EBD">
          <w:t>Settings</w:t>
        </w:r>
        <w:r w:rsidRPr="00722E5E" w:rsidR="00395EBD">
          <w:t xml:space="preserve"> </w:t>
        </w:r>
      </w:ins>
      <w:r w:rsidRPr="00722E5E">
        <w:t>Tab</w:t>
      </w:r>
      <w:bookmarkEnd w:id="931"/>
      <w:bookmarkEnd w:id="932"/>
      <w:bookmarkEnd w:id="933"/>
      <w:bookmarkEnd w:id="935"/>
      <w:bookmarkEnd w:id="936"/>
      <w:bookmarkEnd w:id="937"/>
      <w:bookmarkEnd w:id="938"/>
      <w:bookmarkEnd w:id="939"/>
      <w:bookmarkEnd w:id="940"/>
    </w:p>
    <w:p w:rsidR="007467C0" w:rsidP="001E6390" w:rsidRDefault="007467C0" w14:paraId="51A52140" w14:textId="75DCA862">
      <w:pPr>
        <w:pStyle w:val="BodyText"/>
      </w:pPr>
      <w:r>
        <w:t xml:space="preserve">The </w:t>
      </w:r>
      <w:del w:author="Moses, Robbie" w:date="2023-02-23T02:18:00Z" w:id="942">
        <w:r w:rsidDel="00863B94">
          <w:delText xml:space="preserve">System </w:delText>
        </w:r>
      </w:del>
      <w:ins w:author="Moses, Robbie" w:date="2023-02-23T02:18:00Z" w:id="943">
        <w:r w:rsidR="00863B94">
          <w:t xml:space="preserve">Settings </w:t>
        </w:r>
      </w:ins>
      <w:r>
        <w:t>Tab contains tools normally used by administrators to set up the system or perform maintenance functions.</w:t>
      </w:r>
    </w:p>
    <w:p w:rsidR="007467C0" w:rsidP="001E6390" w:rsidRDefault="007467C0" w14:paraId="46F96EFD" w14:textId="77777777">
      <w:pPr>
        <w:pStyle w:val="BodyText"/>
      </w:pPr>
      <w:r>
        <w:t xml:space="preserve">The following is a summary of the information that will be covered along with hyperlinks to each topic: </w:t>
      </w:r>
    </w:p>
    <w:p w:rsidR="007467C0" w:rsidP="001E6390" w:rsidRDefault="00AC4D44" w14:paraId="6A23B879" w14:textId="552D7547">
      <w:pPr>
        <w:pStyle w:val="ListBullet"/>
      </w:pPr>
      <w:ins w:author="Moses, Robbie" w:date="2023-02-23T02:24:00Z" w:id="944">
        <w:r>
          <w:fldChar w:fldCharType="begin"/>
        </w:r>
        <w:r>
          <w:instrText xml:space="preserve"> REF _Ref128011482 \h </w:instrText>
        </w:r>
      </w:ins>
      <w:r>
        <w:fldChar w:fldCharType="separate"/>
      </w:r>
      <w:ins w:author="Moses, Robbie" w:date="2023-02-23T02:24:00Z" w:id="945">
        <w:r>
          <w:t>Settings</w:t>
        </w:r>
        <w:r>
          <w:rPr>
            <w:rFonts w:ascii="Wingdings" w:hAnsi="Wingdings"/>
          </w:rPr>
          <w:t></w:t>
        </w:r>
        <w:r>
          <w:t>Institution</w:t>
        </w:r>
        <w:r>
          <w:fldChar w:fldCharType="end"/>
        </w:r>
      </w:ins>
      <w:del w:author="Moses, Robbie" w:date="2023-02-23T02:27:00Z" w:id="946">
        <w:r w:rsidDel="00441ED5" w:rsidR="007467C0">
          <w:fldChar w:fldCharType="begin"/>
        </w:r>
        <w:r w:rsidDel="00441ED5" w:rsidR="007467C0">
          <w:delInstrText xml:space="preserve"> REF _Ref246139999 \h  \* MERGEFORMAT </w:delInstrText>
        </w:r>
        <w:r w:rsidDel="00441ED5" w:rsidR="007467C0">
          <w:fldChar w:fldCharType="separate"/>
        </w:r>
        <w:r w:rsidDel="00441ED5" w:rsidR="007467C0">
          <w:delText>System</w:delText>
        </w:r>
        <w:r w:rsidDel="00441ED5" w:rsidR="007467C0">
          <w:rPr>
            <w:rFonts w:ascii="Wingdings" w:hAnsi="Wingdings"/>
          </w:rPr>
          <w:delText></w:delText>
        </w:r>
        <w:r w:rsidDel="00441ED5" w:rsidR="007467C0">
          <w:delText>Institution</w:delText>
        </w:r>
        <w:r w:rsidDel="00441ED5" w:rsidR="007467C0">
          <w:fldChar w:fldCharType="end"/>
        </w:r>
      </w:del>
    </w:p>
    <w:p w:rsidR="007467C0" w:rsidP="001E6390" w:rsidRDefault="00AC4D44" w14:paraId="7768EE9E" w14:textId="465A9256">
      <w:pPr>
        <w:pStyle w:val="ListBullet"/>
      </w:pPr>
      <w:ins w:author="Moses, Robbie" w:date="2023-02-23T02:24:00Z" w:id="947">
        <w:r>
          <w:fldChar w:fldCharType="begin"/>
        </w:r>
        <w:r>
          <w:instrText xml:space="preserve"> REF _Ref128011491 \h </w:instrText>
        </w:r>
      </w:ins>
      <w:r>
        <w:fldChar w:fldCharType="separate"/>
      </w:r>
      <w:ins w:author="Moses, Robbie" w:date="2023-02-23T02:24:00Z" w:id="948">
        <w:r>
          <w:t>Settings</w:t>
        </w:r>
        <w:r>
          <w:rPr>
            <w:rFonts w:ascii="Wingdings" w:hAnsi="Wingdings"/>
          </w:rPr>
          <w:t></w:t>
        </w:r>
        <w:r>
          <w:t>Override Reasons</w:t>
        </w:r>
        <w:r>
          <w:fldChar w:fldCharType="end"/>
        </w:r>
      </w:ins>
      <w:ins w:author="Moses, Robbie" w:date="2023-02-23T02:25:00Z" w:id="949">
        <w:r w:rsidDel="0022630F" w:rsidR="0022630F">
          <w:t xml:space="preserve"> </w:t>
        </w:r>
      </w:ins>
      <w:del w:author="Moses, Robbie" w:date="2023-02-23T02:25:00Z" w:id="950">
        <w:r w:rsidDel="0022630F" w:rsidR="007467C0">
          <w:fldChar w:fldCharType="begin"/>
        </w:r>
        <w:r w:rsidDel="0022630F" w:rsidR="007467C0">
          <w:delInstrText xml:space="preserve"> REF _Ref246140003 \h  \* MERGEFORMAT </w:delInstrText>
        </w:r>
        <w:r w:rsidDel="0022630F" w:rsidR="007467C0">
          <w:fldChar w:fldCharType="separate"/>
        </w:r>
        <w:r w:rsidDel="0022630F" w:rsidR="007467C0">
          <w:delText>System</w:delText>
        </w:r>
        <w:r w:rsidDel="0022630F" w:rsidR="001E6390">
          <w:rPr>
            <w:rFonts w:ascii="Wingdings" w:hAnsi="Wingdings"/>
          </w:rPr>
          <w:delText></w:delText>
        </w:r>
        <w:r w:rsidDel="0022630F" w:rsidR="007467C0">
          <w:delText>Override Reasons</w:delText>
        </w:r>
        <w:r w:rsidDel="0022630F" w:rsidR="007467C0">
          <w:fldChar w:fldCharType="end"/>
        </w:r>
      </w:del>
    </w:p>
    <w:p w:rsidR="007467C0" w:rsidP="001E6390" w:rsidRDefault="00AC4D44" w14:paraId="0F971C7C" w14:textId="26BCDD50">
      <w:pPr>
        <w:pStyle w:val="ListBullet"/>
      </w:pPr>
      <w:ins w:author="Moses, Robbie" w:date="2023-02-23T02:24:00Z" w:id="951">
        <w:r>
          <w:fldChar w:fldCharType="begin"/>
        </w:r>
        <w:r>
          <w:instrText xml:space="preserve"> REF _Ref128011499 \h </w:instrText>
        </w:r>
      </w:ins>
      <w:r>
        <w:fldChar w:fldCharType="separate"/>
      </w:r>
      <w:ins w:author="Moses, Robbie" w:date="2023-02-23T02:24:00Z" w:id="952">
        <w:r>
          <w:t>Settings</w:t>
        </w:r>
        <w:r>
          <w:rPr>
            <w:rFonts w:ascii="Wingdings" w:hAnsi="Wingdings"/>
          </w:rPr>
          <w:t></w:t>
        </w:r>
        <w:r>
          <w:t>Privileges</w:t>
        </w:r>
        <w:r>
          <w:fldChar w:fldCharType="end"/>
        </w:r>
      </w:ins>
      <w:ins w:author="Moses, Robbie" w:date="2023-02-23T02:25:00Z" w:id="953">
        <w:r w:rsidDel="0022630F" w:rsidR="0022630F">
          <w:t xml:space="preserve"> </w:t>
        </w:r>
      </w:ins>
      <w:del w:author="Moses, Robbie" w:date="2023-02-23T02:25:00Z" w:id="954">
        <w:r w:rsidDel="0022630F" w:rsidR="007467C0">
          <w:fldChar w:fldCharType="begin"/>
        </w:r>
        <w:r w:rsidDel="0022630F" w:rsidR="007467C0">
          <w:delInstrText xml:space="preserve"> REF _Ref246140007 \h  \* MERGEFORMAT </w:delInstrText>
        </w:r>
        <w:r w:rsidDel="0022630F" w:rsidR="007467C0">
          <w:fldChar w:fldCharType="separate"/>
        </w:r>
        <w:r w:rsidDel="0022630F" w:rsidR="007467C0">
          <w:delText>System</w:delText>
        </w:r>
        <w:r w:rsidDel="0022630F" w:rsidR="007467C0">
          <w:rPr>
            <w:rFonts w:ascii="Wingdings" w:hAnsi="Wingdings"/>
          </w:rPr>
          <w:delText></w:delText>
        </w:r>
        <w:r w:rsidDel="0022630F" w:rsidR="007467C0">
          <w:delText>Privileges</w:delText>
        </w:r>
        <w:r w:rsidDel="0022630F" w:rsidR="007467C0">
          <w:fldChar w:fldCharType="end"/>
        </w:r>
      </w:del>
    </w:p>
    <w:p w:rsidR="007467C0" w:rsidP="001E6390" w:rsidRDefault="0022630F" w14:paraId="332C88E7" w14:textId="1FF931A4">
      <w:pPr>
        <w:pStyle w:val="ListBullet"/>
      </w:pPr>
      <w:ins w:author="Moses, Robbie" w:date="2023-02-23T02:25:00Z" w:id="955">
        <w:r>
          <w:fldChar w:fldCharType="begin"/>
        </w:r>
        <w:r>
          <w:instrText xml:space="preserve"> REF _Ref128011517 \h </w:instrText>
        </w:r>
      </w:ins>
      <w:r>
        <w:fldChar w:fldCharType="separate"/>
      </w:r>
      <w:ins w:author="Moses, Robbie" w:date="2023-02-23T02:25:00Z" w:id="956">
        <w:r>
          <w:t>Settings</w:t>
        </w:r>
        <w:r>
          <w:rPr>
            <w:rFonts w:ascii="Wingdings" w:hAnsi="Wingdings"/>
          </w:rPr>
          <w:t></w:t>
        </w:r>
        <w:r>
          <w:rPr>
            <w:lang w:val="en-US"/>
          </w:rPr>
          <w:t>Currencies/</w:t>
        </w:r>
        <w:r>
          <w:t>Denominations</w:t>
        </w:r>
        <w:r>
          <w:fldChar w:fldCharType="end"/>
        </w:r>
        <w:r w:rsidDel="0022630F">
          <w:t xml:space="preserve"> </w:t>
        </w:r>
      </w:ins>
      <w:del w:author="Moses, Robbie" w:date="2023-02-23T02:25:00Z" w:id="957">
        <w:r w:rsidDel="0022630F" w:rsidR="007467C0">
          <w:fldChar w:fldCharType="begin"/>
        </w:r>
        <w:r w:rsidDel="0022630F" w:rsidR="007467C0">
          <w:delInstrText xml:space="preserve"> REF _Ref249844932 \h  \* MERGEFORMAT </w:delInstrText>
        </w:r>
        <w:r w:rsidDel="0022630F" w:rsidR="007467C0">
          <w:fldChar w:fldCharType="separate"/>
        </w:r>
        <w:r w:rsidDel="0022630F" w:rsidR="007467C0">
          <w:delText>System</w:delText>
        </w:r>
        <w:r w:rsidDel="0022630F" w:rsidR="001E6390">
          <w:rPr>
            <w:rFonts w:ascii="Wingdings" w:hAnsi="Wingdings"/>
          </w:rPr>
          <w:delText></w:delText>
        </w:r>
        <w:r w:rsidRPr="00AC4E90" w:rsidDel="0022630F" w:rsidR="007467C0">
          <w:delText>Currencies</w:delText>
        </w:r>
        <w:r w:rsidDel="0022630F" w:rsidR="007467C0">
          <w:rPr>
            <w:lang w:val="en-US"/>
          </w:rPr>
          <w:delText>/</w:delText>
        </w:r>
        <w:r w:rsidDel="0022630F" w:rsidR="007467C0">
          <w:delText>Denominations</w:delText>
        </w:r>
        <w:r w:rsidDel="0022630F" w:rsidR="007467C0">
          <w:fldChar w:fldCharType="end"/>
        </w:r>
      </w:del>
    </w:p>
    <w:p w:rsidR="001B2F8C" w:rsidP="001E6390" w:rsidRDefault="001B2F8C" w14:paraId="60D516B1" w14:textId="77777777">
      <w:pPr>
        <w:pStyle w:val="ListBullet"/>
        <w:rPr>
          <w:ins w:author="Moses, Robbie" w:date="2023-02-23T05:01:00Z" w:id="958"/>
        </w:rPr>
      </w:pPr>
      <w:r>
        <w:fldChar w:fldCharType="begin"/>
      </w:r>
      <w:r>
        <w:instrText xml:space="preserve"> REF _Ref128011517 \h </w:instrText>
      </w:r>
      <w:r>
        <w:fldChar w:fldCharType="separate"/>
      </w:r>
      <w:ins w:author="Moses, Robbie" w:date="2023-02-23T02:20:00Z" w:id="959">
        <w:r>
          <w:t>Settings</w:t>
        </w:r>
      </w:ins>
      <w:r>
        <w:rPr>
          <w:rFonts w:ascii="Wingdings" w:hAnsi="Wingdings"/>
        </w:rPr>
        <w:t></w:t>
      </w:r>
      <w:r>
        <w:rPr>
          <w:lang w:val="en-US"/>
        </w:rPr>
        <w:t>Currencies/</w:t>
      </w:r>
      <w:r>
        <w:t>Denominations</w:t>
      </w:r>
      <w:r>
        <w:fldChar w:fldCharType="end"/>
      </w:r>
    </w:p>
    <w:p w:rsidR="00DB538B" w:rsidP="001E6390" w:rsidRDefault="00DB538B" w14:paraId="25D9DD84" w14:textId="106CFE32">
      <w:pPr>
        <w:pStyle w:val="ListBullet"/>
        <w:rPr>
          <w:ins w:author="Moses, Robbie" w:date="2023-02-23T05:02:00Z" w:id="960"/>
        </w:rPr>
      </w:pPr>
      <w:ins w:author="Moses, Robbie" w:date="2023-02-23T05:01:00Z" w:id="961">
        <w:r>
          <w:fldChar w:fldCharType="begin"/>
        </w:r>
        <w:r>
          <w:instrText xml:space="preserve"> REF _Ref128021159 \h </w:instrText>
        </w:r>
      </w:ins>
      <w:r>
        <w:fldChar w:fldCharType="separate"/>
      </w:r>
      <w:ins w:author="Moses, Robbie" w:date="2023-02-23T05:01:00Z" w:id="962">
        <w:r w:rsidRPr="00E10895">
          <w:t>Settings</w:t>
        </w:r>
        <w:r>
          <w:rPr>
            <w:rFonts w:ascii="Wingdings" w:hAnsi="Wingdings"/>
          </w:rPr>
          <w:t></w:t>
        </w:r>
        <w:r w:rsidRPr="00E10895">
          <w:t>Order Settings</w:t>
        </w:r>
        <w:r>
          <w:fldChar w:fldCharType="end"/>
        </w:r>
      </w:ins>
    </w:p>
    <w:p w:rsidR="00DB538B" w:rsidP="001E6390" w:rsidRDefault="00DB538B" w14:paraId="5AE5D737" w14:textId="63AC4B0B">
      <w:pPr>
        <w:pStyle w:val="ListBullet"/>
      </w:pPr>
      <w:ins w:author="Moses, Robbie" w:date="2023-02-23T05:02:00Z" w:id="963">
        <w:r>
          <w:fldChar w:fldCharType="begin"/>
        </w:r>
        <w:r>
          <w:instrText xml:space="preserve"> REF _Ref128019162 \h </w:instrText>
        </w:r>
      </w:ins>
      <w:r>
        <w:fldChar w:fldCharType="separate"/>
      </w:r>
      <w:ins w:author="Moses, Robbie" w:date="2023-02-23T05:02:00Z" w:id="964">
        <w:r>
          <w:t>Settings</w:t>
        </w:r>
        <w:r>
          <w:rPr>
            <w:rFonts w:ascii="Wingdings" w:hAnsi="Wingdings"/>
          </w:rPr>
          <w:t></w:t>
        </w:r>
        <w:r>
          <w:t>Calendar Refresh</w:t>
        </w:r>
        <w:r>
          <w:fldChar w:fldCharType="end"/>
        </w:r>
      </w:ins>
    </w:p>
    <w:p w:rsidR="00A61A5B" w:rsidDel="00DB538B" w:rsidP="001E6390" w:rsidRDefault="00A61A5B" w14:paraId="1C051BC9" w14:textId="348F27C7">
      <w:pPr>
        <w:pStyle w:val="ListBullet"/>
        <w:rPr>
          <w:del w:author="Moses, Robbie" w:date="2023-02-23T05:01:00Z" w:id="965"/>
        </w:rPr>
      </w:pPr>
      <w:del w:author="Moses, Robbie" w:date="2023-02-23T05:01:00Z" w:id="966">
        <w:r w:rsidDel="00DB538B">
          <w:fldChar w:fldCharType="begin"/>
        </w:r>
        <w:r w:rsidDel="00DB538B">
          <w:delInstrText xml:space="preserve"> REF _Ref128019154 \h </w:delInstrText>
        </w:r>
        <w:r w:rsidR="00000000">
          <w:fldChar w:fldCharType="separate"/>
        </w:r>
        <w:r w:rsidDel="00DB538B">
          <w:fldChar w:fldCharType="end"/>
        </w:r>
      </w:del>
    </w:p>
    <w:p w:rsidR="00D22824" w:rsidDel="00DB538B" w:rsidP="001E6390" w:rsidRDefault="00A61A5B" w14:paraId="608773C5" w14:textId="548BB53A">
      <w:pPr>
        <w:pStyle w:val="ListBullet"/>
        <w:rPr>
          <w:del w:author="Moses, Robbie" w:date="2023-02-23T05:01:00Z" w:id="967"/>
        </w:rPr>
      </w:pPr>
      <w:del w:author="Moses, Robbie" w:date="2023-02-23T05:01:00Z" w:id="968">
        <w:r w:rsidDel="00DB538B">
          <w:fldChar w:fldCharType="begin"/>
        </w:r>
        <w:r w:rsidDel="00DB538B">
          <w:delInstrText xml:space="preserve"> REF _Ref128019162 \h </w:delInstrText>
        </w:r>
        <w:r w:rsidR="00000000">
          <w:fldChar w:fldCharType="separate"/>
        </w:r>
        <w:r w:rsidDel="00DB538B">
          <w:fldChar w:fldCharType="end"/>
        </w:r>
      </w:del>
    </w:p>
    <w:p w:rsidR="007467C0" w:rsidDel="000F53C0" w:rsidP="001E6390" w:rsidRDefault="007467C0" w14:paraId="4E8CE72D" w14:textId="60F405F4">
      <w:pPr>
        <w:pStyle w:val="ListBullet"/>
        <w:rPr>
          <w:del w:author="Moses, Robbie" w:date="2023-02-23T02:28:00Z" w:id="969"/>
        </w:rPr>
      </w:pPr>
      <w:del w:author="Moses, Robbie" w:date="2023-02-23T02:28:00Z" w:id="970">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rsidR="007467C0" w:rsidDel="00863B94" w:rsidP="007467C0" w:rsidRDefault="007467C0" w14:paraId="3E9B45B5" w14:textId="4571066C">
      <w:pPr>
        <w:pStyle w:val="TopofSection"/>
        <w:rPr>
          <w:del w:author="Moses, Robbie" w:date="2023-02-23T02:19:00Z" w:id="971"/>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007467C0" w:rsidRDefault="007467C0" w14:paraId="65CE0B6A" w14:textId="77777777">
      <w:pPr>
        <w:pStyle w:val="TopofSection"/>
        <w:pPrChange w:author="Moses, Robbie" w:date="2023-02-23T02:19:00Z" w:id="972">
          <w:pPr/>
        </w:pPrChange>
      </w:pPr>
    </w:p>
    <w:p w:rsidR="007467C0" w:rsidP="007467C0" w:rsidRDefault="007467C0" w14:paraId="2C98D978" w14:textId="4648D158">
      <w:pPr>
        <w:pStyle w:val="Heading3"/>
      </w:pPr>
      <w:bookmarkStart w:name="_Ref246139999" w:id="973"/>
      <w:bookmarkStart w:name="_Toc74556411" w:id="974"/>
      <w:bookmarkStart w:name="_Toc127491601" w:id="975"/>
      <w:del w:author="Moses, Robbie" w:date="2023-02-23T02:19:00Z" w:id="976">
        <w:r w:rsidDel="00963DE5">
          <w:delText>System</w:delText>
        </w:r>
      </w:del>
      <w:bookmarkStart w:name="_Ref128011482" w:id="977"/>
      <w:bookmarkStart w:name="_Toc128021134" w:id="978"/>
      <w:ins w:author="Moses, Robbie" w:date="2023-02-23T02:19:00Z" w:id="979">
        <w:r w:rsidR="00963DE5">
          <w:t>Settings</w:t>
        </w:r>
      </w:ins>
      <w:r>
        <w:rPr>
          <w:rFonts w:ascii="Wingdings" w:hAnsi="Wingdings"/>
        </w:rPr>
        <w:t></w:t>
      </w:r>
      <w:r>
        <w:t>Institution</w:t>
      </w:r>
      <w:bookmarkEnd w:id="973"/>
      <w:bookmarkEnd w:id="974"/>
      <w:bookmarkEnd w:id="975"/>
      <w:bookmarkEnd w:id="977"/>
      <w:bookmarkEnd w:id="978"/>
    </w:p>
    <w:p w:rsidR="007467C0" w:rsidP="001E6390" w:rsidRDefault="007467C0" w14:paraId="7EDBA303" w14:textId="09A4E7F8">
      <w:pPr>
        <w:pStyle w:val="BodyText"/>
      </w:pPr>
      <w:r>
        <w:t xml:space="preserve">The Institution page allows the OptiVault analyst set up parameters that </w:t>
      </w:r>
      <w:del w:author="Moses, Robbie" w:date="2023-02-13T02:54:00Z" w:id="980">
        <w:r w:rsidDel="00E6108F">
          <w:delText xml:space="preserve">are </w:delText>
        </w:r>
      </w:del>
      <w:r>
        <w:t xml:space="preserve">affect all Cashpoints. </w:t>
      </w:r>
    </w:p>
    <w:p w:rsidR="007467C0" w:rsidP="007467C0" w:rsidRDefault="007467C0" w14:paraId="4BB75DED" w14:textId="77777777">
      <w:pPr>
        <w:pStyle w:val="Caption"/>
      </w:pPr>
      <w:bookmarkStart w:name="_Toc74556481" w:id="981"/>
      <w:bookmarkStart w:name="_Toc128022158" w:id="982"/>
      <w:r>
        <w:t xml:space="preserve">Figure </w:t>
      </w:r>
      <w:r>
        <w:fldChar w:fldCharType="begin"/>
      </w:r>
      <w:r>
        <w:instrText xml:space="preserve"> SEQ Figure \* ARABIC </w:instrText>
      </w:r>
      <w:r>
        <w:fldChar w:fldCharType="separate"/>
      </w:r>
      <w:r>
        <w:rPr>
          <w:noProof/>
        </w:rPr>
        <w:t>49</w:t>
      </w:r>
      <w:r>
        <w:fldChar w:fldCharType="end"/>
      </w:r>
      <w:r>
        <w:t>: Institution Page</w:t>
      </w:r>
      <w:bookmarkEnd w:id="981"/>
      <w:bookmarkEnd w:id="982"/>
    </w:p>
    <w:p w:rsidR="007467C0" w:rsidP="001E6390" w:rsidRDefault="007467C0" w14:paraId="549B2390" w14:textId="65F23410">
      <w:pPr>
        <w:jc w:val="center"/>
      </w:pPr>
      <w:del w:author="Moses, Robbie" w:date="2023-02-23T02:12:00Z" w:id="983">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2:12:00Z" w:id="984">
        <w:r w:rsidRPr="008610C5" w:rsid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5EB03CAD" w14:textId="03A60D05">
      <w:pPr>
        <w:pStyle w:val="Caption"/>
      </w:pPr>
      <w:bookmarkStart w:name="_Toc74556709" w:id="985"/>
      <w:r>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98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20" w:firstRow="1" w:lastRow="0" w:firstColumn="0" w:lastColumn="0" w:noHBand="0" w:noVBand="0"/>
      </w:tblPr>
      <w:tblGrid>
        <w:gridCol w:w="2592"/>
        <w:gridCol w:w="5458"/>
      </w:tblGrid>
      <w:tr w:rsidRPr="000049F1" w:rsidR="007467C0" w:rsidTr="006271D1" w14:paraId="4B63CD08"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2A14B23C" w14:textId="77777777">
            <w:pPr>
              <w:pStyle w:val="TableHeader"/>
            </w:pPr>
            <w:r>
              <w:t>Fields</w:t>
            </w:r>
          </w:p>
        </w:tc>
        <w:tc>
          <w:tcPr>
            <w:tcW w:w="5458" w:type="dxa"/>
            <w:tcBorders>
              <w:top w:val="single" w:color="auto" w:sz="6" w:space="0"/>
              <w:left w:val="nil"/>
              <w:bottom w:val="double" w:color="auto" w:sz="6" w:space="0"/>
            </w:tcBorders>
            <w:shd w:val="clear" w:color="auto" w:fill="60C03A"/>
          </w:tcPr>
          <w:p w:rsidR="007467C0" w:rsidP="00170D7D" w:rsidRDefault="007467C0" w14:paraId="77066529" w14:textId="77777777">
            <w:pPr>
              <w:pStyle w:val="TableHeader"/>
            </w:pPr>
            <w:r>
              <w:t>Description</w:t>
            </w:r>
          </w:p>
        </w:tc>
      </w:tr>
      <w:tr w:rsidRPr="000049F1" w:rsidR="007467C0" w:rsidTr="006271D1" w14:paraId="2CED9536"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4EBD7E8D" w14:textId="77777777">
            <w:pPr>
              <w:pStyle w:val="TableBody"/>
              <w:rPr>
                <w:b/>
                <w:bCs/>
              </w:rPr>
            </w:pPr>
            <w:r w:rsidRPr="001E6390">
              <w:rPr>
                <w:b/>
                <w:bCs/>
              </w:rPr>
              <w:t>Balance Cost Calculation</w:t>
            </w:r>
          </w:p>
        </w:tc>
        <w:tc>
          <w:tcPr>
            <w:tcW w:w="5458" w:type="dxa"/>
            <w:tcBorders>
              <w:top w:val="single" w:color="auto" w:sz="6" w:space="0"/>
              <w:left w:val="single" w:color="auto" w:sz="6" w:space="0"/>
              <w:bottom w:val="single" w:color="auto" w:sz="6" w:space="0"/>
            </w:tcBorders>
          </w:tcPr>
          <w:p w:rsidRPr="00FB292A" w:rsidR="007467C0" w:rsidP="001E6390" w:rsidRDefault="007467C0" w14:paraId="56ACCE79" w14:textId="77777777">
            <w:pPr>
              <w:pStyle w:val="TableBody"/>
            </w:pPr>
            <w:r w:rsidRPr="00FB292A">
              <w:t>This option determines how the balance cost calculation is performed. The options available are:</w:t>
            </w:r>
          </w:p>
          <w:p w:rsidRPr="00FB292A" w:rsidR="007467C0" w:rsidP="001E6390" w:rsidRDefault="007467C0" w14:paraId="3E79DD56" w14:textId="77777777">
            <w:pPr>
              <w:pStyle w:val="TableBody"/>
            </w:pPr>
            <w:r w:rsidRPr="00783623">
              <w:rPr>
                <w:b/>
                <w:bCs/>
              </w:rPr>
              <w:t>Closing –</w:t>
            </w:r>
            <w:r w:rsidRPr="00FB292A">
              <w:t xml:space="preserve"> Balance cost is calculated each day based on the closing balance of the Cashpoint.</w:t>
            </w:r>
          </w:p>
          <w:p w:rsidRPr="00FB292A" w:rsidR="007467C0" w:rsidP="001E6390" w:rsidRDefault="007467C0" w14:paraId="642CFCDD" w14:textId="77777777">
            <w:pPr>
              <w:pStyle w:val="TableBody"/>
            </w:pPr>
            <w:r w:rsidRPr="00783623">
              <w:rPr>
                <w:b/>
                <w:bCs/>
              </w:rPr>
              <w:t>Average –</w:t>
            </w:r>
            <w:r w:rsidRPr="00FB292A">
              <w:t xml:space="preserve"> Balance cost is calculated based on the average holding balance of the Cashpoint.</w:t>
            </w:r>
          </w:p>
        </w:tc>
      </w:tr>
      <w:tr w:rsidRPr="000049F1" w:rsidR="007467C0" w:rsidTr="006271D1" w14:paraId="1C613E75"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3181F3D0" w14:textId="77777777">
            <w:pPr>
              <w:pStyle w:val="TableBody"/>
              <w:rPr>
                <w:b/>
                <w:bCs/>
              </w:rPr>
            </w:pPr>
            <w:r w:rsidRPr="001E6390">
              <w:rPr>
                <w:b/>
                <w:bCs/>
              </w:rPr>
              <w:t>Aggregate OptiCash Orders as Normal Quality</w:t>
            </w:r>
          </w:p>
        </w:tc>
        <w:tc>
          <w:tcPr>
            <w:tcW w:w="5458" w:type="dxa"/>
            <w:tcBorders>
              <w:top w:val="single" w:color="auto" w:sz="6" w:space="0"/>
              <w:left w:val="single" w:color="auto" w:sz="6" w:space="0"/>
              <w:bottom w:val="single" w:color="auto" w:sz="6" w:space="0"/>
            </w:tcBorders>
          </w:tcPr>
          <w:p w:rsidRPr="00963EFA" w:rsidR="007467C0" w:rsidP="001E6390" w:rsidRDefault="007467C0" w14:paraId="61733911" w14:textId="77777777">
            <w:pPr>
              <w:pStyle w:val="TableBody"/>
            </w:pPr>
            <w:r>
              <w:t>Change First Level Aggregation so that all orders coming in from OptiCash are considered Normal quality.</w:t>
            </w:r>
          </w:p>
        </w:tc>
      </w:tr>
      <w:tr w:rsidRPr="000049F1" w:rsidR="007467C0" w:rsidTr="006271D1" w14:paraId="4D7A1296"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59A5DCF4" w14:textId="77777777">
            <w:pPr>
              <w:pStyle w:val="TableBody"/>
              <w:rPr>
                <w:b/>
                <w:bCs/>
              </w:rPr>
            </w:pPr>
            <w:r w:rsidRPr="001E6390">
              <w:rPr>
                <w:b/>
                <w:bCs/>
              </w:rPr>
              <w:t>Recommendation Date Duration</w:t>
            </w:r>
          </w:p>
        </w:tc>
        <w:tc>
          <w:tcPr>
            <w:tcW w:w="5458" w:type="dxa"/>
            <w:tcBorders>
              <w:top w:val="single" w:color="auto" w:sz="6" w:space="0"/>
              <w:left w:val="single" w:color="auto" w:sz="6" w:space="0"/>
              <w:bottom w:val="single" w:color="auto" w:sz="6" w:space="0"/>
            </w:tcBorders>
          </w:tcPr>
          <w:p w:rsidRPr="00FB292A" w:rsidR="007467C0" w:rsidP="001E6390" w:rsidRDefault="007467C0" w14:paraId="4B1A5D4C" w14:textId="77777777">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Pr="000049F1" w:rsidR="007467C0" w:rsidTr="006271D1" w14:paraId="7B34215C"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5F27E67F" w14:textId="77777777">
            <w:pPr>
              <w:pStyle w:val="TableBody"/>
              <w:rPr>
                <w:b/>
                <w:bCs/>
              </w:rPr>
            </w:pPr>
            <w:r w:rsidRPr="001E6390">
              <w:rPr>
                <w:b/>
                <w:bCs/>
              </w:rPr>
              <w:t>Reference Number Algorithm</w:t>
            </w:r>
          </w:p>
        </w:tc>
        <w:tc>
          <w:tcPr>
            <w:tcW w:w="5458" w:type="dxa"/>
            <w:tcBorders>
              <w:top w:val="single" w:color="auto" w:sz="6" w:space="0"/>
              <w:left w:val="single" w:color="auto" w:sz="6" w:space="0"/>
              <w:bottom w:val="single" w:color="auto" w:sz="6" w:space="0"/>
            </w:tcBorders>
          </w:tcPr>
          <w:p w:rsidR="007467C0" w:rsidP="001E6390" w:rsidRDefault="007467C0" w14:paraId="18C28675" w14:textId="5A074144">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rsidRPr="00FB292A" w:rsidR="007467C0" w:rsidP="001E6390" w:rsidRDefault="007467C0" w14:paraId="79ACF4B1" w14:textId="2F333D7D">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Pr="000049F1" w:rsidR="007467C0" w:rsidTr="006271D1" w14:paraId="6FA4E924"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19F0B864" w14:textId="77777777">
            <w:pPr>
              <w:pStyle w:val="TableBody"/>
              <w:rPr>
                <w:b/>
                <w:bCs/>
              </w:rPr>
            </w:pPr>
            <w:r w:rsidRPr="001E6390">
              <w:rPr>
                <w:b/>
                <w:bCs/>
              </w:rPr>
              <w:t>Historical Horizon Days To Retain</w:t>
            </w:r>
          </w:p>
        </w:tc>
        <w:tc>
          <w:tcPr>
            <w:tcW w:w="5458" w:type="dxa"/>
            <w:tcBorders>
              <w:top w:val="single" w:color="auto" w:sz="6" w:space="0"/>
              <w:left w:val="single" w:color="auto" w:sz="6" w:space="0"/>
              <w:bottom w:val="single" w:color="auto" w:sz="6" w:space="0"/>
            </w:tcBorders>
            <w:shd w:val="clear" w:color="auto" w:fill="auto"/>
          </w:tcPr>
          <w:p w:rsidRPr="00FB292A" w:rsidR="007467C0" w:rsidP="001E6390" w:rsidRDefault="007467C0" w14:paraId="42DE9272" w14:textId="77777777">
            <w:pPr>
              <w:pStyle w:val="TableBody"/>
            </w:pPr>
            <w:r w:rsidRPr="00FB292A">
              <w:t>The value of this field controls the n</w:t>
            </w:r>
            <w:r>
              <w:t>umber of days of history that are</w:t>
            </w:r>
            <w:r w:rsidRPr="00FB292A">
              <w:t xml:space="preserve"> retained for Horizon Days. </w:t>
            </w:r>
          </w:p>
        </w:tc>
      </w:tr>
      <w:tr w:rsidRPr="000049F1" w:rsidR="007467C0" w:rsidTr="006271D1" w14:paraId="1E9F6626"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24910018" w14:textId="77777777">
            <w:pPr>
              <w:pStyle w:val="TableBody"/>
              <w:rPr>
                <w:b/>
                <w:bCs/>
              </w:rPr>
            </w:pPr>
            <w:r w:rsidRPr="001E6390">
              <w:rPr>
                <w:b/>
                <w:bCs/>
              </w:rPr>
              <w:t>Unverified Unknown Denomination ID</w:t>
            </w:r>
          </w:p>
        </w:tc>
        <w:tc>
          <w:tcPr>
            <w:tcW w:w="5458" w:type="dxa"/>
            <w:tcBorders>
              <w:top w:val="single" w:color="auto" w:sz="6" w:space="0"/>
              <w:left w:val="single" w:color="auto" w:sz="6" w:space="0"/>
              <w:bottom w:val="single" w:color="auto" w:sz="6" w:space="0"/>
            </w:tcBorders>
            <w:shd w:val="clear" w:color="auto" w:fill="auto"/>
          </w:tcPr>
          <w:p w:rsidRPr="00FB292A" w:rsidR="007467C0" w:rsidP="001E6390" w:rsidRDefault="007467C0" w14:paraId="69BD4F7D" w14:textId="77777777">
            <w:pPr>
              <w:pStyle w:val="TableBody"/>
            </w:pPr>
            <w:r>
              <w:t xml:space="preserve">System wide setting to determine what Denomination ID will be used to define currency that is of both unknown quality and unknown denomination. </w:t>
            </w:r>
          </w:p>
        </w:tc>
      </w:tr>
      <w:tr w:rsidRPr="000049F1" w:rsidR="007467C0" w:rsidTr="006271D1" w14:paraId="106CA5C2"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641E7D52" w14:textId="77777777">
            <w:pPr>
              <w:pStyle w:val="TableBody"/>
              <w:rPr>
                <w:b/>
                <w:bCs/>
              </w:rPr>
            </w:pPr>
            <w:r w:rsidRPr="001E6390">
              <w:rPr>
                <w:b/>
                <w:bCs/>
              </w:rPr>
              <w:t>User Language Choices</w:t>
            </w:r>
          </w:p>
        </w:tc>
        <w:tc>
          <w:tcPr>
            <w:tcW w:w="5458" w:type="dxa"/>
            <w:tcBorders>
              <w:top w:val="single" w:color="auto" w:sz="6" w:space="0"/>
              <w:left w:val="single" w:color="auto" w:sz="6" w:space="0"/>
              <w:bottom w:val="single" w:color="auto" w:sz="6" w:space="0"/>
            </w:tcBorders>
            <w:shd w:val="clear" w:color="auto" w:fill="auto"/>
          </w:tcPr>
          <w:p w:rsidR="007467C0" w:rsidP="001E6390" w:rsidRDefault="007467C0" w14:paraId="00BA9181" w14:textId="77777777">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Pr="000049F1" w:rsidR="007467C0" w:rsidTr="006271D1" w14:paraId="7465D045"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331FB72E" w14:textId="77777777">
            <w:pPr>
              <w:pStyle w:val="TableBody"/>
              <w:rPr>
                <w:b/>
                <w:bCs/>
              </w:rPr>
            </w:pPr>
            <w:r w:rsidRPr="001E6390">
              <w:rPr>
                <w:b/>
                <w:bCs/>
              </w:rPr>
              <w:t>Processing Days</w:t>
            </w:r>
          </w:p>
        </w:tc>
        <w:tc>
          <w:tcPr>
            <w:tcW w:w="5458" w:type="dxa"/>
            <w:tcBorders>
              <w:top w:val="single" w:color="auto" w:sz="6" w:space="0"/>
              <w:left w:val="single" w:color="auto" w:sz="6" w:space="0"/>
              <w:bottom w:val="single" w:color="auto" w:sz="6" w:space="0"/>
            </w:tcBorders>
            <w:shd w:val="clear" w:color="auto" w:fill="auto"/>
          </w:tcPr>
          <w:p w:rsidRPr="00FB292A" w:rsidR="007467C0" w:rsidP="001E6390" w:rsidRDefault="007467C0" w14:paraId="62C32B6D" w14:textId="559319A8">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Pr="000049F1" w:rsidR="007467C0" w:rsidTr="006271D1" w14:paraId="656C3BCF" w14:textId="77777777">
        <w:trPr>
          <w:cantSplit/>
        </w:trPr>
        <w:tc>
          <w:tcPr>
            <w:tcW w:w="2592" w:type="dxa"/>
            <w:tcBorders>
              <w:top w:val="single" w:color="auto" w:sz="6" w:space="0"/>
              <w:bottom w:val="single" w:color="auto" w:sz="6" w:space="0"/>
              <w:right w:val="single" w:color="auto" w:sz="6" w:space="0"/>
            </w:tcBorders>
          </w:tcPr>
          <w:p w:rsidRPr="001E6390" w:rsidR="007467C0" w:rsidP="001E6390" w:rsidRDefault="007467C0" w14:paraId="00F3DD28" w14:textId="77777777">
            <w:pPr>
              <w:pStyle w:val="TableBody"/>
              <w:rPr>
                <w:b/>
                <w:bCs/>
              </w:rPr>
            </w:pPr>
            <w:r w:rsidRPr="001E6390">
              <w:rPr>
                <w:b/>
                <w:bCs/>
              </w:rPr>
              <w:t>Max. Days to Hold Cash for Trading Market</w:t>
            </w:r>
          </w:p>
        </w:tc>
        <w:tc>
          <w:tcPr>
            <w:tcW w:w="5458" w:type="dxa"/>
            <w:tcBorders>
              <w:top w:val="single" w:color="auto" w:sz="6" w:space="0"/>
              <w:left w:val="single" w:color="auto" w:sz="6" w:space="0"/>
              <w:bottom w:val="single" w:color="auto" w:sz="6" w:space="0"/>
            </w:tcBorders>
            <w:shd w:val="clear" w:color="auto" w:fill="auto"/>
          </w:tcPr>
          <w:p w:rsidRPr="00FB292A" w:rsidR="007467C0" w:rsidP="001E6390" w:rsidRDefault="007467C0" w14:paraId="26780533" w14:textId="7E35BADC">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rsidR="007467C0" w:rsidP="007467C0" w:rsidRDefault="007467C0" w14:paraId="0F888A68" w14:textId="4873AE76">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Pr="00722E5E" w:rsidR="00430A07">
        <w:t xml:space="preserve"> Tab</w:t>
      </w:r>
      <w:r w:rsidR="00430A07">
        <w:fldChar w:fldCharType="end"/>
      </w:r>
    </w:p>
    <w:p w:rsidR="002B7784" w:rsidP="007467C0" w:rsidRDefault="002B7784" w14:paraId="5A589340" w14:textId="77777777">
      <w:pPr>
        <w:pStyle w:val="TopofSection"/>
      </w:pPr>
    </w:p>
    <w:p w:rsidR="007467C0" w:rsidP="007467C0" w:rsidRDefault="007467C0" w14:paraId="043261AC" w14:textId="736143FC">
      <w:pPr>
        <w:pStyle w:val="Heading3"/>
      </w:pPr>
      <w:bookmarkStart w:name="_Ref246140003" w:id="986"/>
      <w:bookmarkStart w:name="_Toc74556412" w:id="987"/>
      <w:bookmarkStart w:name="_Toc127491602" w:id="988"/>
      <w:del w:author="Moses, Robbie" w:date="2023-02-23T02:20:00Z" w:id="989">
        <w:r w:rsidDel="00963DE5">
          <w:delText>System</w:delText>
        </w:r>
      </w:del>
      <w:bookmarkStart w:name="_Ref128011491" w:id="990"/>
      <w:bookmarkStart w:name="_Toc128021135" w:id="991"/>
      <w:ins w:author="Moses, Robbie" w:date="2023-02-23T02:20:00Z" w:id="992">
        <w:r w:rsidR="00963DE5">
          <w:t>Settings</w:t>
        </w:r>
      </w:ins>
      <w:r>
        <w:rPr>
          <w:rFonts w:ascii="Wingdings" w:hAnsi="Wingdings"/>
        </w:rPr>
        <w:t></w:t>
      </w:r>
      <w:r>
        <w:t>Override Reasons</w:t>
      </w:r>
      <w:bookmarkEnd w:id="986"/>
      <w:bookmarkEnd w:id="987"/>
      <w:bookmarkEnd w:id="988"/>
      <w:bookmarkEnd w:id="990"/>
      <w:bookmarkEnd w:id="991"/>
    </w:p>
    <w:p w:rsidR="007467C0" w:rsidP="00ED1BCB" w:rsidRDefault="007467C0" w14:paraId="1BD9A534" w14:textId="26E2C6FA">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rsidR="007467C0" w:rsidP="007467C0" w:rsidRDefault="007467C0" w14:paraId="2832C9F0" w14:textId="77777777">
      <w:pPr>
        <w:pStyle w:val="Caption"/>
      </w:pPr>
      <w:bookmarkStart w:name="_Toc74556482" w:id="993"/>
      <w:bookmarkStart w:name="_Toc128022159" w:id="994"/>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993"/>
      <w:bookmarkEnd w:id="994"/>
    </w:p>
    <w:p w:rsidR="007467C0" w:rsidP="00ED1BCB" w:rsidRDefault="007467C0" w14:paraId="3F79BE59" w14:textId="6E1E25CD">
      <w:pPr>
        <w:jc w:val="center"/>
      </w:pPr>
      <w:del w:author="Moses, Robbie" w:date="2023-02-23T02:13:00Z" w:id="995">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2:13:00Z" w:id="996">
        <w:r w:rsidRPr="00AC7DCB" w:rsid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52CF0DEB" w14:textId="77777777">
      <w:pPr>
        <w:pStyle w:val="Caption"/>
      </w:pPr>
      <w:bookmarkStart w:name="_Toc74556710" w:id="997"/>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99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20" w:firstRow="1" w:lastRow="0" w:firstColumn="0" w:lastColumn="0" w:noHBand="0" w:noVBand="0"/>
      </w:tblPr>
      <w:tblGrid>
        <w:gridCol w:w="2592"/>
        <w:gridCol w:w="5458"/>
      </w:tblGrid>
      <w:tr w:rsidRPr="000049F1" w:rsidR="007467C0" w:rsidTr="58CB5956" w14:paraId="7BDBA71F"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6C55E1A9" w14:textId="77777777">
            <w:pPr>
              <w:pStyle w:val="TableHeader"/>
            </w:pPr>
            <w:r>
              <w:t>Fields</w:t>
            </w:r>
          </w:p>
        </w:tc>
        <w:tc>
          <w:tcPr>
            <w:tcW w:w="5458" w:type="dxa"/>
            <w:tcBorders>
              <w:top w:val="single" w:color="auto" w:sz="6" w:space="0"/>
              <w:left w:val="nil"/>
              <w:bottom w:val="double" w:color="auto" w:sz="6" w:space="0"/>
            </w:tcBorders>
            <w:shd w:val="clear" w:color="auto" w:fill="60C03A"/>
          </w:tcPr>
          <w:p w:rsidR="007467C0" w:rsidP="00170D7D" w:rsidRDefault="007467C0" w14:paraId="35BF02D0" w14:textId="77777777">
            <w:pPr>
              <w:pStyle w:val="TableHeader"/>
            </w:pPr>
            <w:r>
              <w:t>Description</w:t>
            </w:r>
          </w:p>
        </w:tc>
      </w:tr>
      <w:tr w:rsidRPr="000049F1" w:rsidR="007467C0" w:rsidTr="58CB5956" w14:paraId="5855AEA8" w14:textId="77777777">
        <w:trPr>
          <w:cantSplit/>
        </w:trPr>
        <w:tc>
          <w:tcPr>
            <w:tcW w:w="2592" w:type="dxa"/>
            <w:tcBorders>
              <w:top w:val="nil"/>
              <w:bottom w:val="single" w:color="auto" w:sz="6" w:space="0"/>
              <w:right w:val="single" w:color="auto" w:sz="6" w:space="0"/>
            </w:tcBorders>
          </w:tcPr>
          <w:p w:rsidRPr="00ED1BCB" w:rsidR="007467C0" w:rsidP="00ED1BCB" w:rsidRDefault="007467C0" w14:paraId="34A74DFE" w14:textId="77777777">
            <w:pPr>
              <w:pStyle w:val="TableBody"/>
              <w:rPr>
                <w:b/>
                <w:bCs/>
              </w:rPr>
            </w:pPr>
            <w:r w:rsidRPr="00ED1BCB">
              <w:rPr>
                <w:b/>
                <w:bCs/>
              </w:rPr>
              <w:t>Title</w:t>
            </w:r>
          </w:p>
        </w:tc>
        <w:tc>
          <w:tcPr>
            <w:tcW w:w="5458" w:type="dxa"/>
            <w:tcBorders>
              <w:top w:val="nil"/>
              <w:left w:val="single" w:color="auto" w:sz="6" w:space="0"/>
              <w:bottom w:val="single" w:color="auto" w:sz="6" w:space="0"/>
            </w:tcBorders>
          </w:tcPr>
          <w:p w:rsidRPr="00FB292A" w:rsidR="007467C0" w:rsidP="00ED1BCB" w:rsidRDefault="007467C0" w14:paraId="1167DB53" w14:textId="13725BA8">
            <w:pPr>
              <w:pStyle w:val="TableBody"/>
            </w:pPr>
            <w:r w:rsidRPr="00FB292A">
              <w:t xml:space="preserve">The title is a </w:t>
            </w:r>
            <w:r w:rsidRPr="00FB292A" w:rsidR="00E6108F">
              <w:t>12</w:t>
            </w:r>
            <w:r w:rsidR="00E6108F">
              <w:t>-</w:t>
            </w:r>
            <w:r w:rsidRPr="00FB292A">
              <w:t>character alpha</w:t>
            </w:r>
            <w:r w:rsidR="0079094F">
              <w:t>-</w:t>
            </w:r>
            <w:r w:rsidRPr="00FB292A">
              <w:t>numeric field that is used as a general reference to the reason description</w:t>
            </w:r>
          </w:p>
        </w:tc>
      </w:tr>
      <w:tr w:rsidRPr="000049F1" w:rsidR="007467C0" w:rsidTr="58CB5956" w14:paraId="1B4DE600" w14:textId="77777777">
        <w:trPr>
          <w:cantSplit/>
        </w:trPr>
        <w:tc>
          <w:tcPr>
            <w:tcW w:w="2592" w:type="dxa"/>
            <w:tcBorders>
              <w:top w:val="single" w:color="auto" w:sz="6" w:space="0"/>
              <w:bottom w:val="single" w:color="auto" w:sz="6" w:space="0"/>
              <w:right w:val="single" w:color="auto" w:sz="6" w:space="0"/>
            </w:tcBorders>
          </w:tcPr>
          <w:p w:rsidRPr="00ED1BCB" w:rsidR="007467C0" w:rsidP="00ED1BCB" w:rsidRDefault="007467C0" w14:paraId="6A1A4303" w14:textId="77777777">
            <w:pPr>
              <w:pStyle w:val="TableBody"/>
              <w:rPr>
                <w:b/>
                <w:bCs/>
              </w:rPr>
            </w:pPr>
            <w:r w:rsidRPr="00ED1BCB">
              <w:rPr>
                <w:b/>
                <w:bCs/>
              </w:rPr>
              <w:t>Description</w:t>
            </w:r>
          </w:p>
        </w:tc>
        <w:tc>
          <w:tcPr>
            <w:tcW w:w="5458" w:type="dxa"/>
            <w:tcBorders>
              <w:top w:val="single" w:color="auto" w:sz="6" w:space="0"/>
              <w:left w:val="single" w:color="auto" w:sz="6" w:space="0"/>
              <w:bottom w:val="single" w:color="auto" w:sz="6" w:space="0"/>
            </w:tcBorders>
          </w:tcPr>
          <w:p w:rsidRPr="00FB292A" w:rsidR="007467C0" w:rsidP="00ED1BCB" w:rsidRDefault="007467C0" w14:paraId="0C89BE15" w14:textId="17CF0AC9">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Pr="000049F1" w:rsidR="007467C0" w:rsidTr="58CB5956" w14:paraId="0BAD81C9" w14:textId="77777777">
        <w:trPr>
          <w:cantSplit/>
        </w:trPr>
        <w:tc>
          <w:tcPr>
            <w:tcW w:w="2592" w:type="dxa"/>
            <w:tcBorders>
              <w:top w:val="single" w:color="auto" w:sz="6" w:space="0"/>
              <w:bottom w:val="single" w:color="auto" w:sz="6" w:space="0"/>
              <w:right w:val="single" w:color="auto" w:sz="6" w:space="0"/>
            </w:tcBorders>
          </w:tcPr>
          <w:p w:rsidRPr="00ED1BCB" w:rsidR="007467C0" w:rsidP="00ED1BCB" w:rsidRDefault="007467C0" w14:paraId="167D5496" w14:textId="77777777">
            <w:pPr>
              <w:pStyle w:val="TableBody"/>
              <w:rPr>
                <w:b/>
                <w:bCs/>
              </w:rPr>
            </w:pPr>
            <w:r w:rsidRPr="00ED1BCB">
              <w:rPr>
                <w:b/>
                <w:bCs/>
              </w:rPr>
              <w:t>Delete Button</w:t>
            </w:r>
          </w:p>
        </w:tc>
        <w:tc>
          <w:tcPr>
            <w:tcW w:w="5458" w:type="dxa"/>
            <w:tcBorders>
              <w:top w:val="single" w:color="auto" w:sz="6" w:space="0"/>
              <w:left w:val="single" w:color="auto" w:sz="6" w:space="0"/>
              <w:bottom w:val="single" w:color="auto" w:sz="6" w:space="0"/>
            </w:tcBorders>
          </w:tcPr>
          <w:p w:rsidRPr="00FB292A" w:rsidR="007467C0" w:rsidP="00ED1BCB" w:rsidRDefault="007467C0" w14:paraId="6122B603" w14:textId="77777777">
            <w:pPr>
              <w:pStyle w:val="TableBody"/>
            </w:pPr>
            <w:r w:rsidRPr="00FB292A">
              <w:t>Deletes the entry adjacent to the button. The user will be prompted to confirm the deletion before it is made permanent.</w:t>
            </w:r>
          </w:p>
        </w:tc>
      </w:tr>
      <w:tr w:rsidRPr="000049F1" w:rsidR="007467C0" w:rsidTr="58CB5956" w14:paraId="442FD018" w14:textId="77777777">
        <w:trPr>
          <w:cantSplit/>
        </w:trPr>
        <w:tc>
          <w:tcPr>
            <w:tcW w:w="2592" w:type="dxa"/>
            <w:tcBorders>
              <w:top w:val="single" w:color="auto" w:sz="6" w:space="0"/>
              <w:bottom w:val="single" w:color="auto" w:sz="6" w:space="0"/>
              <w:right w:val="single" w:color="auto" w:sz="6" w:space="0"/>
            </w:tcBorders>
          </w:tcPr>
          <w:p w:rsidRPr="00ED1BCB" w:rsidR="007467C0" w:rsidP="00ED1BCB" w:rsidRDefault="007467C0" w14:paraId="1A58B6B1" w14:textId="77777777">
            <w:pPr>
              <w:pStyle w:val="TableBody"/>
              <w:rPr>
                <w:b/>
                <w:bCs/>
              </w:rPr>
            </w:pPr>
            <w:r w:rsidRPr="00ED1BCB">
              <w:rPr>
                <w:b/>
                <w:bCs/>
              </w:rPr>
              <w:t>Save Button</w:t>
            </w:r>
          </w:p>
        </w:tc>
        <w:tc>
          <w:tcPr>
            <w:tcW w:w="5458" w:type="dxa"/>
            <w:tcBorders>
              <w:top w:val="single" w:color="auto" w:sz="6" w:space="0"/>
              <w:left w:val="single" w:color="auto" w:sz="6" w:space="0"/>
              <w:bottom w:val="single" w:color="auto" w:sz="6" w:space="0"/>
            </w:tcBorders>
          </w:tcPr>
          <w:p w:rsidRPr="00FB292A" w:rsidR="007467C0" w:rsidP="00ED1BCB" w:rsidRDefault="007467C0" w14:paraId="58656064" w14:textId="77777777">
            <w:pPr>
              <w:pStyle w:val="TableBody"/>
            </w:pPr>
            <w:r w:rsidRPr="00FB292A">
              <w:t>Saves any changes made to the entries on the page or adds a new entry if the last empty cells are filled in with information.</w:t>
            </w:r>
          </w:p>
        </w:tc>
      </w:tr>
    </w:tbl>
    <w:p w:rsidR="58CB5956" w:rsidRDefault="58CB5956" w14:paraId="6C6E71A6" w14:textId="430DE46D"/>
    <w:p w:rsidR="007467C0" w:rsidP="007467C0" w:rsidRDefault="007467C0" w14:paraId="650871CE" w14:textId="1277CBDF">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Pr="00722E5E" w:rsidR="00430A07">
        <w:t xml:space="preserve"> Tab</w:t>
      </w:r>
      <w:r w:rsidR="00430A07">
        <w:fldChar w:fldCharType="end"/>
      </w:r>
    </w:p>
    <w:p w:rsidR="007467C0" w:rsidP="007467C0" w:rsidRDefault="007467C0" w14:paraId="1002C8AD" w14:textId="5EC9014B">
      <w:pPr>
        <w:pStyle w:val="Heading3"/>
      </w:pPr>
      <w:bookmarkStart w:name="_Ref246140007" w:id="998"/>
      <w:bookmarkStart w:name="_Ref246169926" w:id="999"/>
      <w:bookmarkStart w:name="_Toc74556413" w:id="1000"/>
      <w:bookmarkStart w:name="_Toc127491603" w:id="1001"/>
      <w:del w:author="Moses, Robbie" w:date="2023-02-23T02:20:00Z" w:id="1002">
        <w:r w:rsidDel="00EF0FEC">
          <w:delText>System</w:delText>
        </w:r>
      </w:del>
      <w:bookmarkStart w:name="_Ref128011499" w:id="1003"/>
      <w:bookmarkStart w:name="_Toc128021136" w:id="1004"/>
      <w:ins w:author="Moses, Robbie" w:date="2023-02-23T02:20:00Z" w:id="1005">
        <w:r w:rsidR="00EF0FEC">
          <w:t>Settings</w:t>
        </w:r>
      </w:ins>
      <w:r>
        <w:rPr>
          <w:rFonts w:ascii="Wingdings" w:hAnsi="Wingdings"/>
        </w:rPr>
        <w:t></w:t>
      </w:r>
      <w:r>
        <w:t>Privileges</w:t>
      </w:r>
      <w:bookmarkEnd w:id="998"/>
      <w:bookmarkEnd w:id="999"/>
      <w:bookmarkEnd w:id="1000"/>
      <w:bookmarkEnd w:id="1001"/>
      <w:bookmarkEnd w:id="1003"/>
      <w:bookmarkEnd w:id="1004"/>
    </w:p>
    <w:p w:rsidR="007467C0" w:rsidP="00ED1BCB" w:rsidRDefault="007467C0" w14:paraId="55D94A58" w14:textId="482FA332">
      <w:pPr>
        <w:pStyle w:val="BodyText"/>
      </w:pPr>
      <w:r>
        <w:t>The Privileges pages allow</w:t>
      </w:r>
      <w:del w:author="Moses, Robbie" w:date="2023-02-13T02:56:00Z" w:id="1006">
        <w:r w:rsidDel="00E6108F">
          <w:delText>s</w:delText>
        </w:r>
      </w:del>
      <w:r>
        <w:t xml:space="preserve"> the administrator to set up users and user groups. Users </w:t>
      </w:r>
      <w:del w:author="Moses, Robbie" w:date="2023-02-13T02:56:00Z" w:id="1007">
        <w:r w:rsidDel="00E6108F">
          <w:delText>are able to</w:delText>
        </w:r>
      </w:del>
      <w:ins w:author="Moses, Robbie" w:date="2023-02-13T02:56:00Z" w:id="1008">
        <w:r w:rsidR="00E6108F">
          <w:t>can</w:t>
        </w:r>
      </w:ins>
      <w:r>
        <w:t xml:space="preserve"> access the system only if they are a member of a Business Unit. The Business Units have Users assigned to them as well as Cashpoints and Rights. </w:t>
      </w:r>
    </w:p>
    <w:p w:rsidR="007467C0" w:rsidP="00ED1BCB" w:rsidRDefault="007467C0" w14:paraId="0C060656" w14:textId="77777777">
      <w:pPr>
        <w:pStyle w:val="BodyText"/>
      </w:pPr>
      <w:r>
        <w:t xml:space="preserve">The following is a summary of the information that will be covered along with hyperlinks to each topic: </w:t>
      </w:r>
    </w:p>
    <w:p w:rsidR="007467C0" w:rsidP="00ED1BCB" w:rsidRDefault="007467C0" w14:paraId="5E2DC817" w14:textId="77777777">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rsidR="007467C0" w:rsidP="00ED1BCB" w:rsidRDefault="00000000" w14:paraId="1D61F2B3" w14:textId="77777777">
      <w:pPr>
        <w:pStyle w:val="ListBullet"/>
      </w:pPr>
      <w:hyperlink w:history="1" w:anchor="_Privileges(Business_Units">
        <w:r w:rsidR="007467C0">
          <w:t>Privileges</w:t>
        </w:r>
        <w:r w:rsidR="007467C0">
          <w:rPr>
            <w:rFonts w:ascii="Wingdings" w:hAnsi="Wingdings" w:eastAsia="Wingdings" w:cs="Wingdings"/>
          </w:rPr>
          <w:t>à</w:t>
        </w:r>
        <w:r w:rsidR="007467C0">
          <w:rPr>
            <w:lang w:val="en-US"/>
          </w:rPr>
          <w:t>Business Unit</w:t>
        </w:r>
      </w:hyperlink>
      <w:r w:rsidR="007467C0">
        <w:rPr>
          <w:lang w:val="en-US"/>
        </w:rPr>
        <w:t>s</w:t>
      </w:r>
    </w:p>
    <w:p w:rsidR="007467C0" w:rsidP="007467C0" w:rsidRDefault="007467C0" w14:paraId="4B1DCC85" w14:textId="77777777">
      <w:pPr>
        <w:pStyle w:val="Caption"/>
        <w:jc w:val="both"/>
      </w:pPr>
      <w:bookmarkStart w:name="_Toc74556483" w:id="1009"/>
      <w:bookmarkStart w:name="_Toc128022160" w:id="1010"/>
      <w:r>
        <w:t xml:space="preserve">Figure </w:t>
      </w:r>
      <w:r>
        <w:fldChar w:fldCharType="begin"/>
      </w:r>
      <w:r>
        <w:instrText xml:space="preserve"> SEQ Figure \* ARABIC </w:instrText>
      </w:r>
      <w:r>
        <w:fldChar w:fldCharType="separate"/>
      </w:r>
      <w:r>
        <w:rPr>
          <w:noProof/>
        </w:rPr>
        <w:t>51</w:t>
      </w:r>
      <w:r>
        <w:fldChar w:fldCharType="end"/>
      </w:r>
      <w:r>
        <w:t>: Privileges Page</w:t>
      </w:r>
      <w:bookmarkEnd w:id="1009"/>
      <w:bookmarkEnd w:id="1010"/>
    </w:p>
    <w:p w:rsidR="007467C0" w:rsidP="00ED1BCB" w:rsidRDefault="007467C0" w14:paraId="513BF623" w14:textId="05C4DA8C">
      <w:pPr>
        <w:jc w:val="center"/>
      </w:pPr>
      <w:del w:author="Moses, Robbie" w:date="2023-02-23T02:14:00Z" w:id="1011">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2:14:00Z" w:id="1012">
        <w:r w:rsidRPr="007E41AA" w:rsid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654C03" w:rsidP="00654C03" w:rsidRDefault="00654C03" w14:paraId="3B9FF252" w14:textId="53C360F7">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author="Moses, Robbie" w:date="2023-02-23T02:17:00Z" w:id="1013">
        <w:r w:rsidR="00C42C64">
          <w:t>Settings</w:t>
        </w:r>
        <w:r w:rsidRPr="00722E5E" w:rsidR="00C42C64">
          <w:t xml:space="preserve"> </w:t>
        </w:r>
      </w:ins>
      <w:r w:rsidRPr="00722E5E" w:rsidR="00C42C64">
        <w:t>Tab</w:t>
      </w:r>
      <w:r w:rsidR="00C42C64">
        <w:fldChar w:fldCharType="end"/>
      </w:r>
    </w:p>
    <w:p w:rsidR="00654C03" w:rsidP="00654C03" w:rsidRDefault="00654C03" w14:paraId="0C60AFAB" w14:textId="77777777">
      <w:pPr>
        <w:pStyle w:val="TopofSection"/>
      </w:pPr>
    </w:p>
    <w:p w:rsidR="007467C0" w:rsidP="007467C0" w:rsidRDefault="007467C0" w14:paraId="045E852B" w14:textId="77777777">
      <w:pPr>
        <w:pStyle w:val="Heading4"/>
      </w:pPr>
      <w:bookmarkStart w:name="_Ref246169830" w:id="1014"/>
      <w:commentRangeStart w:id="1015"/>
      <w:r>
        <w:t>Privileges</w:t>
      </w:r>
      <w:r>
        <w:rPr>
          <w:rFonts w:ascii="Wingdings" w:hAnsi="Wingdings"/>
        </w:rPr>
        <w:t></w:t>
      </w:r>
      <w:r>
        <w:t>Users</w:t>
      </w:r>
      <w:bookmarkEnd w:id="1014"/>
      <w:commentRangeEnd w:id="1015"/>
      <w:r w:rsidR="001B3B5C">
        <w:rPr>
          <w:rStyle w:val="CommentReference"/>
          <w:rFonts w:ascii="Calibri" w:hAnsi="Calibri" w:cs="Times New Roman"/>
          <w:b w:val="0"/>
          <w:lang w:val="en-US" w:bidi="en-US"/>
        </w:rPr>
        <w:commentReference w:id="1015"/>
      </w:r>
    </w:p>
    <w:p w:rsidR="007467C0" w:rsidP="00ED1BCB" w:rsidRDefault="007467C0" w14:paraId="39277E0A" w14:textId="1653067D">
      <w:pPr>
        <w:pStyle w:val="BodyText"/>
      </w:pPr>
      <w:del w:author="Moses, Robbie" w:date="2023-02-13T02:56:00Z" w:id="1016">
        <w:r w:rsidDel="00E6108F">
          <w:delText>In order t</w:delText>
        </w:r>
      </w:del>
      <w:ins w:author="Moses, Robbie" w:date="2023-02-13T02:56:00Z" w:id="1017">
        <w:r w:rsidR="00E6108F">
          <w:t>T</w:t>
        </w:r>
      </w:ins>
      <w:r>
        <w:t xml:space="preserve">o access OptiVault, users must have a User ID and password pre-defined by a system administrator. </w:t>
      </w:r>
    </w:p>
    <w:p w:rsidR="007467C0" w:rsidP="007467C0" w:rsidRDefault="007467C0" w14:paraId="3B1B210C" w14:textId="77777777">
      <w:pPr>
        <w:pStyle w:val="Caption"/>
      </w:pPr>
      <w:bookmarkStart w:name="_Toc74556484" w:id="1018"/>
      <w:bookmarkStart w:name="_Toc128022161" w:id="1019"/>
      <w:r>
        <w:t xml:space="preserve">Figure </w:t>
      </w:r>
      <w:r>
        <w:fldChar w:fldCharType="begin"/>
      </w:r>
      <w:r>
        <w:instrText xml:space="preserve"> SEQ Figure \* ARABIC </w:instrText>
      </w:r>
      <w:r>
        <w:fldChar w:fldCharType="separate"/>
      </w:r>
      <w:r>
        <w:rPr>
          <w:noProof/>
        </w:rPr>
        <w:t>52</w:t>
      </w:r>
      <w:r>
        <w:fldChar w:fldCharType="end"/>
      </w:r>
      <w:r>
        <w:t>: New User Page</w:t>
      </w:r>
      <w:bookmarkEnd w:id="1018"/>
      <w:bookmarkEnd w:id="1019"/>
    </w:p>
    <w:p w:rsidRPr="00282FD2" w:rsidR="007467C0" w:rsidP="004877D9" w:rsidRDefault="00DF6B2C" w14:paraId="1ACF93EA" w14:textId="297F6F35">
      <w:pPr>
        <w:jc w:val="center"/>
      </w:pPr>
      <w:ins w:author="Pinnu, Sainath" w:date="2023-03-21T12:10:00Z" w:id="1020">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4610" cy="3810635"/>
                      </a:xfrm>
                      <a:prstGeom prst="rect">
                        <a:avLst/>
                      </a:prstGeom>
                    </pic:spPr>
                  </pic:pic>
                </a:graphicData>
              </a:graphic>
            </wp:inline>
          </w:drawing>
        </w:r>
      </w:ins>
      <w:del w:author="Pinnu, Sainath" w:date="2023-03-21T12:10:00Z" w:id="1021">
        <w:r w:rsidDel="00DF6B2C" w:rsidR="007467C0">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Pr="00C37CDB" w:rsidR="007467C0" w:rsidP="007467C0" w:rsidRDefault="007467C0" w14:paraId="59F45A3B" w14:textId="77777777">
      <w:pPr>
        <w:pStyle w:val="Caption"/>
      </w:pPr>
      <w:bookmarkStart w:name="_Toc74556711" w:id="1022"/>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1023"/>
      <w:r>
        <w:t>Description</w:t>
      </w:r>
      <w:bookmarkEnd w:id="1022"/>
      <w:commentRangeEnd w:id="1023"/>
      <w:r w:rsidR="00AE4307">
        <w:rPr>
          <w:rStyle w:val="CommentReference"/>
          <w:caps w:val="0"/>
          <w:spacing w:val="0"/>
          <w:lang w:val="en-US"/>
        </w:rPr>
        <w:commentReference w:id="1023"/>
      </w:r>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rsidTr="58CB5956" w14:paraId="57A948B7" w14:textId="77777777">
        <w:trPr>
          <w:cantSplit/>
          <w:tblHeader/>
        </w:trPr>
        <w:tc>
          <w:tcPr>
            <w:tcW w:w="2592" w:type="dxa"/>
            <w:gridSpan w:val="2"/>
            <w:tcBorders>
              <w:top w:val="single" w:color="auto" w:sz="6" w:space="0"/>
              <w:bottom w:val="double" w:color="auto" w:sz="6" w:space="0"/>
              <w:right w:val="single" w:color="auto" w:sz="6" w:space="0"/>
            </w:tcBorders>
            <w:shd w:val="clear" w:color="auto" w:fill="60C03A"/>
          </w:tcPr>
          <w:p w:rsidR="007467C0" w:rsidP="00170D7D" w:rsidRDefault="007467C0" w14:paraId="0E367110" w14:textId="77777777">
            <w:pPr>
              <w:pStyle w:val="TableHeader"/>
            </w:pPr>
            <w:r>
              <w:t>Field</w:t>
            </w:r>
          </w:p>
        </w:tc>
        <w:tc>
          <w:tcPr>
            <w:tcW w:w="5458" w:type="dxa"/>
            <w:gridSpan w:val="2"/>
            <w:tcBorders>
              <w:top w:val="single" w:color="auto" w:sz="6" w:space="0"/>
              <w:left w:val="nil"/>
              <w:bottom w:val="double" w:color="auto" w:sz="6" w:space="0"/>
            </w:tcBorders>
            <w:shd w:val="clear" w:color="auto" w:fill="60C03A"/>
          </w:tcPr>
          <w:p w:rsidR="007467C0" w:rsidP="00170D7D" w:rsidRDefault="007467C0" w14:paraId="599C2E4E" w14:textId="77777777">
            <w:pPr>
              <w:pStyle w:val="TableHeader"/>
            </w:pPr>
            <w:r>
              <w:t>Description</w:t>
            </w:r>
          </w:p>
        </w:tc>
      </w:tr>
      <w:tr w:rsidR="007467C0" w:rsidTr="58CB5956" w14:paraId="3FB15B98" w14:textId="77777777">
        <w:trPr>
          <w:cantSplit/>
        </w:trPr>
        <w:tc>
          <w:tcPr>
            <w:tcW w:w="2592" w:type="dxa"/>
            <w:gridSpan w:val="2"/>
            <w:tcBorders>
              <w:top w:val="nil"/>
              <w:bottom w:val="single" w:color="auto" w:sz="6" w:space="0"/>
              <w:right w:val="single" w:color="auto" w:sz="6" w:space="0"/>
            </w:tcBorders>
          </w:tcPr>
          <w:p w:rsidRPr="004877D9" w:rsidR="007467C0" w:rsidP="004877D9" w:rsidRDefault="007467C0" w14:paraId="14578148" w14:textId="423A1825">
            <w:pPr>
              <w:pStyle w:val="TableBody"/>
              <w:rPr>
                <w:b/>
                <w:bCs/>
              </w:rPr>
            </w:pPr>
            <w:del w:author="Moses, Robinson" w:date="2023-04-05T03:53:00Z" w:id="1024">
              <w:r w:rsidRPr="004877D9" w:rsidDel="00EC4396">
                <w:rPr>
                  <w:b/>
                  <w:bCs/>
                </w:rPr>
                <w:delText>User</w:delText>
              </w:r>
            </w:del>
          </w:p>
        </w:tc>
        <w:tc>
          <w:tcPr>
            <w:tcW w:w="5458" w:type="dxa"/>
            <w:gridSpan w:val="2"/>
            <w:tcBorders>
              <w:top w:val="nil"/>
              <w:left w:val="single" w:color="auto" w:sz="6" w:space="0"/>
              <w:bottom w:val="single" w:color="auto" w:sz="6" w:space="0"/>
            </w:tcBorders>
          </w:tcPr>
          <w:p w:rsidRPr="00FB292A" w:rsidR="007467C0" w:rsidP="004877D9" w:rsidRDefault="007467C0" w14:paraId="7C0750BD" w14:textId="498D065E">
            <w:pPr>
              <w:pStyle w:val="TableBody"/>
            </w:pPr>
            <w:del w:author="Moses, Robinson" w:date="2023-04-05T03:53:00Z" w:id="1025">
              <w:r w:rsidRPr="00FB292A" w:rsidDel="00EC4396">
                <w:delText xml:space="preserve">Enter a unique alphanumeric value for this user. </w:delText>
              </w:r>
            </w:del>
          </w:p>
        </w:tc>
      </w:tr>
      <w:tr w:rsidR="007467C0" w:rsidTr="58CB5956" w14:paraId="1EAA4208" w14:textId="77777777">
        <w:tblPrEx>
          <w:tblBorders>
            <w:insideV w:val="single" w:color="auto" w:sz="6" w:space="0"/>
          </w:tblBorders>
        </w:tblPrEx>
        <w:trPr>
          <w:gridAfter w:val="1"/>
          <w:wAfter w:w="15" w:type="dxa"/>
          <w:cantSplit/>
          <w:trHeight w:val="840"/>
        </w:trPr>
        <w:tc>
          <w:tcPr>
            <w:tcW w:w="1224" w:type="dxa"/>
            <w:vAlign w:val="center"/>
          </w:tcPr>
          <w:p w:rsidRPr="00FB292A" w:rsidR="007467C0" w:rsidP="004877D9" w:rsidRDefault="007467C0" w14:paraId="1213B6A8" w14:textId="04F5F69F">
            <w:pPr>
              <w:pStyle w:val="TableNote"/>
              <w:rPr>
                <w:lang w:bidi="en-US"/>
              </w:rPr>
            </w:pPr>
            <w:del w:author="Moses, Robinson" w:date="2023-04-05T03:53:00Z" w:id="1026">
              <w:r w:rsidDel="00EC4396">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7F6C57A9">
                      <v:group id="Canvas 2201" style="width:39.15pt;height:39.75pt;mso-position-horizontal-relative:char;mso-position-vertical-relative:line" coordsize="497205,504825" o:spid="_x0000_s1026" editas="canvas" w14:anchorId="2741A1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style="position:absolute;width:497205;height:504825;visibility:visible;mso-wrap-style:square" type="#_x0000_t75">
                          <v:fill o:detectmouseclick="t"/>
                          <v:path o:connecttype="none"/>
                        </v:shape>
                        <v:shape id="Freeform 2203"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del>
          </w:p>
        </w:tc>
        <w:tc>
          <w:tcPr>
            <w:tcW w:w="6811" w:type="dxa"/>
            <w:gridSpan w:val="2"/>
            <w:tcBorders>
              <w:top w:val="single" w:color="auto" w:sz="6" w:space="0"/>
              <w:bottom w:val="single" w:color="auto" w:sz="6" w:space="0"/>
              <w:right w:val="single" w:color="auto" w:sz="6" w:space="0"/>
            </w:tcBorders>
            <w:vAlign w:val="center"/>
          </w:tcPr>
          <w:p w:rsidRPr="00FB292A" w:rsidR="007467C0" w:rsidP="004877D9" w:rsidRDefault="007467C0" w14:paraId="1952F5BE" w14:textId="1B0409BA">
            <w:pPr>
              <w:pStyle w:val="TableNote"/>
              <w:rPr>
                <w:lang w:bidi="en-US"/>
              </w:rPr>
            </w:pPr>
            <w:del w:author="Moses, Robinson" w:date="2023-04-05T03:53:00Z" w:id="1027">
              <w:r w:rsidRPr="00FB292A" w:rsidDel="00EC4396">
                <w:rPr>
                  <w:b/>
                  <w:bCs/>
                  <w:lang w:bidi="en-US"/>
                </w:rPr>
                <w:delText>Note:</w:delText>
              </w:r>
              <w:r w:rsidRPr="00FB292A" w:rsidDel="00EC4396">
                <w:rPr>
                  <w:lang w:bidi="en-US"/>
                </w:rPr>
                <w:delText xml:space="preserve">  There should be no special characters and spaces in the User ID. </w:delText>
              </w:r>
            </w:del>
          </w:p>
        </w:tc>
      </w:tr>
      <w:tr w:rsidR="007467C0" w:rsidTr="58CB5956" w14:paraId="6B39F6A8" w14:textId="77777777">
        <w:trPr>
          <w:cantSplit/>
          <w:trHeight w:val="237"/>
        </w:trPr>
        <w:tc>
          <w:tcPr>
            <w:tcW w:w="2592" w:type="dxa"/>
            <w:gridSpan w:val="2"/>
            <w:tcBorders>
              <w:top w:val="single" w:color="auto" w:sz="6" w:space="0"/>
              <w:bottom w:val="single" w:color="auto" w:sz="6" w:space="0"/>
              <w:right w:val="single" w:color="auto" w:sz="6" w:space="0"/>
            </w:tcBorders>
          </w:tcPr>
          <w:p w:rsidRPr="00B32F36" w:rsidR="007467C0" w:rsidP="004877D9" w:rsidRDefault="007467C0" w14:paraId="04B3F5BE" w14:textId="77777777">
            <w:pPr>
              <w:pStyle w:val="TableBody"/>
              <w:rPr>
                <w:b/>
                <w:bCs/>
              </w:rPr>
            </w:pPr>
            <w:del w:author="Pinnu, Sainath" w:date="2023-04-05T09:31:00Z" w:id="1028">
              <w:r w:rsidRPr="58CB5956" w:rsidDel="007467C0">
                <w:rPr>
                  <w:b/>
                  <w:bCs/>
                </w:rPr>
                <w:delText>Password</w:delText>
              </w:r>
            </w:del>
          </w:p>
        </w:tc>
        <w:tc>
          <w:tcPr>
            <w:tcW w:w="5458" w:type="dxa"/>
            <w:gridSpan w:val="2"/>
            <w:tcBorders>
              <w:top w:val="single" w:color="auto" w:sz="6" w:space="0"/>
              <w:left w:val="single" w:color="auto" w:sz="6" w:space="0"/>
              <w:bottom w:val="single" w:color="auto" w:sz="6" w:space="0"/>
            </w:tcBorders>
          </w:tcPr>
          <w:p w:rsidRPr="00FB292A" w:rsidR="007467C0" w:rsidP="004877D9" w:rsidRDefault="007467C0" w14:paraId="06E71C6B" w14:textId="54287636">
            <w:pPr>
              <w:pStyle w:val="TableBody"/>
            </w:pPr>
            <w:del w:author="Pinnu, Sainath" w:date="2023-03-29T12:23:00Z" w:id="1029">
              <w:r w:rsidRPr="00FB292A" w:rsidDel="00C8699C">
                <w:delText>Enter a unique alphanumeric password for this user.</w:delText>
              </w:r>
            </w:del>
          </w:p>
        </w:tc>
      </w:tr>
      <w:tr w:rsidR="007467C0" w:rsidTr="58CB5956" w14:paraId="66FDE7BA" w14:textId="77777777">
        <w:trPr>
          <w:cantSplit/>
        </w:trPr>
        <w:tc>
          <w:tcPr>
            <w:tcW w:w="2592" w:type="dxa"/>
            <w:gridSpan w:val="2"/>
            <w:tcBorders>
              <w:top w:val="single" w:color="auto" w:sz="6" w:space="0"/>
              <w:bottom w:val="single" w:color="auto" w:sz="6" w:space="0"/>
              <w:right w:val="single" w:color="auto" w:sz="6" w:space="0"/>
            </w:tcBorders>
          </w:tcPr>
          <w:p w:rsidRPr="00654C03" w:rsidR="007467C0" w:rsidP="004877D9" w:rsidRDefault="007467C0" w14:paraId="29B8774E" w14:textId="77777777">
            <w:pPr>
              <w:pStyle w:val="TableBody"/>
              <w:rPr>
                <w:b/>
                <w:bCs/>
              </w:rPr>
            </w:pPr>
            <w:commentRangeStart w:id="1030"/>
            <w:r w:rsidRPr="00654C03">
              <w:rPr>
                <w:b/>
                <w:bCs/>
              </w:rPr>
              <w:t>External Authentication User</w:t>
            </w:r>
          </w:p>
        </w:tc>
        <w:tc>
          <w:tcPr>
            <w:tcW w:w="5458" w:type="dxa"/>
            <w:gridSpan w:val="2"/>
            <w:tcBorders>
              <w:top w:val="single" w:color="auto" w:sz="6" w:space="0"/>
              <w:left w:val="single" w:color="auto" w:sz="6" w:space="0"/>
              <w:bottom w:val="single" w:color="auto" w:sz="6" w:space="0"/>
            </w:tcBorders>
          </w:tcPr>
          <w:p w:rsidRPr="00FB292A" w:rsidR="007467C0" w:rsidDel="00EC4396" w:rsidP="00EC4396" w:rsidRDefault="007467C0" w14:paraId="24C5B0F2" w14:textId="06DB6D10">
            <w:pPr>
              <w:pStyle w:val="TableBody"/>
              <w:rPr>
                <w:del w:author="Moses, Robinson" w:date="2023-04-05T03:43:00Z" w:id="1031"/>
              </w:rPr>
            </w:pPr>
            <w:del w:author="Moses, Robinson" w:date="2023-04-05T03:44:00Z" w:id="1032">
              <w:r w:rsidRPr="00FB292A" w:rsidDel="00EC4396">
                <w:delText xml:space="preserve">Enter </w:delText>
              </w:r>
            </w:del>
            <w:del w:author="Moses, Robinson" w:date="2023-04-05T03:43:00Z" w:id="1033">
              <w:r w:rsidRPr="00FB292A" w:rsidDel="00EC4396">
                <w:delText>external authentication</w:delText>
              </w:r>
            </w:del>
            <w:ins w:author="Moses, Robinson" w:date="2023-04-05T03:43:00Z" w:id="1034">
              <w:r w:rsidR="00EC4396">
                <w:t>EPS</w:t>
              </w:r>
            </w:ins>
            <w:ins w:author="Moses, Robinson" w:date="2023-04-05T03:44:00Z" w:id="1035">
              <w:r w:rsidR="00EC4396">
                <w:t>S</w:t>
              </w:r>
            </w:ins>
            <w:ins w:author="Moses, Robinson" w:date="2023-04-05T03:43:00Z" w:id="1036">
              <w:r w:rsidR="00EC4396">
                <w:t xml:space="preserve"> Username</w:t>
              </w:r>
            </w:ins>
            <w:del w:author="Moses, Robinson" w:date="2023-04-05T03:43:00Z" w:id="1037">
              <w:r w:rsidRPr="00FB292A" w:rsidDel="00EC4396">
                <w:delText xml:space="preserve"> if available.</w:delText>
              </w:r>
            </w:del>
          </w:p>
          <w:p w:rsidRPr="00FB292A" w:rsidR="007467C0" w:rsidP="000F31D9" w:rsidRDefault="007467C0" w14:paraId="4F2203F0" w14:textId="1BD9E406">
            <w:pPr>
              <w:pStyle w:val="TableNote"/>
            </w:pPr>
            <w:del w:author="Moses, Robinson" w:date="2023-04-05T03:43:00Z" w:id="1038">
              <w:r w:rsidRPr="00E6108F" w:rsidDel="00EC4396">
                <w:rPr>
                  <w:b/>
                  <w:bCs/>
                  <w:rPrChange w:author="Moses, Robbie" w:date="2023-02-13T02:57:00Z" w:id="1039">
                    <w:rPr/>
                  </w:rPrChange>
                </w:rPr>
                <w:delText>Note</w:delText>
              </w:r>
              <w:r w:rsidDel="00EC4396" w:rsidR="001A6F84">
                <w:rPr>
                  <w:b/>
                  <w:bCs/>
                </w:rPr>
                <w:delText>:</w:delText>
              </w:r>
              <w:r w:rsidRPr="00FB292A" w:rsidDel="00EC4396">
                <w:delText xml:space="preserve"> </w:delText>
              </w:r>
              <w:r w:rsidDel="00EC4396" w:rsidR="001A6F84">
                <w:delText>W</w:delText>
              </w:r>
              <w:r w:rsidRPr="00FB292A" w:rsidDel="00EC4396">
                <w:delTex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delText>
              </w:r>
              <w:commentRangeEnd w:id="1030"/>
              <w:r w:rsidDel="00EC4396" w:rsidR="00154F4C">
                <w:rPr>
                  <w:rStyle w:val="CommentReference"/>
                  <w:rFonts w:ascii="Calibri" w:hAnsi="Calibri"/>
                  <w:lang w:val="en-US" w:bidi="en-US"/>
                </w:rPr>
                <w:commentReference w:id="1030"/>
              </w:r>
            </w:del>
          </w:p>
        </w:tc>
      </w:tr>
      <w:tr w:rsidR="007467C0" w:rsidTr="58CB5956" w14:paraId="3AFBFAED" w14:textId="77777777">
        <w:trPr>
          <w:cantSplit/>
        </w:trPr>
        <w:tc>
          <w:tcPr>
            <w:tcW w:w="2592" w:type="dxa"/>
            <w:gridSpan w:val="2"/>
            <w:tcBorders>
              <w:top w:val="single" w:color="auto" w:sz="6" w:space="0"/>
              <w:bottom w:val="single" w:color="auto" w:sz="6" w:space="0"/>
              <w:right w:val="single" w:color="auto" w:sz="6" w:space="0"/>
            </w:tcBorders>
          </w:tcPr>
          <w:p w:rsidRPr="00654C03" w:rsidR="007467C0" w:rsidP="004877D9" w:rsidRDefault="007467C0" w14:paraId="35AFA6BC" w14:textId="77777777">
            <w:pPr>
              <w:pStyle w:val="TableBody"/>
              <w:rPr>
                <w:b/>
                <w:bCs/>
              </w:rPr>
            </w:pPr>
            <w:r w:rsidRPr="00654C03">
              <w:rPr>
                <w:b/>
                <w:bCs/>
              </w:rPr>
              <w:t>Max Order Amount</w:t>
            </w:r>
          </w:p>
        </w:tc>
        <w:tc>
          <w:tcPr>
            <w:tcW w:w="5458" w:type="dxa"/>
            <w:gridSpan w:val="2"/>
            <w:tcBorders>
              <w:top w:val="single" w:color="auto" w:sz="6" w:space="0"/>
              <w:left w:val="single" w:color="auto" w:sz="6" w:space="0"/>
              <w:bottom w:val="single" w:color="auto" w:sz="6" w:space="0"/>
            </w:tcBorders>
          </w:tcPr>
          <w:p w:rsidR="00EC4396" w:rsidP="004877D9" w:rsidRDefault="00E6108F" w14:paraId="50D2A422" w14:textId="77777777">
            <w:pPr>
              <w:pStyle w:val="TableBody"/>
              <w:rPr>
                <w:ins w:author="Moses, Robinson" w:date="2023-04-05T03:44:00Z" w:id="1040"/>
              </w:rPr>
            </w:pPr>
            <w:r>
              <w:t xml:space="preserve">The maximum </w:t>
            </w:r>
            <w:r w:rsidR="007467C0">
              <w:t xml:space="preserve">amount that this user will be able to put in an order. </w:t>
            </w:r>
          </w:p>
          <w:p w:rsidRPr="00FB292A" w:rsidR="007467C0" w:rsidP="004877D9" w:rsidRDefault="007467C0" w14:paraId="2E9C3DCF" w14:textId="7F7F46F8">
            <w:pPr>
              <w:pStyle w:val="TableBody"/>
            </w:pPr>
            <w:r>
              <w:t>Note: This amount is in the system’s primary currency.</w:t>
            </w:r>
          </w:p>
        </w:tc>
      </w:tr>
      <w:tr w:rsidR="007467C0" w:rsidTr="58CB5956" w14:paraId="3A746076" w14:textId="77777777">
        <w:trPr>
          <w:cantSplit/>
        </w:trPr>
        <w:tc>
          <w:tcPr>
            <w:tcW w:w="2592" w:type="dxa"/>
            <w:gridSpan w:val="2"/>
            <w:tcBorders>
              <w:top w:val="single" w:color="auto" w:sz="6" w:space="0"/>
              <w:bottom w:val="single" w:color="auto" w:sz="6" w:space="0"/>
              <w:right w:val="single" w:color="auto" w:sz="6" w:space="0"/>
            </w:tcBorders>
          </w:tcPr>
          <w:p w:rsidRPr="00654C03" w:rsidR="007467C0" w:rsidP="000F31D9" w:rsidRDefault="007467C0" w14:paraId="6FD62FEF" w14:textId="77777777">
            <w:pPr>
              <w:pStyle w:val="TableBody"/>
              <w:rPr>
                <w:b/>
                <w:bCs/>
              </w:rPr>
            </w:pPr>
            <w:r w:rsidRPr="00654C03">
              <w:rPr>
                <w:b/>
                <w:bCs/>
              </w:rPr>
              <w:t>Email Address</w:t>
            </w:r>
          </w:p>
        </w:tc>
        <w:tc>
          <w:tcPr>
            <w:tcW w:w="5458" w:type="dxa"/>
            <w:gridSpan w:val="2"/>
            <w:tcBorders>
              <w:top w:val="single" w:color="auto" w:sz="6" w:space="0"/>
              <w:left w:val="single" w:color="auto" w:sz="6" w:space="0"/>
              <w:bottom w:val="single" w:color="auto" w:sz="6" w:space="0"/>
            </w:tcBorders>
          </w:tcPr>
          <w:p w:rsidR="007467C0" w:rsidP="000F31D9" w:rsidRDefault="007467C0" w14:paraId="06F9DBDD" w14:textId="77777777">
            <w:pPr>
              <w:pStyle w:val="TableBody"/>
            </w:pPr>
            <w:r>
              <w:t>Email address for this user.</w:t>
            </w:r>
          </w:p>
        </w:tc>
      </w:tr>
    </w:tbl>
    <w:p w:rsidR="58CB5956" w:rsidRDefault="58CB5956" w14:paraId="1FBCBE5F" w14:textId="1358B6F4"/>
    <w:p w:rsidR="00E06063" w:rsidP="00E06063" w:rsidRDefault="007467C0" w14:paraId="30ADC991" w14:textId="5A6FF4E9">
      <w:pPr>
        <w:pStyle w:val="TopofSection"/>
      </w:pPr>
      <w:bookmarkStart w:name="_Ref22631647" w:id="1041"/>
      <w:bookmarkStart w:name="_Toc29089998" w:id="1042"/>
      <w:bookmarkStart w:name="_Toc146954499" w:id="1043"/>
      <w:bookmarkStart w:name="_Toc146954884" w:id="1044"/>
      <w:bookmarkStart w:name="_Toc220416875" w:id="1045"/>
      <w:bookmarkStart w:name="_Toc223436185" w:id="1046"/>
      <w:bookmarkStart w:name="_Ref231730384" w:id="1047"/>
      <w:r>
        <w:t>Return To:</w:t>
      </w:r>
      <w:r w:rsidRPr="00B82801">
        <w:t xml:space="preserve"> </w:t>
      </w:r>
      <w:bookmarkEnd w:id="1041"/>
      <w:bookmarkEnd w:id="1042"/>
      <w:bookmarkEnd w:id="1043"/>
      <w:bookmarkEnd w:id="1044"/>
      <w:bookmarkEnd w:id="1045"/>
      <w:bookmarkEnd w:id="1046"/>
      <w:bookmarkEnd w:id="1047"/>
      <w:r w:rsidR="00CB4D21">
        <w:fldChar w:fldCharType="begin"/>
      </w:r>
      <w:r w:rsidR="00CB4D21">
        <w:instrText xml:space="preserve"> REF _Ref128011499 \h </w:instrText>
      </w:r>
      <w:r w:rsidR="00CB4D21">
        <w:fldChar w:fldCharType="separate"/>
      </w:r>
      <w:ins w:author="Moses, Robbie" w:date="2023-02-23T02:20:00Z" w:id="1048">
        <w:r w:rsidR="00CB4D21">
          <w:t>Settings</w:t>
        </w:r>
      </w:ins>
      <w:r w:rsidR="00CB4D21">
        <w:rPr>
          <w:rFonts w:ascii="Wingdings" w:hAnsi="Wingdings"/>
        </w:rPr>
        <w:t></w:t>
      </w:r>
      <w:r w:rsidR="00CB4D21">
        <w:t>Privileges</w:t>
      </w:r>
      <w:r w:rsidR="00CB4D21">
        <w:fldChar w:fldCharType="end"/>
      </w:r>
    </w:p>
    <w:p w:rsidR="001A6F84" w:rsidP="00E06063" w:rsidRDefault="001A6F84" w14:paraId="05DFDAB5" w14:textId="77777777">
      <w:pPr>
        <w:pStyle w:val="TopofSection"/>
      </w:pPr>
    </w:p>
    <w:p w:rsidR="007467C0" w:rsidP="00A76469" w:rsidRDefault="007467C0" w14:paraId="6E07D56A" w14:textId="4AA1FF51">
      <w:pPr>
        <w:pStyle w:val="Heading4"/>
      </w:pPr>
      <w:commentRangeStart w:id="1049"/>
      <w:r>
        <w:t>Privileges</w:t>
      </w:r>
      <w:r w:rsidRPr="00A76469" w:rsidR="00E06063">
        <w:t></w:t>
      </w:r>
      <w:r>
        <w:t>Business Units</w:t>
      </w:r>
      <w:commentRangeEnd w:id="1049"/>
      <w:r w:rsidR="003A421E">
        <w:rPr>
          <w:rStyle w:val="CommentReference"/>
          <w:rFonts w:ascii="Calibri" w:hAnsi="Calibri" w:cs="Times New Roman"/>
          <w:b w:val="0"/>
          <w:lang w:val="en-US" w:bidi="en-US"/>
        </w:rPr>
        <w:commentReference w:id="1049"/>
      </w:r>
    </w:p>
    <w:p w:rsidR="007467C0" w:rsidDel="00654DBE" w:rsidP="00E06063" w:rsidRDefault="007467C0" w14:paraId="3D933699" w14:textId="25400123">
      <w:pPr>
        <w:pStyle w:val="BodyText"/>
        <w:rPr>
          <w:del w:author="Pinnu, Sainath" w:date="2023-03-29T12:46:00Z" w:id="1050"/>
        </w:rPr>
      </w:pPr>
      <w:commentRangeStart w:id="1051"/>
      <w:del w:author="Pinnu, Sainath" w:date="2023-03-29T12:46:00Z" w:id="1052">
        <w:r w:rsidDel="00654DBE">
          <w:delText xml:space="preserve">Business Units are assigned specific privileges and users are then assigned to Business Units.  All users in OptiVault must be assigned to a Business Unit in order to gain privileges. </w:delText>
        </w:r>
      </w:del>
    </w:p>
    <w:p w:rsidR="007467C0" w:rsidDel="00654DBE" w:rsidP="00E06063" w:rsidRDefault="007467C0" w14:paraId="53A2656C" w14:textId="3D336D1F">
      <w:pPr>
        <w:pStyle w:val="BodyText"/>
        <w:rPr>
          <w:del w:author="Pinnu, Sainath" w:date="2023-03-29T12:46:00Z" w:id="1053"/>
        </w:rPr>
      </w:pPr>
      <w:bookmarkStart w:name="_Ref22631657" w:id="1054"/>
      <w:bookmarkStart w:name="_Toc29090002" w:id="1055"/>
      <w:del w:author="Pinnu, Sainath" w:date="2023-03-29T12:46:00Z" w:id="1056">
        <w:r w:rsidDel="00654DBE">
          <w:delText>Privilege levels are highly customizable and the System Administrator can assign privileges to various parts of OptiVault at the following levels:</w:delText>
        </w:r>
      </w:del>
    </w:p>
    <w:p w:rsidRPr="004712C0" w:rsidR="007467C0" w:rsidDel="00654DBE" w:rsidP="004712C0" w:rsidRDefault="007467C0" w14:paraId="1819B1E9" w14:textId="1312C234">
      <w:pPr>
        <w:pStyle w:val="ListBullet"/>
        <w:rPr>
          <w:del w:author="Pinnu, Sainath" w:date="2023-03-29T12:46:00Z" w:id="1057"/>
          <w:color w:val="000000" w:themeColor="text1"/>
        </w:rPr>
      </w:pPr>
      <w:del w:author="Pinnu, Sainath" w:date="2023-03-29T12:46:00Z" w:id="1058">
        <w:r w:rsidRPr="001A6F84" w:rsidDel="00654DBE">
          <w:rPr>
            <w:b/>
            <w:bCs/>
            <w:color w:val="000000" w:themeColor="text1"/>
          </w:rPr>
          <w:delText>View:</w:delText>
        </w:r>
        <w:r w:rsidRPr="004712C0" w:rsidDel="00654DBE">
          <w:rPr>
            <w:color w:val="000000" w:themeColor="text1"/>
          </w:rPr>
          <w:delText xml:space="preserve">  </w:delText>
        </w:r>
        <w:r w:rsidDel="00654DBE" w:rsidR="008A2B7E">
          <w:rPr>
            <w:color w:val="000000" w:themeColor="text1"/>
          </w:rPr>
          <w:delText>U</w:delText>
        </w:r>
        <w:r w:rsidRPr="004712C0" w:rsidDel="00654DBE">
          <w:rPr>
            <w:color w:val="000000" w:themeColor="text1"/>
          </w:rPr>
          <w:delText>sers can only view limited data</w:delText>
        </w:r>
      </w:del>
    </w:p>
    <w:p w:rsidRPr="004712C0" w:rsidR="007467C0" w:rsidDel="00654DBE" w:rsidP="004712C0" w:rsidRDefault="007467C0" w14:paraId="2CCAEAAC" w14:textId="6B38A8B1">
      <w:pPr>
        <w:pStyle w:val="ListBullet"/>
        <w:rPr>
          <w:del w:author="Pinnu, Sainath" w:date="2023-03-29T12:46:00Z" w:id="1059"/>
          <w:color w:val="000000" w:themeColor="text1"/>
        </w:rPr>
      </w:pPr>
      <w:del w:author="Pinnu, Sainath" w:date="2023-03-29T12:46:00Z" w:id="1060">
        <w:r w:rsidRPr="001A6F84" w:rsidDel="00654DBE">
          <w:rPr>
            <w:b/>
            <w:bCs/>
            <w:color w:val="000000" w:themeColor="text1"/>
          </w:rPr>
          <w:delText>Edit:</w:delText>
        </w:r>
        <w:r w:rsidRPr="004712C0" w:rsidDel="00654DBE">
          <w:rPr>
            <w:color w:val="000000" w:themeColor="text1"/>
          </w:rPr>
          <w:delText xml:space="preserve">  </w:delText>
        </w:r>
        <w:r w:rsidDel="00654DBE" w:rsidR="008A2B7E">
          <w:rPr>
            <w:color w:val="000000" w:themeColor="text1"/>
          </w:rPr>
          <w:delText>U</w:delText>
        </w:r>
        <w:r w:rsidRPr="004712C0" w:rsidDel="00654DBE">
          <w:rPr>
            <w:color w:val="000000" w:themeColor="text1"/>
          </w:rPr>
          <w:delText>sers can add and edit data</w:delText>
        </w:r>
      </w:del>
    </w:p>
    <w:p w:rsidRPr="004712C0" w:rsidR="007467C0" w:rsidDel="00654DBE" w:rsidP="004712C0" w:rsidRDefault="007467C0" w14:paraId="7F9996B5" w14:textId="5B8B730F">
      <w:pPr>
        <w:pStyle w:val="ListBullet"/>
        <w:rPr>
          <w:del w:author="Pinnu, Sainath" w:date="2023-03-29T12:46:00Z" w:id="1061"/>
          <w:color w:val="000000" w:themeColor="text1"/>
        </w:rPr>
      </w:pPr>
      <w:del w:author="Pinnu, Sainath" w:date="2023-03-29T12:46:00Z" w:id="1062">
        <w:r w:rsidRPr="001A6F84" w:rsidDel="00654DBE">
          <w:rPr>
            <w:b/>
            <w:bCs/>
            <w:color w:val="000000" w:themeColor="text1"/>
          </w:rPr>
          <w:delText>Administer:</w:delText>
        </w:r>
        <w:r w:rsidRPr="004712C0" w:rsidDel="00654DBE">
          <w:rPr>
            <w:color w:val="000000" w:themeColor="text1"/>
          </w:rPr>
          <w:delText xml:space="preserve">  </w:delText>
        </w:r>
        <w:r w:rsidDel="00654DBE" w:rsidR="008A2B7E">
          <w:rPr>
            <w:color w:val="000000" w:themeColor="text1"/>
          </w:rPr>
          <w:delText>U</w:delText>
        </w:r>
        <w:r w:rsidRPr="004712C0" w:rsidDel="00654DBE">
          <w:rPr>
            <w:color w:val="000000" w:themeColor="text1"/>
          </w:rPr>
          <w:delText>sers have administrative rights to the data</w:delText>
        </w:r>
      </w:del>
    </w:p>
    <w:p w:rsidRPr="004712C0" w:rsidR="007467C0" w:rsidDel="00654DBE" w:rsidP="004712C0" w:rsidRDefault="007467C0" w14:paraId="42378FDF" w14:textId="43C51CB3">
      <w:pPr>
        <w:pStyle w:val="ListBullet"/>
        <w:rPr>
          <w:del w:author="Pinnu, Sainath" w:date="2023-03-29T12:46:00Z" w:id="1063"/>
          <w:color w:val="000000" w:themeColor="text1"/>
        </w:rPr>
      </w:pPr>
      <w:del w:author="Pinnu, Sainath" w:date="2023-03-29T12:46:00Z" w:id="1064">
        <w:r w:rsidRPr="001A6F84" w:rsidDel="00654DBE">
          <w:rPr>
            <w:b/>
            <w:bCs/>
            <w:color w:val="000000" w:themeColor="text1"/>
          </w:rPr>
          <w:delText>Override/Accept Recommendations:</w:delText>
        </w:r>
        <w:r w:rsidRPr="004712C0" w:rsidDel="00654DBE">
          <w:rPr>
            <w:color w:val="000000" w:themeColor="text1"/>
          </w:rPr>
          <w:delText xml:space="preserve">  </w:delText>
        </w:r>
        <w:r w:rsidDel="00654DBE" w:rsidR="008A2B7E">
          <w:rPr>
            <w:color w:val="000000" w:themeColor="text1"/>
          </w:rPr>
          <w:delText>U</w:delText>
        </w:r>
        <w:r w:rsidRPr="004712C0" w:rsidDel="00654DBE">
          <w:rPr>
            <w:color w:val="000000" w:themeColor="text1"/>
          </w:rPr>
          <w:delText>sers can override or accept recommendations</w:delText>
        </w:r>
      </w:del>
    </w:p>
    <w:p w:rsidRPr="004712C0" w:rsidR="007467C0" w:rsidDel="00654DBE" w:rsidP="004712C0" w:rsidRDefault="007467C0" w14:paraId="68972A10" w14:textId="577592FC">
      <w:pPr>
        <w:pStyle w:val="ListBullet"/>
        <w:rPr>
          <w:del w:author="Pinnu, Sainath" w:date="2023-03-29T12:46:00Z" w:id="1065"/>
          <w:color w:val="000000" w:themeColor="text1"/>
        </w:rPr>
      </w:pPr>
      <w:del w:author="Pinnu, Sainath" w:date="2023-03-29T12:46:00Z" w:id="1066">
        <w:r w:rsidRPr="001A6F84" w:rsidDel="00654DBE">
          <w:rPr>
            <w:b/>
            <w:bCs/>
            <w:color w:val="000000" w:themeColor="text1"/>
          </w:rPr>
          <w:delText>Enter/Import Balances:</w:delText>
        </w:r>
        <w:r w:rsidRPr="004712C0" w:rsidDel="00654DBE">
          <w:rPr>
            <w:color w:val="000000" w:themeColor="text1"/>
          </w:rPr>
          <w:delText xml:space="preserve">  </w:delText>
        </w:r>
        <w:r w:rsidDel="00654DBE" w:rsidR="008A2B7E">
          <w:rPr>
            <w:color w:val="000000" w:themeColor="text1"/>
          </w:rPr>
          <w:delText>U</w:delText>
        </w:r>
        <w:r w:rsidRPr="004712C0" w:rsidDel="00654DBE">
          <w:rPr>
            <w:color w:val="000000" w:themeColor="text1"/>
          </w:rPr>
          <w:delText>sers can import or enter balances</w:delText>
        </w:r>
      </w:del>
    </w:p>
    <w:p w:rsidRPr="00563FCD" w:rsidR="00563FCD" w:rsidP="00563FCD" w:rsidRDefault="007467C0" w14:paraId="4AB9E9E2" w14:textId="77777777">
      <w:pPr>
        <w:pStyle w:val="NormalWeb"/>
        <w:pBdr>
          <w:top w:val="single" w:color="D9D9E3" w:sz="2" w:space="0"/>
          <w:left w:val="single" w:color="D9D9E3" w:sz="2" w:space="0"/>
          <w:bottom w:val="single" w:color="D9D9E3" w:sz="2" w:space="0"/>
          <w:right w:val="single" w:color="D9D9E3" w:sz="2" w:space="0"/>
        </w:pBdr>
        <w:spacing w:before="0" w:beforeAutospacing="0" w:after="0" w:afterAutospacing="0"/>
        <w:rPr>
          <w:ins w:author="Moses, Robinson" w:date="2023-04-18T01:24:00Z" w:id="1067"/>
          <w:rFonts w:ascii="Segoe UI" w:hAnsi="Segoe UI" w:cs="Segoe UI"/>
          <w:sz w:val="21"/>
          <w:szCs w:val="21"/>
          <w:lang w:bidi="ar-SA"/>
        </w:rPr>
      </w:pPr>
      <w:del w:author="Pinnu, Sainath" w:date="2023-03-29T12:46:00Z" w:id="1068">
        <w:r w:rsidDel="00654DBE">
          <w:delText>To establish privileges for Business Units, follow the steps described below:</w:delText>
        </w:r>
        <w:commentRangeEnd w:id="1051"/>
        <w:r w:rsidDel="00654DBE" w:rsidR="00654DBE">
          <w:rPr>
            <w:rStyle w:val="CommentReference"/>
            <w:rFonts w:ascii="Calibri" w:hAnsi="Calibri"/>
          </w:rPr>
          <w:commentReference w:id="1051"/>
        </w:r>
      </w:del>
      <w:ins w:author="Pinnu, Sainath" w:date="2023-03-29T12:45:00Z" w:id="1069">
        <w:r w:rsidR="00654DBE">
          <w:rPr>
            <w:rStyle w:val="normaltextrun"/>
            <w:rFonts w:cs="Open Sans"/>
            <w:color w:val="000000"/>
            <w:shd w:val="clear" w:color="auto" w:fill="FFFFFF"/>
          </w:rPr>
          <w:t>‘</w:t>
        </w:r>
      </w:ins>
      <w:ins w:author="Pinnu, Sainath" w:date="2023-03-29T12:46:00Z" w:id="1070">
        <w:r w:rsidR="00654DBE">
          <w:rPr>
            <w:rStyle w:val="normaltextrun"/>
            <w:rFonts w:cs="Open Sans"/>
            <w:color w:val="000000"/>
            <w:shd w:val="clear" w:color="auto" w:fill="FFFFFF"/>
          </w:rPr>
          <w:br/>
        </w:r>
        <w:r w:rsidR="00654DBE">
          <w:rPr>
            <w:rStyle w:val="normaltextrun"/>
            <w:rFonts w:cs="Open Sans"/>
            <w:color w:val="000000"/>
            <w:shd w:val="clear" w:color="auto" w:fill="FFFFFF"/>
          </w:rPr>
          <w:br/>
        </w:r>
      </w:ins>
      <w:ins w:author="Moses, Robinson" w:date="2023-04-18T01:24:00Z" w:id="1071">
        <w:r w:rsidRPr="002501BC" w:rsidR="00563FCD">
          <w:rPr>
            <w:rStyle w:val="BodyTextChar"/>
            <w:rPrChange w:author="Moses, Robinson" w:date="2023-04-18T01:24:00Z" w:id="1072">
              <w:rPr>
                <w:rFonts w:ascii="Segoe UI" w:hAnsi="Segoe UI" w:cs="Segoe UI"/>
                <w:sz w:val="21"/>
                <w:szCs w:val="21"/>
                <w:lang w:bidi="ar-SA"/>
              </w:rPr>
            </w:rPrChange>
          </w:rPr>
          <w:t>The functionalities of 'View and edit of Members' and 'View and edit of Rights' in Business Units have been relocated from the 'System &gt; Privileges &gt; Administer Business Users' section in OptiVault to the EPSS Screen. Within the EPSS Screen, users can navigate to the user management section to assign groups.</w:t>
        </w:r>
      </w:ins>
    </w:p>
    <w:p w:rsidR="00563FCD" w:rsidP="004712C0" w:rsidRDefault="00563FCD" w14:paraId="7CC863DC" w14:textId="594E4FFA">
      <w:pPr>
        <w:pStyle w:val="BodyText"/>
        <w:rPr>
          <w:ins w:author="Moses, Robinson" w:date="2023-04-18T01:24:00Z" w:id="1073"/>
          <w:rStyle w:val="normaltextrun"/>
          <w:rFonts w:cs="Open Sans"/>
          <w:color w:val="000000"/>
          <w:szCs w:val="22"/>
          <w:shd w:val="clear" w:color="auto" w:fill="FFFFFF"/>
        </w:rPr>
      </w:pPr>
    </w:p>
    <w:p w:rsidRPr="00550750" w:rsidR="00EC4396" w:rsidP="004712C0" w:rsidRDefault="00654DBE" w14:paraId="32031478" w14:textId="70E41655">
      <w:pPr>
        <w:pStyle w:val="BodyText"/>
        <w:rPr>
          <w:strike/>
          <w:rPrChange w:author="Moses, Robinson" w:date="2023-04-18T01:25:00Z" w:id="1074">
            <w:rPr/>
          </w:rPrChange>
        </w:rPr>
      </w:pPr>
      <w:ins w:author="Pinnu, Sainath" w:date="2023-03-29T12:46:00Z" w:id="1075">
        <w:del w:author="Moses, Robinson" w:date="2023-04-18T01:24:00Z" w:id="1076">
          <w:r w:rsidDel="002501BC">
            <w:rPr>
              <w:rStyle w:val="normaltextrun"/>
              <w:rFonts w:cs="Open Sans"/>
              <w:color w:val="000000"/>
              <w:szCs w:val="22"/>
              <w:shd w:val="clear" w:color="auto" w:fill="FFFFFF"/>
            </w:rPr>
            <w:delText>‘</w:delText>
          </w:r>
        </w:del>
      </w:ins>
      <w:ins w:author="Pinnu, Sainath" w:date="2023-03-29T12:45:00Z" w:id="1077">
        <w:del w:author="Moses, Robinson" w:date="2023-04-18T01:24:00Z" w:id="1078">
          <w:r w:rsidDel="002501BC">
            <w:rPr>
              <w:rStyle w:val="normaltextrun"/>
              <w:rFonts w:cs="Open Sans"/>
              <w:color w:val="000000"/>
              <w:szCs w:val="22"/>
              <w:shd w:val="clear" w:color="auto" w:fill="FFFFFF"/>
            </w:rPr>
            <w:delText>View and edit of Members’ and ‘View and edit of Rights’ In Business Units are moved from System&gt;Privileges&gt;Administer Business Users in Opti</w:delText>
          </w:r>
        </w:del>
      </w:ins>
      <w:ins w:author="Pinnu, Sainath" w:date="2023-03-29T12:47:00Z" w:id="1079">
        <w:del w:author="Moses, Robinson" w:date="2023-04-18T01:24:00Z" w:id="1080">
          <w:r w:rsidDel="002501BC">
            <w:rPr>
              <w:rStyle w:val="normaltextrun"/>
              <w:rFonts w:cs="Open Sans"/>
              <w:color w:val="000000"/>
              <w:szCs w:val="22"/>
              <w:shd w:val="clear" w:color="auto" w:fill="FFFFFF"/>
            </w:rPr>
            <w:delText>Vault</w:delText>
          </w:r>
        </w:del>
      </w:ins>
      <w:ins w:author="Pinnu, Sainath" w:date="2023-03-29T12:45:00Z" w:id="1081">
        <w:del w:author="Moses, Robinson" w:date="2023-04-18T01:24:00Z" w:id="1082">
          <w:r w:rsidDel="002501BC">
            <w:rPr>
              <w:rStyle w:val="normaltextrun"/>
              <w:rFonts w:cs="Open Sans"/>
              <w:color w:val="000000"/>
              <w:szCs w:val="22"/>
              <w:shd w:val="clear" w:color="auto" w:fill="FFFFFF"/>
            </w:rPr>
            <w:delText xml:space="preserve"> to EPSS</w:delText>
          </w:r>
        </w:del>
      </w:ins>
      <w:ins w:author="Pinnu, Sainath" w:date="2023-03-29T12:47:00Z" w:id="1083">
        <w:del w:author="Moses, Robinson" w:date="2023-04-18T01:24:00Z" w:id="1084">
          <w:r w:rsidDel="002501BC">
            <w:rPr>
              <w:rStyle w:val="normaltextrun"/>
              <w:rFonts w:cs="Open Sans"/>
              <w:color w:val="000000"/>
              <w:szCs w:val="22"/>
              <w:shd w:val="clear" w:color="auto" w:fill="FFFFFF"/>
            </w:rPr>
            <w:delText xml:space="preserve"> </w:delText>
          </w:r>
          <w:r w:rsidRPr="00550750" w:rsidDel="002501BC">
            <w:rPr>
              <w:rStyle w:val="normaltextrun"/>
              <w:rFonts w:cs="Open Sans"/>
              <w:strike/>
              <w:color w:val="000000"/>
              <w:szCs w:val="22"/>
              <w:shd w:val="clear" w:color="auto" w:fill="FFFFFF"/>
              <w:rPrChange w:author="Moses, Robinson" w:date="2023-04-18T01:25:00Z" w:id="1085">
                <w:rPr>
                  <w:rStyle w:val="normaltextrun"/>
                  <w:rFonts w:cs="Open Sans"/>
                  <w:color w:val="000000"/>
                  <w:szCs w:val="22"/>
                  <w:shd w:val="clear" w:color="auto" w:fill="FFFFFF"/>
                </w:rPr>
              </w:rPrChange>
            </w:rPr>
            <w:delText>Screen</w:delText>
          </w:r>
        </w:del>
      </w:ins>
      <w:ins w:author="Moses, Robinson" w:date="2023-04-18T01:26:00Z" w:id="1086">
        <w:r w:rsidR="0082632D">
          <w:rPr>
            <w:rStyle w:val="normaltextrun"/>
            <w:rFonts w:cs="Open Sans"/>
            <w:strike/>
            <w:color w:val="000000"/>
            <w:szCs w:val="22"/>
            <w:shd w:val="clear" w:color="auto" w:fill="FFFFFF"/>
          </w:rPr>
          <w:t xml:space="preserve"> </w:t>
        </w:r>
      </w:ins>
      <w:ins w:author="Moses, Robinson" w:date="2023-04-05T03:45:00Z" w:id="1087">
        <w:r w:rsidRPr="00550750" w:rsidR="00EC4396">
          <w:rPr>
            <w:rStyle w:val="normaltextrun"/>
            <w:rFonts w:cs="Open Sans"/>
            <w:strike/>
            <w:color w:val="000000"/>
            <w:szCs w:val="22"/>
            <w:shd w:val="clear" w:color="auto" w:fill="FFFFFF"/>
            <w:rPrChange w:author="Moses, Robinson" w:date="2023-04-18T01:25:00Z" w:id="1088">
              <w:rPr>
                <w:rStyle w:val="normaltextrun"/>
                <w:rFonts w:cs="Open Sans"/>
                <w:color w:val="000000"/>
                <w:szCs w:val="22"/>
                <w:shd w:val="clear" w:color="auto" w:fill="FFFFFF"/>
              </w:rPr>
            </w:rPrChange>
          </w:rPr>
          <w:t xml:space="preserve">In EPSS </w:t>
        </w:r>
      </w:ins>
      <w:ins w:author="Moses, Robinson" w:date="2023-04-05T03:46:00Z" w:id="1089">
        <w:r w:rsidRPr="00550750" w:rsidR="00EC4396">
          <w:rPr>
            <w:rStyle w:val="normaltextrun"/>
            <w:rFonts w:cs="Open Sans"/>
            <w:strike/>
            <w:color w:val="000000"/>
            <w:szCs w:val="22"/>
            <w:shd w:val="clear" w:color="auto" w:fill="FFFFFF"/>
            <w:rPrChange w:author="Moses, Robinson" w:date="2023-04-18T01:25:00Z" w:id="1090">
              <w:rPr>
                <w:rStyle w:val="normaltextrun"/>
                <w:rFonts w:cs="Open Sans"/>
                <w:color w:val="000000"/>
                <w:szCs w:val="22"/>
                <w:shd w:val="clear" w:color="auto" w:fill="FFFFFF"/>
              </w:rPr>
            </w:rPrChange>
          </w:rPr>
          <w:t>user can navigate to user management to assign groups</w:t>
        </w:r>
      </w:ins>
    </w:p>
    <w:p w:rsidR="007467C0" w:rsidP="007467C0" w:rsidRDefault="007467C0" w14:paraId="43D53D28" w14:textId="77777777">
      <w:pPr>
        <w:pStyle w:val="Caption"/>
      </w:pPr>
      <w:bookmarkStart w:name="_Toc74556485" w:id="1091"/>
      <w:bookmarkStart w:name="_Toc128022162" w:id="1092"/>
      <w:r>
        <w:t xml:space="preserve">Figure </w:t>
      </w:r>
      <w:r>
        <w:fldChar w:fldCharType="begin"/>
      </w:r>
      <w:r>
        <w:instrText xml:space="preserve"> SEQ Figure \* ARABIC </w:instrText>
      </w:r>
      <w:r>
        <w:fldChar w:fldCharType="separate"/>
      </w:r>
      <w:r>
        <w:rPr>
          <w:noProof/>
        </w:rPr>
        <w:t>53</w:t>
      </w:r>
      <w:r>
        <w:fldChar w:fldCharType="end"/>
      </w:r>
      <w:r>
        <w:t>: Business Units Page</w:t>
      </w:r>
      <w:bookmarkEnd w:id="1091"/>
      <w:bookmarkEnd w:id="1092"/>
    </w:p>
    <w:p w:rsidR="007467C0" w:rsidP="004712C0" w:rsidRDefault="007467C0" w14:paraId="6697FD8C" w14:textId="6B7380FC">
      <w:pPr>
        <w:jc w:val="center"/>
        <w:rPr>
          <w:ins w:author="Pinnu, Sainath" w:date="2023-03-29T12:44:00Z" w:id="1093"/>
        </w:rPr>
      </w:pPr>
      <w:del w:author="Pinnu, Sainath" w:date="2023-03-29T12:44:00Z" w:id="1094">
        <w:r w:rsidDel="00654DBE">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Pr="00CA456A" w:rsidR="00654DBE" w:rsidP="004712C0" w:rsidRDefault="00654DBE" w14:paraId="49282A6C" w14:textId="623F4BCC">
      <w:pPr>
        <w:jc w:val="center"/>
      </w:pPr>
      <w:ins w:author="Pinnu, Sainath" w:date="2023-03-29T12:44:00Z" w:id="1095">
        <w:r>
          <w:rPr>
            <w:noProof/>
          </w:rPr>
          <w:drawing>
            <wp:inline distT="0" distB="0" distL="0" distR="0" wp14:anchorId="314BBB0F" wp14:editId="2CC854A2">
              <wp:extent cx="6404610" cy="2180590"/>
              <wp:effectExtent l="0" t="0" r="0" b="0"/>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4610" cy="2180590"/>
                      </a:xfrm>
                      <a:prstGeom prst="rect">
                        <a:avLst/>
                      </a:prstGeom>
                    </pic:spPr>
                  </pic:pic>
                </a:graphicData>
              </a:graphic>
            </wp:inline>
          </w:drawing>
        </w:r>
      </w:ins>
    </w:p>
    <w:p w:rsidRPr="00C37CDB" w:rsidR="007467C0" w:rsidP="007467C0" w:rsidRDefault="007467C0" w14:paraId="6FE6D1C7" w14:textId="77777777">
      <w:pPr>
        <w:pStyle w:val="Caption"/>
      </w:pPr>
      <w:bookmarkStart w:name="_Toc74556712" w:id="1096"/>
      <w:r w:rsidRPr="00C37CDB">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109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7C557E2D"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050AAB0B" w14:textId="77777777">
            <w:pPr>
              <w:pStyle w:val="TableHeader"/>
            </w:pPr>
            <w:r>
              <w:t>Tabs</w:t>
            </w:r>
          </w:p>
        </w:tc>
        <w:tc>
          <w:tcPr>
            <w:tcW w:w="5458" w:type="dxa"/>
            <w:tcBorders>
              <w:top w:val="single" w:color="auto" w:sz="6" w:space="0"/>
              <w:left w:val="nil"/>
              <w:bottom w:val="double" w:color="auto" w:sz="6" w:space="0"/>
            </w:tcBorders>
            <w:shd w:val="clear" w:color="auto" w:fill="60C03A"/>
          </w:tcPr>
          <w:p w:rsidR="007467C0" w:rsidP="00170D7D" w:rsidRDefault="007467C0" w14:paraId="05508045" w14:textId="77777777">
            <w:pPr>
              <w:pStyle w:val="TableHeader"/>
            </w:pPr>
            <w:r>
              <w:t>Description</w:t>
            </w:r>
          </w:p>
        </w:tc>
      </w:tr>
      <w:tr w:rsidR="007467C0" w:rsidTr="006271D1" w14:paraId="5466D10E" w14:textId="77777777">
        <w:trPr>
          <w:cantSplit/>
        </w:trPr>
        <w:tc>
          <w:tcPr>
            <w:tcW w:w="2592" w:type="dxa"/>
            <w:tcBorders>
              <w:top w:val="nil"/>
              <w:bottom w:val="single" w:color="auto" w:sz="6" w:space="0"/>
              <w:right w:val="single" w:color="auto" w:sz="6" w:space="0"/>
            </w:tcBorders>
          </w:tcPr>
          <w:p w:rsidRPr="004712C0" w:rsidR="007467C0" w:rsidP="004712C0" w:rsidRDefault="007467C0" w14:paraId="76D67D81" w14:textId="77777777">
            <w:pPr>
              <w:pStyle w:val="TableBody"/>
              <w:rPr>
                <w:b/>
                <w:bCs/>
              </w:rPr>
            </w:pPr>
            <w:r w:rsidRPr="004712C0">
              <w:rPr>
                <w:b/>
                <w:bCs/>
              </w:rPr>
              <w:t>Membership</w:t>
            </w:r>
          </w:p>
        </w:tc>
        <w:tc>
          <w:tcPr>
            <w:tcW w:w="5458" w:type="dxa"/>
            <w:tcBorders>
              <w:top w:val="nil"/>
              <w:left w:val="single" w:color="auto" w:sz="6" w:space="0"/>
              <w:bottom w:val="single" w:color="auto" w:sz="6" w:space="0"/>
            </w:tcBorders>
          </w:tcPr>
          <w:p w:rsidRPr="00FB292A" w:rsidR="007467C0" w:rsidP="004712C0" w:rsidRDefault="007467C0" w14:paraId="1D99B321" w14:textId="77777777">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rsidR="007467C0" w:rsidP="004712C0" w:rsidRDefault="007467C0" w14:paraId="1F84CBC9" w14:textId="77777777">
            <w:pPr>
              <w:pStyle w:val="TableBody"/>
              <w:rPr>
                <w:ins w:author="Moses, Robinson" w:date="2023-04-05T03:49:00Z" w:id="1097"/>
              </w:rPr>
            </w:pPr>
            <w:r w:rsidRPr="00FB292A">
              <w:t>To remove/add members to a group, follow the button functions described in the next table.</w:t>
            </w:r>
          </w:p>
          <w:p w:rsidRPr="00FB292A" w:rsidR="00EC4396" w:rsidP="004712C0" w:rsidRDefault="00EC4396" w14:paraId="2C79B6CE" w14:textId="4A889A9B">
            <w:pPr>
              <w:pStyle w:val="TableBody"/>
            </w:pPr>
            <w:ins w:author="Moses, Robinson" w:date="2023-04-05T03:49:00Z" w:id="1098">
              <w:r>
                <w:t xml:space="preserve">Note: Members can now to assigned to (Security groups) Business units </w:t>
              </w:r>
            </w:ins>
            <w:ins w:author="Moses, Robinson" w:date="2023-04-05T03:50:00Z" w:id="1099">
              <w:r>
                <w:t>through</w:t>
              </w:r>
            </w:ins>
            <w:ins w:author="Moses, Robinson" w:date="2023-04-05T03:49:00Z" w:id="1100">
              <w:r>
                <w:t xml:space="preserve"> </w:t>
              </w:r>
            </w:ins>
            <w:ins w:author="Moses, Robinson" w:date="2023-04-05T03:50:00Z" w:id="1101">
              <w:r>
                <w:t>EPSS</w:t>
              </w:r>
            </w:ins>
          </w:p>
        </w:tc>
      </w:tr>
      <w:tr w:rsidR="007467C0" w:rsidTr="006271D1" w14:paraId="5BAA1443" w14:textId="77777777">
        <w:trPr>
          <w:cantSplit/>
          <w:trHeight w:val="237"/>
        </w:trPr>
        <w:tc>
          <w:tcPr>
            <w:tcW w:w="2592" w:type="dxa"/>
            <w:tcBorders>
              <w:top w:val="single" w:color="auto" w:sz="6" w:space="0"/>
              <w:bottom w:val="single" w:color="auto" w:sz="6" w:space="0"/>
              <w:right w:val="single" w:color="auto" w:sz="6" w:space="0"/>
            </w:tcBorders>
          </w:tcPr>
          <w:p w:rsidRPr="004712C0" w:rsidR="007467C0" w:rsidP="004712C0" w:rsidRDefault="007467C0" w14:paraId="076EE639" w14:textId="02EC921A">
            <w:pPr>
              <w:pStyle w:val="TableBody"/>
              <w:rPr>
                <w:b/>
                <w:bCs/>
              </w:rPr>
            </w:pPr>
            <w:commentRangeStart w:id="1102"/>
            <w:r w:rsidRPr="004712C0">
              <w:rPr>
                <w:b/>
                <w:bCs/>
              </w:rPr>
              <w:t>Attached Users</w:t>
            </w:r>
          </w:p>
        </w:tc>
        <w:tc>
          <w:tcPr>
            <w:tcW w:w="5458" w:type="dxa"/>
            <w:tcBorders>
              <w:top w:val="single" w:color="auto" w:sz="6" w:space="0"/>
              <w:left w:val="single" w:color="auto" w:sz="6" w:space="0"/>
              <w:bottom w:val="single" w:color="auto" w:sz="6" w:space="0"/>
            </w:tcBorders>
          </w:tcPr>
          <w:p w:rsidRPr="00FB292A" w:rsidR="007467C0" w:rsidP="004712C0" w:rsidRDefault="007467C0" w14:paraId="4482CDE8" w14:textId="59226CBB">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rsidRPr="00FB292A" w:rsidR="007467C0" w:rsidP="007660FD" w:rsidRDefault="007467C0" w14:paraId="692215C5" w14:textId="3E7AAA85">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commentRangeEnd w:id="1102"/>
            <w:r w:rsidR="00A004D8">
              <w:rPr>
                <w:rStyle w:val="CommentReference"/>
                <w:rFonts w:ascii="Calibri" w:hAnsi="Calibri"/>
                <w:lang w:val="en-US" w:bidi="en-US"/>
              </w:rPr>
              <w:commentReference w:id="1102"/>
            </w:r>
          </w:p>
        </w:tc>
      </w:tr>
      <w:tr w:rsidR="007467C0" w:rsidTr="006271D1" w14:paraId="1087835E" w14:textId="77777777">
        <w:trPr>
          <w:cantSplit/>
          <w:trHeight w:val="237"/>
        </w:trPr>
        <w:tc>
          <w:tcPr>
            <w:tcW w:w="2592" w:type="dxa"/>
            <w:tcBorders>
              <w:top w:val="single" w:color="auto" w:sz="6" w:space="0"/>
              <w:bottom w:val="single" w:color="auto" w:sz="6" w:space="0"/>
              <w:right w:val="single" w:color="auto" w:sz="6" w:space="0"/>
            </w:tcBorders>
          </w:tcPr>
          <w:p w:rsidRPr="004712C0" w:rsidR="007467C0" w:rsidP="004712C0" w:rsidRDefault="007467C0" w14:paraId="26D8252F" w14:textId="77777777">
            <w:pPr>
              <w:pStyle w:val="TableBody"/>
              <w:rPr>
                <w:b/>
                <w:bCs/>
              </w:rPr>
            </w:pPr>
            <w:r w:rsidRPr="004712C0">
              <w:rPr>
                <w:b/>
                <w:bCs/>
              </w:rPr>
              <w:t>Attached Vaults</w:t>
            </w:r>
          </w:p>
        </w:tc>
        <w:tc>
          <w:tcPr>
            <w:tcW w:w="5458" w:type="dxa"/>
            <w:tcBorders>
              <w:top w:val="single" w:color="auto" w:sz="6" w:space="0"/>
              <w:left w:val="single" w:color="auto" w:sz="6" w:space="0"/>
              <w:bottom w:val="single" w:color="auto" w:sz="6" w:space="0"/>
            </w:tcBorders>
          </w:tcPr>
          <w:p w:rsidRPr="00FB292A" w:rsidR="007467C0" w:rsidP="004712C0" w:rsidRDefault="007467C0" w14:paraId="4D17438E" w14:textId="77777777">
            <w:pPr>
              <w:pStyle w:val="TableBody"/>
            </w:pPr>
            <w:r w:rsidRPr="00FB292A">
              <w:t xml:space="preserve">Members of the group, who have rights to view, edit and administer certain Cashpoints, will have those Cashpoints assigned to them under the Attached Vaults section. </w:t>
            </w:r>
          </w:p>
        </w:tc>
      </w:tr>
      <w:tr w:rsidR="007467C0" w:rsidTr="006271D1" w14:paraId="16BC6768" w14:textId="77777777">
        <w:trPr>
          <w:cantSplit/>
          <w:trHeight w:val="237"/>
        </w:trPr>
        <w:tc>
          <w:tcPr>
            <w:tcW w:w="2592" w:type="dxa"/>
            <w:tcBorders>
              <w:top w:val="single" w:color="auto" w:sz="6" w:space="0"/>
              <w:bottom w:val="single" w:color="auto" w:sz="6" w:space="0"/>
              <w:right w:val="single" w:color="auto" w:sz="6" w:space="0"/>
            </w:tcBorders>
          </w:tcPr>
          <w:p w:rsidRPr="004712C0" w:rsidR="007467C0" w:rsidP="004712C0" w:rsidRDefault="007467C0" w14:paraId="39C76C63" w14:textId="77777777">
            <w:pPr>
              <w:pStyle w:val="TableBody"/>
              <w:rPr>
                <w:b/>
                <w:bCs/>
              </w:rPr>
            </w:pPr>
            <w:r w:rsidRPr="004712C0">
              <w:rPr>
                <w:b/>
                <w:bCs/>
              </w:rPr>
              <w:t>Rights</w:t>
            </w:r>
          </w:p>
        </w:tc>
        <w:tc>
          <w:tcPr>
            <w:tcW w:w="5458" w:type="dxa"/>
            <w:tcBorders>
              <w:top w:val="single" w:color="auto" w:sz="6" w:space="0"/>
              <w:left w:val="single" w:color="auto" w:sz="6" w:space="0"/>
              <w:bottom w:val="single" w:color="auto" w:sz="6" w:space="0"/>
            </w:tcBorders>
          </w:tcPr>
          <w:p w:rsidRPr="00FB292A" w:rsidR="007467C0" w:rsidDel="00EC4396" w:rsidP="00E77F7D" w:rsidRDefault="007467C0" w14:paraId="3295F77E" w14:textId="6C69EAC0">
            <w:pPr>
              <w:pStyle w:val="TableBody"/>
              <w:rPr>
                <w:del w:author="Moses, Robinson" w:date="2023-04-05T03:51:00Z" w:id="1103"/>
              </w:rPr>
            </w:pPr>
            <w:del w:author="Moses, Robinson" w:date="2023-04-05T03:51:00Z" w:id="1104">
              <w:r w:rsidRPr="00FB292A" w:rsidDel="00EC4396">
                <w:delText>Under the Rights section, certain rights are assigned to the members of the group. The rights can be assigned at the following levels:</w:delText>
              </w:r>
            </w:del>
          </w:p>
          <w:p w:rsidRPr="00FB292A" w:rsidR="007467C0" w:rsidDel="00EC4396" w:rsidP="004712C0" w:rsidRDefault="007467C0" w14:paraId="3E447B55" w14:textId="25BA71E2">
            <w:pPr>
              <w:pStyle w:val="TableListBullet"/>
              <w:rPr>
                <w:del w:author="Moses, Robinson" w:date="2023-04-05T03:51:00Z" w:id="1105"/>
              </w:rPr>
            </w:pPr>
            <w:del w:author="Moses, Robinson" w:date="2023-04-05T03:51:00Z" w:id="1106">
              <w:r w:rsidRPr="005E3EF3" w:rsidDel="00EC4396">
                <w:rPr>
                  <w:b/>
                  <w:bCs/>
                </w:rPr>
                <w:delText>View:</w:delText>
              </w:r>
              <w:r w:rsidRPr="00FB292A" w:rsidDel="00EC4396">
                <w:delText xml:space="preserve">  </w:delText>
              </w:r>
              <w:r w:rsidDel="00EC4396" w:rsidR="00C7030C">
                <w:delText>U</w:delText>
              </w:r>
              <w:r w:rsidRPr="00FB292A" w:rsidDel="00EC4396">
                <w:delText>sers can only view limited data</w:delText>
              </w:r>
            </w:del>
          </w:p>
          <w:p w:rsidRPr="00FB292A" w:rsidR="007467C0" w:rsidDel="00EC4396" w:rsidP="004712C0" w:rsidRDefault="007467C0" w14:paraId="643C4E8F" w14:textId="655CFE4E">
            <w:pPr>
              <w:pStyle w:val="TableListBullet"/>
              <w:rPr>
                <w:del w:author="Moses, Robinson" w:date="2023-04-05T03:51:00Z" w:id="1107"/>
              </w:rPr>
            </w:pPr>
            <w:del w:author="Moses, Robinson" w:date="2023-04-05T03:51:00Z" w:id="1108">
              <w:r w:rsidRPr="005E3EF3" w:rsidDel="00EC4396">
                <w:rPr>
                  <w:b/>
                  <w:bCs/>
                </w:rPr>
                <w:delText>Edit:</w:delText>
              </w:r>
              <w:r w:rsidRPr="00FB292A" w:rsidDel="00EC4396">
                <w:delText xml:space="preserve">  </w:delText>
              </w:r>
              <w:r w:rsidDel="00EC4396" w:rsidR="00C7030C">
                <w:delText>U</w:delText>
              </w:r>
              <w:r w:rsidRPr="00FB292A" w:rsidDel="00EC4396">
                <w:delText>sers can add and edit data</w:delText>
              </w:r>
            </w:del>
          </w:p>
          <w:p w:rsidRPr="00FB292A" w:rsidR="007467C0" w:rsidDel="00EC4396" w:rsidP="004712C0" w:rsidRDefault="007467C0" w14:paraId="789EA641" w14:textId="5779135D">
            <w:pPr>
              <w:pStyle w:val="TableListBullet"/>
              <w:rPr>
                <w:del w:author="Moses, Robinson" w:date="2023-04-05T03:51:00Z" w:id="1109"/>
              </w:rPr>
            </w:pPr>
            <w:del w:author="Moses, Robinson" w:date="2023-04-05T03:51:00Z" w:id="1110">
              <w:r w:rsidRPr="005E3EF3" w:rsidDel="00EC4396">
                <w:rPr>
                  <w:b/>
                  <w:bCs/>
                </w:rPr>
                <w:delText>Administer:</w:delText>
              </w:r>
              <w:r w:rsidRPr="00FB292A" w:rsidDel="00EC4396">
                <w:delText xml:space="preserve">  </w:delText>
              </w:r>
              <w:r w:rsidDel="00EC4396" w:rsidR="00C7030C">
                <w:delText>U</w:delText>
              </w:r>
              <w:r w:rsidRPr="00FB292A" w:rsidDel="00EC4396">
                <w:delText>sers have administrative rights to the data (</w:delText>
              </w:r>
              <w:r w:rsidRPr="00FB292A" w:rsidDel="00EC4396" w:rsidR="00E6108F">
                <w:delText>top</w:delText>
              </w:r>
              <w:r w:rsidDel="00EC4396" w:rsidR="00E6108F">
                <w:delText>-</w:delText>
              </w:r>
              <w:r w:rsidRPr="00FB292A" w:rsidDel="00EC4396">
                <w:delText xml:space="preserve">level rights giving access to all the data and functions). </w:delText>
              </w:r>
            </w:del>
          </w:p>
          <w:p w:rsidRPr="00FB292A" w:rsidR="007467C0" w:rsidDel="00EC4396" w:rsidP="004712C0" w:rsidRDefault="007467C0" w14:paraId="795CF170" w14:textId="06149682">
            <w:pPr>
              <w:pStyle w:val="TableListBullet"/>
              <w:rPr>
                <w:del w:author="Moses, Robinson" w:date="2023-04-05T03:51:00Z" w:id="1111"/>
              </w:rPr>
            </w:pPr>
            <w:del w:author="Moses, Robinson" w:date="2023-04-05T03:51:00Z" w:id="1112">
              <w:r w:rsidRPr="005E3EF3" w:rsidDel="00EC4396">
                <w:rPr>
                  <w:b/>
                  <w:bCs/>
                </w:rPr>
                <w:delText>Override/Accept Recommendations:</w:delText>
              </w:r>
              <w:r w:rsidRPr="00FB292A" w:rsidDel="00EC4396">
                <w:delText xml:space="preserve">  </w:delText>
              </w:r>
              <w:r w:rsidDel="00EC4396" w:rsidR="00C7030C">
                <w:delText>U</w:delText>
              </w:r>
              <w:r w:rsidRPr="00FB292A" w:rsidDel="00EC4396">
                <w:delText>sers can override or accept recommendations</w:delText>
              </w:r>
            </w:del>
          </w:p>
          <w:p w:rsidR="00EC4396" w:rsidP="00EC4396" w:rsidRDefault="007467C0" w14:paraId="679CA8C1" w14:textId="77777777">
            <w:pPr>
              <w:pStyle w:val="TableListBullet"/>
              <w:numPr>
                <w:ilvl w:val="0"/>
                <w:numId w:val="0"/>
              </w:numPr>
              <w:ind w:left="284"/>
              <w:rPr>
                <w:ins w:author="Moses, Robinson" w:date="2023-04-05T03:51:00Z" w:id="1113"/>
              </w:rPr>
            </w:pPr>
            <w:del w:author="Moses, Robinson" w:date="2023-04-05T03:51:00Z" w:id="1114">
              <w:r w:rsidRPr="005E3EF3" w:rsidDel="00EC4396">
                <w:rPr>
                  <w:b/>
                  <w:bCs/>
                </w:rPr>
                <w:delText>Enter/Import Balances:</w:delText>
              </w:r>
              <w:r w:rsidRPr="00FB292A" w:rsidDel="00EC4396">
                <w:delText xml:space="preserve">  </w:delText>
              </w:r>
              <w:r w:rsidDel="00EC4396" w:rsidR="00C7030C">
                <w:delText>U</w:delText>
              </w:r>
              <w:r w:rsidRPr="00FB292A" w:rsidDel="00EC4396">
                <w:delText>sers can import or enter balances.</w:delText>
              </w:r>
            </w:del>
          </w:p>
          <w:p w:rsidRPr="00FB292A" w:rsidR="00EC4396" w:rsidRDefault="002C76B9" w14:paraId="7DA75031" w14:textId="311B1304">
            <w:pPr>
              <w:pStyle w:val="TableNote"/>
              <w:pPrChange w:author="Moses, Robinson" w:date="2023-04-18T01:28:00Z" w:id="1115">
                <w:pPr>
                  <w:pStyle w:val="TableListBullet"/>
                </w:pPr>
              </w:pPrChange>
            </w:pPr>
            <w:ins w:author="Moses, Robinson" w:date="2023-04-18T01:27:00Z" w:id="1116">
              <w:r w:rsidRPr="008A58E3">
                <w:rPr>
                  <w:b/>
                  <w:bCs/>
                  <w:shd w:val="clear" w:color="auto" w:fill="F7F7F8"/>
                  <w:rPrChange w:author="Moses, Robinson" w:date="2023-04-18T01:28:00Z" w:id="1117">
                    <w:rPr>
                      <w:shd w:val="clear" w:color="auto" w:fill="F7F7F8"/>
                    </w:rPr>
                  </w:rPrChange>
                </w:rPr>
                <w:t>Note</w:t>
              </w:r>
              <w:r>
                <w:rPr>
                  <w:shd w:val="clear" w:color="auto" w:fill="F7F7F8"/>
                </w:rPr>
                <w:t xml:space="preserve">: </w:t>
              </w:r>
            </w:ins>
            <w:ins w:author="Moses, Robinson" w:date="2023-04-18T01:28:00Z" w:id="1118">
              <w:r w:rsidR="008A58E3">
                <w:rPr>
                  <w:shd w:val="clear" w:color="auto" w:fill="F7F7F8"/>
                </w:rPr>
                <w:t>I</w:t>
              </w:r>
            </w:ins>
            <w:ins w:author="Moses, Robinson" w:date="2023-04-18T01:27:00Z" w:id="1119">
              <w:r>
                <w:rPr>
                  <w:shd w:val="clear" w:color="auto" w:fill="F7F7F8"/>
                </w:rPr>
                <w:t>n EPSS, Rights (now referred to as Roles) can be assigned to security groups.</w:t>
              </w:r>
            </w:ins>
          </w:p>
        </w:tc>
      </w:tr>
    </w:tbl>
    <w:p w:rsidRPr="00C37CDB" w:rsidR="007467C0" w:rsidP="007467C0" w:rsidRDefault="007467C0" w14:paraId="74198367" w14:textId="77777777">
      <w:pPr>
        <w:pStyle w:val="Caption"/>
      </w:pPr>
      <w:bookmarkStart w:name="_Toc74556713" w:id="1120"/>
      <w:r w:rsidRPr="00C37CDB">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112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7B4899EA"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11D2F3E4" w14:textId="77777777">
            <w:pPr>
              <w:pStyle w:val="TableHeader"/>
            </w:pPr>
            <w:r>
              <w:t>Function</w:t>
            </w:r>
          </w:p>
        </w:tc>
        <w:tc>
          <w:tcPr>
            <w:tcW w:w="5458" w:type="dxa"/>
            <w:tcBorders>
              <w:top w:val="single" w:color="auto" w:sz="6" w:space="0"/>
              <w:left w:val="nil"/>
              <w:bottom w:val="double" w:color="auto" w:sz="6" w:space="0"/>
            </w:tcBorders>
            <w:shd w:val="clear" w:color="auto" w:fill="60C03A"/>
          </w:tcPr>
          <w:p w:rsidR="007467C0" w:rsidP="00170D7D" w:rsidRDefault="007467C0" w14:paraId="64E333D7" w14:textId="77777777">
            <w:pPr>
              <w:pStyle w:val="TableHeader"/>
            </w:pPr>
            <w:r>
              <w:t>Description</w:t>
            </w:r>
          </w:p>
        </w:tc>
      </w:tr>
      <w:tr w:rsidR="007467C0" w:rsidTr="006271D1" w14:paraId="07D3E3F6" w14:textId="77777777">
        <w:trPr>
          <w:cantSplit/>
        </w:trPr>
        <w:tc>
          <w:tcPr>
            <w:tcW w:w="2592" w:type="dxa"/>
            <w:tcBorders>
              <w:top w:val="nil"/>
              <w:bottom w:val="single" w:color="auto" w:sz="6" w:space="0"/>
              <w:right w:val="single" w:color="auto" w:sz="6" w:space="0"/>
            </w:tcBorders>
          </w:tcPr>
          <w:p w:rsidRPr="00E77F7D" w:rsidR="007467C0" w:rsidP="00E77F7D" w:rsidRDefault="007467C0" w14:paraId="2B45ABE8" w14:textId="77777777">
            <w:pPr>
              <w:pStyle w:val="TableBody"/>
              <w:rPr>
                <w:b/>
                <w:bCs/>
              </w:rPr>
            </w:pPr>
            <w:r w:rsidRPr="00E77F7D">
              <w:rPr>
                <w:b/>
                <w:bCs/>
              </w:rPr>
              <w:t>Add New Button</w:t>
            </w:r>
          </w:p>
        </w:tc>
        <w:tc>
          <w:tcPr>
            <w:tcW w:w="5458" w:type="dxa"/>
            <w:tcBorders>
              <w:top w:val="nil"/>
              <w:left w:val="single" w:color="auto" w:sz="6" w:space="0"/>
              <w:bottom w:val="single" w:color="auto" w:sz="6" w:space="0"/>
            </w:tcBorders>
          </w:tcPr>
          <w:p w:rsidRPr="00FB292A" w:rsidR="007467C0" w:rsidP="00E77F7D" w:rsidRDefault="007467C0" w14:paraId="2AE0AD89" w14:textId="675A373D">
            <w:pPr>
              <w:pStyle w:val="TableBody"/>
            </w:pPr>
            <w:r w:rsidRPr="00FB292A">
              <w:t>Adds a New Member, User, Vault, or Right to the Group. For adding Members, Users, or Vaults, click the button labe</w:t>
            </w:r>
            <w:ins w:author="Moses, Robbie" w:date="2023-02-13T02:58:00Z" w:id="1121">
              <w:r w:rsidR="00E6108F">
                <w:t>l</w:t>
              </w:r>
            </w:ins>
            <w:r w:rsidRPr="00FB292A">
              <w:t xml:space="preserve">led ‘Add New’. The analyst will then be prompted with a window that will allow them to search and select the desired items to add to the group. </w:t>
            </w:r>
          </w:p>
          <w:p w:rsidRPr="00FB292A" w:rsidR="007467C0" w:rsidP="00E77F7D" w:rsidRDefault="007467C0" w14:paraId="086E3AD6" w14:textId="281F067A">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rsidTr="006271D1" w14:paraId="3149722A" w14:textId="77777777">
        <w:trPr>
          <w:cantSplit/>
          <w:trHeight w:val="237"/>
        </w:trPr>
        <w:tc>
          <w:tcPr>
            <w:tcW w:w="2592" w:type="dxa"/>
            <w:tcBorders>
              <w:top w:val="single" w:color="auto" w:sz="6" w:space="0"/>
              <w:bottom w:val="single" w:color="auto" w:sz="6" w:space="0"/>
              <w:right w:val="single" w:color="auto" w:sz="6" w:space="0"/>
            </w:tcBorders>
          </w:tcPr>
          <w:p w:rsidRPr="00E77F7D" w:rsidR="007467C0" w:rsidP="00E77F7D" w:rsidRDefault="007467C0" w14:paraId="66DCFB07" w14:textId="77777777">
            <w:pPr>
              <w:pStyle w:val="TableBody"/>
              <w:rPr>
                <w:b/>
                <w:bCs/>
              </w:rPr>
            </w:pPr>
            <w:r w:rsidRPr="00E77F7D">
              <w:rPr>
                <w:b/>
                <w:bCs/>
              </w:rPr>
              <w:t>Remove Bottom</w:t>
            </w:r>
          </w:p>
        </w:tc>
        <w:tc>
          <w:tcPr>
            <w:tcW w:w="5458" w:type="dxa"/>
            <w:tcBorders>
              <w:top w:val="single" w:color="auto" w:sz="6" w:space="0"/>
              <w:left w:val="single" w:color="auto" w:sz="6" w:space="0"/>
              <w:bottom w:val="single" w:color="auto" w:sz="6" w:space="0"/>
            </w:tcBorders>
          </w:tcPr>
          <w:p w:rsidRPr="00FB292A" w:rsidR="007467C0" w:rsidP="00E77F7D" w:rsidRDefault="007467C0" w14:paraId="46973141" w14:textId="77777777">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rsidTr="006271D1" w14:paraId="3A4026F9" w14:textId="77777777">
        <w:trPr>
          <w:cantSplit/>
          <w:trHeight w:val="237"/>
        </w:trPr>
        <w:tc>
          <w:tcPr>
            <w:tcW w:w="2592" w:type="dxa"/>
            <w:tcBorders>
              <w:top w:val="single" w:color="auto" w:sz="6" w:space="0"/>
              <w:bottom w:val="single" w:color="auto" w:sz="6" w:space="0"/>
              <w:right w:val="single" w:color="auto" w:sz="6" w:space="0"/>
            </w:tcBorders>
          </w:tcPr>
          <w:p w:rsidRPr="00E77F7D" w:rsidR="007467C0" w:rsidP="00E77F7D" w:rsidRDefault="007467C0" w14:paraId="69AD9025" w14:textId="77777777">
            <w:pPr>
              <w:pStyle w:val="TableBody"/>
              <w:rPr>
                <w:b/>
                <w:bCs/>
              </w:rPr>
            </w:pPr>
            <w:r w:rsidRPr="00E77F7D">
              <w:rPr>
                <w:b/>
                <w:bCs/>
              </w:rPr>
              <w:t>Delete Business Unit Button</w:t>
            </w:r>
          </w:p>
        </w:tc>
        <w:tc>
          <w:tcPr>
            <w:tcW w:w="5458" w:type="dxa"/>
            <w:tcBorders>
              <w:top w:val="single" w:color="auto" w:sz="6" w:space="0"/>
              <w:left w:val="single" w:color="auto" w:sz="6" w:space="0"/>
              <w:bottom w:val="single" w:color="auto" w:sz="6" w:space="0"/>
            </w:tcBorders>
          </w:tcPr>
          <w:p w:rsidRPr="00FB292A" w:rsidR="007467C0" w:rsidP="00E77F7D" w:rsidRDefault="007467C0" w14:paraId="427FC1F2" w14:textId="351DF1F6">
            <w:pPr>
              <w:pStyle w:val="TableBody"/>
            </w:pPr>
            <w:r w:rsidRPr="00FB292A">
              <w:t>Deletes the Group from the system. Clicking this button will not delete the users or the Cashpoints, but the group that is associated with the Group ID.</w:t>
            </w:r>
          </w:p>
        </w:tc>
      </w:tr>
    </w:tbl>
    <w:p w:rsidR="007467C0" w:rsidP="007467C0" w:rsidRDefault="007467C0" w14:paraId="6004F846" w14:textId="368C7B6A">
      <w:pPr>
        <w:pStyle w:val="TopofSection"/>
      </w:pPr>
      <w:bookmarkStart w:name="_Ref246140011" w:id="1122"/>
      <w:bookmarkEnd w:id="1054"/>
      <w:bookmarkEnd w:id="1055"/>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rsidR="006371F5" w:rsidP="007467C0" w:rsidRDefault="006371F5" w14:paraId="2268D6FE" w14:textId="77777777">
      <w:pPr>
        <w:pStyle w:val="TopofSection"/>
      </w:pPr>
    </w:p>
    <w:p w:rsidR="007467C0" w:rsidP="007467C0" w:rsidRDefault="007467C0" w14:paraId="3CB11661" w14:textId="3ED445DC">
      <w:pPr>
        <w:pStyle w:val="Heading3"/>
      </w:pPr>
      <w:bookmarkStart w:name="_System(Currencies/Denominations" w:id="1123"/>
      <w:bookmarkStart w:name="_Ref249844198" w:id="1124"/>
      <w:bookmarkStart w:name="_Ref249844932" w:id="1125"/>
      <w:bookmarkStart w:name="_Toc74556414" w:id="1126"/>
      <w:bookmarkStart w:name="_Toc127491604" w:id="1127"/>
      <w:bookmarkEnd w:id="1123"/>
      <w:del w:author="Moses, Robbie" w:date="2023-02-23T02:20:00Z" w:id="1128">
        <w:r w:rsidDel="00EF0FEC">
          <w:delText>System</w:delText>
        </w:r>
      </w:del>
      <w:bookmarkStart w:name="_Ref128011517" w:id="1129"/>
      <w:bookmarkStart w:name="_Toc128021137" w:id="1130"/>
      <w:ins w:author="Moses, Robbie" w:date="2023-02-23T02:20:00Z" w:id="1131">
        <w:r w:rsidR="00EF0FEC">
          <w:t>Settings</w:t>
        </w:r>
      </w:ins>
      <w:r>
        <w:rPr>
          <w:rFonts w:ascii="Wingdings" w:hAnsi="Wingdings"/>
        </w:rPr>
        <w:t></w:t>
      </w:r>
      <w:r>
        <w:rPr>
          <w:lang w:val="en-US"/>
        </w:rPr>
        <w:t>Currencies/</w:t>
      </w:r>
      <w:r>
        <w:t>Denominations</w:t>
      </w:r>
      <w:bookmarkEnd w:id="1122"/>
      <w:bookmarkEnd w:id="1124"/>
      <w:bookmarkEnd w:id="1125"/>
      <w:bookmarkEnd w:id="1126"/>
      <w:bookmarkEnd w:id="1127"/>
      <w:bookmarkEnd w:id="1129"/>
      <w:bookmarkEnd w:id="1130"/>
    </w:p>
    <w:p w:rsidR="007467C0" w:rsidP="00E77F7D" w:rsidRDefault="007467C0" w14:paraId="70B46C51" w14:textId="3D12D644">
      <w:pPr>
        <w:pStyle w:val="BodyText"/>
      </w:pPr>
      <w:r>
        <w:t xml:space="preserve">The Currencies/Denomination Tab allows the user to define the currencies and denominations that users will assign to vaults so they </w:t>
      </w:r>
      <w:del w:author="Moses, Robbie" w:date="2023-02-13T02:58:00Z" w:id="1132">
        <w:r w:rsidDel="00E6108F">
          <w:delText xml:space="preserve">be </w:delText>
        </w:r>
      </w:del>
      <w:ins w:author="Moses, Robbie" w:date="2023-02-13T02:58:00Z" w:id="1133">
        <w:r w:rsidR="00E6108F">
          <w:t xml:space="preserve">are </w:t>
        </w:r>
      </w:ins>
      <w:r>
        <w:t>ordered and managed.  The user has the option to configure Currencies, Denominations, and Foreign Exchange Rates by selecting the appropriate function from the dropdown box.</w:t>
      </w:r>
    </w:p>
    <w:p w:rsidR="006371F5" w:rsidP="00E77F7D" w:rsidRDefault="006371F5" w14:paraId="16B2CB64" w14:textId="77777777">
      <w:pPr>
        <w:pStyle w:val="BodyText"/>
      </w:pPr>
    </w:p>
    <w:p w:rsidRPr="00422541" w:rsidR="007467C0" w:rsidP="007467C0" w:rsidRDefault="007467C0" w14:paraId="54AC4600" w14:textId="0D18AE01">
      <w:pPr>
        <w:pStyle w:val="Heading4"/>
        <w:rPr>
          <w:lang w:val="en-US"/>
        </w:rPr>
      </w:pPr>
      <w:del w:author="Moses, Robbie" w:date="2023-02-23T02:21:00Z" w:id="1134">
        <w:r w:rsidRPr="0012716C" w:rsidDel="00EF0FEC">
          <w:delText>System</w:delText>
        </w:r>
      </w:del>
      <w:bookmarkStart w:name="_Ref128019143" w:id="1135"/>
      <w:ins w:author="Moses, Robbie" w:date="2023-02-23T02:21:00Z" w:id="1136">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1135"/>
    </w:p>
    <w:p w:rsidR="007467C0" w:rsidP="00155CD6" w:rsidRDefault="007467C0" w14:paraId="70066176" w14:textId="363D1C76">
      <w:pPr>
        <w:pStyle w:val="BodyText"/>
      </w:pPr>
      <w:r>
        <w:t>OptiVault is a multi-currency system. It allows the users to create different currencies and denomination</w:t>
      </w:r>
      <w:ins w:author="Moses, Robbie" w:date="2023-02-13T02:58:00Z" w:id="1137">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rsidR="007467C0" w:rsidP="007467C0" w:rsidRDefault="007467C0" w14:paraId="3FD5E88C" w14:textId="77777777">
      <w:pPr>
        <w:pStyle w:val="Caption"/>
      </w:pPr>
      <w:bookmarkStart w:name="_Toc74556486" w:id="1138"/>
      <w:bookmarkStart w:name="_Toc128022163" w:id="1139"/>
      <w:r>
        <w:t xml:space="preserve">Figure </w:t>
      </w:r>
      <w:r>
        <w:fldChar w:fldCharType="begin"/>
      </w:r>
      <w:r>
        <w:instrText xml:space="preserve"> SEQ Figure \* ARABIC </w:instrText>
      </w:r>
      <w:r>
        <w:fldChar w:fldCharType="separate"/>
      </w:r>
      <w:r>
        <w:rPr>
          <w:noProof/>
        </w:rPr>
        <w:t>54</w:t>
      </w:r>
      <w:r>
        <w:fldChar w:fldCharType="end"/>
      </w:r>
      <w:r>
        <w:t>: Currency Page</w:t>
      </w:r>
      <w:bookmarkEnd w:id="1138"/>
      <w:bookmarkEnd w:id="1139"/>
    </w:p>
    <w:p w:rsidR="007467C0" w:rsidP="004E3AA8" w:rsidRDefault="007467C0" w14:paraId="0C47264B" w14:textId="60E45368">
      <w:pPr>
        <w:jc w:val="center"/>
      </w:pPr>
      <w:del w:author="Moses, Robbie" w:date="2023-02-23T03:52:00Z" w:id="1140">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3:52:00Z" w:id="1141">
        <w:r w:rsidRPr="002A0A93" w:rsid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2094C026" w14:textId="77777777">
      <w:pPr>
        <w:pStyle w:val="Caption"/>
      </w:pPr>
      <w:bookmarkStart w:name="_Toc359219135" w:id="1142"/>
      <w:bookmarkStart w:name="_Toc74556714" w:id="1143"/>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1142"/>
      <w:bookmarkEnd w:id="114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Tr="006271D1" w14:paraId="4B3A7111"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7467C0" w:rsidRDefault="007467C0" w14:paraId="059C2E6D" w14:textId="77777777">
            <w:pPr>
              <w:pStyle w:val="TableHeader"/>
              <w:pPrChange w:author="Pinnu, Sainath" w:date="2023-03-29T11:36:00Z" w:id="1144">
                <w:pPr>
                  <w:pStyle w:val="TableHeader"/>
                  <w:snapToGrid w:val="0"/>
                </w:pPr>
              </w:pPrChange>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7467C0" w:rsidRDefault="007467C0" w14:paraId="53ADBD0D" w14:textId="77777777">
            <w:pPr>
              <w:pStyle w:val="TableHeader"/>
              <w:pPrChange w:author="Pinnu, Sainath" w:date="2023-03-29T11:36:00Z" w:id="1145">
                <w:pPr>
                  <w:pStyle w:val="TableHeader"/>
                  <w:snapToGrid w:val="0"/>
                </w:pPr>
              </w:pPrChange>
            </w:pPr>
            <w:r>
              <w:t>Description</w:t>
            </w:r>
          </w:p>
        </w:tc>
      </w:tr>
      <w:tr w:rsidR="007467C0" w:rsidTr="006271D1" w14:paraId="59F73B3F" w14:textId="77777777">
        <w:trPr>
          <w:cantSplit/>
        </w:trPr>
        <w:tc>
          <w:tcPr>
            <w:tcW w:w="2592" w:type="dxa"/>
            <w:tcBorders>
              <w:left w:val="single" w:color="000000" w:sz="4" w:space="0"/>
              <w:bottom w:val="single" w:color="000000" w:sz="4" w:space="0"/>
            </w:tcBorders>
          </w:tcPr>
          <w:p w:rsidRPr="004E3AA8" w:rsidR="007467C0" w:rsidP="004E3AA8" w:rsidRDefault="007467C0" w14:paraId="1C106EBF" w14:textId="77777777">
            <w:pPr>
              <w:pStyle w:val="TableBody"/>
              <w:rPr>
                <w:b/>
                <w:bCs/>
              </w:rPr>
            </w:pPr>
            <w:r w:rsidRPr="004E3AA8">
              <w:rPr>
                <w:b/>
                <w:bCs/>
              </w:rPr>
              <w:t>Currency</w:t>
            </w:r>
          </w:p>
        </w:tc>
        <w:tc>
          <w:tcPr>
            <w:tcW w:w="5483" w:type="dxa"/>
            <w:tcBorders>
              <w:left w:val="single" w:color="000000" w:sz="4" w:space="0"/>
              <w:bottom w:val="single" w:color="000000" w:sz="4" w:space="0"/>
              <w:right w:val="single" w:color="000000" w:sz="4" w:space="0"/>
            </w:tcBorders>
          </w:tcPr>
          <w:p w:rsidRPr="006807C6" w:rsidR="007467C0" w:rsidP="004E3AA8" w:rsidRDefault="007467C0" w14:paraId="3D75597F" w14:textId="77777777">
            <w:pPr>
              <w:pStyle w:val="TableBody"/>
            </w:pPr>
            <w:r>
              <w:t>Full name of each Currency</w:t>
            </w:r>
          </w:p>
        </w:tc>
      </w:tr>
      <w:tr w:rsidR="007467C0" w:rsidTr="006271D1" w14:paraId="7F007A30" w14:textId="77777777">
        <w:trPr>
          <w:cantSplit/>
        </w:trPr>
        <w:tc>
          <w:tcPr>
            <w:tcW w:w="2592" w:type="dxa"/>
            <w:tcBorders>
              <w:left w:val="single" w:color="000000" w:sz="4" w:space="0"/>
              <w:bottom w:val="single" w:color="000000" w:sz="4" w:space="0"/>
            </w:tcBorders>
          </w:tcPr>
          <w:p w:rsidRPr="004E3AA8" w:rsidR="007467C0" w:rsidP="004E3AA8" w:rsidRDefault="007467C0" w14:paraId="7CA8BF1E" w14:textId="77777777">
            <w:pPr>
              <w:pStyle w:val="TableBody"/>
              <w:rPr>
                <w:b/>
                <w:bCs/>
              </w:rPr>
            </w:pPr>
            <w:r w:rsidRPr="004E3AA8">
              <w:rPr>
                <w:b/>
                <w:bCs/>
              </w:rPr>
              <w:t>Display Name</w:t>
            </w:r>
          </w:p>
        </w:tc>
        <w:tc>
          <w:tcPr>
            <w:tcW w:w="5483" w:type="dxa"/>
            <w:tcBorders>
              <w:left w:val="single" w:color="000000" w:sz="4" w:space="0"/>
              <w:bottom w:val="single" w:color="000000" w:sz="4" w:space="0"/>
              <w:right w:val="single" w:color="000000" w:sz="4" w:space="0"/>
            </w:tcBorders>
          </w:tcPr>
          <w:p w:rsidR="007467C0" w:rsidP="004E3AA8" w:rsidRDefault="007467C0" w14:paraId="70B8DCEE" w14:textId="3DEB9398">
            <w:pPr>
              <w:pStyle w:val="TableBody"/>
            </w:pPr>
            <w:r>
              <w:t xml:space="preserve">The display name will be used on all screens. </w:t>
            </w:r>
          </w:p>
        </w:tc>
      </w:tr>
      <w:tr w:rsidR="007467C0" w:rsidTr="006271D1" w14:paraId="760539A1" w14:textId="77777777">
        <w:trPr>
          <w:cantSplit/>
        </w:trPr>
        <w:tc>
          <w:tcPr>
            <w:tcW w:w="2592" w:type="dxa"/>
            <w:tcBorders>
              <w:left w:val="single" w:color="000000" w:sz="4" w:space="0"/>
              <w:bottom w:val="single" w:color="000000" w:sz="4" w:space="0"/>
            </w:tcBorders>
          </w:tcPr>
          <w:p w:rsidRPr="004E3AA8" w:rsidR="007467C0" w:rsidP="004E3AA8" w:rsidRDefault="007467C0" w14:paraId="505C7AA6" w14:textId="77777777">
            <w:pPr>
              <w:pStyle w:val="TableBody"/>
              <w:rPr>
                <w:b/>
                <w:bCs/>
              </w:rPr>
            </w:pPr>
            <w:r w:rsidRPr="004E3AA8">
              <w:rPr>
                <w:b/>
                <w:bCs/>
              </w:rPr>
              <w:t>Description</w:t>
            </w:r>
          </w:p>
        </w:tc>
        <w:tc>
          <w:tcPr>
            <w:tcW w:w="5483" w:type="dxa"/>
            <w:tcBorders>
              <w:left w:val="single" w:color="000000" w:sz="4" w:space="0"/>
              <w:bottom w:val="single" w:color="000000" w:sz="4" w:space="0"/>
              <w:right w:val="single" w:color="000000" w:sz="4" w:space="0"/>
            </w:tcBorders>
          </w:tcPr>
          <w:p w:rsidR="007467C0" w:rsidP="004E3AA8" w:rsidRDefault="007467C0" w14:paraId="06DA0BD9" w14:textId="77777777">
            <w:pPr>
              <w:pStyle w:val="TableBody"/>
            </w:pPr>
            <w:r>
              <w:t>Description of the currency.</w:t>
            </w:r>
          </w:p>
        </w:tc>
      </w:tr>
      <w:tr w:rsidR="007467C0" w:rsidTr="006271D1" w14:paraId="67DA9E4C" w14:textId="77777777">
        <w:trPr>
          <w:cantSplit/>
        </w:trPr>
        <w:tc>
          <w:tcPr>
            <w:tcW w:w="2592" w:type="dxa"/>
            <w:tcBorders>
              <w:top w:val="single" w:color="000000" w:sz="4" w:space="0"/>
              <w:left w:val="single" w:color="000000" w:sz="4" w:space="0"/>
              <w:bottom w:val="single" w:color="000000" w:sz="4" w:space="0"/>
            </w:tcBorders>
          </w:tcPr>
          <w:p w:rsidRPr="004E3AA8" w:rsidR="007467C0" w:rsidP="004E3AA8" w:rsidRDefault="007467C0" w14:paraId="4180BF5D" w14:textId="77777777">
            <w:pPr>
              <w:pStyle w:val="TableBody"/>
              <w:rPr>
                <w:b/>
                <w:bCs/>
              </w:rPr>
            </w:pPr>
            <w:r w:rsidRPr="004E3AA8">
              <w:rPr>
                <w:b/>
                <w:bCs/>
              </w:rPr>
              <w:t>Priority</w:t>
            </w:r>
          </w:p>
        </w:tc>
        <w:tc>
          <w:tcPr>
            <w:tcW w:w="5483" w:type="dxa"/>
            <w:tcBorders>
              <w:top w:val="single" w:color="000000" w:sz="4" w:space="0"/>
              <w:left w:val="single" w:color="000000" w:sz="4" w:space="0"/>
              <w:bottom w:val="single" w:color="000000" w:sz="4" w:space="0"/>
              <w:right w:val="single" w:color="000000" w:sz="4" w:space="0"/>
            </w:tcBorders>
          </w:tcPr>
          <w:p w:rsidR="007467C0" w:rsidP="004E3AA8" w:rsidRDefault="007467C0" w14:paraId="033A1F97" w14:textId="1FEFD16B">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rsidTr="006271D1" w14:paraId="10E7336B" w14:textId="77777777">
        <w:trPr>
          <w:cantSplit/>
        </w:trPr>
        <w:tc>
          <w:tcPr>
            <w:tcW w:w="2592" w:type="dxa"/>
            <w:tcBorders>
              <w:top w:val="single" w:color="000000" w:sz="4" w:space="0"/>
              <w:left w:val="single" w:color="000000" w:sz="4" w:space="0"/>
              <w:bottom w:val="single" w:color="000000" w:sz="4" w:space="0"/>
            </w:tcBorders>
          </w:tcPr>
          <w:p w:rsidRPr="004E3AA8" w:rsidR="007467C0" w:rsidP="004E3AA8" w:rsidRDefault="007467C0" w14:paraId="48F7BD87" w14:textId="77777777">
            <w:pPr>
              <w:pStyle w:val="TableBody"/>
              <w:rPr>
                <w:b/>
                <w:bCs/>
              </w:rPr>
            </w:pPr>
            <w:r w:rsidRPr="004E3AA8">
              <w:rPr>
                <w:b/>
                <w:bCs/>
              </w:rPr>
              <w:t>Overnight Earnings Rate (%)</w:t>
            </w:r>
          </w:p>
        </w:tc>
        <w:tc>
          <w:tcPr>
            <w:tcW w:w="5483" w:type="dxa"/>
            <w:tcBorders>
              <w:top w:val="single" w:color="000000" w:sz="4" w:space="0"/>
              <w:left w:val="single" w:color="000000" w:sz="4" w:space="0"/>
              <w:bottom w:val="single" w:color="000000" w:sz="4" w:space="0"/>
              <w:right w:val="single" w:color="000000" w:sz="4" w:space="0"/>
            </w:tcBorders>
          </w:tcPr>
          <w:p w:rsidR="007467C0" w:rsidP="004E3AA8" w:rsidRDefault="007467C0" w14:paraId="632EAE72" w14:textId="77777777">
            <w:pPr>
              <w:pStyle w:val="TableBody"/>
            </w:pPr>
            <w:r>
              <w:t>The rate of return available funds will earn or the opportunity cost of maintaining excess cash in the branch or ATM. This should be an annualized rate.</w:t>
            </w:r>
          </w:p>
        </w:tc>
      </w:tr>
      <w:tr w:rsidR="007467C0" w:rsidTr="006271D1" w14:paraId="6FB5F431" w14:textId="77777777">
        <w:trPr>
          <w:cantSplit/>
        </w:trPr>
        <w:tc>
          <w:tcPr>
            <w:tcW w:w="2592" w:type="dxa"/>
            <w:tcBorders>
              <w:top w:val="single" w:color="000000" w:sz="4" w:space="0"/>
              <w:left w:val="single" w:color="000000" w:sz="4" w:space="0"/>
              <w:bottom w:val="single" w:color="000000" w:sz="4" w:space="0"/>
            </w:tcBorders>
          </w:tcPr>
          <w:p w:rsidRPr="004E3AA8" w:rsidR="007467C0" w:rsidP="004E3AA8" w:rsidRDefault="007467C0" w14:paraId="10AC47D9" w14:textId="77777777">
            <w:pPr>
              <w:pStyle w:val="TableBody"/>
              <w:rPr>
                <w:b/>
                <w:bCs/>
                <w:lang w:val="en-US"/>
              </w:rPr>
            </w:pPr>
            <w:r w:rsidRPr="004E3AA8">
              <w:rPr>
                <w:b/>
                <w:bCs/>
                <w:lang w:val="en-US"/>
              </w:rPr>
              <w:t>Delete</w:t>
            </w:r>
          </w:p>
        </w:tc>
        <w:tc>
          <w:tcPr>
            <w:tcW w:w="5483" w:type="dxa"/>
            <w:tcBorders>
              <w:top w:val="single" w:color="000000" w:sz="4" w:space="0"/>
              <w:left w:val="single" w:color="000000" w:sz="4" w:space="0"/>
              <w:bottom w:val="single" w:color="000000" w:sz="4" w:space="0"/>
              <w:right w:val="single" w:color="000000" w:sz="4" w:space="0"/>
            </w:tcBorders>
          </w:tcPr>
          <w:p w:rsidRPr="00212A68" w:rsidR="007467C0" w:rsidP="004E3AA8" w:rsidRDefault="007467C0" w14:paraId="3C4CF73F" w14:textId="5EB81DCF">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rsidR="007467C0" w:rsidP="007467C0" w:rsidRDefault="007467C0" w14:paraId="09629380" w14:textId="77777777"/>
    <w:p w:rsidRPr="00422541" w:rsidR="007467C0" w:rsidP="007467C0" w:rsidRDefault="007467C0" w14:paraId="25C158CA" w14:textId="1441CA62">
      <w:pPr>
        <w:pStyle w:val="Heading4"/>
        <w:rPr>
          <w:lang w:val="en-US"/>
        </w:rPr>
      </w:pPr>
      <w:del w:author="Moses, Robbie" w:date="2023-02-23T02:21:00Z" w:id="1146">
        <w:r w:rsidRPr="0012716C" w:rsidDel="00031831">
          <w:delText>System</w:delText>
        </w:r>
      </w:del>
      <w:ins w:author="Moses, Robbie" w:date="2023-02-23T02:21:00Z" w:id="1147">
        <w:r w:rsidR="00031831">
          <w:t>Settings</w:t>
        </w:r>
      </w:ins>
      <w:r>
        <w:rPr>
          <w:rFonts w:ascii="Wingdings" w:hAnsi="Wingdings"/>
        </w:rPr>
        <w:t></w:t>
      </w:r>
      <w:r>
        <w:rPr>
          <w:lang w:val="en-US"/>
        </w:rPr>
        <w:t>Currencies/Denominations</w:t>
      </w:r>
      <w:r>
        <w:rPr>
          <w:rFonts w:ascii="Wingdings" w:hAnsi="Wingdings"/>
        </w:rPr>
        <w:t></w:t>
      </w:r>
      <w:r>
        <w:rPr>
          <w:lang w:val="en-US"/>
        </w:rPr>
        <w:t>Denominations</w:t>
      </w:r>
    </w:p>
    <w:p w:rsidR="007467C0" w:rsidP="00C82E62" w:rsidRDefault="007467C0" w14:paraId="0577F535" w14:textId="27652D19">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rsidR="007467C0" w:rsidP="007467C0" w:rsidRDefault="007467C0" w14:paraId="6606B217" w14:textId="77777777">
      <w:pPr>
        <w:pStyle w:val="Caption"/>
      </w:pPr>
      <w:bookmarkStart w:name="_Toc74556487" w:id="1148"/>
      <w:bookmarkStart w:name="_Toc128022164" w:id="1149"/>
      <w:r>
        <w:t xml:space="preserve">Figure </w:t>
      </w:r>
      <w:r>
        <w:fldChar w:fldCharType="begin"/>
      </w:r>
      <w:r>
        <w:instrText xml:space="preserve"> SEQ Figure \* ARABIC </w:instrText>
      </w:r>
      <w:r>
        <w:fldChar w:fldCharType="separate"/>
      </w:r>
      <w:r>
        <w:rPr>
          <w:noProof/>
        </w:rPr>
        <w:t>55</w:t>
      </w:r>
      <w:r>
        <w:fldChar w:fldCharType="end"/>
      </w:r>
      <w:r>
        <w:t>: Denominations Page</w:t>
      </w:r>
      <w:bookmarkEnd w:id="1148"/>
      <w:bookmarkEnd w:id="1149"/>
    </w:p>
    <w:p w:rsidR="007467C0" w:rsidP="00C82E62" w:rsidRDefault="007467C0" w14:paraId="29EB1345" w14:textId="4B19B19E">
      <w:pPr>
        <w:jc w:val="center"/>
      </w:pPr>
      <w:del w:author="Moses, Robbie" w:date="2023-02-23T03:53:00Z" w:id="1150">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3:53:00Z" w:id="1151">
        <w:r w:rsidRPr="00B14C7D" w:rsid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3A4EFBA8" w14:textId="77777777">
      <w:pPr>
        <w:pStyle w:val="Caption"/>
      </w:pPr>
      <w:bookmarkStart w:name="_Toc74556715" w:id="1152"/>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115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20" w:firstRow="1" w:lastRow="0" w:firstColumn="0" w:lastColumn="0" w:noHBand="0" w:noVBand="0"/>
      </w:tblPr>
      <w:tblGrid>
        <w:gridCol w:w="2592"/>
        <w:gridCol w:w="5458"/>
      </w:tblGrid>
      <w:tr w:rsidRPr="000049F1" w:rsidR="007467C0" w:rsidTr="006271D1" w14:paraId="7D3BD6B0"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031941B7" w14:textId="77777777">
            <w:pPr>
              <w:pStyle w:val="TableHeader"/>
            </w:pPr>
            <w:r>
              <w:t>Fields</w:t>
            </w:r>
          </w:p>
        </w:tc>
        <w:tc>
          <w:tcPr>
            <w:tcW w:w="5458" w:type="dxa"/>
            <w:tcBorders>
              <w:top w:val="single" w:color="auto" w:sz="6" w:space="0"/>
              <w:left w:val="nil"/>
              <w:bottom w:val="double" w:color="auto" w:sz="6" w:space="0"/>
            </w:tcBorders>
            <w:shd w:val="clear" w:color="auto" w:fill="60C03A"/>
          </w:tcPr>
          <w:p w:rsidR="007467C0" w:rsidP="00170D7D" w:rsidRDefault="007467C0" w14:paraId="7AFAA93F" w14:textId="77777777">
            <w:pPr>
              <w:pStyle w:val="TableHeader"/>
            </w:pPr>
            <w:r>
              <w:t>Description</w:t>
            </w:r>
          </w:p>
        </w:tc>
      </w:tr>
      <w:tr w:rsidRPr="000049F1" w:rsidR="007467C0" w:rsidTr="006271D1" w14:paraId="6965C00C" w14:textId="77777777">
        <w:trPr>
          <w:cantSplit/>
        </w:trPr>
        <w:tc>
          <w:tcPr>
            <w:tcW w:w="2592" w:type="dxa"/>
            <w:tcBorders>
              <w:top w:val="nil"/>
              <w:bottom w:val="single" w:color="auto" w:sz="6" w:space="0"/>
              <w:right w:val="single" w:color="auto" w:sz="6" w:space="0"/>
            </w:tcBorders>
          </w:tcPr>
          <w:p w:rsidRPr="00C82E62" w:rsidR="007467C0" w:rsidP="00C82E62" w:rsidRDefault="007467C0" w14:paraId="7BA817FE" w14:textId="77777777">
            <w:pPr>
              <w:pStyle w:val="TableBody"/>
              <w:rPr>
                <w:b/>
                <w:bCs/>
              </w:rPr>
            </w:pPr>
            <w:r w:rsidRPr="00C82E62">
              <w:rPr>
                <w:b/>
                <w:bCs/>
              </w:rPr>
              <w:t>Denomination ID</w:t>
            </w:r>
          </w:p>
        </w:tc>
        <w:tc>
          <w:tcPr>
            <w:tcW w:w="5458" w:type="dxa"/>
            <w:tcBorders>
              <w:top w:val="nil"/>
              <w:left w:val="single" w:color="auto" w:sz="6" w:space="0"/>
              <w:bottom w:val="single" w:color="auto" w:sz="6" w:space="0"/>
            </w:tcBorders>
          </w:tcPr>
          <w:p w:rsidRPr="00FB292A" w:rsidR="007467C0" w:rsidP="00C82E62" w:rsidRDefault="007467C0" w14:paraId="7AAD676D" w14:textId="11088A0E">
            <w:pPr>
              <w:pStyle w:val="TableBody"/>
            </w:pPr>
            <w:r w:rsidRPr="00FB292A">
              <w:t xml:space="preserve">The denomination ID is a </w:t>
            </w:r>
            <w:r w:rsidRPr="00FB292A" w:rsidR="00E6108F">
              <w:t>12</w:t>
            </w:r>
            <w:r w:rsidR="00E6108F">
              <w:t>-</w:t>
            </w:r>
            <w:r w:rsidRPr="00FB292A">
              <w:t xml:space="preserve">character alphanumeric field that is used to identify the denomination throughout the application. </w:t>
            </w:r>
          </w:p>
        </w:tc>
      </w:tr>
      <w:tr w:rsidRPr="000049F1" w:rsidR="007467C0" w:rsidTr="006271D1" w14:paraId="360C6F78"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7F858B82" w14:textId="77777777">
            <w:pPr>
              <w:pStyle w:val="TableBody"/>
              <w:rPr>
                <w:b/>
                <w:bCs/>
              </w:rPr>
            </w:pPr>
            <w:r w:rsidRPr="00C82E62">
              <w:rPr>
                <w:b/>
                <w:bCs/>
              </w:rPr>
              <w:t>Short Name</w:t>
            </w:r>
          </w:p>
        </w:tc>
        <w:tc>
          <w:tcPr>
            <w:tcW w:w="5458" w:type="dxa"/>
            <w:tcBorders>
              <w:top w:val="single" w:color="auto" w:sz="6" w:space="0"/>
              <w:left w:val="single" w:color="auto" w:sz="6" w:space="0"/>
              <w:bottom w:val="single" w:color="auto" w:sz="6" w:space="0"/>
            </w:tcBorders>
          </w:tcPr>
          <w:p w:rsidRPr="00FB292A" w:rsidR="007467C0" w:rsidP="00C82E62" w:rsidRDefault="007467C0" w14:paraId="414603CC" w14:textId="77777777">
            <w:pPr>
              <w:pStyle w:val="TableBody"/>
            </w:pPr>
            <w:r w:rsidRPr="00FB292A">
              <w:t>The short name is used as an abbreviated reference for the denomination that is used in reports to refer to the denomination ID</w:t>
            </w:r>
          </w:p>
        </w:tc>
      </w:tr>
      <w:tr w:rsidRPr="000049F1" w:rsidR="007467C0" w:rsidTr="006271D1" w14:paraId="4369B04C"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161D1794" w14:textId="77777777">
            <w:pPr>
              <w:pStyle w:val="TableBody"/>
              <w:rPr>
                <w:b/>
                <w:bCs/>
              </w:rPr>
            </w:pPr>
            <w:r w:rsidRPr="00C82E62">
              <w:rPr>
                <w:b/>
                <w:bCs/>
              </w:rPr>
              <w:t>Type</w:t>
            </w:r>
          </w:p>
        </w:tc>
        <w:tc>
          <w:tcPr>
            <w:tcW w:w="5458" w:type="dxa"/>
            <w:tcBorders>
              <w:top w:val="single" w:color="auto" w:sz="6" w:space="0"/>
              <w:left w:val="single" w:color="auto" w:sz="6" w:space="0"/>
              <w:bottom w:val="single" w:color="auto" w:sz="6" w:space="0"/>
            </w:tcBorders>
          </w:tcPr>
          <w:p w:rsidRPr="00FB292A" w:rsidR="007467C0" w:rsidP="009820F6" w:rsidRDefault="007467C0" w14:paraId="751E3917" w14:textId="77777777">
            <w:pPr>
              <w:pStyle w:val="TableBody"/>
            </w:pPr>
            <w:r w:rsidRPr="00FB292A">
              <w:t>Describes the type of denomination. The available types are:</w:t>
            </w:r>
          </w:p>
          <w:p w:rsidRPr="00FB292A" w:rsidR="007467C0" w:rsidP="009820F6" w:rsidRDefault="007467C0" w14:paraId="23812DA1" w14:textId="77777777">
            <w:pPr>
              <w:pStyle w:val="TableListBullet"/>
            </w:pPr>
            <w:r w:rsidRPr="00595DBC">
              <w:rPr>
                <w:b/>
                <w:bCs/>
              </w:rPr>
              <w:t>Note –</w:t>
            </w:r>
            <w:r w:rsidRPr="00FB292A">
              <w:t xml:space="preserve"> Paper currency</w:t>
            </w:r>
          </w:p>
          <w:p w:rsidRPr="00FB292A" w:rsidR="007467C0" w:rsidP="009820F6" w:rsidRDefault="007467C0" w14:paraId="2DC04026" w14:textId="77777777">
            <w:pPr>
              <w:pStyle w:val="TableListBullet"/>
            </w:pPr>
            <w:r w:rsidRPr="00595DBC">
              <w:rPr>
                <w:b/>
                <w:bCs/>
              </w:rPr>
              <w:t>Coin –</w:t>
            </w:r>
            <w:r w:rsidRPr="00FB292A">
              <w:t xml:space="preserve"> Metal currency</w:t>
            </w:r>
          </w:p>
        </w:tc>
      </w:tr>
      <w:tr w:rsidRPr="000049F1" w:rsidR="007467C0" w:rsidTr="006271D1" w14:paraId="2F87C3D0"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489D19D1" w14:textId="77777777">
            <w:pPr>
              <w:pStyle w:val="TableBody"/>
              <w:rPr>
                <w:b/>
                <w:bCs/>
              </w:rPr>
            </w:pPr>
            <w:r w:rsidRPr="00C82E62">
              <w:rPr>
                <w:b/>
                <w:bCs/>
              </w:rPr>
              <w:t>Description</w:t>
            </w:r>
          </w:p>
        </w:tc>
        <w:tc>
          <w:tcPr>
            <w:tcW w:w="5458" w:type="dxa"/>
            <w:tcBorders>
              <w:top w:val="single" w:color="auto" w:sz="6" w:space="0"/>
              <w:left w:val="single" w:color="auto" w:sz="6" w:space="0"/>
              <w:bottom w:val="single" w:color="auto" w:sz="6" w:space="0"/>
            </w:tcBorders>
          </w:tcPr>
          <w:p w:rsidRPr="00FB292A" w:rsidR="007467C0" w:rsidP="00C82E62" w:rsidRDefault="007467C0" w14:paraId="4DF44855" w14:textId="77777777">
            <w:pPr>
              <w:pStyle w:val="TableBody"/>
            </w:pPr>
            <w:r w:rsidRPr="00FB292A">
              <w:t>Describes the denomination in more detail. Used only for informational purposes</w:t>
            </w:r>
          </w:p>
        </w:tc>
      </w:tr>
      <w:tr w:rsidRPr="000049F1" w:rsidR="007467C0" w:rsidTr="006271D1" w14:paraId="02C102FC"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066FE1BA" w14:textId="77777777">
            <w:pPr>
              <w:pStyle w:val="TableBody"/>
              <w:rPr>
                <w:b/>
                <w:bCs/>
              </w:rPr>
            </w:pPr>
            <w:r w:rsidRPr="00C82E62">
              <w:rPr>
                <w:b/>
                <w:bCs/>
              </w:rPr>
              <w:t>Value</w:t>
            </w:r>
          </w:p>
        </w:tc>
        <w:tc>
          <w:tcPr>
            <w:tcW w:w="5458" w:type="dxa"/>
            <w:tcBorders>
              <w:top w:val="single" w:color="auto" w:sz="6" w:space="0"/>
              <w:left w:val="single" w:color="auto" w:sz="6" w:space="0"/>
              <w:bottom w:val="single" w:color="auto" w:sz="6" w:space="0"/>
            </w:tcBorders>
          </w:tcPr>
          <w:p w:rsidRPr="00FB292A" w:rsidR="007467C0" w:rsidP="00C82E62" w:rsidRDefault="007467C0" w14:paraId="0D3343E9" w14:textId="1EC4E02B">
            <w:pPr>
              <w:pStyle w:val="TableBody"/>
            </w:pPr>
            <w:r w:rsidRPr="00FB292A">
              <w:t>The single note or coin value of the denomination. For instance</w:t>
            </w:r>
            <w:r w:rsidR="00E6108F">
              <w:t>,</w:t>
            </w:r>
            <w:r w:rsidRPr="00FB292A">
              <w:t xml:space="preserve"> if the denomination was USD $100 then the value would be 100</w:t>
            </w:r>
          </w:p>
        </w:tc>
      </w:tr>
      <w:tr w:rsidRPr="000049F1" w:rsidR="007467C0" w:rsidTr="006271D1" w14:paraId="022549B9"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419C4002" w14:textId="77777777">
            <w:pPr>
              <w:pStyle w:val="TableBody"/>
              <w:rPr>
                <w:b/>
                <w:bCs/>
              </w:rPr>
            </w:pPr>
            <w:r w:rsidRPr="00C82E62">
              <w:rPr>
                <w:b/>
                <w:bCs/>
              </w:rPr>
              <w:t>Large Order Unit Size</w:t>
            </w:r>
          </w:p>
        </w:tc>
        <w:tc>
          <w:tcPr>
            <w:tcW w:w="5458" w:type="dxa"/>
            <w:tcBorders>
              <w:top w:val="single" w:color="auto" w:sz="6" w:space="0"/>
              <w:left w:val="single" w:color="auto" w:sz="6" w:space="0"/>
              <w:bottom w:val="single" w:color="auto" w:sz="6" w:space="0"/>
            </w:tcBorders>
          </w:tcPr>
          <w:p w:rsidRPr="00FB292A" w:rsidR="007467C0" w:rsidP="00C82E62" w:rsidRDefault="007467C0" w14:paraId="22506AFE" w14:textId="77777777">
            <w:pPr>
              <w:pStyle w:val="TableBody"/>
            </w:pPr>
            <w:r w:rsidRPr="00FB292A">
              <w:t xml:space="preserve">The size of a large order bundle. </w:t>
            </w:r>
          </w:p>
        </w:tc>
      </w:tr>
      <w:tr w:rsidRPr="000049F1" w:rsidR="007467C0" w:rsidTr="006271D1" w14:paraId="2B724A2D"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6B8A0191" w14:textId="77777777">
            <w:pPr>
              <w:pStyle w:val="TableBody"/>
              <w:rPr>
                <w:b/>
                <w:bCs/>
              </w:rPr>
            </w:pPr>
            <w:r w:rsidRPr="00C82E62">
              <w:rPr>
                <w:b/>
                <w:bCs/>
              </w:rPr>
              <w:t>Small Order Unit Size</w:t>
            </w:r>
          </w:p>
        </w:tc>
        <w:tc>
          <w:tcPr>
            <w:tcW w:w="5458" w:type="dxa"/>
            <w:tcBorders>
              <w:top w:val="single" w:color="auto" w:sz="6" w:space="0"/>
              <w:left w:val="single" w:color="auto" w:sz="6" w:space="0"/>
              <w:bottom w:val="single" w:color="auto" w:sz="6" w:space="0"/>
            </w:tcBorders>
          </w:tcPr>
          <w:p w:rsidRPr="00FB292A" w:rsidR="007467C0" w:rsidP="00C82E62" w:rsidRDefault="007467C0" w14:paraId="286AFCD5" w14:textId="77777777">
            <w:pPr>
              <w:pStyle w:val="TableBody"/>
            </w:pPr>
            <w:r w:rsidRPr="00FB292A">
              <w:t>The size of a small order bundle.</w:t>
            </w:r>
          </w:p>
        </w:tc>
      </w:tr>
      <w:tr w:rsidRPr="000049F1" w:rsidR="007467C0" w:rsidTr="006271D1" w14:paraId="59FF1EA2"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5A946F2C" w14:textId="77777777">
            <w:pPr>
              <w:pStyle w:val="TableBody"/>
              <w:rPr>
                <w:b/>
                <w:bCs/>
              </w:rPr>
            </w:pPr>
            <w:r w:rsidRPr="00C82E62">
              <w:rPr>
                <w:b/>
                <w:bCs/>
              </w:rPr>
              <w:t>Max Pallet Value</w:t>
            </w:r>
          </w:p>
        </w:tc>
        <w:tc>
          <w:tcPr>
            <w:tcW w:w="5458" w:type="dxa"/>
            <w:tcBorders>
              <w:top w:val="single" w:color="auto" w:sz="6" w:space="0"/>
              <w:left w:val="single" w:color="auto" w:sz="6" w:space="0"/>
              <w:bottom w:val="single" w:color="auto" w:sz="6" w:space="0"/>
            </w:tcBorders>
          </w:tcPr>
          <w:p w:rsidRPr="00FB292A" w:rsidR="007467C0" w:rsidP="00C82E62" w:rsidRDefault="007467C0" w14:paraId="0B79C820" w14:textId="5AEF9DB9">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Pr="000049F1" w:rsidR="007467C0" w:rsidTr="006271D1" w14:paraId="6C73E831"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2B4710BC" w14:textId="77777777">
            <w:pPr>
              <w:pStyle w:val="TableBody"/>
              <w:rPr>
                <w:b/>
                <w:bCs/>
              </w:rPr>
            </w:pPr>
            <w:r w:rsidRPr="00C82E62">
              <w:rPr>
                <w:b/>
                <w:bCs/>
              </w:rPr>
              <w:t>Add Button</w:t>
            </w:r>
          </w:p>
        </w:tc>
        <w:tc>
          <w:tcPr>
            <w:tcW w:w="5458" w:type="dxa"/>
            <w:tcBorders>
              <w:top w:val="single" w:color="auto" w:sz="6" w:space="0"/>
              <w:left w:val="single" w:color="auto" w:sz="6" w:space="0"/>
              <w:bottom w:val="single" w:color="auto" w:sz="6" w:space="0"/>
            </w:tcBorders>
          </w:tcPr>
          <w:p w:rsidRPr="00FB292A" w:rsidR="007467C0" w:rsidP="00C82E62" w:rsidRDefault="007467C0" w14:paraId="6059B4A4" w14:textId="77777777">
            <w:pPr>
              <w:pStyle w:val="TableBody"/>
            </w:pPr>
            <w:r w:rsidRPr="00FB292A">
              <w:t>Adds a new denomination to the system. All the fields need to be specified correctly before the user can successfully add a new denomination to the system</w:t>
            </w:r>
          </w:p>
        </w:tc>
      </w:tr>
      <w:tr w:rsidRPr="000049F1" w:rsidR="007467C0" w:rsidTr="006271D1" w14:paraId="79E1E812"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359FA03B" w14:textId="77777777">
            <w:pPr>
              <w:pStyle w:val="TableBody"/>
              <w:rPr>
                <w:b/>
                <w:bCs/>
              </w:rPr>
            </w:pPr>
            <w:r w:rsidRPr="00C82E62">
              <w:rPr>
                <w:b/>
                <w:bCs/>
              </w:rPr>
              <w:t>Update Button</w:t>
            </w:r>
          </w:p>
        </w:tc>
        <w:tc>
          <w:tcPr>
            <w:tcW w:w="5458" w:type="dxa"/>
            <w:tcBorders>
              <w:top w:val="single" w:color="auto" w:sz="6" w:space="0"/>
              <w:left w:val="single" w:color="auto" w:sz="6" w:space="0"/>
              <w:bottom w:val="single" w:color="auto" w:sz="6" w:space="0"/>
            </w:tcBorders>
          </w:tcPr>
          <w:p w:rsidRPr="00FB292A" w:rsidR="007467C0" w:rsidP="00C82E62" w:rsidRDefault="007467C0" w14:paraId="47D2B7CC" w14:textId="696A82B9">
            <w:pPr>
              <w:pStyle w:val="TableBody"/>
            </w:pPr>
            <w:r w:rsidRPr="00FB292A">
              <w:t>Updates the selected entry with any changes that were made. The user has to select the radio button to the left of the Denomination entry to update that single entry.</w:t>
            </w:r>
          </w:p>
        </w:tc>
      </w:tr>
      <w:tr w:rsidRPr="000049F1" w:rsidR="007467C0" w:rsidTr="006271D1" w14:paraId="23C92943" w14:textId="77777777">
        <w:trPr>
          <w:cantSplit/>
        </w:trPr>
        <w:tc>
          <w:tcPr>
            <w:tcW w:w="2592" w:type="dxa"/>
            <w:tcBorders>
              <w:top w:val="single" w:color="auto" w:sz="6" w:space="0"/>
              <w:bottom w:val="single" w:color="auto" w:sz="6" w:space="0"/>
              <w:right w:val="single" w:color="auto" w:sz="6" w:space="0"/>
            </w:tcBorders>
          </w:tcPr>
          <w:p w:rsidRPr="00C82E62" w:rsidR="007467C0" w:rsidP="00C82E62" w:rsidRDefault="007467C0" w14:paraId="6A90E802" w14:textId="77777777">
            <w:pPr>
              <w:pStyle w:val="TableBody"/>
              <w:rPr>
                <w:b/>
                <w:bCs/>
              </w:rPr>
            </w:pPr>
            <w:r w:rsidRPr="00C82E62">
              <w:rPr>
                <w:b/>
                <w:bCs/>
              </w:rPr>
              <w:t>Delete Button</w:t>
            </w:r>
          </w:p>
        </w:tc>
        <w:tc>
          <w:tcPr>
            <w:tcW w:w="5458" w:type="dxa"/>
            <w:tcBorders>
              <w:top w:val="single" w:color="auto" w:sz="6" w:space="0"/>
              <w:left w:val="single" w:color="auto" w:sz="6" w:space="0"/>
              <w:bottom w:val="single" w:color="auto" w:sz="6" w:space="0"/>
            </w:tcBorders>
          </w:tcPr>
          <w:p w:rsidRPr="00FB292A" w:rsidR="007467C0" w:rsidP="00C82E62" w:rsidRDefault="007467C0" w14:paraId="54217D1A" w14:textId="5776CED8">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rsidR="007467C0" w:rsidP="007467C0" w:rsidRDefault="007467C0" w14:paraId="7740A882" w14:textId="135D2854">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Pr="00722E5E" w:rsidR="00CB4D21">
        <w:t xml:space="preserve"> Tab</w:t>
      </w:r>
      <w:r w:rsidR="00CB4D21">
        <w:fldChar w:fldCharType="end"/>
      </w:r>
      <w:r w:rsidR="00CB4D21">
        <w:t xml:space="preserve"> </w:t>
      </w:r>
    </w:p>
    <w:p w:rsidR="008C7572" w:rsidP="007467C0" w:rsidRDefault="008C7572" w14:paraId="79180272" w14:textId="77777777">
      <w:pPr>
        <w:pStyle w:val="TopofSection"/>
        <w:rPr>
          <w:lang w:val="en-US"/>
        </w:rPr>
      </w:pPr>
    </w:p>
    <w:p w:rsidRPr="00422541" w:rsidR="007467C0" w:rsidP="007467C0" w:rsidRDefault="007467C0" w14:paraId="068D73C6" w14:textId="28EB2C9D">
      <w:pPr>
        <w:pStyle w:val="Heading4"/>
        <w:rPr>
          <w:lang w:val="en-US"/>
        </w:rPr>
      </w:pPr>
      <w:del w:author="Moses, Robbie" w:date="2023-02-23T02:21:00Z" w:id="1153">
        <w:r w:rsidRPr="0012716C" w:rsidDel="00031831">
          <w:delText>System</w:delText>
        </w:r>
      </w:del>
      <w:ins w:author="Moses, Robbie" w:date="2023-02-23T02:21:00Z" w:id="1154">
        <w:r w:rsidR="00031831">
          <w:t>Settings</w:t>
        </w:r>
      </w:ins>
      <w:r>
        <w:rPr>
          <w:rFonts w:ascii="Wingdings" w:hAnsi="Wingdings"/>
        </w:rPr>
        <w:t></w:t>
      </w:r>
      <w:r>
        <w:rPr>
          <w:lang w:val="en-US"/>
        </w:rPr>
        <w:t>Currencies/Denominations</w:t>
      </w:r>
      <w:r>
        <w:rPr>
          <w:rFonts w:ascii="Wingdings" w:hAnsi="Wingdings"/>
        </w:rPr>
        <w:t></w:t>
      </w:r>
      <w:r>
        <w:rPr>
          <w:lang w:val="en-US"/>
        </w:rPr>
        <w:t>Exchange Rate</w:t>
      </w:r>
    </w:p>
    <w:p w:rsidR="007467C0" w:rsidP="009820F6" w:rsidRDefault="007467C0" w14:paraId="7B9F1FCF" w14:textId="61E6478B">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rsidR="007467C0" w:rsidP="009820F6" w:rsidRDefault="007467C0" w14:paraId="229440D6" w14:textId="77777777">
      <w:pPr>
        <w:pStyle w:val="Note2"/>
      </w:pPr>
      <w:r w:rsidRPr="008C7572">
        <w:rPr>
          <w:b/>
          <w:bCs/>
        </w:rPr>
        <w:t>Note</w:t>
      </w:r>
      <w:r>
        <w:t>: If exchange rates are changed for days in the past, it is best to re-calculate Actual Costs to ensure the figures are correct.</w:t>
      </w:r>
    </w:p>
    <w:p w:rsidR="007467C0" w:rsidP="007467C0" w:rsidRDefault="007467C0" w14:paraId="2C88164E" w14:textId="77777777">
      <w:pPr>
        <w:pStyle w:val="Caption"/>
      </w:pPr>
      <w:bookmarkStart w:name="_Toc74556488" w:id="1155"/>
      <w:bookmarkStart w:name="_Toc128022165" w:id="1156"/>
      <w:r>
        <w:t xml:space="preserve">Figure </w:t>
      </w:r>
      <w:r>
        <w:fldChar w:fldCharType="begin"/>
      </w:r>
      <w:r>
        <w:instrText xml:space="preserve"> SEQ Figure \* ARABIC </w:instrText>
      </w:r>
      <w:r>
        <w:fldChar w:fldCharType="separate"/>
      </w:r>
      <w:r>
        <w:rPr>
          <w:noProof/>
        </w:rPr>
        <w:t>56</w:t>
      </w:r>
      <w:r>
        <w:fldChar w:fldCharType="end"/>
      </w:r>
      <w:r>
        <w:t>: Exchange Rate Page</w:t>
      </w:r>
      <w:bookmarkEnd w:id="1155"/>
      <w:bookmarkEnd w:id="1156"/>
    </w:p>
    <w:p w:rsidR="004B6928" w:rsidP="009820F6" w:rsidRDefault="007467C0" w14:paraId="7BCC6987" w14:textId="748AF11C">
      <w:pPr>
        <w:pStyle w:val="TopofSection"/>
        <w:jc w:val="center"/>
        <w:rPr>
          <w:ins w:author="Moses, Robbie" w:date="2023-02-23T03:55:00Z" w:id="1157"/>
          <w:noProof/>
        </w:rPr>
      </w:pPr>
      <w:del w:author="Moses, Robbie" w:date="2023-02-23T03:55:00Z" w:id="1158">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3:55:00Z" w:id="1159">
        <w:r w:rsidRPr="00C861B6" w:rsid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4B6928" w:rsidRDefault="004B6928" w14:paraId="1150B616" w14:textId="77777777">
      <w:pPr>
        <w:spacing w:after="160" w:line="259" w:lineRule="auto"/>
        <w:rPr>
          <w:ins w:author="Moses, Robbie" w:date="2023-02-23T03:55:00Z" w:id="1160"/>
          <w:noProof/>
          <w:color w:val="76923C"/>
          <w:sz w:val="20"/>
          <w:szCs w:val="20"/>
          <w:lang w:val="x-none" w:eastAsia="x-none" w:bidi="ar-SA"/>
        </w:rPr>
      </w:pPr>
      <w:ins w:author="Moses, Robbie" w:date="2023-02-23T03:55:00Z" w:id="1161">
        <w:r>
          <w:rPr>
            <w:noProof/>
          </w:rPr>
          <w:br w:type="page"/>
        </w:r>
      </w:ins>
    </w:p>
    <w:p w:rsidRPr="00E10895" w:rsidR="00257647" w:rsidP="00702D50" w:rsidRDefault="00EF7942" w14:paraId="626AD619" w14:textId="5F5FFCA2">
      <w:pPr>
        <w:pStyle w:val="Heading3"/>
      </w:pPr>
      <w:bookmarkStart w:name="_Toc128019126" w:id="1162"/>
      <w:bookmarkStart w:name="_Toc128021138" w:id="1163"/>
      <w:bookmarkStart w:name="_Ref128021155" w:id="1164"/>
      <w:bookmarkStart w:name="_Ref128021156" w:id="1165"/>
      <w:bookmarkStart w:name="_Ref128021157" w:id="1166"/>
      <w:bookmarkStart w:name="_Ref128021158" w:id="1167"/>
      <w:bookmarkStart w:name="_Ref128021159" w:id="1168"/>
      <w:bookmarkEnd w:id="1162"/>
      <w:r w:rsidRPr="00E10895">
        <w:t>Settings</w:t>
      </w:r>
      <w:r w:rsidR="000116E0">
        <w:rPr>
          <w:rFonts w:ascii="Wingdings" w:hAnsi="Wingdings"/>
        </w:rPr>
        <w:t></w:t>
      </w:r>
      <w:bookmarkStart w:name="_Ref128019154" w:id="1169"/>
      <w:bookmarkStart w:name="_Ref128019502" w:id="1170"/>
      <w:bookmarkStart w:name="_Ref128020029" w:id="1171"/>
      <w:bookmarkStart w:name="_Ref128020127" w:id="1172"/>
      <w:bookmarkStart w:name="_Ref128020210" w:id="1173"/>
      <w:r w:rsidRPr="00E10895" w:rsidR="00257647">
        <w:t>Order Settings</w:t>
      </w:r>
      <w:bookmarkEnd w:id="1163"/>
      <w:bookmarkEnd w:id="1164"/>
      <w:bookmarkEnd w:id="1165"/>
      <w:bookmarkEnd w:id="1166"/>
      <w:bookmarkEnd w:id="1167"/>
      <w:bookmarkEnd w:id="1168"/>
      <w:bookmarkEnd w:id="1169"/>
      <w:bookmarkEnd w:id="1170"/>
      <w:bookmarkEnd w:id="1171"/>
      <w:bookmarkEnd w:id="1172"/>
      <w:bookmarkEnd w:id="1173"/>
    </w:p>
    <w:p w:rsidR="00257647" w:rsidP="00257647" w:rsidRDefault="00257647" w14:paraId="37A46DA0" w14:textId="77777777">
      <w:pPr>
        <w:pStyle w:val="BodyText"/>
        <w:rPr>
          <w:ins w:author="Moses, Robbie" w:date="2023-02-23T02:32:00Z" w:id="1174"/>
        </w:rPr>
      </w:pPr>
      <w:ins w:author="Moses, Robbie" w:date="2023-02-23T02:32:00Z" w:id="1175">
        <w:r>
          <w:t xml:space="preserve">The following is a summary of the information that will be covered along with hyperlinks to each topic: </w:t>
        </w:r>
      </w:ins>
    </w:p>
    <w:p w:rsidRPr="00685F2C" w:rsidR="00257647" w:rsidP="00257647" w:rsidRDefault="00257647" w14:paraId="3A0E6639" w14:textId="77777777">
      <w:pPr>
        <w:pStyle w:val="ListBullet"/>
        <w:rPr>
          <w:ins w:author="Moses, Robbie" w:date="2023-02-23T02:32:00Z" w:id="1176"/>
        </w:rPr>
      </w:pPr>
      <w:ins w:author="Moses, Robbie" w:date="2023-02-23T02:32:00Z" w:id="1177">
        <w:r>
          <w:fldChar w:fldCharType="begin"/>
        </w:r>
        <w:r>
          <w:instrText xml:space="preserve"> REF _Ref236112013 \h  \* MERGEFORMAT </w:instrText>
        </w:r>
      </w:ins>
      <w:ins w:author="Moses, Robbie" w:date="2023-02-23T02:32:00Z" w:id="1178">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hAnsi="Wingdings" w:eastAsia="Wingdings" w:cs="Wingdings"/>
          </w:rPr>
          <w:t>à</w:t>
        </w:r>
        <w:r>
          <w:rPr>
            <w:lang w:val="en-US"/>
          </w:rPr>
          <w:t>Order Workflow Definition</w:t>
        </w:r>
      </w:ins>
    </w:p>
    <w:p w:rsidRPr="00036DF1" w:rsidR="00257647" w:rsidP="00257647" w:rsidRDefault="00257647" w14:paraId="55745D0A" w14:textId="77777777">
      <w:pPr>
        <w:pStyle w:val="ListBullet"/>
        <w:rPr>
          <w:ins w:author="Moses, Robbie" w:date="2023-02-23T02:32:00Z" w:id="1179"/>
        </w:rPr>
      </w:pPr>
      <w:ins w:author="Moses, Robbie" w:date="2023-02-23T02:32:00Z" w:id="1180">
        <w:r>
          <w:fldChar w:fldCharType="begin"/>
        </w:r>
        <w:r>
          <w:instrText xml:space="preserve"> REF _Ref236112013 \h  \* MERGEFORMAT </w:instrText>
        </w:r>
      </w:ins>
      <w:ins w:author="Moses, Robbie" w:date="2023-02-23T02:32:00Z" w:id="1181">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hAnsi="Wingdings" w:eastAsia="Wingdings" w:cs="Wingdings"/>
          </w:rPr>
          <w:t>à</w:t>
        </w:r>
        <w:r>
          <w:rPr>
            <w:lang w:val="en-US"/>
          </w:rPr>
          <w:t>Custom Field Definition</w:t>
        </w:r>
      </w:ins>
    </w:p>
    <w:p w:rsidRPr="00036DF1" w:rsidR="00257647" w:rsidP="00257647" w:rsidRDefault="00257647" w14:paraId="6C223BA5" w14:textId="77777777">
      <w:pPr>
        <w:pStyle w:val="ListBullet"/>
        <w:rPr>
          <w:ins w:author="Moses, Robbie" w:date="2023-02-23T02:32:00Z" w:id="1182"/>
        </w:rPr>
      </w:pPr>
      <w:ins w:author="Moses, Robbie" w:date="2023-02-23T02:32:00Z" w:id="1183">
        <w:r>
          <w:fldChar w:fldCharType="begin"/>
        </w:r>
        <w:r>
          <w:instrText xml:space="preserve"> REF _Ref236112013 \h  \* MERGEFORMAT </w:instrText>
        </w:r>
      </w:ins>
      <w:ins w:author="Moses, Robbie" w:date="2023-02-23T02:32:00Z" w:id="1184">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hAnsi="Wingdings" w:eastAsia="Wingdings" w:cs="Wingdings"/>
          </w:rPr>
          <w:t>à</w:t>
        </w:r>
        <w:r>
          <w:rPr>
            <w:lang w:val="en-US"/>
          </w:rPr>
          <w:t>Custom Field to Order Linkage</w:t>
        </w:r>
      </w:ins>
    </w:p>
    <w:p w:rsidR="00257647" w:rsidP="00257647" w:rsidRDefault="00257647" w14:paraId="41C6EE4A" w14:textId="77777777">
      <w:pPr>
        <w:rPr>
          <w:ins w:author="Moses, Robbie" w:date="2023-02-23T02:32:00Z" w:id="1185"/>
        </w:rPr>
      </w:pPr>
    </w:p>
    <w:p w:rsidR="00257647" w:rsidP="00257647" w:rsidRDefault="00024779" w14:paraId="07B073EA" w14:textId="0CDEA636">
      <w:pPr>
        <w:pStyle w:val="Heading4"/>
        <w:rPr>
          <w:ins w:author="Moses, Robbie" w:date="2023-02-23T02:32:00Z" w:id="1186"/>
        </w:rPr>
      </w:pPr>
      <w:r>
        <w:t>Settings</w:t>
      </w:r>
      <w:ins w:author="Moses, Robbie" w:date="2023-02-23T02:32:00Z" w:id="1187">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rsidR="00257647" w:rsidP="00257647" w:rsidRDefault="00257647" w14:paraId="175B821F" w14:textId="77777777">
      <w:pPr>
        <w:pStyle w:val="BodyText"/>
        <w:rPr>
          <w:ins w:author="Moses, Robbie" w:date="2023-02-23T02:32:00Z" w:id="1188"/>
        </w:rPr>
      </w:pPr>
      <w:ins w:author="Moses, Robbie" w:date="2023-02-23T02:32:00Z" w:id="1189">
        <w:r>
          <w:t>Order Workflow functionality tracks the status of orders from creation to fulfilment and confirmation. If Order Workflow is not licensed, standard OptiVault Order Workflow will apply and access to the Workflow Editor will be disabled.</w:t>
        </w:r>
      </w:ins>
    </w:p>
    <w:p w:rsidR="00257647" w:rsidP="00257647" w:rsidRDefault="00257647" w14:paraId="2C9B95E3" w14:textId="77777777">
      <w:pPr>
        <w:pStyle w:val="BodyText"/>
        <w:rPr>
          <w:ins w:author="Moses, Robbie" w:date="2023-02-23T02:32:00Z" w:id="1190"/>
        </w:rPr>
      </w:pPr>
      <w:ins w:author="Moses, Robbie" w:date="2023-02-23T02:32:00Z" w:id="1191">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rsidR="00257647" w:rsidP="00257647" w:rsidRDefault="00257647" w14:paraId="67D1E8E6" w14:textId="77777777">
      <w:pPr>
        <w:pStyle w:val="Caption"/>
        <w:rPr>
          <w:ins w:author="Moses, Robbie" w:date="2023-02-23T02:32:00Z" w:id="1192"/>
          <w:lang w:val="en-US"/>
        </w:rPr>
      </w:pPr>
      <w:bookmarkStart w:name="_Toc128022166" w:id="1193"/>
      <w:ins w:author="Moses, Robbie" w:date="2023-02-23T02:32:00Z" w:id="1194">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1193"/>
      </w:ins>
    </w:p>
    <w:p w:rsidR="00257647" w:rsidP="00257647" w:rsidRDefault="00257647" w14:paraId="7AE0ABAC" w14:textId="77777777">
      <w:pPr>
        <w:spacing w:after="0" w:line="240" w:lineRule="auto"/>
        <w:jc w:val="center"/>
        <w:rPr>
          <w:ins w:author="Moses, Robbie" w:date="2023-02-23T02:32:00Z" w:id="1195"/>
          <w:color w:val="76923C"/>
        </w:rPr>
      </w:pPr>
      <w:ins w:author="Moses, Robbie" w:date="2023-02-23T02:32:00Z" w:id="1196">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rsidRPr="008C2092" w:rsidR="00257647" w:rsidP="00257647" w:rsidRDefault="00257647" w14:paraId="1826E9CF" w14:textId="4B55438A">
      <w:pPr>
        <w:pStyle w:val="TopofSection"/>
        <w:spacing w:after="0" w:line="240" w:lineRule="auto"/>
        <w:rPr>
          <w:ins w:author="Moses, Robbie" w:date="2023-02-23T02:32:00Z" w:id="1197"/>
          <w:color w:val="9BBB59"/>
          <w:lang w:val="en-US"/>
        </w:rPr>
      </w:pPr>
      <w:ins w:author="Moses, Robbie" w:date="2023-02-23T02:32:00Z" w:id="1198">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Pr="008C2092" w:rsidR="003B3497">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Pr="00E10895" w:rsidR="000116E0">
        <w:t>Settings</w:t>
      </w:r>
      <w:r w:rsidR="000116E0">
        <w:rPr>
          <w:rFonts w:ascii="Wingdings" w:hAnsi="Wingdings"/>
        </w:rPr>
        <w:t></w:t>
      </w:r>
      <w:r w:rsidRPr="00E10895" w:rsidR="000116E0">
        <w:t>Order Settings</w:t>
      </w:r>
      <w:r w:rsidR="000116E0">
        <w:rPr>
          <w:color w:val="9BBB59"/>
          <w:lang w:val="en-US"/>
        </w:rPr>
        <w:fldChar w:fldCharType="end"/>
      </w:r>
    </w:p>
    <w:p w:rsidR="00257647" w:rsidP="00257647" w:rsidRDefault="00257647" w14:paraId="27E47BA6" w14:textId="77777777">
      <w:pPr>
        <w:pStyle w:val="TopofSection"/>
        <w:rPr>
          <w:ins w:author="Moses, Robbie" w:date="2023-02-23T02:32:00Z" w:id="1199"/>
        </w:rPr>
      </w:pPr>
    </w:p>
    <w:p w:rsidRPr="00C237DE" w:rsidR="00257647" w:rsidP="00257647" w:rsidRDefault="00257647" w14:paraId="036853CB" w14:textId="77777777">
      <w:pPr>
        <w:pStyle w:val="Caption"/>
        <w:rPr>
          <w:ins w:author="Moses, Robbie" w:date="2023-02-23T02:32:00Z" w:id="1200"/>
          <w:lang w:val="en-US"/>
        </w:rPr>
      </w:pPr>
      <w:bookmarkStart w:name="_Toc128022167" w:id="1201"/>
      <w:ins w:author="Moses, Robbie" w:date="2023-02-23T02:32:00Z" w:id="1202">
        <w:r w:rsidRPr="00C237DE">
          <w:rPr>
            <w:lang w:val="en-US"/>
          </w:rPr>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1201"/>
      </w:ins>
    </w:p>
    <w:p w:rsidR="00257647" w:rsidP="00257647" w:rsidRDefault="00C448A6" w14:paraId="546346F8" w14:textId="7499EE79">
      <w:pPr>
        <w:pStyle w:val="TopofSection"/>
        <w:jc w:val="center"/>
        <w:rPr>
          <w:ins w:author="Moses, Robbie" w:date="2023-02-23T02:32:00Z" w:id="1203"/>
        </w:rPr>
      </w:pPr>
      <w:ins w:author="Moses, Robbie" w:date="2023-02-23T03:57:00Z" w:id="1204">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257647" w:rsidP="00257647" w:rsidRDefault="00257647" w14:paraId="7FA68915" w14:textId="77777777">
      <w:pPr>
        <w:pStyle w:val="Caption"/>
        <w:rPr>
          <w:ins w:author="Moses, Robbie" w:date="2023-02-23T02:32:00Z" w:id="1205"/>
        </w:rPr>
      </w:pPr>
      <w:ins w:author="Moses, Robbie" w:date="2023-02-23T02:32:00Z" w:id="1206">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rsidTr="000C15EE" w14:paraId="748CDBCA" w14:textId="77777777">
        <w:trPr>
          <w:cantSplit/>
          <w:tblHeader/>
          <w:ins w:author="Moses, Robbie" w:date="2023-02-23T02:32:00Z" w:id="1207"/>
        </w:trPr>
        <w:tc>
          <w:tcPr>
            <w:tcW w:w="2592" w:type="dxa"/>
            <w:tcBorders>
              <w:top w:val="single" w:color="000000" w:sz="4" w:space="0"/>
              <w:left w:val="single" w:color="000000" w:sz="4" w:space="0"/>
              <w:bottom w:val="single" w:color="000000" w:sz="4" w:space="0"/>
            </w:tcBorders>
            <w:shd w:val="clear" w:color="auto" w:fill="60C03A"/>
          </w:tcPr>
          <w:p w:rsidR="00257647" w:rsidP="00170D7D" w:rsidRDefault="00257647" w14:paraId="32E5E789" w14:textId="77777777">
            <w:pPr>
              <w:pStyle w:val="TableHeader"/>
              <w:rPr>
                <w:ins w:author="Moses, Robbie" w:date="2023-02-23T02:32:00Z" w:id="1208"/>
              </w:rPr>
            </w:pPr>
            <w:ins w:author="Moses, Robbie" w:date="2023-02-23T02:32:00Z" w:id="1209">
              <w:r>
                <w:t>Fields</w:t>
              </w:r>
            </w:ins>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257647" w:rsidP="00170D7D" w:rsidRDefault="00257647" w14:paraId="38F044D1" w14:textId="77777777">
            <w:pPr>
              <w:pStyle w:val="TableHeader"/>
              <w:rPr>
                <w:ins w:author="Moses, Robbie" w:date="2023-02-23T02:32:00Z" w:id="1210"/>
              </w:rPr>
            </w:pPr>
            <w:ins w:author="Moses, Robbie" w:date="2023-02-23T02:32:00Z" w:id="1211">
              <w:r>
                <w:t>Description</w:t>
              </w:r>
            </w:ins>
          </w:p>
        </w:tc>
      </w:tr>
      <w:tr w:rsidR="00257647" w:rsidTr="000C15EE" w14:paraId="7F8D3191" w14:textId="77777777">
        <w:trPr>
          <w:cantSplit/>
          <w:ins w:author="Moses, Robbie" w:date="2023-02-23T02:32:00Z" w:id="1212"/>
        </w:trPr>
        <w:tc>
          <w:tcPr>
            <w:tcW w:w="2592" w:type="dxa"/>
            <w:tcBorders>
              <w:top w:val="single" w:color="000000" w:sz="4" w:space="0"/>
              <w:left w:val="single" w:color="000000" w:sz="4" w:space="0"/>
              <w:bottom w:val="single" w:color="000000" w:sz="4" w:space="0"/>
            </w:tcBorders>
          </w:tcPr>
          <w:p w:rsidRPr="00500CEF" w:rsidR="00257647" w:rsidP="000C15EE" w:rsidRDefault="00257647" w14:paraId="5AD8DABA" w14:textId="77777777">
            <w:pPr>
              <w:pStyle w:val="TableBody"/>
              <w:rPr>
                <w:ins w:author="Moses, Robbie" w:date="2023-02-23T02:32:00Z" w:id="1213"/>
                <w:b/>
                <w:bCs/>
              </w:rPr>
            </w:pPr>
            <w:ins w:author="Moses, Robbie" w:date="2023-02-23T02:32:00Z" w:id="1214">
              <w:r w:rsidRPr="00500CEF">
                <w:rPr>
                  <w:b/>
                  <w:bCs/>
                </w:rPr>
                <w:t>Browse Order Workflow</w:t>
              </w:r>
            </w:ins>
          </w:p>
        </w:tc>
        <w:tc>
          <w:tcPr>
            <w:tcW w:w="5478" w:type="dxa"/>
            <w:tcBorders>
              <w:top w:val="single" w:color="000000" w:sz="4" w:space="0"/>
              <w:left w:val="single" w:color="000000" w:sz="4" w:space="0"/>
              <w:bottom w:val="single" w:color="000000" w:sz="4" w:space="0"/>
              <w:right w:val="single" w:color="000000" w:sz="4" w:space="0"/>
            </w:tcBorders>
          </w:tcPr>
          <w:p w:rsidRPr="00FB292A" w:rsidR="00257647" w:rsidP="000C15EE" w:rsidRDefault="00257647" w14:paraId="4C4C05A2" w14:textId="77777777">
            <w:pPr>
              <w:pStyle w:val="TableListBullet"/>
              <w:rPr>
                <w:ins w:author="Moses, Robbie" w:date="2023-02-23T02:32:00Z" w:id="1215"/>
              </w:rPr>
            </w:pPr>
            <w:ins w:author="Moses, Robbie" w:date="2023-02-23T02:32:00Z" w:id="1216">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rsidRPr="00FB292A" w:rsidR="00257647" w:rsidP="000C15EE" w:rsidRDefault="00257647" w14:paraId="1B80FF8E" w14:textId="77777777">
            <w:pPr>
              <w:pStyle w:val="TableListBullet"/>
              <w:rPr>
                <w:ins w:author="Moses, Robbie" w:date="2023-02-23T02:32:00Z" w:id="1217"/>
              </w:rPr>
            </w:pPr>
            <w:ins w:author="Moses, Robbie" w:date="2023-02-23T02:32:00Z" w:id="1218">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rsidRPr="00FB292A" w:rsidR="00257647" w:rsidP="000C15EE" w:rsidRDefault="00257647" w14:paraId="3ED8AD0C" w14:textId="77777777">
            <w:pPr>
              <w:pStyle w:val="TableListBullet"/>
              <w:rPr>
                <w:ins w:author="Moses, Robbie" w:date="2023-02-23T02:32:00Z" w:id="1219"/>
              </w:rPr>
            </w:pPr>
            <w:ins w:author="Moses, Robbie" w:date="2023-02-23T02:32:00Z" w:id="1220">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rsidRPr="00FB292A" w:rsidR="00257647" w:rsidP="000C15EE" w:rsidRDefault="00257647" w14:paraId="1973839F" w14:textId="77777777">
            <w:pPr>
              <w:pStyle w:val="TableListBullet"/>
              <w:rPr>
                <w:ins w:author="Moses, Robbie" w:date="2023-02-23T02:32:00Z" w:id="1221"/>
              </w:rPr>
            </w:pPr>
            <w:ins w:author="Moses, Robbie" w:date="2023-02-23T02:32:00Z" w:id="1222">
              <w:r w:rsidRPr="004B216B">
                <w:rPr>
                  <w:b/>
                  <w:bCs/>
                </w:rPr>
                <w:t>New States –</w:t>
              </w:r>
              <w:r w:rsidRPr="00FB292A">
                <w:t xml:space="preserve"> This is the State that the order will be in once the Task has been selected during the order workflow.</w:t>
              </w:r>
            </w:ins>
          </w:p>
        </w:tc>
      </w:tr>
      <w:tr w:rsidR="00257647" w:rsidTr="000C15EE" w14:paraId="2EBE4F1B" w14:textId="77777777">
        <w:trPr>
          <w:cantSplit/>
          <w:ins w:author="Moses, Robbie" w:date="2023-02-23T02:32:00Z" w:id="1223"/>
        </w:trPr>
        <w:tc>
          <w:tcPr>
            <w:tcW w:w="2592" w:type="dxa"/>
            <w:tcBorders>
              <w:top w:val="single" w:color="000000" w:sz="4" w:space="0"/>
              <w:left w:val="single" w:color="000000" w:sz="4" w:space="0"/>
              <w:bottom w:val="single" w:color="000000" w:sz="4" w:space="0"/>
            </w:tcBorders>
          </w:tcPr>
          <w:p w:rsidRPr="00500CEF" w:rsidR="00257647" w:rsidP="000C15EE" w:rsidRDefault="00257647" w14:paraId="66B37A77" w14:textId="77777777">
            <w:pPr>
              <w:pStyle w:val="TableBody"/>
              <w:rPr>
                <w:ins w:author="Moses, Robbie" w:date="2023-02-23T02:32:00Z" w:id="1224"/>
                <w:b/>
                <w:bCs/>
              </w:rPr>
            </w:pPr>
            <w:ins w:author="Moses, Robbie" w:date="2023-02-23T02:32:00Z" w:id="1225">
              <w:r w:rsidRPr="00500CEF">
                <w:rPr>
                  <w:b/>
                  <w:bCs/>
                </w:rPr>
                <w:t>Edit Workflow Button</w:t>
              </w:r>
            </w:ins>
          </w:p>
        </w:tc>
        <w:tc>
          <w:tcPr>
            <w:tcW w:w="5478" w:type="dxa"/>
            <w:tcBorders>
              <w:top w:val="single" w:color="000000" w:sz="4" w:space="0"/>
              <w:left w:val="single" w:color="000000" w:sz="4" w:space="0"/>
              <w:bottom w:val="single" w:color="000000" w:sz="4" w:space="0"/>
              <w:right w:val="single" w:color="000000" w:sz="4" w:space="0"/>
            </w:tcBorders>
          </w:tcPr>
          <w:p w:rsidRPr="00FB292A" w:rsidR="00257647" w:rsidP="000C15EE" w:rsidRDefault="00257647" w14:paraId="0E6E0B90" w14:textId="77777777">
            <w:pPr>
              <w:pStyle w:val="TableBody"/>
              <w:rPr>
                <w:ins w:author="Moses, Robbie" w:date="2023-02-23T02:32:00Z" w:id="1226"/>
              </w:rPr>
            </w:pPr>
            <w:ins w:author="Moses, Robbie" w:date="2023-02-23T02:32:00Z" w:id="1227">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rsidRPr="000116E0" w:rsidR="00257647" w:rsidP="00257647" w:rsidRDefault="00257647" w14:paraId="55ED96B3" w14:textId="35083AA0">
      <w:pPr>
        <w:pStyle w:val="TopofSection"/>
        <w:rPr>
          <w:ins w:author="Moses, Robbie" w:date="2023-02-23T02:32:00Z" w:id="1228"/>
          <w:color w:val="9BBB59"/>
          <w:lang w:val="en-US"/>
        </w:rPr>
      </w:pPr>
      <w:ins w:author="Moses, Robbie" w:date="2023-02-23T02:32:00Z" w:id="1229">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Pr="000116E0" w:rsidR="000116E0">
        <w:rPr>
          <w:rStyle w:val="Hyperlink"/>
          <w:rFonts w:eastAsiaTheme="majorEastAsia"/>
          <w:color w:val="9BBB59"/>
          <w:u w:val="none"/>
          <w:lang w:val="en-US"/>
        </w:rPr>
        <w:fldChar w:fldCharType="begin"/>
      </w:r>
      <w:r w:rsidRPr="000116E0" w:rsidR="000116E0">
        <w:rPr>
          <w:rStyle w:val="Hyperlink"/>
          <w:rFonts w:eastAsiaTheme="majorEastAsia"/>
          <w:color w:val="9BBB59"/>
          <w:u w:val="none"/>
          <w:lang w:val="en-US"/>
        </w:rPr>
        <w:instrText xml:space="preserve"> REF _Ref128021156 \h  \* MERGEFORMAT </w:instrText>
      </w:r>
      <w:r w:rsidRPr="000116E0" w:rsidR="000116E0">
        <w:rPr>
          <w:rStyle w:val="Hyperlink"/>
          <w:rFonts w:eastAsiaTheme="majorEastAsia"/>
          <w:color w:val="9BBB59"/>
          <w:u w:val="none"/>
          <w:lang w:val="en-US"/>
        </w:rPr>
      </w:r>
      <w:r w:rsidRPr="000116E0" w:rsidR="000116E0">
        <w:rPr>
          <w:rStyle w:val="Hyperlink"/>
          <w:rFonts w:eastAsiaTheme="majorEastAsia"/>
          <w:color w:val="9BBB59"/>
          <w:u w:val="none"/>
          <w:lang w:val="en-US"/>
        </w:rPr>
        <w:fldChar w:fldCharType="separate"/>
      </w:r>
      <w:r w:rsidRPr="000116E0" w:rsidR="000116E0">
        <w:t>Settings</w:t>
      </w:r>
      <w:r w:rsidRPr="000116E0" w:rsidR="000116E0">
        <w:rPr>
          <w:rFonts w:ascii="Wingdings" w:hAnsi="Wingdings"/>
        </w:rPr>
        <w:t></w:t>
      </w:r>
      <w:r w:rsidRPr="000116E0" w:rsidR="000116E0">
        <w:t>Order Settings</w:t>
      </w:r>
      <w:r w:rsidRPr="000116E0" w:rsidR="000116E0">
        <w:rPr>
          <w:rStyle w:val="Hyperlink"/>
          <w:rFonts w:eastAsiaTheme="majorEastAsia"/>
          <w:color w:val="9BBB59"/>
          <w:u w:val="none"/>
          <w:lang w:val="en-US"/>
        </w:rPr>
        <w:fldChar w:fldCharType="end"/>
      </w:r>
    </w:p>
    <w:p w:rsidR="00257647" w:rsidP="00257647" w:rsidRDefault="00257647" w14:paraId="16BB2D58" w14:textId="77777777">
      <w:pPr>
        <w:pStyle w:val="TopofSection"/>
        <w:rPr>
          <w:ins w:author="Moses, Robbie" w:date="2023-02-23T02:32:00Z" w:id="1230"/>
        </w:rPr>
      </w:pPr>
    </w:p>
    <w:p w:rsidR="00257647" w:rsidP="00257647" w:rsidRDefault="00257647" w14:paraId="25C7340E" w14:textId="77777777">
      <w:pPr>
        <w:pStyle w:val="Heading5"/>
        <w:tabs>
          <w:tab w:val="left" w:pos="0"/>
        </w:tabs>
        <w:rPr>
          <w:ins w:author="Moses, Robbie" w:date="2023-02-23T02:32:00Z" w:id="1231"/>
        </w:rPr>
      </w:pPr>
      <w:ins w:author="Moses, Robbie" w:date="2023-02-23T02:32:00Z" w:id="1232">
        <w:r>
          <w:t>Order Workflow Editing</w:t>
        </w:r>
      </w:ins>
    </w:p>
    <w:p w:rsidR="00257647" w:rsidP="00257647" w:rsidRDefault="00257647" w14:paraId="6624C192" w14:textId="77777777">
      <w:pPr>
        <w:pStyle w:val="BodyText"/>
        <w:rPr>
          <w:ins w:author="Moses, Robbie" w:date="2023-02-23T02:32:00Z" w:id="1233"/>
        </w:rPr>
      </w:pPr>
      <w:ins w:author="Moses, Robbie" w:date="2023-02-23T02:32:00Z" w:id="1234">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rsidR="00257647" w:rsidP="00257647" w:rsidRDefault="00257647" w14:paraId="2B22D8A1" w14:textId="77777777">
      <w:pPr>
        <w:pStyle w:val="Caption"/>
        <w:rPr>
          <w:ins w:author="Moses, Robbie" w:date="2023-02-23T02:32:00Z" w:id="1235"/>
        </w:rPr>
      </w:pPr>
      <w:bookmarkStart w:name="_Toc128022168" w:id="1236"/>
      <w:ins w:author="Moses, Robbie" w:date="2023-02-23T02:32:00Z" w:id="1237">
        <w:r>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1236"/>
      </w:ins>
    </w:p>
    <w:p w:rsidR="00257647" w:rsidP="00257647" w:rsidRDefault="00AD7F5A" w14:paraId="72DD631D" w14:textId="62EE1364">
      <w:pPr>
        <w:pStyle w:val="TopofSection"/>
        <w:jc w:val="center"/>
        <w:rPr>
          <w:ins w:author="Moses, Robbie" w:date="2023-02-23T02:32:00Z" w:id="1238"/>
        </w:rPr>
      </w:pPr>
      <w:ins w:author="Moses, Robbie" w:date="2023-02-23T03:59:00Z" w:id="1239">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257647" w:rsidP="00257647" w:rsidRDefault="00257647" w14:paraId="32304C71" w14:textId="77777777">
      <w:pPr>
        <w:pStyle w:val="Caption"/>
        <w:rPr>
          <w:ins w:author="Moses, Robbie" w:date="2023-02-23T02:32:00Z" w:id="1240"/>
        </w:rPr>
      </w:pPr>
      <w:ins w:author="Moses, Robbie" w:date="2023-02-23T02:32:00Z" w:id="1241">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rsidTr="79D9DC4C" w14:paraId="015A1344" w14:textId="77777777">
        <w:trPr>
          <w:tblHeader/>
          <w:ins w:author="Moses, Robbie" w:date="2023-02-23T02:32:00Z" w:id="1242"/>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257647" w:rsidP="00170D7D" w:rsidRDefault="00257647" w14:paraId="01F15D1A" w14:textId="77777777">
            <w:pPr>
              <w:pStyle w:val="TableHeader"/>
              <w:rPr>
                <w:ins w:author="Moses, Robbie" w:date="2023-02-23T02:32:00Z" w:id="1243"/>
              </w:rPr>
            </w:pPr>
            <w:ins w:author="Moses, Robbie" w:date="2023-02-23T02:32:00Z" w:id="1244">
              <w:r>
                <w:t>Fields</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257647" w:rsidP="00170D7D" w:rsidRDefault="00257647" w14:paraId="238D5DF4" w14:textId="77777777">
            <w:pPr>
              <w:pStyle w:val="TableHeader"/>
              <w:rPr>
                <w:ins w:author="Moses, Robbie" w:date="2023-02-23T02:32:00Z" w:id="1245"/>
              </w:rPr>
            </w:pPr>
            <w:ins w:author="Moses, Robbie" w:date="2023-02-23T02:32:00Z" w:id="1246">
              <w:r>
                <w:t>Description</w:t>
              </w:r>
            </w:ins>
          </w:p>
        </w:tc>
      </w:tr>
      <w:tr w:rsidR="00257647" w:rsidTr="79D9DC4C" w14:paraId="3BCBA5C9" w14:textId="77777777">
        <w:trPr>
          <w:ins w:author="Moses, Robbie" w:date="2023-02-23T02:32:00Z" w:id="1247"/>
        </w:trPr>
        <w:tc>
          <w:tcPr>
            <w:tcW w:w="2592" w:type="dxa"/>
            <w:tcBorders>
              <w:top w:val="single" w:color="000000" w:themeColor="text1" w:sz="4" w:space="0"/>
              <w:left w:val="single" w:color="000000" w:themeColor="text1" w:sz="4" w:space="0"/>
              <w:bottom w:val="single" w:color="000000" w:themeColor="text1" w:sz="4" w:space="0"/>
            </w:tcBorders>
          </w:tcPr>
          <w:p w:rsidRPr="00647CFD" w:rsidR="00257647" w:rsidP="000C15EE" w:rsidRDefault="00257647" w14:paraId="77A1D5F7" w14:textId="77777777">
            <w:pPr>
              <w:pStyle w:val="TableBody"/>
              <w:rPr>
                <w:ins w:author="Moses, Robbie" w:date="2023-02-23T02:32:00Z" w:id="1248"/>
                <w:b/>
                <w:bCs/>
              </w:rPr>
            </w:pPr>
            <w:ins w:author="Moses, Robbie" w:date="2023-02-23T02:32:00Z" w:id="1249">
              <w:r w:rsidRPr="00647CFD">
                <w:rPr>
                  <w:b/>
                  <w:bCs/>
                </w:rPr>
                <w:t>Checkbox</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169A62C4" w14:textId="77777777">
            <w:pPr>
              <w:pStyle w:val="TableBody"/>
              <w:rPr>
                <w:ins w:author="Moses, Robbie" w:date="2023-02-23T02:32:00Z" w:id="1250"/>
              </w:rPr>
            </w:pPr>
            <w:ins w:author="Moses, Robbie" w:date="2023-02-23T02:32:00Z" w:id="1251">
              <w:r w:rsidRPr="00FB292A">
                <w:t>Allows the user to select the item for which the Update or Delete buttons will apply</w:t>
              </w:r>
            </w:ins>
          </w:p>
        </w:tc>
      </w:tr>
      <w:tr w:rsidR="00257647" w:rsidTr="79D9DC4C" w14:paraId="6C0CB857" w14:textId="77777777">
        <w:trPr>
          <w:ins w:author="Moses, Robbie" w:date="2023-02-23T02:32:00Z" w:id="1252"/>
        </w:trPr>
        <w:tc>
          <w:tcPr>
            <w:tcW w:w="2592" w:type="dxa"/>
            <w:tcBorders>
              <w:top w:val="single" w:color="000000" w:themeColor="text1" w:sz="4" w:space="0"/>
              <w:left w:val="single" w:color="000000" w:themeColor="text1" w:sz="4" w:space="0"/>
              <w:bottom w:val="single" w:color="000000" w:themeColor="text1" w:sz="4" w:space="0"/>
            </w:tcBorders>
          </w:tcPr>
          <w:p w:rsidRPr="00647CFD" w:rsidR="00257647" w:rsidP="000C15EE" w:rsidRDefault="00257647" w14:paraId="0EA3ECC9" w14:textId="77777777">
            <w:pPr>
              <w:pStyle w:val="TableBody"/>
              <w:rPr>
                <w:ins w:author="Moses, Robbie" w:date="2023-02-23T02:32:00Z" w:id="1253"/>
                <w:b/>
                <w:bCs/>
              </w:rPr>
            </w:pPr>
            <w:ins w:author="Moses, Robbie" w:date="2023-02-23T02:32:00Z" w:id="1254">
              <w:r w:rsidRPr="00647CFD">
                <w:rPr>
                  <w:b/>
                  <w:bCs/>
                </w:rPr>
                <w:t>Update button</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41BF898D" w14:textId="77777777">
            <w:pPr>
              <w:pStyle w:val="TableBody"/>
              <w:rPr>
                <w:ins w:author="Moses, Robbie" w:date="2023-02-23T02:32:00Z" w:id="1255"/>
              </w:rPr>
            </w:pPr>
            <w:ins w:author="Moses, Robbie" w:date="2023-02-23T02:32:00Z" w:id="1256">
              <w:r w:rsidRPr="00FB292A">
                <w:t>Saves any changes made to the selected item(s) in the list.</w:t>
              </w:r>
            </w:ins>
          </w:p>
        </w:tc>
      </w:tr>
      <w:tr w:rsidR="00257647" w:rsidTr="79D9DC4C" w14:paraId="45934EA5" w14:textId="77777777">
        <w:trPr>
          <w:ins w:author="Moses, Robbie" w:date="2023-02-23T02:32:00Z" w:id="1257"/>
        </w:trPr>
        <w:tc>
          <w:tcPr>
            <w:tcW w:w="2592" w:type="dxa"/>
            <w:tcBorders>
              <w:top w:val="single" w:color="000000" w:themeColor="text1" w:sz="4" w:space="0"/>
              <w:left w:val="single" w:color="000000" w:themeColor="text1" w:sz="4" w:space="0"/>
              <w:bottom w:val="single" w:color="000000" w:themeColor="text1" w:sz="4" w:space="0"/>
            </w:tcBorders>
          </w:tcPr>
          <w:p w:rsidRPr="00647CFD" w:rsidR="00257647" w:rsidP="000C15EE" w:rsidRDefault="00257647" w14:paraId="3F08E4CE" w14:textId="77777777">
            <w:pPr>
              <w:pStyle w:val="TableBody"/>
              <w:rPr>
                <w:ins w:author="Moses, Robbie" w:date="2023-02-23T02:32:00Z" w:id="1258"/>
                <w:b/>
                <w:bCs/>
              </w:rPr>
            </w:pPr>
            <w:ins w:author="Moses, Robbie" w:date="2023-02-23T02:32:00Z" w:id="1259">
              <w:r w:rsidRPr="00647CFD">
                <w:rPr>
                  <w:b/>
                  <w:bCs/>
                </w:rPr>
                <w:t>Delete button</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533E8EC6" w14:textId="77777777">
            <w:pPr>
              <w:pStyle w:val="TableBody"/>
              <w:rPr>
                <w:ins w:author="Moses, Robbie" w:date="2023-02-23T02:32:00Z" w:id="1260"/>
              </w:rPr>
            </w:pPr>
            <w:ins w:author="Moses, Robbie" w:date="2023-02-23T02:32:00Z" w:id="1261">
              <w:r w:rsidRPr="00FB292A">
                <w:t xml:space="preserve">Deletes any item(s) selected in the list. </w:t>
              </w:r>
            </w:ins>
          </w:p>
          <w:p w:rsidRPr="00FB292A" w:rsidR="00257647" w:rsidP="000C15EE" w:rsidRDefault="00257647" w14:paraId="21F816E7" w14:textId="77777777">
            <w:pPr>
              <w:pStyle w:val="TableNote"/>
              <w:rPr>
                <w:ins w:author="Moses, Robbie" w:date="2023-02-23T02:32:00Z" w:id="1262"/>
              </w:rPr>
            </w:pPr>
            <w:ins w:author="Moses, Robbie" w:date="2023-02-23T02:32:00Z" w:id="1263">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rsidTr="79D9DC4C" w14:paraId="53588E8B" w14:textId="77777777">
        <w:trPr>
          <w:ins w:author="Moses, Robbie" w:date="2023-02-23T02:32:00Z" w:id="1264"/>
        </w:trPr>
        <w:tc>
          <w:tcPr>
            <w:tcW w:w="2592" w:type="dxa"/>
            <w:tcBorders>
              <w:top w:val="single" w:color="000000" w:themeColor="text1" w:sz="4" w:space="0"/>
              <w:left w:val="single" w:color="000000" w:themeColor="text1" w:sz="4" w:space="0"/>
              <w:bottom w:val="single" w:color="000000" w:themeColor="text1" w:sz="4" w:space="0"/>
            </w:tcBorders>
          </w:tcPr>
          <w:p w:rsidRPr="00647CFD" w:rsidR="00257647" w:rsidP="000C15EE" w:rsidRDefault="00257647" w14:paraId="3F3CE8A8" w14:textId="77777777">
            <w:pPr>
              <w:pStyle w:val="TableBody"/>
              <w:rPr>
                <w:ins w:author="Moses, Robbie" w:date="2023-02-23T02:32:00Z" w:id="1265"/>
                <w:b/>
                <w:bCs/>
              </w:rPr>
            </w:pPr>
            <w:ins w:author="Moses, Robbie" w:date="2023-02-23T02:32:00Z" w:id="1266">
              <w:r w:rsidRPr="00647CFD">
                <w:rPr>
                  <w:b/>
                  <w:bCs/>
                </w:rPr>
                <w:t>Add Task to Workflow button</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1EB65145" w14:textId="77777777">
            <w:pPr>
              <w:pStyle w:val="TableBody"/>
              <w:rPr>
                <w:ins w:author="Moses, Robbie" w:date="2023-02-23T02:32:00Z" w:id="1267"/>
              </w:rPr>
            </w:pPr>
            <w:ins w:author="Moses, Robbie" w:date="2023-02-23T02:32:00Z" w:id="1268">
              <w:r w:rsidRPr="00FB292A">
                <w:t xml:space="preserve">Allows the Analyst to Add an Order Task to the Order Workflow. </w:t>
              </w:r>
            </w:ins>
          </w:p>
        </w:tc>
      </w:tr>
      <w:tr w:rsidR="00257647" w:rsidTr="79D9DC4C" w14:paraId="14615791" w14:textId="77777777">
        <w:trPr>
          <w:ins w:author="Moses, Robbie" w:date="2023-02-23T02:32:00Z" w:id="1269"/>
        </w:trPr>
        <w:tc>
          <w:tcPr>
            <w:tcW w:w="2592" w:type="dxa"/>
            <w:tcBorders>
              <w:top w:val="single" w:color="000000" w:themeColor="text1" w:sz="4" w:space="0"/>
              <w:left w:val="single" w:color="000000" w:themeColor="text1" w:sz="4" w:space="0"/>
              <w:bottom w:val="single" w:color="000000" w:themeColor="text1" w:sz="4" w:space="0"/>
            </w:tcBorders>
          </w:tcPr>
          <w:p w:rsidRPr="00647CFD" w:rsidR="00257647" w:rsidP="000C15EE" w:rsidRDefault="00257647" w14:paraId="07615978" w14:textId="77777777">
            <w:pPr>
              <w:pStyle w:val="TableBody"/>
              <w:rPr>
                <w:ins w:author="Moses, Robbie" w:date="2023-02-23T02:32:00Z" w:id="1270"/>
                <w:b/>
                <w:bCs/>
              </w:rPr>
            </w:pPr>
            <w:ins w:author="Moses, Robbie" w:date="2023-02-23T02:32:00Z" w:id="1271">
              <w:r w:rsidRPr="00647CFD">
                <w:rPr>
                  <w:b/>
                  <w:bCs/>
                </w:rPr>
                <w:t>State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3CB20472" w14:textId="77777777">
            <w:pPr>
              <w:pStyle w:val="TableBody"/>
              <w:rPr>
                <w:ins w:author="Moses, Robbie" w:date="2023-02-23T02:32:00Z" w:id="1272"/>
              </w:rPr>
            </w:pPr>
            <w:ins w:author="Moses, Robbie" w:date="2023-02-23T02:32:00Z" w:id="1273">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rsidTr="79D9DC4C" w14:paraId="06CD4216" w14:textId="77777777">
        <w:trPr>
          <w:ins w:author="Moses, Robbie" w:date="2023-02-23T02:32:00Z" w:id="1274"/>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75691A75" w14:textId="77777777">
            <w:pPr>
              <w:pStyle w:val="TableBody"/>
              <w:rPr>
                <w:ins w:author="Moses, Robbie" w:date="2023-02-23T02:32:00Z" w:id="1275"/>
                <w:b/>
                <w:bCs/>
              </w:rPr>
            </w:pPr>
            <w:ins w:author="Moses, Robbie" w:date="2023-02-23T02:32:00Z" w:id="1276">
              <w:r w:rsidRPr="00F208BC">
                <w:rPr>
                  <w:b/>
                  <w:bCs/>
                </w:rPr>
                <w:t>Task</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5C28F0F7" w14:textId="77777777">
            <w:pPr>
              <w:pStyle w:val="TableBody"/>
              <w:rPr>
                <w:ins w:author="Moses, Robbie" w:date="2023-02-23T02:32:00Z" w:id="1277"/>
              </w:rPr>
            </w:pPr>
            <w:ins w:author="Moses, Robbie" w:date="2023-02-23T02:32:00Z" w:id="1278">
              <w:r w:rsidRPr="00FB292A">
                <w:t xml:space="preserve">The Task is what will be displayed to the user in the form of a button on the Order Page. The Tasks available for </w:t>
              </w:r>
              <w:r>
                <w:t xml:space="preserve">the </w:t>
              </w:r>
              <w:r w:rsidRPr="00FB292A">
                <w:t>assignment are:</w:t>
              </w:r>
            </w:ins>
          </w:p>
          <w:p w:rsidRPr="00FB292A" w:rsidR="00257647" w:rsidP="000C15EE" w:rsidRDefault="00257647" w14:paraId="29B11451" w14:textId="77777777">
            <w:pPr>
              <w:pStyle w:val="TableListBullet"/>
              <w:rPr>
                <w:ins w:author="Moses, Robbie" w:date="2023-02-23T02:32:00Z" w:id="1279"/>
              </w:rPr>
            </w:pPr>
            <w:ins w:author="Moses, Robbie" w:date="2023-02-23T02:32:00Z" w:id="1280">
              <w:r w:rsidRPr="003642C7">
                <w:rPr>
                  <w:b/>
                  <w:bCs/>
                </w:rPr>
                <w:t>Accept, Accept2, Accept3 –</w:t>
              </w:r>
              <w:r w:rsidRPr="00FB292A">
                <w:t xml:space="preserve"> Accepts the Order</w:t>
              </w:r>
            </w:ins>
          </w:p>
          <w:p w:rsidRPr="00FB292A" w:rsidR="00257647" w:rsidP="000C15EE" w:rsidRDefault="00257647" w14:paraId="09652013" w14:textId="77777777">
            <w:pPr>
              <w:pStyle w:val="TableListBullet"/>
              <w:rPr>
                <w:ins w:author="Moses, Robbie" w:date="2023-02-23T02:32:00Z" w:id="1281"/>
              </w:rPr>
            </w:pPr>
            <w:ins w:author="Moses, Robbie" w:date="2023-02-23T02:32:00Z" w:id="1282">
              <w:r w:rsidRPr="003642C7">
                <w:rPr>
                  <w:b/>
                  <w:bCs/>
                </w:rPr>
                <w:t>Approve, Approve2, Approve3 –</w:t>
              </w:r>
              <w:r w:rsidRPr="00FB292A">
                <w:t xml:space="preserve"> Approves the Order</w:t>
              </w:r>
            </w:ins>
          </w:p>
          <w:p w:rsidRPr="00FB292A" w:rsidR="00257647" w:rsidP="000C15EE" w:rsidRDefault="00257647" w14:paraId="078C38AC" w14:textId="77777777">
            <w:pPr>
              <w:pStyle w:val="TableListBullet"/>
              <w:rPr>
                <w:ins w:author="Moses, Robbie" w:date="2023-02-23T02:32:00Z" w:id="1283"/>
              </w:rPr>
            </w:pPr>
            <w:ins w:author="Moses, Robbie" w:date="2023-02-23T02:32:00Z" w:id="1284">
              <w:r w:rsidRPr="003642C7">
                <w:rPr>
                  <w:b/>
                  <w:bCs/>
                </w:rPr>
                <w:t>Cancel, Cancel2, Cancel3 –</w:t>
              </w:r>
              <w:r w:rsidRPr="00FB292A">
                <w:t xml:space="preserve"> Cancels the Order</w:t>
              </w:r>
            </w:ins>
          </w:p>
          <w:p w:rsidRPr="00FB292A" w:rsidR="00257647" w:rsidP="000C15EE" w:rsidRDefault="00257647" w14:paraId="2966C1B4" w14:textId="77777777">
            <w:pPr>
              <w:pStyle w:val="TableListBullet"/>
              <w:rPr>
                <w:ins w:author="Moses, Robbie" w:date="2023-02-23T02:32:00Z" w:id="1285"/>
              </w:rPr>
            </w:pPr>
            <w:ins w:author="Moses, Robbie" w:date="2023-02-23T02:32:00Z" w:id="1286">
              <w:r w:rsidRPr="003642C7">
                <w:rPr>
                  <w:b/>
                  <w:bCs/>
                </w:rPr>
                <w:t>Confirm, Confirm2, Confirm3 –</w:t>
              </w:r>
              <w:r w:rsidRPr="00FB292A">
                <w:t xml:space="preserve"> Confirms the Order</w:t>
              </w:r>
            </w:ins>
          </w:p>
          <w:p w:rsidRPr="00FB292A" w:rsidR="00257647" w:rsidP="000C15EE" w:rsidRDefault="00257647" w14:paraId="6621D81A" w14:textId="77777777">
            <w:pPr>
              <w:pStyle w:val="TableListBullet"/>
              <w:rPr>
                <w:ins w:author="Moses, Robbie" w:date="2023-02-23T02:32:00Z" w:id="1287"/>
              </w:rPr>
            </w:pPr>
            <w:ins w:author="Moses, Robbie" w:date="2023-02-23T02:32:00Z" w:id="1288">
              <w:r w:rsidRPr="003642C7">
                <w:rPr>
                  <w:b/>
                  <w:bCs/>
                </w:rPr>
                <w:t>Delete, Delete2, Delete3</w:t>
              </w:r>
              <w:r w:rsidRPr="00FB292A">
                <w:t xml:space="preserve"> – Allows the Order to be deleted</w:t>
              </w:r>
            </w:ins>
          </w:p>
          <w:p w:rsidRPr="00FB292A" w:rsidR="00257647" w:rsidP="000C15EE" w:rsidRDefault="00257647" w14:paraId="3B6C42C0" w14:textId="77777777">
            <w:pPr>
              <w:pStyle w:val="TableListBullet"/>
              <w:rPr>
                <w:ins w:author="Moses, Robbie" w:date="2023-02-23T02:32:00Z" w:id="1289"/>
              </w:rPr>
            </w:pPr>
            <w:ins w:author="Moses, Robbie" w:date="2023-02-23T02:32:00Z" w:id="1290">
              <w:r w:rsidRPr="003642C7">
                <w:rPr>
                  <w:b/>
                  <w:bCs/>
                </w:rPr>
                <w:t>Edit, Edit2, Edit3 –</w:t>
              </w:r>
              <w:r w:rsidRPr="00FB292A">
                <w:t xml:space="preserve"> Allows for the editing of an order</w:t>
              </w:r>
            </w:ins>
          </w:p>
          <w:p w:rsidRPr="00FB292A" w:rsidR="00257647" w:rsidP="000C15EE" w:rsidRDefault="00257647" w14:paraId="43498968" w14:textId="77777777">
            <w:pPr>
              <w:pStyle w:val="TableListBullet"/>
              <w:rPr>
                <w:ins w:author="Moses, Robbie" w:date="2023-02-23T02:32:00Z" w:id="1291"/>
              </w:rPr>
            </w:pPr>
            <w:ins w:author="Moses, Robbie" w:date="2023-02-23T02:32:00Z" w:id="1292">
              <w:r w:rsidRPr="003642C7">
                <w:rPr>
                  <w:b/>
                  <w:bCs/>
                </w:rPr>
                <w:t>Order –</w:t>
              </w:r>
              <w:r w:rsidRPr="00FB292A">
                <w:t xml:space="preserve"> Analysts place the order</w:t>
              </w:r>
            </w:ins>
          </w:p>
          <w:p w:rsidRPr="00FB292A" w:rsidR="00257647" w:rsidP="000C15EE" w:rsidRDefault="00257647" w14:paraId="77292375" w14:textId="77777777">
            <w:pPr>
              <w:pStyle w:val="TableListBullet"/>
              <w:rPr>
                <w:ins w:author="Moses, Robbie" w:date="2023-02-23T02:32:00Z" w:id="1293"/>
              </w:rPr>
            </w:pPr>
            <w:ins w:author="Moses, Robbie" w:date="2023-02-23T02:32:00Z" w:id="1294">
              <w:r w:rsidRPr="003642C7">
                <w:rPr>
                  <w:b/>
                  <w:bCs/>
                </w:rPr>
                <w:t>Reject, Reject2, Reject3 –</w:t>
              </w:r>
              <w:r w:rsidRPr="00FB292A">
                <w:t xml:space="preserve"> Rejects the Order</w:t>
              </w:r>
            </w:ins>
          </w:p>
          <w:p w:rsidRPr="00FB292A" w:rsidR="00257647" w:rsidP="000C15EE" w:rsidRDefault="00257647" w14:paraId="0042470E" w14:textId="77777777">
            <w:pPr>
              <w:pStyle w:val="TableListBullet"/>
              <w:rPr>
                <w:ins w:author="Moses, Robbie" w:date="2023-02-23T02:32:00Z" w:id="1295"/>
              </w:rPr>
            </w:pPr>
            <w:ins w:author="Moses, Robbie" w:date="2023-02-23T02:32:00Z" w:id="1296">
              <w:r w:rsidRPr="003642C7">
                <w:rPr>
                  <w:b/>
                  <w:bCs/>
                </w:rPr>
                <w:t>Revert, Revert2, Revert3 –</w:t>
              </w:r>
              <w:r w:rsidRPr="00FB292A">
                <w:t xml:space="preserve"> Reverts the Order</w:t>
              </w:r>
            </w:ins>
          </w:p>
          <w:p w:rsidRPr="00FB292A" w:rsidR="00257647" w:rsidP="000C15EE" w:rsidRDefault="00257647" w14:paraId="09AC87D5" w14:textId="77777777">
            <w:pPr>
              <w:pStyle w:val="TableCellText"/>
              <w:rPr>
                <w:ins w:author="Moses, Robbie" w:date="2023-02-23T02:32:00Z" w:id="1297"/>
                <w:rFonts w:cs="Arial"/>
                <w:lang w:val="en-US" w:eastAsia="en-US" w:bidi="en-US"/>
              </w:rPr>
            </w:pPr>
          </w:p>
          <w:p w:rsidRPr="00FB292A" w:rsidR="00257647" w:rsidP="000C15EE" w:rsidRDefault="00257647" w14:paraId="3AE39C25" w14:textId="77777777">
            <w:pPr>
              <w:pStyle w:val="TableBody"/>
              <w:rPr>
                <w:ins w:author="Moses, Robbie" w:date="2023-02-23T02:32:00Z" w:id="1298"/>
              </w:rPr>
            </w:pPr>
            <w:ins w:author="Moses, Robbie" w:date="2023-02-23T02:32:00Z" w:id="1299">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rsidRPr="00FB292A" w:rsidR="00257647" w:rsidP="000C15EE" w:rsidRDefault="00257647" w14:paraId="48EA0E46" w14:textId="77777777">
            <w:pPr>
              <w:pStyle w:val="TableBody"/>
              <w:rPr>
                <w:ins w:author="Moses, Robbie" w:date="2023-02-23T02:32:00Z" w:id="1300"/>
              </w:rPr>
            </w:pPr>
          </w:p>
          <w:p w:rsidRPr="001754EA" w:rsidR="00257647" w:rsidP="000C15EE" w:rsidRDefault="00257647" w14:paraId="563271FD" w14:textId="77777777">
            <w:pPr>
              <w:pStyle w:val="TableBody"/>
              <w:rPr>
                <w:ins w:author="Moses, Robbie" w:date="2023-02-23T02:32:00Z" w:id="1301"/>
                <w:b/>
                <w:bCs/>
              </w:rPr>
            </w:pPr>
            <w:ins w:author="Moses, Robbie" w:date="2023-02-23T02:32:00Z" w:id="1302">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rsidRPr="00FB292A" w:rsidR="00257647" w:rsidP="000C15EE" w:rsidRDefault="00257647" w14:paraId="684BD997" w14:textId="77777777">
            <w:pPr>
              <w:pStyle w:val="TableCellText"/>
              <w:rPr>
                <w:ins w:author="Moses, Robbie" w:date="2023-02-23T02:32:00Z" w:id="1303"/>
                <w:rFonts w:cs="Arial"/>
                <w:lang w:val="en-US" w:eastAsia="en-US" w:bidi="en-US"/>
              </w:rPr>
            </w:pPr>
          </w:p>
          <w:p w:rsidRPr="00FB292A" w:rsidR="00257647" w:rsidP="000C15EE" w:rsidRDefault="00257647" w14:paraId="40E75829" w14:textId="77777777">
            <w:pPr>
              <w:pStyle w:val="TableNote"/>
              <w:rPr>
                <w:ins w:author="Moses, Robbie" w:date="2023-02-23T02:32:00Z" w:id="1304"/>
              </w:rPr>
            </w:pPr>
            <w:ins w:author="Moses, Robbie" w:date="2023-02-23T02:32:00Z" w:id="1305">
              <w:r w:rsidRPr="001754EA">
                <w:rPr>
                  <w:b/>
                  <w:bCs/>
                </w:rPr>
                <w:t>NOTE</w:t>
              </w:r>
              <w:r w:rsidRPr="00FB292A">
                <w:t>: Certain Tasks have an effect other than changing the State of the order these include:</w:t>
              </w:r>
            </w:ins>
          </w:p>
          <w:p w:rsidRPr="00FB292A" w:rsidR="00257647" w:rsidP="000C15EE" w:rsidRDefault="00257647" w14:paraId="062E02BA" w14:textId="77777777">
            <w:pPr>
              <w:pStyle w:val="TableListBullet"/>
              <w:rPr>
                <w:ins w:author="Moses, Robbie" w:date="2023-02-23T02:32:00Z" w:id="1306"/>
              </w:rPr>
            </w:pPr>
            <w:ins w:author="Moses, Robbie" w:date="2023-02-23T02:32:00Z" w:id="1307">
              <w:r w:rsidRPr="00A50871">
                <w:rPr>
                  <w:b/>
                  <w:bCs/>
                </w:rPr>
                <w:t>Delete –</w:t>
              </w:r>
              <w:r w:rsidRPr="00FB292A">
                <w:t xml:space="preserve"> Deletes the order</w:t>
              </w:r>
            </w:ins>
          </w:p>
          <w:p w:rsidRPr="00FB292A" w:rsidR="00257647" w:rsidP="000C15EE" w:rsidRDefault="00257647" w14:paraId="2E2B4747" w14:textId="77777777">
            <w:pPr>
              <w:pStyle w:val="TableListBullet"/>
              <w:rPr>
                <w:ins w:author="Moses, Robbie" w:date="2023-02-23T02:32:00Z" w:id="1308"/>
              </w:rPr>
            </w:pPr>
            <w:ins w:author="Moses, Robbie" w:date="2023-02-23T02:32:00Z" w:id="1309">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rsidRPr="00FB292A" w:rsidR="00257647" w:rsidP="000C15EE" w:rsidRDefault="00257647" w14:paraId="4D5A40FD" w14:textId="77777777">
            <w:pPr>
              <w:pStyle w:val="TableListBullet"/>
              <w:rPr>
                <w:ins w:author="Moses, Robbie" w:date="2023-02-23T02:32:00Z" w:id="1310"/>
              </w:rPr>
            </w:pPr>
            <w:ins w:author="Moses, Robbie" w:date="2023-02-23T02:32:00Z" w:id="1311">
              <w:r w:rsidRPr="00A50871">
                <w:rPr>
                  <w:b/>
                  <w:bCs/>
                </w:rPr>
                <w:t>Edit tasks</w:t>
              </w:r>
              <w:r>
                <w:rPr>
                  <w:b/>
                  <w:bCs/>
                </w:rPr>
                <w:t xml:space="preserve"> - </w:t>
              </w:r>
              <w:r w:rsidRPr="00FB292A">
                <w:t xml:space="preserve"> allow users to change certain fields regarding an Order (denominations, amounts, etc.)</w:t>
              </w:r>
            </w:ins>
          </w:p>
          <w:p w:rsidRPr="00FB292A" w:rsidR="00257647" w:rsidP="000C15EE" w:rsidRDefault="00257647" w14:paraId="1A7C0DB8" w14:textId="77777777">
            <w:pPr>
              <w:pStyle w:val="TableListBullet"/>
              <w:rPr>
                <w:ins w:author="Moses, Robbie" w:date="2023-02-23T02:32:00Z" w:id="1312"/>
              </w:rPr>
            </w:pPr>
            <w:ins w:author="Moses, Robbie" w:date="2023-02-23T02:32:00Z" w:id="1313">
              <w:r w:rsidRPr="00A50871">
                <w:rPr>
                  <w:b/>
                  <w:bCs/>
                </w:rPr>
                <w:t>Order -</w:t>
              </w:r>
              <w:r w:rsidRPr="00FB292A">
                <w:t xml:space="preserve"> A special task referring to the creation of Orders.</w:t>
              </w:r>
            </w:ins>
          </w:p>
          <w:p w:rsidRPr="00FB292A" w:rsidR="00257647" w:rsidP="000C15EE" w:rsidRDefault="00257647" w14:paraId="2426FD39" w14:textId="77777777">
            <w:pPr>
              <w:pStyle w:val="TableListBullet"/>
              <w:rPr>
                <w:ins w:author="Moses, Robbie" w:date="2023-02-23T02:32:00Z" w:id="1314"/>
              </w:rPr>
            </w:pPr>
            <w:ins w:author="Moses, Robbie" w:date="2023-02-23T02:32:00Z" w:id="1315">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rsidTr="79D9DC4C" w14:paraId="54AF1D80" w14:textId="77777777">
        <w:trPr>
          <w:ins w:author="Moses, Robbie" w:date="2023-02-23T02:32:00Z" w:id="1316"/>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0B6CF952" w14:textId="77777777">
            <w:pPr>
              <w:pStyle w:val="TableBody"/>
              <w:rPr>
                <w:ins w:author="Moses, Robbie" w:date="2023-02-23T02:32:00Z" w:id="1317"/>
                <w:b/>
                <w:bCs/>
              </w:rPr>
            </w:pPr>
            <w:ins w:author="Moses, Robbie" w:date="2023-02-23T02:32:00Z" w:id="1318">
              <w:r w:rsidRPr="00F208BC">
                <w:rPr>
                  <w:b/>
                  <w:bCs/>
                </w:rPr>
                <w:t>New State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6EA58286" w14:textId="77777777">
            <w:pPr>
              <w:pStyle w:val="TableBody"/>
              <w:rPr>
                <w:ins w:author="Moses, Robbie" w:date="2023-02-23T02:32:00Z" w:id="1319"/>
              </w:rPr>
            </w:pPr>
            <w:ins w:author="Moses, Robbie" w:date="2023-02-23T02:32:00Z" w:id="1320">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rsidRPr="00FB292A" w:rsidR="00257647" w:rsidP="000C15EE" w:rsidRDefault="00257647" w14:paraId="5E8D304F" w14:textId="77777777">
            <w:pPr>
              <w:pStyle w:val="TableBody"/>
              <w:rPr>
                <w:ins w:author="Moses, Robbie" w:date="2023-02-23T02:32:00Z" w:id="1321"/>
              </w:rPr>
            </w:pPr>
            <w:ins w:author="Moses, Robbie" w:date="2023-02-23T02:32:00Z" w:id="1322">
              <w:r w:rsidRPr="00FB292A">
                <w:t>Depending on the Task that is selected, only applicable States will be available The following is a list of the states that are available for each Task</w:t>
              </w:r>
            </w:ins>
          </w:p>
          <w:p w:rsidRPr="00FB292A" w:rsidR="00257647" w:rsidP="000C15EE" w:rsidRDefault="00257647" w14:paraId="69833A9C" w14:textId="77777777">
            <w:pPr>
              <w:pStyle w:val="TableListBullet"/>
              <w:rPr>
                <w:ins w:author="Moses, Robbie" w:date="2023-02-23T02:32:00Z" w:id="1323"/>
              </w:rPr>
            </w:pPr>
            <w:ins w:author="Moses, Robbie" w:date="2023-02-23T02:32:00Z" w:id="1324">
              <w:r w:rsidRPr="00FB292A">
                <w:t>Accept, Accept2, Accept3 = Ordered, Approved, Confirmed, Packaging, In Transit, Delivered, Accepted, Reverted, or Canceled</w:t>
              </w:r>
            </w:ins>
          </w:p>
          <w:p w:rsidRPr="00FB292A" w:rsidR="00257647" w:rsidP="000C15EE" w:rsidRDefault="00257647" w14:paraId="6A6C72CC" w14:textId="77777777">
            <w:pPr>
              <w:pStyle w:val="TableListBullet"/>
              <w:rPr>
                <w:ins w:author="Moses, Robbie" w:date="2023-02-23T02:32:00Z" w:id="1325"/>
              </w:rPr>
            </w:pPr>
            <w:ins w:author="Moses, Robbie" w:date="2023-02-23T02:32:00Z" w:id="1326">
              <w:r w:rsidRPr="00FB292A">
                <w:t>Approve, Approve2, Approve3 = Ordered, Approved, Confirmed, Packaging, In Transit, Delivered, Accepted, Reverted, or Canceled</w:t>
              </w:r>
            </w:ins>
          </w:p>
          <w:p w:rsidRPr="00FB292A" w:rsidR="00257647" w:rsidP="000C15EE" w:rsidRDefault="00257647" w14:paraId="5D7CED2D" w14:textId="77777777">
            <w:pPr>
              <w:pStyle w:val="TableListBullet"/>
              <w:rPr>
                <w:ins w:author="Moses, Robbie" w:date="2023-02-23T02:32:00Z" w:id="1327"/>
              </w:rPr>
            </w:pPr>
            <w:ins w:author="Moses, Robbie" w:date="2023-02-23T02:32:00Z" w:id="1328">
              <w:r w:rsidRPr="00FB292A">
                <w:t>Cancel, Cancel2, Cancel3 = Ordered, Approved, Confirmed, Packaging, In Transit, Delivered, Accepted, Reverted, or Canceled</w:t>
              </w:r>
            </w:ins>
          </w:p>
          <w:p w:rsidRPr="00FB292A" w:rsidR="00257647" w:rsidP="000C15EE" w:rsidRDefault="00257647" w14:paraId="1CA3B4DC" w14:textId="77777777">
            <w:pPr>
              <w:pStyle w:val="TableListBullet"/>
              <w:rPr>
                <w:ins w:author="Moses, Robbie" w:date="2023-02-23T02:32:00Z" w:id="1329"/>
              </w:rPr>
            </w:pPr>
            <w:ins w:author="Moses, Robbie" w:date="2023-02-23T02:32:00Z" w:id="1330">
              <w:r w:rsidRPr="00FB292A">
                <w:t>Confirm, Confirm2, Confirm3 = Ordered, Approved, Confirmed, Packaging, In Transit, Delivered, Accepted, Reverted, or Canceled</w:t>
              </w:r>
            </w:ins>
          </w:p>
          <w:p w:rsidRPr="00FB292A" w:rsidR="00257647" w:rsidP="000C15EE" w:rsidRDefault="00257647" w14:paraId="4F5E29C6" w14:textId="77777777">
            <w:pPr>
              <w:pStyle w:val="TableListBullet"/>
              <w:rPr>
                <w:ins w:author="Moses, Robbie" w:date="2023-02-23T02:32:00Z" w:id="1331"/>
              </w:rPr>
            </w:pPr>
            <w:ins w:author="Moses, Robbie" w:date="2023-02-23T02:32:00Z" w:id="1332">
              <w:r w:rsidRPr="00FB292A">
                <w:t>Delete, Delete2, Delete3 = Does Not Exist</w:t>
              </w:r>
            </w:ins>
          </w:p>
          <w:p w:rsidRPr="00FB292A" w:rsidR="00257647" w:rsidP="000C15EE" w:rsidRDefault="00257647" w14:paraId="6A756034" w14:textId="77777777">
            <w:pPr>
              <w:pStyle w:val="TableListBullet"/>
              <w:rPr>
                <w:ins w:author="Moses, Robbie" w:date="2023-02-23T02:32:00Z" w:id="1333"/>
              </w:rPr>
            </w:pPr>
            <w:ins w:author="Moses, Robbie" w:date="2023-02-23T02:32:00Z" w:id="1334">
              <w:r w:rsidRPr="00FB292A">
                <w:t>Edit, Edit2, Edit3 = Ordered, Approved, Confirmed, Packaging, In Transit, Delivered, Accepted, Reverted, or Canceled</w:t>
              </w:r>
            </w:ins>
          </w:p>
          <w:p w:rsidRPr="00FB292A" w:rsidR="00257647" w:rsidP="000C15EE" w:rsidRDefault="00257647" w14:paraId="33F88B79" w14:textId="77777777">
            <w:pPr>
              <w:pStyle w:val="TableListBullet"/>
              <w:rPr>
                <w:ins w:author="Moses, Robbie" w:date="2023-02-23T02:32:00Z" w:id="1335"/>
              </w:rPr>
            </w:pPr>
            <w:ins w:author="Moses, Robbie" w:date="2023-02-23T02:32:00Z" w:id="1336">
              <w:r w:rsidRPr="00FB292A">
                <w:t>Order = Ordered, Approved, Confirmed, Packaging, In Transit, Delivered, Accepted, Reverted, or Canceled</w:t>
              </w:r>
            </w:ins>
          </w:p>
          <w:p w:rsidRPr="00FB292A" w:rsidR="00257647" w:rsidP="000C15EE" w:rsidRDefault="00257647" w14:paraId="610B7FF7" w14:textId="77777777">
            <w:pPr>
              <w:pStyle w:val="TableListBullet"/>
              <w:rPr>
                <w:ins w:author="Moses, Robbie" w:date="2023-02-23T02:32:00Z" w:id="1337"/>
              </w:rPr>
            </w:pPr>
            <w:ins w:author="Moses, Robbie" w:date="2023-02-23T02:32:00Z" w:id="1338">
              <w:r w:rsidRPr="00FB292A">
                <w:t>Reject, Reject2, Reject3 = Canceled</w:t>
              </w:r>
            </w:ins>
          </w:p>
          <w:p w:rsidRPr="00FB292A" w:rsidR="00257647" w:rsidP="000C15EE" w:rsidRDefault="00257647" w14:paraId="11390CDC" w14:textId="77777777">
            <w:pPr>
              <w:pStyle w:val="TableListBullet"/>
              <w:rPr>
                <w:ins w:author="Moses, Robbie" w:date="2023-02-23T02:32:00Z" w:id="1339"/>
                <w:rFonts w:cs="Arial"/>
                <w:lang w:val="en-US" w:bidi="en-US"/>
              </w:rPr>
            </w:pPr>
            <w:ins w:author="Moses, Robbie" w:date="2023-02-23T02:32:00Z" w:id="1340">
              <w:r w:rsidRPr="00FB292A">
                <w:t>Revert, Revert2, Revert3 = Canceled</w:t>
              </w:r>
            </w:ins>
          </w:p>
        </w:tc>
      </w:tr>
      <w:tr w:rsidR="00257647" w:rsidTr="79D9DC4C" w14:paraId="69627C68" w14:textId="77777777">
        <w:trPr>
          <w:ins w:author="Moses, Robbie" w:date="2023-02-23T02:32:00Z" w:id="1341"/>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5D0B9F93" w14:textId="77777777">
            <w:pPr>
              <w:pStyle w:val="TableBody"/>
              <w:rPr>
                <w:ins w:author="Moses, Robbie" w:date="2023-02-23T02:32:00Z" w:id="1342"/>
                <w:b/>
                <w:bCs/>
              </w:rPr>
            </w:pPr>
            <w:ins w:author="Moses, Robbie" w:date="2023-02-23T02:32:00Z" w:id="1343">
              <w:r w:rsidRPr="00F208BC">
                <w:rPr>
                  <w:b/>
                  <w:bCs/>
                </w:rPr>
                <w:t>Task Owner</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21F5AFB5" w14:textId="77777777">
            <w:pPr>
              <w:pStyle w:val="TableBody"/>
              <w:rPr>
                <w:ins w:author="Moses, Robbie" w:date="2023-02-23T02:32:00Z" w:id="1344"/>
                <w:rFonts w:cs="Arial"/>
                <w:lang w:val="en-US" w:bidi="en-US"/>
              </w:rPr>
            </w:pPr>
            <w:ins w:author="Moses, Robbie" w:date="2023-02-23T02:32:00Z" w:id="1345">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rsidTr="79D9DC4C" w14:paraId="18951E2A" w14:textId="77777777">
        <w:trPr>
          <w:ins w:author="Moses, Robbie" w:date="2023-02-23T02:32:00Z" w:id="1346"/>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024B90D4" w14:textId="77777777">
            <w:pPr>
              <w:pStyle w:val="TableBody"/>
              <w:rPr>
                <w:ins w:author="Moses, Robbie" w:date="2023-02-23T02:32:00Z" w:id="1347"/>
                <w:b/>
                <w:bCs/>
              </w:rPr>
            </w:pPr>
            <w:ins w:author="Moses, Robbie" w:date="2023-02-23T02:32:00Z" w:id="1348">
              <w:r w:rsidRPr="00F208BC">
                <w:rPr>
                  <w:b/>
                  <w:bCs/>
                </w:rPr>
                <w:t>Ignore Flag</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27FFCFD6" w14:textId="77777777">
            <w:pPr>
              <w:pStyle w:val="TableBody"/>
              <w:rPr>
                <w:ins w:author="Moses, Robbie" w:date="2023-02-23T02:32:00Z" w:id="1349"/>
              </w:rPr>
            </w:pPr>
            <w:ins w:author="Moses, Robbie" w:date="2023-02-23T02:32:00Z" w:id="1350">
              <w:r>
                <w:t xml:space="preserve">Users select between </w:t>
              </w:r>
              <w:r w:rsidRPr="00EC1575">
                <w:rPr>
                  <w:b/>
                  <w:bCs/>
                </w:rPr>
                <w:t xml:space="preserve">“Mark”, “Unmark”, </w:t>
              </w:r>
              <w:r w:rsidRPr="00EC1575">
                <w:t>and</w:t>
              </w:r>
              <w:r w:rsidRPr="00EC1575">
                <w:rPr>
                  <w:b/>
                  <w:bCs/>
                </w:rPr>
                <w:t xml:space="preserve"> “Retain”</w:t>
              </w:r>
            </w:ins>
          </w:p>
          <w:p w:rsidR="00257647" w:rsidP="000C15EE" w:rsidRDefault="00257647" w14:paraId="1BD50EC7" w14:textId="77777777">
            <w:pPr>
              <w:pStyle w:val="TableBody"/>
              <w:rPr>
                <w:ins w:author="Moses, Robbie" w:date="2023-02-23T02:32:00Z" w:id="1351"/>
              </w:rPr>
            </w:pPr>
            <w:ins w:author="Moses, Robbie" w:date="2023-02-23T02:32:00Z" w:id="1352">
              <w:r w:rsidRPr="00F83C13">
                <w:rPr>
                  <w:b/>
                </w:rPr>
                <w:t>Mark</w:t>
              </w:r>
              <w:r>
                <w:t>: Tells OptiCash that the Order will not arrive if the associated Task occurs</w:t>
              </w:r>
            </w:ins>
          </w:p>
          <w:p w:rsidRPr="002D18C3" w:rsidR="00257647" w:rsidP="000C15EE" w:rsidRDefault="00257647" w14:paraId="57A49E17" w14:textId="77777777">
            <w:pPr>
              <w:pStyle w:val="TableBody"/>
              <w:rPr>
                <w:ins w:author="Moses, Robbie" w:date="2023-02-23T02:32:00Z" w:id="1353"/>
              </w:rPr>
            </w:pPr>
            <w:ins w:author="Moses, Robbie" w:date="2023-02-23T02:32:00Z" w:id="1354">
              <w:r w:rsidRPr="00F83C13">
                <w:rPr>
                  <w:b/>
                </w:rPr>
                <w:t>Unmark:</w:t>
              </w:r>
              <w:r>
                <w:rPr>
                  <w:b/>
                </w:rPr>
                <w:t xml:space="preserve"> </w:t>
              </w:r>
              <w:r>
                <w:t>Tells OptiCash to again consider the Order to be received or going to be received if it was Marked not to arrive in the prior State</w:t>
              </w:r>
            </w:ins>
          </w:p>
          <w:p w:rsidRPr="00FB292A" w:rsidR="00257647" w:rsidP="000C15EE" w:rsidRDefault="00257647" w14:paraId="6151C23A" w14:textId="77777777">
            <w:pPr>
              <w:pStyle w:val="TableBody"/>
              <w:rPr>
                <w:ins w:author="Moses, Robbie" w:date="2023-02-23T02:32:00Z" w:id="1355"/>
                <w:rFonts w:cs="Arial"/>
                <w:lang w:val="en-US" w:bidi="en-US"/>
              </w:rPr>
            </w:pPr>
            <w:ins w:author="Moses, Robbie" w:date="2023-02-23T02:32:00Z" w:id="1356">
              <w:r w:rsidRPr="00F83C13">
                <w:rPr>
                  <w:b/>
                </w:rPr>
                <w:t>Retain</w:t>
              </w:r>
              <w:r>
                <w:t xml:space="preserve">: Tells OptiCash to keep whatever </w:t>
              </w:r>
              <w:r w:rsidRPr="00EC1575">
                <w:rPr>
                  <w:b/>
                  <w:bCs/>
                </w:rPr>
                <w:t>“Ignore Flag”</w:t>
              </w:r>
              <w:r>
                <w:t xml:space="preserve"> status was in place with the prior order State</w:t>
              </w:r>
            </w:ins>
          </w:p>
        </w:tc>
      </w:tr>
      <w:tr w:rsidR="00257647" w:rsidTr="79D9DC4C" w14:paraId="0C6CF07D" w14:textId="77777777">
        <w:trPr>
          <w:ins w:author="Moses, Robbie" w:date="2023-02-23T02:32:00Z" w:id="1357"/>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2BB2E4BC" w14:textId="77777777">
            <w:pPr>
              <w:pStyle w:val="TableBody"/>
              <w:rPr>
                <w:ins w:author="Moses, Robbie" w:date="2023-02-23T02:32:00Z" w:id="1358"/>
                <w:b/>
                <w:bCs/>
              </w:rPr>
            </w:pPr>
            <w:ins w:author="Moses, Robbie" w:date="2023-02-23T02:32:00Z" w:id="1359">
              <w:r w:rsidRPr="00F208BC">
                <w:rPr>
                  <w:b/>
                  <w:bCs/>
                </w:rPr>
                <w:t>Cut Off Time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08FDD1F9" w14:textId="77777777">
            <w:pPr>
              <w:pStyle w:val="TableBody"/>
              <w:rPr>
                <w:ins w:author="Moses, Robbie" w:date="2023-02-23T02:32:00Z" w:id="1360"/>
              </w:rPr>
            </w:pPr>
            <w:ins w:author="Moses, Robbie" w:date="2023-02-23T02:32:00Z" w:id="1361">
              <w:r w:rsidRPr="00FB292A">
                <w:t>The time in ‘HHMM’ format that the user has to accomplish the Task. After this time has elapsed, the branch user will no longer have the ability to perform the task.</w:t>
              </w:r>
            </w:ins>
          </w:p>
        </w:tc>
      </w:tr>
      <w:tr w:rsidR="00257647" w:rsidTr="79D9DC4C" w14:paraId="6FD01E9A" w14:textId="77777777">
        <w:trPr>
          <w:ins w:author="Moses, Robbie" w:date="2023-02-23T02:32:00Z" w:id="1362"/>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4A529346" w14:textId="77777777">
            <w:pPr>
              <w:pStyle w:val="TableBody"/>
              <w:rPr>
                <w:ins w:author="Moses, Robbie" w:date="2023-02-23T02:32:00Z" w:id="1363"/>
                <w:b/>
                <w:bCs/>
              </w:rPr>
            </w:pPr>
            <w:ins w:author="Moses, Robbie" w:date="2023-02-23T02:32:00Z" w:id="1364">
              <w:r w:rsidRPr="00F208BC">
                <w:rPr>
                  <w:b/>
                  <w:bCs/>
                </w:rPr>
                <w:t>Expiration Time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5CE8B02E" w14:textId="77777777">
            <w:pPr>
              <w:pStyle w:val="TableBody"/>
              <w:rPr>
                <w:ins w:author="Moses, Robbie" w:date="2023-02-23T02:32:00Z" w:id="1365"/>
              </w:rPr>
            </w:pPr>
            <w:ins w:author="Moses, Robbie" w:date="2023-02-23T02:32:00Z" w:id="1366">
              <w:r w:rsidRPr="00FB292A">
                <w:t xml:space="preserve">The amount of time that the task is valid. This means the user has a soft cut-off time. They are still able to process the orders, but any expired tasks performed will be flagged to the OptiCash Analyst. </w:t>
              </w:r>
            </w:ins>
          </w:p>
          <w:p w:rsidRPr="00FB292A" w:rsidR="00257647" w:rsidP="000C15EE" w:rsidRDefault="00257647" w14:paraId="65BBC70D" w14:textId="77777777">
            <w:pPr>
              <w:pStyle w:val="TableBody"/>
              <w:rPr>
                <w:ins w:author="Moses, Robbie" w:date="2023-02-23T02:32:00Z" w:id="1367"/>
              </w:rPr>
            </w:pPr>
            <w:ins w:author="Moses, Robbie" w:date="2023-02-23T02:32:00Z" w:id="1368">
              <w:r w:rsidRPr="00FB292A">
                <w:t>Tasks can be processed in days, hours, and minutes with any combination in between (i.e., 2 days and 1 minute)</w:t>
              </w:r>
            </w:ins>
          </w:p>
        </w:tc>
      </w:tr>
      <w:tr w:rsidR="00257647" w:rsidTr="79D9DC4C" w14:paraId="795BA478" w14:textId="77777777">
        <w:trPr>
          <w:ins w:author="Moses, Robbie" w:date="2023-02-23T02:32:00Z" w:id="1369"/>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1E32F4D5" w14:textId="77777777">
            <w:pPr>
              <w:pStyle w:val="TableBody"/>
              <w:rPr>
                <w:ins w:author="Moses, Robbie" w:date="2023-02-23T02:32:00Z" w:id="1370"/>
                <w:b/>
                <w:bCs/>
              </w:rPr>
            </w:pPr>
            <w:ins w:author="Moses, Robbie" w:date="2023-02-23T02:32:00Z" w:id="1371">
              <w:r w:rsidRPr="00F208BC">
                <w:rPr>
                  <w:b/>
                  <w:bCs/>
                </w:rPr>
                <w:t>Timestamp Editable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23E73EA9" w14:textId="77777777">
            <w:pPr>
              <w:pStyle w:val="TableBody"/>
              <w:rPr>
                <w:ins w:author="Moses, Robbie" w:date="2023-02-23T02:32:00Z" w:id="1372"/>
              </w:rPr>
            </w:pPr>
            <w:ins w:author="Moses, Robbie" w:date="2023-02-23T02:32:00Z" w:id="1373">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rsidTr="79D9DC4C" w14:paraId="59BBC3B2" w14:textId="77777777">
        <w:trPr>
          <w:ins w:author="Moses, Robbie" w:date="2023-02-23T02:32:00Z" w:id="1374"/>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4BC18FF2" w14:textId="77777777">
            <w:pPr>
              <w:pStyle w:val="TableBody"/>
              <w:rPr>
                <w:ins w:author="Moses, Robbie" w:date="2023-02-23T02:32:00Z" w:id="1375"/>
                <w:b/>
                <w:bCs/>
              </w:rPr>
            </w:pPr>
            <w:ins w:author="Moses, Robbie" w:date="2023-02-23T02:32:00Z" w:id="1376">
              <w:r w:rsidRPr="00F208BC">
                <w:rPr>
                  <w:b/>
                  <w:bCs/>
                </w:rPr>
                <w:t>Require Manifest</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5BBC1699" w14:textId="77777777">
            <w:pPr>
              <w:pStyle w:val="TableBody"/>
              <w:rPr>
                <w:ins w:author="Moses, Robbie" w:date="2023-02-23T02:32:00Z" w:id="1377"/>
              </w:rPr>
            </w:pPr>
            <w:ins w:author="Moses, Robbie" w:date="2023-02-23T02:32:00Z" w:id="1378">
              <w:r>
                <w:t>Indicates if the system should require that an order manifest exist before this Task can be executed.</w:t>
              </w:r>
            </w:ins>
          </w:p>
        </w:tc>
      </w:tr>
      <w:tr w:rsidR="00257647" w:rsidTr="79D9DC4C" w14:paraId="453D420C" w14:textId="77777777">
        <w:trPr>
          <w:ins w:author="Moses, Robbie" w:date="2023-02-23T02:32:00Z" w:id="1379"/>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134F74E2" w14:textId="77777777">
            <w:pPr>
              <w:pStyle w:val="TableBody"/>
              <w:rPr>
                <w:ins w:author="Moses, Robbie" w:date="2023-02-23T02:32:00Z" w:id="1380"/>
                <w:b/>
                <w:bCs/>
              </w:rPr>
            </w:pPr>
            <w:ins w:author="Moses, Robbie" w:date="2023-02-23T02:32:00Z" w:id="1381">
              <w:r w:rsidRPr="00F208BC">
                <w:rPr>
                  <w:b/>
                  <w:bCs/>
                </w:rPr>
                <w:t>Require Route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FB292A" w:rsidR="00257647" w:rsidP="000C15EE" w:rsidRDefault="00257647" w14:paraId="6A43C72F" w14:textId="77777777">
            <w:pPr>
              <w:pStyle w:val="TableBody"/>
              <w:rPr>
                <w:ins w:author="Moses, Robbie" w:date="2023-02-23T02:32:00Z" w:id="1382"/>
              </w:rPr>
            </w:pPr>
            <w:ins w:author="Moses, Robbie" w:date="2023-02-23T02:32:00Z" w:id="1383">
              <w:r>
                <w:t>Indicates if the system should require that a Route Plan exist for this order before this Task can be executed.</w:t>
              </w:r>
            </w:ins>
          </w:p>
        </w:tc>
      </w:tr>
    </w:tbl>
    <w:p w:rsidR="79D9DC4C" w:rsidRDefault="79D9DC4C" w14:paraId="49323F3B" w14:textId="02C21D91"/>
    <w:p w:rsidRPr="000116E0" w:rsidR="00257647" w:rsidP="00257647" w:rsidRDefault="00257647" w14:paraId="5A1B9662" w14:textId="7B6131CB">
      <w:pPr>
        <w:pStyle w:val="TopofSection"/>
        <w:rPr>
          <w:ins w:author="Moses, Robbie" w:date="2023-02-23T02:32:00Z" w:id="1384"/>
          <w:color w:val="9BBB59"/>
          <w:lang w:val="en-US"/>
        </w:rPr>
      </w:pPr>
      <w:ins w:author="Moses, Robbie" w:date="2023-02-23T02:32:00Z" w:id="1385">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Pr="000116E0" w:rsidR="000116E0">
        <w:rPr>
          <w:rStyle w:val="Hyperlink"/>
          <w:rFonts w:eastAsiaTheme="majorEastAsia"/>
          <w:color w:val="9BBB59"/>
          <w:u w:val="none"/>
          <w:lang w:val="en-US"/>
        </w:rPr>
        <w:fldChar w:fldCharType="begin"/>
      </w:r>
      <w:r w:rsidRPr="000116E0" w:rsidR="000116E0">
        <w:rPr>
          <w:rStyle w:val="Hyperlink"/>
          <w:rFonts w:eastAsiaTheme="majorEastAsia"/>
          <w:color w:val="9BBB59"/>
          <w:u w:val="none"/>
          <w:lang w:val="en-US"/>
        </w:rPr>
        <w:instrText xml:space="preserve"> REF _Ref128021157 \h  \* MERGEFORMAT </w:instrText>
      </w:r>
      <w:r w:rsidRPr="000116E0" w:rsidR="000116E0">
        <w:rPr>
          <w:rStyle w:val="Hyperlink"/>
          <w:rFonts w:eastAsiaTheme="majorEastAsia"/>
          <w:color w:val="9BBB59"/>
          <w:u w:val="none"/>
          <w:lang w:val="en-US"/>
        </w:rPr>
      </w:r>
      <w:r w:rsidRPr="000116E0" w:rsidR="000116E0">
        <w:rPr>
          <w:rStyle w:val="Hyperlink"/>
          <w:rFonts w:eastAsiaTheme="majorEastAsia"/>
          <w:color w:val="9BBB59"/>
          <w:u w:val="none"/>
          <w:lang w:val="en-US"/>
        </w:rPr>
        <w:fldChar w:fldCharType="separate"/>
      </w:r>
      <w:r w:rsidRPr="000116E0" w:rsidR="000116E0">
        <w:t>Settings</w:t>
      </w:r>
      <w:r w:rsidRPr="000116E0" w:rsidR="000116E0">
        <w:rPr>
          <w:rFonts w:ascii="Wingdings" w:hAnsi="Wingdings"/>
        </w:rPr>
        <w:t></w:t>
      </w:r>
      <w:r w:rsidRPr="000116E0" w:rsidR="000116E0">
        <w:t>Order Settings</w:t>
      </w:r>
      <w:r w:rsidRPr="000116E0" w:rsidR="000116E0">
        <w:rPr>
          <w:rStyle w:val="Hyperlink"/>
          <w:rFonts w:eastAsiaTheme="majorEastAsia"/>
          <w:color w:val="9BBB59"/>
          <w:u w:val="none"/>
          <w:lang w:val="en-US"/>
        </w:rPr>
        <w:fldChar w:fldCharType="end"/>
      </w:r>
    </w:p>
    <w:p w:rsidRPr="00036DF1" w:rsidR="00257647" w:rsidP="00257647" w:rsidRDefault="00257647" w14:paraId="6F650723" w14:textId="77777777">
      <w:pPr>
        <w:pStyle w:val="TopofSection"/>
        <w:rPr>
          <w:ins w:author="Moses, Robbie" w:date="2023-02-23T02:32:00Z" w:id="1386"/>
          <w:lang w:val="en-US"/>
        </w:rPr>
      </w:pPr>
    </w:p>
    <w:p w:rsidR="00257647" w:rsidP="00257647" w:rsidRDefault="00024779" w14:paraId="11CFCC3E" w14:textId="242A7EDA">
      <w:pPr>
        <w:pStyle w:val="Heading4"/>
        <w:rPr>
          <w:ins w:author="Moses, Robbie" w:date="2023-02-23T02:32:00Z" w:id="1387"/>
          <w:lang w:val="en-US"/>
        </w:rPr>
      </w:pPr>
      <w:r>
        <w:t>Settings</w:t>
      </w:r>
      <w:ins w:author="Moses, Robbie" w:date="2023-02-23T02:32:00Z" w:id="1388">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rsidR="00257647" w:rsidP="00257647" w:rsidRDefault="00257647" w14:paraId="6BDB2A2E" w14:textId="77777777">
      <w:pPr>
        <w:pStyle w:val="BodyText"/>
        <w:rPr>
          <w:ins w:author="Moses, Robbie" w:date="2023-02-23T02:32:00Z" w:id="1389"/>
        </w:rPr>
      </w:pPr>
      <w:ins w:author="Moses, Robbie" w:date="2023-02-23T02:32:00Z" w:id="1390">
        <w:r>
          <w:t xml:space="preserve">Order Custom Fields can be used in many different ways to allow analysts to collect data for the orders that are not available on the standard order pages. </w:t>
        </w:r>
      </w:ins>
    </w:p>
    <w:p w:rsidR="00257647" w:rsidP="00257647" w:rsidRDefault="00257647" w14:paraId="51EE27BD" w14:textId="77777777">
      <w:pPr>
        <w:pStyle w:val="BodyText"/>
        <w:rPr>
          <w:ins w:author="Moses, Robbie" w:date="2023-02-23T02:32:00Z" w:id="1391"/>
        </w:rPr>
      </w:pPr>
      <w:ins w:author="Moses, Robbie" w:date="2023-02-23T02:32:00Z" w:id="1392">
        <w:r>
          <w:t xml:space="preserve">Ten custom fields are available and can be activated or deactivated as necessary for one type of cashpoint or all cashpoint types. </w:t>
        </w:r>
      </w:ins>
    </w:p>
    <w:p w:rsidR="00257647" w:rsidP="00257647" w:rsidRDefault="00590C13" w14:paraId="38774F68" w14:textId="52D0F481">
      <w:pPr>
        <w:jc w:val="center"/>
        <w:rPr>
          <w:ins w:author="Moses, Robbie" w:date="2023-02-23T02:32:00Z" w:id="1393"/>
        </w:rPr>
      </w:pPr>
      <w:ins w:author="Moses, Robbie" w:date="2023-02-23T04:01:00Z" w:id="1394">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257647" w:rsidP="00257647" w:rsidRDefault="00257647" w14:paraId="09ED1430" w14:textId="77777777">
      <w:pPr>
        <w:pStyle w:val="Caption"/>
        <w:rPr>
          <w:ins w:author="Moses, Robbie" w:date="2023-02-23T02:32:00Z" w:id="1395"/>
          <w:lang w:val="en-US"/>
        </w:rPr>
      </w:pPr>
      <w:ins w:author="Moses, Robbie" w:date="2023-02-23T02:32:00Z" w:id="1396">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rsidTr="79D9DC4C" w14:paraId="35F5BC9C" w14:textId="77777777">
        <w:trPr>
          <w:cantSplit/>
          <w:tblHeader/>
          <w:ins w:author="Moses, Robbie" w:date="2023-02-23T02:32:00Z" w:id="1397"/>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257647" w:rsidP="00170D7D" w:rsidRDefault="00257647" w14:paraId="672C1B33" w14:textId="77777777">
            <w:pPr>
              <w:pStyle w:val="TableHeader"/>
              <w:rPr>
                <w:ins w:author="Moses, Robbie" w:date="2023-02-23T02:32:00Z" w:id="1398"/>
              </w:rPr>
            </w:pPr>
            <w:ins w:author="Moses, Robbie" w:date="2023-02-23T02:32:00Z" w:id="1399">
              <w:r>
                <w:t>Fields</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257647" w:rsidP="00170D7D" w:rsidRDefault="00257647" w14:paraId="221C6259" w14:textId="77777777">
            <w:pPr>
              <w:pStyle w:val="TableHeader"/>
              <w:rPr>
                <w:ins w:author="Moses, Robbie" w:date="2023-02-23T02:32:00Z" w:id="1400"/>
              </w:rPr>
            </w:pPr>
            <w:ins w:author="Moses, Robbie" w:date="2023-02-23T02:32:00Z" w:id="1401">
              <w:r>
                <w:t>Description</w:t>
              </w:r>
            </w:ins>
          </w:p>
        </w:tc>
      </w:tr>
      <w:tr w:rsidR="00257647" w:rsidTr="79D9DC4C" w14:paraId="473BD9C2" w14:textId="77777777">
        <w:trPr>
          <w:cantSplit/>
          <w:ins w:author="Moses, Robbie" w:date="2023-02-23T02:32:00Z" w:id="1402"/>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2F518311" w14:textId="77777777">
            <w:pPr>
              <w:pStyle w:val="TableBody"/>
              <w:rPr>
                <w:ins w:author="Moses, Robbie" w:date="2023-02-23T02:32:00Z" w:id="1403"/>
                <w:b/>
                <w:bCs/>
              </w:rPr>
            </w:pPr>
            <w:ins w:author="Moses, Robbie" w:date="2023-02-23T02:32:00Z" w:id="1404">
              <w:r w:rsidRPr="00F208BC">
                <w:rPr>
                  <w:b/>
                  <w:bCs/>
                </w:rPr>
                <w:t>Field Number</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651DE735" w14:textId="77777777">
            <w:pPr>
              <w:pStyle w:val="TableBody"/>
              <w:rPr>
                <w:ins w:author="Moses, Robbie" w:date="2023-02-23T02:32:00Z" w:id="1405"/>
              </w:rPr>
            </w:pPr>
            <w:ins w:author="Moses, Robbie" w:date="2023-02-23T02:32:00Z" w:id="1406">
              <w:r>
                <w:t>Indicates the Order Custom Field ID</w:t>
              </w:r>
            </w:ins>
          </w:p>
        </w:tc>
      </w:tr>
      <w:tr w:rsidR="00257647" w:rsidTr="79D9DC4C" w14:paraId="3847AA96" w14:textId="77777777">
        <w:trPr>
          <w:cantSplit/>
          <w:ins w:author="Moses, Robbie" w:date="2023-02-23T02:32:00Z" w:id="1407"/>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5E1DCAD4" w14:textId="77777777">
            <w:pPr>
              <w:pStyle w:val="TableBody"/>
              <w:rPr>
                <w:ins w:author="Moses, Robbie" w:date="2023-02-23T02:32:00Z" w:id="1408"/>
                <w:b/>
                <w:bCs/>
              </w:rPr>
            </w:pPr>
            <w:ins w:author="Moses, Robbie" w:date="2023-02-23T02:32:00Z" w:id="1409">
              <w:r w:rsidRPr="00F208BC">
                <w:rPr>
                  <w:b/>
                  <w:bCs/>
                </w:rPr>
                <w:t>Name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37FB21AD" w14:textId="77777777">
            <w:pPr>
              <w:pStyle w:val="TableBody"/>
              <w:rPr>
                <w:ins w:author="Moses, Robbie" w:date="2023-02-23T02:32:00Z" w:id="1410"/>
              </w:rPr>
            </w:pPr>
            <w:ins w:author="Moses, Robbie" w:date="2023-02-23T02:32:00Z" w:id="1411">
              <w:r>
                <w:t xml:space="preserve">Indicates the Name of the Order Custom Field. This will be displayed to the user on the order pages. </w:t>
              </w:r>
            </w:ins>
          </w:p>
        </w:tc>
      </w:tr>
      <w:tr w:rsidR="00257647" w:rsidTr="79D9DC4C" w14:paraId="39A89A1D" w14:textId="77777777">
        <w:trPr>
          <w:cantSplit/>
          <w:ins w:author="Moses, Robbie" w:date="2023-02-23T02:32:00Z" w:id="1412"/>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306813EF" w14:textId="77777777">
            <w:pPr>
              <w:pStyle w:val="TableBody"/>
              <w:rPr>
                <w:ins w:author="Moses, Robbie" w:date="2023-02-23T02:32:00Z" w:id="1413"/>
                <w:b/>
                <w:bCs/>
              </w:rPr>
            </w:pPr>
            <w:ins w:author="Moses, Robbie" w:date="2023-02-23T02:32:00Z" w:id="1414">
              <w:r w:rsidRPr="00F208BC">
                <w:rPr>
                  <w:b/>
                  <w:bCs/>
                </w:rPr>
                <w:t>Description</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23D190B1" w14:textId="77777777">
            <w:pPr>
              <w:pStyle w:val="TableBody"/>
              <w:rPr>
                <w:ins w:author="Moses, Robbie" w:date="2023-02-23T02:32:00Z" w:id="1415"/>
              </w:rPr>
            </w:pPr>
            <w:ins w:author="Moses, Robbie" w:date="2023-02-23T02:32:00Z" w:id="1416">
              <w:r>
                <w:t>Describes the Order Custom Field is for. This field will not be displayed on the order pages.</w:t>
              </w:r>
            </w:ins>
          </w:p>
        </w:tc>
      </w:tr>
      <w:tr w:rsidR="00257647" w:rsidTr="79D9DC4C" w14:paraId="3548CE5A" w14:textId="77777777">
        <w:trPr>
          <w:cantSplit/>
          <w:ins w:author="Moses, Robbie" w:date="2023-02-23T02:32:00Z" w:id="1417"/>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142D0CC6" w14:textId="77777777">
            <w:pPr>
              <w:pStyle w:val="TableBody"/>
              <w:rPr>
                <w:ins w:author="Moses, Robbie" w:date="2023-02-23T02:32:00Z" w:id="1418"/>
                <w:b/>
                <w:bCs/>
              </w:rPr>
            </w:pPr>
            <w:ins w:author="Moses, Robbie" w:date="2023-02-23T02:32:00Z" w:id="1419">
              <w:r w:rsidRPr="00F208BC">
                <w:rPr>
                  <w:b/>
                  <w:bCs/>
                </w:rPr>
                <w:t>Required</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1F4FD149" w14:textId="77777777">
            <w:pPr>
              <w:pStyle w:val="TableBody"/>
              <w:rPr>
                <w:ins w:author="Moses, Robbie" w:date="2023-02-23T02:32:00Z" w:id="1420"/>
              </w:rPr>
            </w:pPr>
            <w:ins w:author="Moses, Robbie" w:date="2023-02-23T02:32:00Z" w:id="1421">
              <w:r>
                <w:t>Indicates the status of the Order Custom Field:</w:t>
              </w:r>
            </w:ins>
          </w:p>
          <w:p w:rsidR="00257647" w:rsidP="000C15EE" w:rsidRDefault="00257647" w14:paraId="541CB0B0" w14:textId="77777777">
            <w:pPr>
              <w:pStyle w:val="TableListBullet"/>
              <w:rPr>
                <w:ins w:author="Moses, Robbie" w:date="2023-02-23T02:32:00Z" w:id="1422"/>
              </w:rPr>
            </w:pPr>
            <w:ins w:author="Moses, Robbie" w:date="2023-02-23T02:32:00Z" w:id="1423">
              <w:r w:rsidRPr="00CE1129">
                <w:rPr>
                  <w:b/>
                  <w:bCs/>
                </w:rPr>
                <w:t>Inactive –</w:t>
              </w:r>
              <w:r>
                <w:t xml:space="preserve"> Not in service for any cashpoints</w:t>
              </w:r>
            </w:ins>
          </w:p>
          <w:p w:rsidR="00257647" w:rsidP="000C15EE" w:rsidRDefault="00257647" w14:paraId="6BB3419A" w14:textId="77777777">
            <w:pPr>
              <w:pStyle w:val="TableListBullet"/>
              <w:rPr>
                <w:ins w:author="Moses, Robbie" w:date="2023-02-23T02:32:00Z" w:id="1424"/>
              </w:rPr>
            </w:pPr>
            <w:ins w:author="Moses, Robbie" w:date="2023-02-23T02:32:00Z" w:id="1425">
              <w:r w:rsidRPr="00CE1129">
                <w:rPr>
                  <w:b/>
                  <w:bCs/>
                </w:rPr>
                <w:t>Optional –</w:t>
              </w:r>
              <w:r>
                <w:t xml:space="preserve"> This is an optional field that does not have to be specified</w:t>
              </w:r>
            </w:ins>
          </w:p>
          <w:p w:rsidR="00257647" w:rsidP="000C15EE" w:rsidRDefault="00257647" w14:paraId="56E89FD7" w14:textId="77777777">
            <w:pPr>
              <w:pStyle w:val="TableListBullet"/>
              <w:rPr>
                <w:ins w:author="Moses, Robbie" w:date="2023-02-23T02:32:00Z" w:id="1426"/>
              </w:rPr>
            </w:pPr>
            <w:ins w:author="Moses, Robbie" w:date="2023-02-23T02:32:00Z" w:id="1427">
              <w:r w:rsidRPr="00CE1129">
                <w:rPr>
                  <w:b/>
                  <w:bCs/>
                </w:rPr>
                <w:t>Required –</w:t>
              </w:r>
              <w:r>
                <w:t xml:space="preserve"> Requires that the value be specified to complete the order</w:t>
              </w:r>
            </w:ins>
          </w:p>
        </w:tc>
      </w:tr>
      <w:tr w:rsidR="00257647" w:rsidTr="79D9DC4C" w14:paraId="378C74AC" w14:textId="77777777">
        <w:trPr>
          <w:cantSplit/>
          <w:ins w:author="Moses, Robbie" w:date="2023-02-23T02:32:00Z" w:id="1428"/>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452124F7" w14:textId="77777777">
            <w:pPr>
              <w:pStyle w:val="TableBody"/>
              <w:rPr>
                <w:ins w:author="Moses, Robbie" w:date="2023-02-23T02:32:00Z" w:id="1429"/>
                <w:b/>
                <w:bCs/>
              </w:rPr>
            </w:pPr>
            <w:ins w:author="Moses, Robbie" w:date="2023-02-23T02:32:00Z" w:id="1430">
              <w:r w:rsidRPr="00F208BC">
                <w:rPr>
                  <w:b/>
                  <w:bCs/>
                </w:rPr>
                <w:t>Field Type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23940281" w14:textId="77777777">
            <w:pPr>
              <w:pStyle w:val="TableBody"/>
              <w:rPr>
                <w:ins w:author="Moses, Robbie" w:date="2023-02-23T02:32:00Z" w:id="1431"/>
              </w:rPr>
            </w:pPr>
            <w:ins w:author="Moses, Robbie" w:date="2023-02-23T02:32:00Z" w:id="1432">
              <w:r>
                <w:t>Indicates the type of Custom Field being specified:</w:t>
              </w:r>
            </w:ins>
          </w:p>
          <w:p w:rsidR="00257647" w:rsidP="000C15EE" w:rsidRDefault="00257647" w14:paraId="0030E27D" w14:textId="77777777">
            <w:pPr>
              <w:pStyle w:val="TableListBullet"/>
              <w:rPr>
                <w:ins w:author="Moses, Robbie" w:date="2023-02-23T02:32:00Z" w:id="1433"/>
              </w:rPr>
            </w:pPr>
            <w:ins w:author="Moses, Robbie" w:date="2023-02-23T02:32:00Z" w:id="1434">
              <w:r w:rsidRPr="004B60B9">
                <w:rPr>
                  <w:b/>
                  <w:bCs/>
                </w:rPr>
                <w:t>Free Text –</w:t>
              </w:r>
              <w:r>
                <w:t xml:space="preserve"> Provides a field for users to type any information necessary to communicate to the analyst. This text field allows any information to be displayed up to the maximum size specified. </w:t>
              </w:r>
            </w:ins>
          </w:p>
          <w:p w:rsidR="00257647" w:rsidP="000C15EE" w:rsidRDefault="00257647" w14:paraId="6E6D7DCB" w14:textId="77777777">
            <w:pPr>
              <w:pStyle w:val="TableListBullet"/>
              <w:rPr>
                <w:ins w:author="Moses, Robbie" w:date="2023-02-23T02:32:00Z" w:id="1435"/>
              </w:rPr>
            </w:pPr>
            <w:ins w:author="Moses, Robbie" w:date="2023-02-23T02:32:00Z" w:id="1436">
              <w:r w:rsidRPr="004B60B9">
                <w:rPr>
                  <w:b/>
                  <w:bCs/>
                </w:rPr>
                <w:t>Pre-set List –</w:t>
              </w:r>
              <w:r>
                <w:t xml:space="preserve"> Displays a list that users can choose from. This list is defined in the Content/Query field as a comma-separated list. </w:t>
              </w:r>
            </w:ins>
          </w:p>
          <w:p w:rsidR="00257647" w:rsidP="000C15EE" w:rsidRDefault="00257647" w14:paraId="797FD146" w14:textId="77777777">
            <w:pPr>
              <w:pStyle w:val="TableListBullet"/>
              <w:rPr>
                <w:ins w:author="Moses, Robbie" w:date="2023-02-23T02:32:00Z" w:id="1437"/>
              </w:rPr>
            </w:pPr>
            <w:ins w:author="Moses, Robbie" w:date="2023-02-23T02:32:00Z" w:id="1438">
              <w:r w:rsidRPr="004B60B9">
                <w:rPr>
                  <w:b/>
                  <w:bCs/>
                </w:rPr>
                <w:t>SQL Query –</w:t>
              </w:r>
              <w:r>
                <w:t xml:space="preserve"> Displays a list of information (similar to Pre-set List but automatically populated from an SQL query.) Queries can only be set up by an administrator.</w:t>
              </w:r>
            </w:ins>
          </w:p>
        </w:tc>
      </w:tr>
      <w:tr w:rsidR="00257647" w:rsidTr="79D9DC4C" w14:paraId="42F845D3" w14:textId="77777777">
        <w:trPr>
          <w:cantSplit/>
          <w:ins w:author="Moses, Robbie" w:date="2023-02-23T02:32:00Z" w:id="1439"/>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2264C945" w14:textId="77777777">
            <w:pPr>
              <w:pStyle w:val="TableBody"/>
              <w:rPr>
                <w:ins w:author="Moses, Robbie" w:date="2023-02-23T02:32:00Z" w:id="1440"/>
                <w:b/>
                <w:bCs/>
              </w:rPr>
            </w:pPr>
            <w:ins w:author="Moses, Robbie" w:date="2023-02-23T02:32:00Z" w:id="1441">
              <w:r w:rsidRPr="00F208BC">
                <w:rPr>
                  <w:b/>
                  <w:bCs/>
                </w:rPr>
                <w:t>Max Size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0F8A2D4B" w14:textId="77777777">
            <w:pPr>
              <w:pStyle w:val="TableBody"/>
              <w:rPr>
                <w:ins w:author="Moses, Robbie" w:date="2023-02-23T02:32:00Z" w:id="1442"/>
              </w:rPr>
            </w:pPr>
            <w:ins w:author="Moses, Robbie" w:date="2023-02-23T02:32:00Z" w:id="1443">
              <w:r>
                <w:t>Indicates the maximum size of the field for Free Text fields</w:t>
              </w:r>
            </w:ins>
          </w:p>
        </w:tc>
      </w:tr>
      <w:tr w:rsidR="00257647" w:rsidTr="79D9DC4C" w14:paraId="6299E9AB" w14:textId="77777777">
        <w:trPr>
          <w:cantSplit/>
          <w:ins w:author="Moses, Robbie" w:date="2023-02-23T02:32:00Z" w:id="1444"/>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499B969B" w14:textId="77777777">
            <w:pPr>
              <w:pStyle w:val="TableBody"/>
              <w:rPr>
                <w:ins w:author="Moses, Robbie" w:date="2023-02-23T02:32:00Z" w:id="1445"/>
                <w:b/>
                <w:bCs/>
              </w:rPr>
            </w:pPr>
            <w:ins w:author="Moses, Robbie" w:date="2023-02-23T02:32:00Z" w:id="1446">
              <w:r w:rsidRPr="00F208BC">
                <w:rPr>
                  <w:b/>
                  <w:bCs/>
                </w:rPr>
                <w:t>Default Value</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70ED81D0" w14:textId="77777777">
            <w:pPr>
              <w:pStyle w:val="TableBody"/>
              <w:rPr>
                <w:ins w:author="Moses, Robbie" w:date="2023-02-23T02:32:00Z" w:id="1447"/>
              </w:rPr>
            </w:pPr>
            <w:ins w:author="Moses, Robbie" w:date="2023-02-23T02:32:00Z" w:id="1448">
              <w:r>
                <w:t xml:space="preserve">Indicates the information that should be in the field by default. </w:t>
              </w:r>
            </w:ins>
          </w:p>
        </w:tc>
      </w:tr>
      <w:tr w:rsidR="00257647" w:rsidTr="79D9DC4C" w14:paraId="2ADE8348" w14:textId="77777777">
        <w:trPr>
          <w:cantSplit/>
          <w:ins w:author="Moses, Robbie" w:date="2023-02-23T02:32:00Z" w:id="1449"/>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45A62E8C" w14:textId="77777777">
            <w:pPr>
              <w:pStyle w:val="TableBody"/>
              <w:rPr>
                <w:ins w:author="Moses, Robbie" w:date="2023-02-23T02:32:00Z" w:id="1450"/>
                <w:b/>
                <w:bCs/>
              </w:rPr>
            </w:pPr>
            <w:ins w:author="Moses, Robbie" w:date="2023-02-23T02:32:00Z" w:id="1451">
              <w:r w:rsidRPr="00F208BC">
                <w:rPr>
                  <w:b/>
                  <w:bCs/>
                </w:rPr>
                <w:t>Content / Query</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13547A24" w14:textId="77777777">
            <w:pPr>
              <w:pStyle w:val="TableBody"/>
              <w:rPr>
                <w:ins w:author="Moses, Robbie" w:date="2023-02-23T02:32:00Z" w:id="1452"/>
              </w:rPr>
            </w:pPr>
            <w:ins w:author="Moses, Robbie" w:date="2023-02-23T02:32:00Z" w:id="1453">
              <w:r>
                <w:t>Indicates the content (comma-separated list) or SQL query that is to be used to populate the options.</w:t>
              </w:r>
            </w:ins>
          </w:p>
        </w:tc>
      </w:tr>
      <w:tr w:rsidR="00257647" w:rsidTr="79D9DC4C" w14:paraId="2B2DA34A" w14:textId="77777777">
        <w:trPr>
          <w:cantSplit/>
          <w:ins w:author="Moses, Robbie" w:date="2023-02-23T02:32:00Z" w:id="1454"/>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355F3095" w14:textId="77777777">
            <w:pPr>
              <w:pStyle w:val="TableBody"/>
              <w:rPr>
                <w:ins w:author="Moses, Robbie" w:date="2023-02-23T02:32:00Z" w:id="1455"/>
                <w:b/>
                <w:bCs/>
              </w:rPr>
            </w:pPr>
            <w:ins w:author="Moses, Robbie" w:date="2023-02-23T02:32:00Z" w:id="1456">
              <w:r w:rsidRPr="00F208BC">
                <w:rPr>
                  <w:b/>
                  <w:bCs/>
                </w:rPr>
                <w:t>Editing Values</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1FD78C4A" w14:textId="77777777">
            <w:pPr>
              <w:pStyle w:val="TableBody"/>
              <w:rPr>
                <w:ins w:author="Moses, Robbie" w:date="2023-02-23T02:32:00Z" w:id="1457"/>
              </w:rPr>
            </w:pPr>
            <w:ins w:author="Moses, Robbie" w:date="2023-02-23T02:32:00Z" w:id="1458">
              <w:r>
                <w:t>Clicking on any of the Custom Field Name hyperlinks will take the user to the editing page to allow for the editing of the custom field.</w:t>
              </w:r>
            </w:ins>
          </w:p>
        </w:tc>
      </w:tr>
      <w:tr w:rsidR="00257647" w:rsidTr="79D9DC4C" w14:paraId="3EA48316" w14:textId="77777777">
        <w:trPr>
          <w:cantSplit/>
          <w:ins w:author="Moses, Robbie" w:date="2023-02-23T02:32:00Z" w:id="1459"/>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10DE0E66" w14:textId="77777777">
            <w:pPr>
              <w:pStyle w:val="TableBody"/>
              <w:rPr>
                <w:ins w:author="Moses, Robbie" w:date="2023-02-23T02:32:00Z" w:id="1460"/>
                <w:b/>
                <w:bCs/>
              </w:rPr>
            </w:pPr>
            <w:ins w:author="Moses, Robbie" w:date="2023-02-23T02:32:00Z" w:id="1461">
              <w:r w:rsidRPr="00F208BC">
                <w:rPr>
                  <w:b/>
                  <w:bCs/>
                </w:rPr>
                <w:t>Save button</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31DB2198" w14:textId="77777777">
            <w:pPr>
              <w:pStyle w:val="TableBody"/>
              <w:rPr>
                <w:ins w:author="Moses, Robbie" w:date="2023-02-23T02:32:00Z" w:id="1462"/>
              </w:rPr>
            </w:pPr>
            <w:ins w:author="Moses, Robbie" w:date="2023-02-23T02:32:00Z" w:id="1463">
              <w:r>
                <w:t>Saves changes made during editing.</w:t>
              </w:r>
            </w:ins>
          </w:p>
        </w:tc>
      </w:tr>
      <w:tr w:rsidR="00257647" w:rsidTr="79D9DC4C" w14:paraId="01EC40E7" w14:textId="77777777">
        <w:trPr>
          <w:cantSplit/>
          <w:ins w:author="Moses, Robbie" w:date="2023-02-23T02:32:00Z" w:id="1464"/>
        </w:trPr>
        <w:tc>
          <w:tcPr>
            <w:tcW w:w="2592" w:type="dxa"/>
            <w:tcBorders>
              <w:top w:val="single" w:color="000000" w:themeColor="text1" w:sz="4" w:space="0"/>
              <w:left w:val="single" w:color="000000" w:themeColor="text1" w:sz="4" w:space="0"/>
              <w:bottom w:val="single" w:color="000000" w:themeColor="text1" w:sz="4" w:space="0"/>
            </w:tcBorders>
          </w:tcPr>
          <w:p w:rsidRPr="00F208BC" w:rsidR="00257647" w:rsidP="000C15EE" w:rsidRDefault="00257647" w14:paraId="4845A5AE" w14:textId="77777777">
            <w:pPr>
              <w:pStyle w:val="TableBody"/>
              <w:rPr>
                <w:ins w:author="Moses, Robbie" w:date="2023-02-23T02:32:00Z" w:id="1465"/>
                <w:b/>
                <w:bCs/>
              </w:rPr>
            </w:pPr>
            <w:ins w:author="Moses, Robbie" w:date="2023-02-23T02:32:00Z" w:id="1466">
              <w:r w:rsidRPr="00F208BC">
                <w:rPr>
                  <w:b/>
                  <w:bCs/>
                </w:rPr>
                <w:t>Cancel button</w:t>
              </w:r>
            </w:ins>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257647" w:rsidP="000C15EE" w:rsidRDefault="00257647" w14:paraId="32F1D103" w14:textId="77777777">
            <w:pPr>
              <w:pStyle w:val="TableBody"/>
              <w:rPr>
                <w:ins w:author="Moses, Robbie" w:date="2023-02-23T02:32:00Z" w:id="1467"/>
              </w:rPr>
            </w:pPr>
            <w:ins w:author="Moses, Robbie" w:date="2023-02-23T02:32:00Z" w:id="1468">
              <w:r>
                <w:t xml:space="preserve">Cancels any changes made to the Order Custom Fields </w:t>
              </w:r>
            </w:ins>
          </w:p>
        </w:tc>
      </w:tr>
    </w:tbl>
    <w:p w:rsidR="79D9DC4C" w:rsidRDefault="79D9DC4C" w14:paraId="2ABC775A" w14:textId="5948842B"/>
    <w:p w:rsidRPr="001727DF" w:rsidR="00257647" w:rsidP="00257647" w:rsidRDefault="00257647" w14:paraId="5F82851B" w14:textId="5034080E">
      <w:pPr>
        <w:pStyle w:val="TopofSection"/>
        <w:rPr>
          <w:ins w:author="Moses, Robbie" w:date="2023-02-23T02:32:00Z" w:id="1469"/>
          <w:color w:val="9BBB59"/>
          <w:lang w:val="en-US"/>
        </w:rPr>
      </w:pPr>
      <w:ins w:author="Moses, Robbie" w:date="2023-02-23T02:32:00Z" w:id="1470">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Pr="001727DF" w:rsidR="001727DF">
        <w:rPr>
          <w:rStyle w:val="Hyperlink"/>
          <w:rFonts w:eastAsiaTheme="majorEastAsia"/>
          <w:color w:val="9BBB59"/>
          <w:u w:val="none"/>
          <w:lang w:val="en-US"/>
        </w:rPr>
        <w:fldChar w:fldCharType="begin"/>
      </w:r>
      <w:r w:rsidRPr="001727DF" w:rsidR="001727DF">
        <w:rPr>
          <w:rStyle w:val="Hyperlink"/>
          <w:rFonts w:eastAsiaTheme="majorEastAsia"/>
          <w:color w:val="9BBB59"/>
          <w:u w:val="none"/>
          <w:lang w:val="en-US"/>
        </w:rPr>
        <w:instrText xml:space="preserve"> REF _Ref128021158 \h  \* MERGEFORMAT </w:instrText>
      </w:r>
      <w:r w:rsidRPr="001727DF" w:rsidR="001727DF">
        <w:rPr>
          <w:rStyle w:val="Hyperlink"/>
          <w:rFonts w:eastAsiaTheme="majorEastAsia"/>
          <w:color w:val="9BBB59"/>
          <w:u w:val="none"/>
          <w:lang w:val="en-US"/>
        </w:rPr>
      </w:r>
      <w:r w:rsidRPr="001727DF" w:rsidR="001727DF">
        <w:rPr>
          <w:rStyle w:val="Hyperlink"/>
          <w:rFonts w:eastAsiaTheme="majorEastAsia"/>
          <w:color w:val="9BBB59"/>
          <w:u w:val="none"/>
          <w:lang w:val="en-US"/>
        </w:rPr>
        <w:fldChar w:fldCharType="separate"/>
      </w:r>
      <w:r w:rsidRPr="001727DF" w:rsidR="001727DF">
        <w:t>Settings</w:t>
      </w:r>
      <w:r w:rsidRPr="001727DF" w:rsidR="001727DF">
        <w:rPr>
          <w:rFonts w:ascii="Wingdings" w:hAnsi="Wingdings"/>
        </w:rPr>
        <w:t></w:t>
      </w:r>
      <w:r w:rsidRPr="001727DF" w:rsidR="001727DF">
        <w:t>Order Settings</w:t>
      </w:r>
      <w:r w:rsidRPr="001727DF" w:rsidR="001727DF">
        <w:rPr>
          <w:rStyle w:val="Hyperlink"/>
          <w:rFonts w:eastAsiaTheme="majorEastAsia"/>
          <w:color w:val="9BBB59"/>
          <w:u w:val="none"/>
          <w:lang w:val="en-US"/>
        </w:rPr>
        <w:fldChar w:fldCharType="end"/>
      </w:r>
      <w:r w:rsidRPr="001727DF" w:rsidR="001727DF">
        <w:rPr>
          <w:color w:val="9BBB59"/>
          <w:lang w:val="en-US"/>
        </w:rPr>
        <w:t xml:space="preserve"> </w:t>
      </w:r>
    </w:p>
    <w:p w:rsidRPr="00E12D74" w:rsidR="00257647" w:rsidP="00257647" w:rsidRDefault="00257647" w14:paraId="2D393694" w14:textId="77777777">
      <w:pPr>
        <w:rPr>
          <w:ins w:author="Moses, Robbie" w:date="2023-02-23T02:32:00Z" w:id="1471"/>
          <w:lang w:eastAsia="x-none" w:bidi="ar-SA"/>
        </w:rPr>
      </w:pPr>
    </w:p>
    <w:p w:rsidR="00257647" w:rsidP="00257647" w:rsidRDefault="007B020B" w14:paraId="06EF871D" w14:textId="0F11F1AE">
      <w:pPr>
        <w:pStyle w:val="Heading4"/>
        <w:rPr>
          <w:ins w:author="Moses, Robbie" w:date="2023-02-23T02:32:00Z" w:id="1472"/>
          <w:lang w:val="en-US"/>
        </w:rPr>
      </w:pPr>
      <w:r>
        <w:t>Settings</w:t>
      </w:r>
      <w:ins w:author="Moses, Robbie" w:date="2023-02-23T02:32:00Z" w:id="1473">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rsidR="00257647" w:rsidP="00257647" w:rsidRDefault="00257647" w14:paraId="2E1F119E" w14:textId="77777777">
      <w:pPr>
        <w:pStyle w:val="BodyText"/>
        <w:rPr>
          <w:ins w:author="Moses, Robbie" w:date="2023-02-23T02:32:00Z" w:id="1474"/>
        </w:rPr>
      </w:pPr>
      <w:ins w:author="Moses, Robbie" w:date="2023-02-23T02:32:00Z" w:id="1475">
        <w:r>
          <w:t>In order to allow Order Custom Fields to apply to a particular type of order and/or cashpoint type, the Order Custom Fields can be associated with the applicable cashpoint and order types.</w:t>
        </w:r>
      </w:ins>
    </w:p>
    <w:p w:rsidR="00257647" w:rsidP="00257647" w:rsidRDefault="0075434C" w14:paraId="78F3A912" w14:textId="1A31B655">
      <w:pPr>
        <w:pStyle w:val="TopofSection"/>
        <w:jc w:val="center"/>
        <w:rPr>
          <w:ins w:author="Moses, Robbie" w:date="2023-02-23T02:32:00Z" w:id="1476"/>
        </w:rPr>
      </w:pPr>
      <w:ins w:author="Moses, Robbie" w:date="2023-02-23T04:02:00Z" w:id="1477">
        <w:r>
          <w:rPr>
            <w:noProof/>
          </w:rPr>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257647" w:rsidP="00257647" w:rsidRDefault="00257647" w14:paraId="36AA0D1A" w14:textId="77777777">
      <w:pPr>
        <w:pStyle w:val="Caption"/>
        <w:rPr>
          <w:ins w:author="Moses, Robbie" w:date="2023-02-23T02:32:00Z" w:id="1478"/>
          <w:lang w:val="en-US"/>
        </w:rPr>
      </w:pPr>
      <w:ins w:author="Moses, Robbie" w:date="2023-02-23T02:32:00Z" w:id="1479">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rsidTr="000C15EE" w14:paraId="5D980F68" w14:textId="77777777">
        <w:trPr>
          <w:cantSplit/>
          <w:tblHeader/>
          <w:ins w:author="Moses, Robbie" w:date="2023-02-23T02:32:00Z" w:id="1480"/>
        </w:trPr>
        <w:tc>
          <w:tcPr>
            <w:tcW w:w="2592" w:type="dxa"/>
            <w:tcBorders>
              <w:top w:val="single" w:color="000000" w:sz="4" w:space="0"/>
              <w:left w:val="single" w:color="000000" w:sz="4" w:space="0"/>
              <w:bottom w:val="single" w:color="000000" w:sz="4" w:space="0"/>
            </w:tcBorders>
            <w:shd w:val="clear" w:color="auto" w:fill="60C03A"/>
          </w:tcPr>
          <w:p w:rsidR="00257647" w:rsidP="00170D7D" w:rsidRDefault="00257647" w14:paraId="34C57823" w14:textId="77777777">
            <w:pPr>
              <w:pStyle w:val="TableHeader"/>
              <w:rPr>
                <w:ins w:author="Moses, Robbie" w:date="2023-02-23T02:32:00Z" w:id="1481"/>
              </w:rPr>
            </w:pPr>
            <w:ins w:author="Moses, Robbie" w:date="2023-02-23T02:32:00Z" w:id="1482">
              <w:r>
                <w:t>Fields</w:t>
              </w:r>
            </w:ins>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257647" w:rsidP="00170D7D" w:rsidRDefault="00257647" w14:paraId="169E9A74" w14:textId="77777777">
            <w:pPr>
              <w:pStyle w:val="TableHeader"/>
              <w:rPr>
                <w:ins w:author="Moses, Robbie" w:date="2023-02-23T02:32:00Z" w:id="1483"/>
              </w:rPr>
            </w:pPr>
            <w:ins w:author="Moses, Robbie" w:date="2023-02-23T02:32:00Z" w:id="1484">
              <w:r>
                <w:t>Description</w:t>
              </w:r>
            </w:ins>
          </w:p>
        </w:tc>
      </w:tr>
      <w:tr w:rsidR="00257647" w:rsidTr="000C15EE" w14:paraId="765366C5" w14:textId="77777777">
        <w:trPr>
          <w:cantSplit/>
          <w:ins w:author="Moses, Robbie" w:date="2023-02-23T02:32:00Z" w:id="1485"/>
        </w:trPr>
        <w:tc>
          <w:tcPr>
            <w:tcW w:w="2592" w:type="dxa"/>
            <w:tcBorders>
              <w:top w:val="single" w:color="000000" w:sz="4" w:space="0"/>
              <w:left w:val="single" w:color="000000" w:sz="4" w:space="0"/>
              <w:bottom w:val="single" w:color="000000" w:sz="4" w:space="0"/>
            </w:tcBorders>
          </w:tcPr>
          <w:p w:rsidRPr="00F208BC" w:rsidR="00257647" w:rsidP="000C15EE" w:rsidRDefault="00257647" w14:paraId="2D93FC9F" w14:textId="77777777">
            <w:pPr>
              <w:pStyle w:val="TableBody"/>
              <w:rPr>
                <w:ins w:author="Moses, Robbie" w:date="2023-02-23T02:32:00Z" w:id="1486"/>
                <w:b/>
                <w:bCs/>
              </w:rPr>
            </w:pPr>
            <w:ins w:author="Moses, Robbie" w:date="2023-02-23T02:32:00Z" w:id="1487">
              <w:r w:rsidRPr="00F208BC">
                <w:rPr>
                  <w:b/>
                  <w:bCs/>
                </w:rPr>
                <w:t>Name</w:t>
              </w:r>
            </w:ins>
          </w:p>
        </w:tc>
        <w:tc>
          <w:tcPr>
            <w:tcW w:w="5478" w:type="dxa"/>
            <w:tcBorders>
              <w:top w:val="single" w:color="000000" w:sz="4" w:space="0"/>
              <w:left w:val="single" w:color="000000" w:sz="4" w:space="0"/>
              <w:bottom w:val="single" w:color="000000" w:sz="4" w:space="0"/>
              <w:right w:val="single" w:color="000000" w:sz="4" w:space="0"/>
            </w:tcBorders>
          </w:tcPr>
          <w:p w:rsidR="00257647" w:rsidP="000C15EE" w:rsidRDefault="00257647" w14:paraId="214F328F" w14:textId="77777777">
            <w:pPr>
              <w:pStyle w:val="TableBody"/>
              <w:rPr>
                <w:ins w:author="Moses, Robbie" w:date="2023-02-23T02:32:00Z" w:id="1488"/>
              </w:rPr>
            </w:pPr>
            <w:ins w:author="Moses, Robbie" w:date="2023-02-23T02:32:00Z" w:id="1489">
              <w:r>
                <w:t>Indicates the Name of the Order Custom Field as defined on the Order Custom Field Definition Page</w:t>
              </w:r>
            </w:ins>
          </w:p>
        </w:tc>
      </w:tr>
      <w:tr w:rsidR="00257647" w:rsidTr="000C15EE" w14:paraId="336316AF" w14:textId="77777777">
        <w:trPr>
          <w:cantSplit/>
          <w:ins w:author="Moses, Robbie" w:date="2023-02-23T02:32:00Z" w:id="1490"/>
        </w:trPr>
        <w:tc>
          <w:tcPr>
            <w:tcW w:w="2592" w:type="dxa"/>
            <w:tcBorders>
              <w:top w:val="single" w:color="000000" w:sz="4" w:space="0"/>
              <w:left w:val="single" w:color="000000" w:sz="4" w:space="0"/>
              <w:bottom w:val="single" w:color="000000" w:sz="4" w:space="0"/>
            </w:tcBorders>
          </w:tcPr>
          <w:p w:rsidRPr="00F208BC" w:rsidR="00257647" w:rsidP="000C15EE" w:rsidRDefault="00257647" w14:paraId="789A9710" w14:textId="77777777">
            <w:pPr>
              <w:pStyle w:val="TableBody"/>
              <w:rPr>
                <w:ins w:author="Moses, Robbie" w:date="2023-02-23T02:32:00Z" w:id="1491"/>
                <w:b/>
                <w:bCs/>
              </w:rPr>
            </w:pPr>
            <w:ins w:author="Moses, Robbie" w:date="2023-02-23T02:32:00Z" w:id="1492">
              <w:r w:rsidRPr="00F208BC">
                <w:rPr>
                  <w:b/>
                  <w:bCs/>
                </w:rPr>
                <w:t>Save button</w:t>
              </w:r>
            </w:ins>
          </w:p>
        </w:tc>
        <w:tc>
          <w:tcPr>
            <w:tcW w:w="5478" w:type="dxa"/>
            <w:tcBorders>
              <w:top w:val="single" w:color="000000" w:sz="4" w:space="0"/>
              <w:left w:val="single" w:color="000000" w:sz="4" w:space="0"/>
              <w:bottom w:val="single" w:color="000000" w:sz="4" w:space="0"/>
              <w:right w:val="single" w:color="000000" w:sz="4" w:space="0"/>
            </w:tcBorders>
          </w:tcPr>
          <w:p w:rsidR="00257647" w:rsidP="000C15EE" w:rsidRDefault="00257647" w14:paraId="5DA2389F" w14:textId="77777777">
            <w:pPr>
              <w:pStyle w:val="TableBody"/>
              <w:rPr>
                <w:ins w:author="Moses, Robbie" w:date="2023-02-23T02:32:00Z" w:id="1493"/>
              </w:rPr>
            </w:pPr>
            <w:ins w:author="Moses, Robbie" w:date="2023-02-23T02:32:00Z" w:id="1494">
              <w:r>
                <w:t>Saves changes made during the editing process</w:t>
              </w:r>
            </w:ins>
          </w:p>
        </w:tc>
      </w:tr>
      <w:tr w:rsidR="00257647" w:rsidTr="000C15EE" w14:paraId="796215E9" w14:textId="77777777">
        <w:trPr>
          <w:cantSplit/>
          <w:ins w:author="Moses, Robbie" w:date="2023-02-23T02:32:00Z" w:id="1495"/>
        </w:trPr>
        <w:tc>
          <w:tcPr>
            <w:tcW w:w="2592" w:type="dxa"/>
            <w:tcBorders>
              <w:top w:val="single" w:color="000000" w:sz="4" w:space="0"/>
              <w:left w:val="single" w:color="000000" w:sz="4" w:space="0"/>
              <w:bottom w:val="single" w:color="000000" w:sz="4" w:space="0"/>
            </w:tcBorders>
          </w:tcPr>
          <w:p w:rsidRPr="00F208BC" w:rsidR="00257647" w:rsidP="000C15EE" w:rsidRDefault="00257647" w14:paraId="7B6A1921" w14:textId="77777777">
            <w:pPr>
              <w:pStyle w:val="TableBody"/>
              <w:rPr>
                <w:ins w:author="Moses, Robbie" w:date="2023-02-23T02:32:00Z" w:id="1496"/>
                <w:b/>
                <w:bCs/>
              </w:rPr>
            </w:pPr>
            <w:ins w:author="Moses, Robbie" w:date="2023-02-23T02:32:00Z" w:id="1497">
              <w:r w:rsidRPr="00F208BC">
                <w:rPr>
                  <w:b/>
                  <w:bCs/>
                </w:rPr>
                <w:t>Cancel button</w:t>
              </w:r>
            </w:ins>
          </w:p>
        </w:tc>
        <w:tc>
          <w:tcPr>
            <w:tcW w:w="5478" w:type="dxa"/>
            <w:tcBorders>
              <w:top w:val="single" w:color="000000" w:sz="4" w:space="0"/>
              <w:left w:val="single" w:color="000000" w:sz="4" w:space="0"/>
              <w:bottom w:val="single" w:color="000000" w:sz="4" w:space="0"/>
              <w:right w:val="single" w:color="000000" w:sz="4" w:space="0"/>
            </w:tcBorders>
          </w:tcPr>
          <w:p w:rsidR="00257647" w:rsidP="000C15EE" w:rsidRDefault="00257647" w14:paraId="3052F3DC" w14:textId="77777777">
            <w:pPr>
              <w:pStyle w:val="TableBody"/>
              <w:rPr>
                <w:ins w:author="Moses, Robbie" w:date="2023-02-23T02:32:00Z" w:id="1498"/>
              </w:rPr>
            </w:pPr>
            <w:ins w:author="Moses, Robbie" w:date="2023-02-23T02:32:00Z" w:id="1499">
              <w:r>
                <w:t>Cancels any changes made during the editing process</w:t>
              </w:r>
            </w:ins>
          </w:p>
        </w:tc>
      </w:tr>
      <w:tr w:rsidR="00257647" w:rsidTr="000C15EE" w14:paraId="67D527B4" w14:textId="77777777">
        <w:trPr>
          <w:cantSplit/>
          <w:ins w:author="Moses, Robbie" w:date="2023-02-23T02:32:00Z" w:id="1500"/>
        </w:trPr>
        <w:tc>
          <w:tcPr>
            <w:tcW w:w="2592" w:type="dxa"/>
            <w:tcBorders>
              <w:top w:val="single" w:color="000000" w:sz="4" w:space="0"/>
              <w:left w:val="single" w:color="000000" w:sz="4" w:space="0"/>
              <w:bottom w:val="single" w:color="000000" w:sz="4" w:space="0"/>
            </w:tcBorders>
          </w:tcPr>
          <w:p w:rsidRPr="00F208BC" w:rsidR="00257647" w:rsidP="000C15EE" w:rsidRDefault="00257647" w14:paraId="42EF876D" w14:textId="77777777">
            <w:pPr>
              <w:pStyle w:val="TableBody"/>
              <w:rPr>
                <w:ins w:author="Moses, Robbie" w:date="2023-02-23T02:32:00Z" w:id="1501"/>
                <w:b/>
                <w:bCs/>
              </w:rPr>
            </w:pPr>
            <w:ins w:author="Moses, Robbie" w:date="2023-02-23T02:32:00Z" w:id="1502">
              <w:r w:rsidRPr="00F208BC">
                <w:rPr>
                  <w:b/>
                  <w:bCs/>
                </w:rPr>
                <w:t>Editing Linkage</w:t>
              </w:r>
            </w:ins>
          </w:p>
        </w:tc>
        <w:tc>
          <w:tcPr>
            <w:tcW w:w="5478" w:type="dxa"/>
            <w:tcBorders>
              <w:top w:val="single" w:color="000000" w:sz="4" w:space="0"/>
              <w:left w:val="single" w:color="000000" w:sz="4" w:space="0"/>
              <w:bottom w:val="single" w:color="000000" w:sz="4" w:space="0"/>
              <w:right w:val="single" w:color="000000" w:sz="4" w:space="0"/>
            </w:tcBorders>
          </w:tcPr>
          <w:p w:rsidR="00257647" w:rsidP="000C15EE" w:rsidRDefault="00257647" w14:paraId="7A2B3D22" w14:textId="77777777">
            <w:pPr>
              <w:pStyle w:val="TableBody"/>
              <w:rPr>
                <w:ins w:author="Moses, Robbie" w:date="2023-02-23T02:32:00Z" w:id="1503"/>
              </w:rPr>
            </w:pPr>
            <w:ins w:author="Moses, Robbie" w:date="2023-02-23T02:32:00Z" w:id="1504">
              <w:r>
                <w:t>To edit the linkage for an Order Custom Field, click on the Name hyperlink to access the parameters.</w:t>
              </w:r>
            </w:ins>
          </w:p>
        </w:tc>
      </w:tr>
    </w:tbl>
    <w:p w:rsidR="007467C0" w:rsidP="007467C0" w:rsidRDefault="007467C0" w14:paraId="6BF94CE9" w14:textId="77777777">
      <w:pPr>
        <w:pStyle w:val="TopofSection"/>
        <w:rPr>
          <w:ins w:author="Moses, Robbie" w:date="2023-02-23T04:07:00Z" w:id="1505"/>
          <w:color w:val="auto"/>
          <w:sz w:val="22"/>
          <w:szCs w:val="22"/>
          <w:lang w:val="en-US"/>
        </w:rPr>
      </w:pPr>
    </w:p>
    <w:p w:rsidR="000C7B63" w:rsidP="000C7B63" w:rsidRDefault="00357146" w14:paraId="483F2118" w14:textId="6248F5E7">
      <w:pPr>
        <w:pStyle w:val="Heading3"/>
        <w:rPr>
          <w:ins w:author="Moses, Robbie" w:date="2023-02-23T04:07:00Z" w:id="1506"/>
        </w:rPr>
      </w:pPr>
      <w:bookmarkStart w:name="_Ref128019162" w:id="1507"/>
      <w:bookmarkStart w:name="_Toc128021139" w:id="1508"/>
      <w:r>
        <w:t>Settings</w:t>
      </w:r>
      <w:ins w:author="Moses, Robbie" w:date="2023-02-23T04:07:00Z" w:id="1509">
        <w:r w:rsidR="000C7B63">
          <w:rPr>
            <w:rFonts w:ascii="Wingdings" w:hAnsi="Wingdings"/>
          </w:rPr>
          <w:t></w:t>
        </w:r>
        <w:r w:rsidR="000C7B63">
          <w:t>Calendar Refresh</w:t>
        </w:r>
        <w:bookmarkEnd w:id="1507"/>
        <w:bookmarkEnd w:id="1508"/>
      </w:ins>
    </w:p>
    <w:p w:rsidR="000C7B63" w:rsidP="000C7B63" w:rsidRDefault="000C7B63" w14:paraId="38E58331" w14:textId="77777777">
      <w:pPr>
        <w:pStyle w:val="BodyText"/>
        <w:rPr>
          <w:ins w:author="Moses, Robbie" w:date="2023-02-23T04:07:00Z" w:id="1510"/>
        </w:rPr>
      </w:pPr>
      <w:ins w:author="Moses, Robbie" w:date="2023-02-23T04:07:00Z" w:id="1511">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rsidR="000C7B63" w:rsidP="000C7B63" w:rsidRDefault="000C7B63" w14:paraId="57E6B0BD" w14:textId="77777777">
      <w:pPr>
        <w:pStyle w:val="BodyText"/>
        <w:rPr>
          <w:ins w:author="Moses, Robbie" w:date="2023-02-23T04:07:00Z" w:id="1512"/>
        </w:rPr>
      </w:pPr>
      <w:ins w:author="Moses, Robbie" w:date="2023-02-23T04:07:00Z" w:id="1513">
        <w:r>
          <w:t xml:space="preserve">The Cashpoint synchronization is a one-way sync from OptiCash to OptiVault. This means that any changes in OptiCash will be updated in OptiCash but not the reverse.  </w:t>
        </w:r>
      </w:ins>
    </w:p>
    <w:p w:rsidR="000C7B63" w:rsidP="000C7B63" w:rsidRDefault="000C7B63" w14:paraId="48171681" w14:textId="77777777">
      <w:pPr>
        <w:pStyle w:val="Caption"/>
        <w:rPr>
          <w:ins w:author="Moses, Robbie" w:date="2023-02-23T04:07:00Z" w:id="1514"/>
        </w:rPr>
      </w:pPr>
      <w:bookmarkStart w:name="_Toc128022169" w:id="1515"/>
      <w:ins w:author="Moses, Robbie" w:date="2023-02-23T04:07:00Z" w:id="1516">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515"/>
      </w:ins>
    </w:p>
    <w:p w:rsidRPr="001B742B" w:rsidR="000C7B63" w:rsidRDefault="000C7B63" w14:paraId="38C73685" w14:textId="77777777">
      <w:pPr>
        <w:jc w:val="center"/>
        <w:rPr>
          <w:ins w:author="Moses, Robbie" w:date="2023-02-23T04:07:00Z" w:id="1517"/>
          <w:lang w:val="fr-FR"/>
        </w:rPr>
        <w:pPrChange w:author="Moses, Robbie" w:date="2023-02-23T04:07:00Z" w:id="1518">
          <w:pPr/>
        </w:pPrChange>
      </w:pPr>
      <w:ins w:author="Moses, Robbie" w:date="2023-02-23T04:07:00Z" w:id="1519">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0C7B63" w:rsidP="000C7B63" w:rsidRDefault="000C7B63" w14:paraId="4D83561F" w14:textId="77777777">
      <w:pPr>
        <w:pStyle w:val="Caption"/>
        <w:rPr>
          <w:ins w:author="Moses, Robbie" w:date="2023-02-23T04:07:00Z" w:id="1520"/>
        </w:rPr>
      </w:pPr>
      <w:ins w:author="Moses, Robbie" w:date="2023-02-23T04:07:00Z" w:id="1521">
        <w:r>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0C7B63" w:rsidTr="000C15EE" w14:paraId="52BA6EFD" w14:textId="77777777">
        <w:trPr>
          <w:cantSplit/>
          <w:tblHeader/>
          <w:ins w:author="Moses, Robbie" w:date="2023-02-23T04:07:00Z" w:id="1522"/>
        </w:trPr>
        <w:tc>
          <w:tcPr>
            <w:tcW w:w="2592" w:type="dxa"/>
            <w:tcBorders>
              <w:top w:val="single" w:color="auto" w:sz="6" w:space="0"/>
              <w:bottom w:val="double" w:color="auto" w:sz="6" w:space="0"/>
              <w:right w:val="single" w:color="auto" w:sz="6" w:space="0"/>
            </w:tcBorders>
            <w:shd w:val="clear" w:color="auto" w:fill="60C03A"/>
          </w:tcPr>
          <w:p w:rsidR="000C7B63" w:rsidP="00170D7D" w:rsidRDefault="000C7B63" w14:paraId="428BB9E1" w14:textId="77777777">
            <w:pPr>
              <w:pStyle w:val="TableHeader"/>
              <w:rPr>
                <w:ins w:author="Moses, Robbie" w:date="2023-02-23T04:07:00Z" w:id="1523"/>
              </w:rPr>
            </w:pPr>
            <w:ins w:author="Moses, Robbie" w:date="2023-02-23T04:07:00Z" w:id="1524">
              <w:r>
                <w:t>Field</w:t>
              </w:r>
            </w:ins>
          </w:p>
        </w:tc>
        <w:tc>
          <w:tcPr>
            <w:tcW w:w="5458" w:type="dxa"/>
            <w:tcBorders>
              <w:top w:val="single" w:color="auto" w:sz="6" w:space="0"/>
              <w:left w:val="nil"/>
              <w:bottom w:val="double" w:color="auto" w:sz="6" w:space="0"/>
            </w:tcBorders>
            <w:shd w:val="clear" w:color="auto" w:fill="60C03A"/>
          </w:tcPr>
          <w:p w:rsidR="000C7B63" w:rsidP="00170D7D" w:rsidRDefault="000C7B63" w14:paraId="0566C5AF" w14:textId="77777777">
            <w:pPr>
              <w:pStyle w:val="TableHeader"/>
              <w:rPr>
                <w:ins w:author="Moses, Robbie" w:date="2023-02-23T04:07:00Z" w:id="1525"/>
              </w:rPr>
            </w:pPr>
            <w:ins w:author="Moses, Robbie" w:date="2023-02-23T04:07:00Z" w:id="1526">
              <w:r>
                <w:t>Description</w:t>
              </w:r>
            </w:ins>
          </w:p>
        </w:tc>
      </w:tr>
      <w:tr w:rsidR="000C7B63" w:rsidTr="000C15EE" w14:paraId="1017E11A" w14:textId="77777777">
        <w:trPr>
          <w:cantSplit/>
          <w:ins w:author="Moses, Robbie" w:date="2023-02-23T04:07:00Z" w:id="1527"/>
        </w:trPr>
        <w:tc>
          <w:tcPr>
            <w:tcW w:w="2592" w:type="dxa"/>
            <w:tcBorders>
              <w:top w:val="single" w:color="auto" w:sz="6" w:space="0"/>
              <w:bottom w:val="single" w:color="auto" w:sz="6" w:space="0"/>
              <w:right w:val="single" w:color="auto" w:sz="6" w:space="0"/>
            </w:tcBorders>
          </w:tcPr>
          <w:p w:rsidRPr="00585A31" w:rsidR="000C7B63" w:rsidP="000C15EE" w:rsidRDefault="000C7B63" w14:paraId="5540C463" w14:textId="77777777">
            <w:pPr>
              <w:pStyle w:val="TableBody"/>
              <w:rPr>
                <w:ins w:author="Moses, Robbie" w:date="2023-02-23T04:07:00Z" w:id="1528"/>
                <w:b/>
                <w:bCs/>
              </w:rPr>
            </w:pPr>
            <w:ins w:author="Moses, Robbie" w:date="2023-02-23T04:07:00Z" w:id="1529">
              <w:r w:rsidRPr="00585A31">
                <w:rPr>
                  <w:b/>
                  <w:bCs/>
                </w:rPr>
                <w:t>Continue Button</w:t>
              </w:r>
            </w:ins>
          </w:p>
        </w:tc>
        <w:tc>
          <w:tcPr>
            <w:tcW w:w="5458" w:type="dxa"/>
            <w:tcBorders>
              <w:top w:val="single" w:color="auto" w:sz="6" w:space="0"/>
              <w:left w:val="single" w:color="auto" w:sz="6" w:space="0"/>
              <w:bottom w:val="single" w:color="auto" w:sz="6" w:space="0"/>
            </w:tcBorders>
          </w:tcPr>
          <w:p w:rsidRPr="00C66A39" w:rsidR="000C7B63" w:rsidP="000C15EE" w:rsidRDefault="000C7B63" w14:paraId="30BAFA0F" w14:textId="77777777">
            <w:pPr>
              <w:pStyle w:val="TableBody"/>
              <w:rPr>
                <w:ins w:author="Moses, Robbie" w:date="2023-02-23T04:07:00Z" w:id="1530"/>
              </w:rPr>
            </w:pPr>
            <w:ins w:author="Moses, Robbie" w:date="2023-02-23T04:07:00Z" w:id="1531">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rsidTr="000C15EE" w14:paraId="7BEA088A" w14:textId="77777777">
        <w:trPr>
          <w:cantSplit/>
          <w:ins w:author="Moses, Robbie" w:date="2023-02-23T04:07:00Z" w:id="1532"/>
        </w:trPr>
        <w:tc>
          <w:tcPr>
            <w:tcW w:w="2592" w:type="dxa"/>
            <w:tcBorders>
              <w:top w:val="single" w:color="auto" w:sz="6" w:space="0"/>
              <w:bottom w:val="single" w:color="auto" w:sz="6" w:space="0"/>
              <w:right w:val="single" w:color="auto" w:sz="6" w:space="0"/>
            </w:tcBorders>
          </w:tcPr>
          <w:p w:rsidRPr="00585A31" w:rsidR="000C7B63" w:rsidP="000C15EE" w:rsidRDefault="000C7B63" w14:paraId="7F235924" w14:textId="77777777">
            <w:pPr>
              <w:pStyle w:val="TableBody"/>
              <w:rPr>
                <w:ins w:author="Moses, Robbie" w:date="2023-02-23T04:07:00Z" w:id="1533"/>
                <w:b/>
                <w:bCs/>
              </w:rPr>
            </w:pPr>
            <w:ins w:author="Moses, Robbie" w:date="2023-02-23T04:07:00Z" w:id="1534">
              <w:r w:rsidRPr="00585A31">
                <w:rPr>
                  <w:b/>
                  <w:bCs/>
                </w:rPr>
                <w:t>Vault ID</w:t>
              </w:r>
            </w:ins>
          </w:p>
        </w:tc>
        <w:tc>
          <w:tcPr>
            <w:tcW w:w="5458" w:type="dxa"/>
            <w:tcBorders>
              <w:top w:val="single" w:color="auto" w:sz="6" w:space="0"/>
              <w:left w:val="single" w:color="auto" w:sz="6" w:space="0"/>
              <w:bottom w:val="single" w:color="auto" w:sz="6" w:space="0"/>
            </w:tcBorders>
          </w:tcPr>
          <w:p w:rsidRPr="00FB292A" w:rsidR="000C7B63" w:rsidP="000C15EE" w:rsidRDefault="000C7B63" w14:paraId="0A1FAAD9" w14:textId="77777777">
            <w:pPr>
              <w:pStyle w:val="TableBody"/>
              <w:rPr>
                <w:ins w:author="Moses, Robbie" w:date="2023-02-23T04:07:00Z" w:id="1535"/>
              </w:rPr>
            </w:pPr>
            <w:ins w:author="Moses, Robbie" w:date="2023-02-23T04:07:00Z" w:id="1536">
              <w:r w:rsidRPr="00FB292A">
                <w:t>The Vault is associated with a calendar that has changed</w:t>
              </w:r>
            </w:ins>
          </w:p>
        </w:tc>
      </w:tr>
      <w:tr w:rsidR="000C7B63" w:rsidTr="000C15EE" w14:paraId="030D5DAC" w14:textId="77777777">
        <w:trPr>
          <w:cantSplit/>
          <w:ins w:author="Moses, Robbie" w:date="2023-02-23T04:07:00Z" w:id="1537"/>
        </w:trPr>
        <w:tc>
          <w:tcPr>
            <w:tcW w:w="2592" w:type="dxa"/>
            <w:tcBorders>
              <w:top w:val="single" w:color="auto" w:sz="6" w:space="0"/>
              <w:bottom w:val="single" w:color="auto" w:sz="6" w:space="0"/>
              <w:right w:val="single" w:color="auto" w:sz="6" w:space="0"/>
            </w:tcBorders>
          </w:tcPr>
          <w:p w:rsidRPr="00585A31" w:rsidR="000C7B63" w:rsidP="000C15EE" w:rsidRDefault="000C7B63" w14:paraId="5C56A1CC" w14:textId="77777777">
            <w:pPr>
              <w:pStyle w:val="TableBody"/>
              <w:rPr>
                <w:ins w:author="Moses, Robbie" w:date="2023-02-23T04:07:00Z" w:id="1538"/>
                <w:b/>
                <w:bCs/>
              </w:rPr>
            </w:pPr>
            <w:ins w:author="Moses, Robbie" w:date="2023-02-23T04:07:00Z" w:id="1539">
              <w:r w:rsidRPr="00585A31">
                <w:rPr>
                  <w:b/>
                  <w:bCs/>
                </w:rPr>
                <w:t>Calendar ID</w:t>
              </w:r>
            </w:ins>
          </w:p>
        </w:tc>
        <w:tc>
          <w:tcPr>
            <w:tcW w:w="5458" w:type="dxa"/>
            <w:tcBorders>
              <w:top w:val="single" w:color="auto" w:sz="6" w:space="0"/>
              <w:left w:val="single" w:color="auto" w:sz="6" w:space="0"/>
              <w:bottom w:val="single" w:color="auto" w:sz="6" w:space="0"/>
            </w:tcBorders>
          </w:tcPr>
          <w:p w:rsidRPr="00FB292A" w:rsidR="000C7B63" w:rsidP="000C15EE" w:rsidRDefault="000C7B63" w14:paraId="0289FF22" w14:textId="77777777">
            <w:pPr>
              <w:pStyle w:val="TableBody"/>
              <w:rPr>
                <w:ins w:author="Moses, Robbie" w:date="2023-02-23T04:07:00Z" w:id="1540"/>
              </w:rPr>
            </w:pPr>
            <w:ins w:author="Moses, Robbie" w:date="2023-02-23T04:07:00Z" w:id="1541">
              <w:r w:rsidRPr="00FB292A">
                <w:t>The ID of the calendar that is assigned to the vault.</w:t>
              </w:r>
            </w:ins>
          </w:p>
        </w:tc>
      </w:tr>
      <w:tr w:rsidR="000C7B63" w:rsidTr="000C15EE" w14:paraId="3CF09199" w14:textId="77777777">
        <w:trPr>
          <w:cantSplit/>
          <w:ins w:author="Moses, Robbie" w:date="2023-02-23T04:07:00Z" w:id="1542"/>
        </w:trPr>
        <w:tc>
          <w:tcPr>
            <w:tcW w:w="2592" w:type="dxa"/>
            <w:tcBorders>
              <w:top w:val="single" w:color="auto" w:sz="6" w:space="0"/>
              <w:bottom w:val="single" w:color="auto" w:sz="6" w:space="0"/>
              <w:right w:val="single" w:color="auto" w:sz="6" w:space="0"/>
            </w:tcBorders>
          </w:tcPr>
          <w:p w:rsidRPr="00585A31" w:rsidR="000C7B63" w:rsidP="000C15EE" w:rsidRDefault="000C7B63" w14:paraId="32CF4A4E" w14:textId="77777777">
            <w:pPr>
              <w:pStyle w:val="TableBody"/>
              <w:rPr>
                <w:ins w:author="Moses, Robbie" w:date="2023-02-23T04:07:00Z" w:id="1543"/>
                <w:b/>
                <w:bCs/>
              </w:rPr>
            </w:pPr>
            <w:ins w:author="Moses, Robbie" w:date="2023-02-23T04:07:00Z" w:id="1544">
              <w:r w:rsidRPr="00585A31">
                <w:rPr>
                  <w:b/>
                  <w:bCs/>
                </w:rPr>
                <w:t>Events Created</w:t>
              </w:r>
            </w:ins>
          </w:p>
        </w:tc>
        <w:tc>
          <w:tcPr>
            <w:tcW w:w="5458" w:type="dxa"/>
            <w:tcBorders>
              <w:top w:val="single" w:color="auto" w:sz="6" w:space="0"/>
              <w:left w:val="single" w:color="auto" w:sz="6" w:space="0"/>
              <w:bottom w:val="single" w:color="auto" w:sz="6" w:space="0"/>
            </w:tcBorders>
          </w:tcPr>
          <w:p w:rsidRPr="00FB292A" w:rsidR="000C7B63" w:rsidP="000C15EE" w:rsidRDefault="000C7B63" w14:paraId="5562735D" w14:textId="77777777">
            <w:pPr>
              <w:pStyle w:val="TableBody"/>
              <w:rPr>
                <w:ins w:author="Moses, Robbie" w:date="2023-02-23T04:07:00Z" w:id="1545"/>
              </w:rPr>
            </w:pPr>
            <w:ins w:author="Moses, Robbie" w:date="2023-02-23T04:07:00Z" w:id="1546">
              <w:r w:rsidRPr="00FB292A">
                <w:t>A number signifying how many event days were created for the associated Cashpoint and calendar.</w:t>
              </w:r>
            </w:ins>
          </w:p>
        </w:tc>
      </w:tr>
    </w:tbl>
    <w:p w:rsidRPr="00212A68" w:rsidR="000C7B63" w:rsidP="007467C0" w:rsidRDefault="000C7B63" w14:paraId="3981BBE9" w14:textId="281BE167">
      <w:pPr>
        <w:pStyle w:val="TopofSection"/>
        <w:rPr>
          <w:color w:val="auto"/>
          <w:sz w:val="22"/>
          <w:szCs w:val="22"/>
          <w:lang w:val="en-US"/>
        </w:rPr>
      </w:pPr>
      <w:ins w:author="Moses, Robbie" w:date="2023-02-23T04:07:00Z" w:id="1547">
        <w:r w:rsidRPr="00326CDA">
          <w:t xml:space="preserve">Return To:  </w:t>
        </w:r>
      </w:ins>
      <w:r w:rsidR="00357146">
        <w:fldChar w:fldCharType="begin"/>
      </w:r>
      <w:r w:rsidR="00357146">
        <w:instrText xml:space="preserve"> REF _Ref128020001 \h </w:instrText>
      </w:r>
      <w:r w:rsidR="00357146">
        <w:fldChar w:fldCharType="separate"/>
      </w:r>
      <w:ins w:author="Moses, Robbie" w:date="2023-02-23T02:17:00Z" w:id="1548">
        <w:r w:rsidR="00357146">
          <w:t>Settings</w:t>
        </w:r>
        <w:r w:rsidRPr="00722E5E" w:rsidR="00357146">
          <w:t xml:space="preserve"> </w:t>
        </w:r>
      </w:ins>
      <w:r w:rsidRPr="00722E5E" w:rsidR="00357146">
        <w:t>Tab</w:t>
      </w:r>
      <w:r w:rsidR="00357146">
        <w:fldChar w:fldCharType="end"/>
      </w:r>
    </w:p>
    <w:p w:rsidR="007467C0" w:rsidRDefault="007467C0" w14:paraId="56088400" w14:textId="75D466B3">
      <w:pPr>
        <w:pStyle w:val="Heading1"/>
        <w:pPrChange w:author="Moses, Robbie" w:date="2023-02-23T02:22:00Z" w:id="1549">
          <w:pPr>
            <w:pStyle w:val="Heading3"/>
          </w:pPr>
        </w:pPrChange>
      </w:pPr>
      <w:bookmarkStart w:name="_Ref246140015" w:id="1550"/>
      <w:bookmarkStart w:name="_Ref246172537" w:id="1551"/>
      <w:bookmarkStart w:name="_Toc74556415" w:id="1552"/>
      <w:bookmarkStart w:name="_Toc127491605" w:id="1553"/>
      <w:del w:author="Moses, Robbie" w:date="2023-02-23T02:21:00Z" w:id="1554">
        <w:r w:rsidDel="00031831">
          <w:delText>System</w:delText>
        </w:r>
      </w:del>
      <w:del w:author="Moses, Robbie" w:date="2023-02-23T02:22:00Z" w:id="1555">
        <w:r w:rsidDel="00BB00F8">
          <w:rPr>
            <w:rFonts w:ascii="Wingdings" w:hAnsi="Wingdings"/>
          </w:rPr>
          <w:delText></w:delText>
        </w:r>
      </w:del>
      <w:bookmarkStart w:name="_Toc128021140" w:id="1556"/>
      <w:bookmarkStart w:name="_Ref128021343" w:id="1557"/>
      <w:r>
        <w:t>Maintenance</w:t>
      </w:r>
      <w:bookmarkEnd w:id="1550"/>
      <w:bookmarkEnd w:id="1551"/>
      <w:bookmarkEnd w:id="1552"/>
      <w:bookmarkEnd w:id="1553"/>
      <w:bookmarkEnd w:id="1556"/>
      <w:r w:rsidR="001727DF">
        <w:t xml:space="preserve"> Tab</w:t>
      </w:r>
      <w:bookmarkEnd w:id="1557"/>
    </w:p>
    <w:p w:rsidR="00334337" w:rsidP="009820F6" w:rsidRDefault="007467C0" w14:paraId="310A3DAC" w14:textId="77777777">
      <w:pPr>
        <w:pStyle w:val="BodyText"/>
      </w:pPr>
      <w:r>
        <w:t xml:space="preserve">The Maintenance Page allows users to perform system maintenance functions for OptiVault and Cashpoints. The user must select the desired option from the dropdown list </w:t>
      </w:r>
      <w:del w:author="Moses, Robbie" w:date="2023-02-13T03:01:00Z" w:id="1558">
        <w:r w:rsidDel="00E6108F">
          <w:delText xml:space="preserve">in order </w:delText>
        </w:r>
      </w:del>
      <w:r>
        <w:t xml:space="preserve">to access the maintenance option. Most tasks should only be performed by system administrators or a user who is experienced in the system operations. </w:t>
      </w:r>
    </w:p>
    <w:p w:rsidR="007467C0" w:rsidP="00334337" w:rsidRDefault="007467C0" w14:paraId="1FBCC97F" w14:textId="1AB1C61E">
      <w:pPr>
        <w:pStyle w:val="Caution"/>
      </w:pPr>
      <w:r>
        <w:t>Keep in mind that changes made to data in OptiVault are permanent and cannot be undone once they are committed.</w:t>
      </w:r>
    </w:p>
    <w:p w:rsidR="007467C0" w:rsidP="009820F6" w:rsidRDefault="007467C0" w14:paraId="72980D09" w14:textId="77777777">
      <w:pPr>
        <w:pStyle w:val="BodyText"/>
      </w:pPr>
      <w:r>
        <w:t xml:space="preserve">The following is a summary of the information that will be covered along with hyperlinks to each topic: </w:t>
      </w:r>
    </w:p>
    <w:p w:rsidR="004A3E01" w:rsidP="00950224" w:rsidRDefault="004A3E01" w14:paraId="7F05853B" w14:textId="77777777">
      <w:pPr>
        <w:pStyle w:val="ListBullet"/>
        <w:rPr>
          <w:ins w:author="Moses, Robbie" w:date="2023-02-23T05:07:00Z" w:id="1559"/>
        </w:rPr>
      </w:pPr>
      <w:ins w:author="Moses, Robbie" w:date="2023-02-23T05:06:00Z" w:id="1560">
        <w:r>
          <w:fldChar w:fldCharType="begin"/>
        </w:r>
        <w:r>
          <w:instrText xml:space="preserve"> REF _Ref128021218 \h </w:instrText>
        </w:r>
      </w:ins>
      <w:r>
        <w:fldChar w:fldCharType="separate"/>
      </w:r>
      <w:ins w:author="Moses, Robbie" w:date="2023-02-23T05:06:00Z" w:id="1561">
        <w:r w:rsidRPr="0012716C">
          <w:t>Maintenance</w:t>
        </w:r>
        <w:r>
          <w:rPr>
            <w:rFonts w:ascii="Wingdings" w:hAnsi="Wingdings"/>
          </w:rPr>
          <w:t></w:t>
        </w:r>
        <w:r w:rsidRPr="0012716C">
          <w:t>Copy Vault</w:t>
        </w:r>
        <w:r>
          <w:t>/Copy Commercial</w:t>
        </w:r>
        <w:r>
          <w:fldChar w:fldCharType="end"/>
        </w:r>
      </w:ins>
    </w:p>
    <w:p w:rsidR="004A3E01" w:rsidP="00950224" w:rsidRDefault="004A3E01" w14:paraId="15EE76B4" w14:textId="77777777">
      <w:pPr>
        <w:pStyle w:val="ListBullet"/>
        <w:rPr>
          <w:ins w:author="Moses, Robbie" w:date="2023-02-23T05:07:00Z" w:id="1562"/>
        </w:rPr>
      </w:pPr>
      <w:ins w:author="Moses, Robbie" w:date="2023-02-23T05:06:00Z" w:id="1563">
        <w:r>
          <w:fldChar w:fldCharType="begin"/>
        </w:r>
        <w:r>
          <w:instrText xml:space="preserve"> REF _Ref128021222 \h </w:instrText>
        </w:r>
      </w:ins>
      <w:r>
        <w:fldChar w:fldCharType="separate"/>
      </w:r>
      <w:ins w:author="Moses, Robbie" w:date="2023-02-23T05:06:00Z" w:id="1564">
        <w:r>
          <w:t>Maintenance</w:t>
        </w:r>
        <w:r>
          <w:rPr>
            <w:rFonts w:ascii="Wingdings" w:hAnsi="Wingdings"/>
          </w:rPr>
          <w:t></w:t>
        </w:r>
        <w:r>
          <w:t>Purge Data</w:t>
        </w:r>
        <w:r>
          <w:fldChar w:fldCharType="end"/>
        </w:r>
      </w:ins>
    </w:p>
    <w:p w:rsidR="007467C0" w:rsidDel="009C0901" w:rsidP="000C15EE" w:rsidRDefault="004A3E01" w14:paraId="4E3910F9" w14:textId="60CFC1DF">
      <w:pPr>
        <w:pStyle w:val="ListBullet"/>
        <w:rPr>
          <w:del w:author="Moses, Robbie" w:date="2023-02-23T05:07:00Z" w:id="1565"/>
        </w:rPr>
      </w:pPr>
      <w:ins w:author="Moses, Robbie" w:date="2023-02-23T05:06:00Z" w:id="1566">
        <w:r>
          <w:fldChar w:fldCharType="begin"/>
        </w:r>
        <w:r>
          <w:instrText xml:space="preserve"> REF _Ref236112486 \h </w:instrText>
        </w:r>
      </w:ins>
      <w:r>
        <w:fldChar w:fldCharType="separate"/>
      </w:r>
      <w:ins w:author="Moses, Robbie" w:date="2023-02-23T05:06:00Z" w:id="1567">
        <w:r>
          <w:t>Cashpoint Maintenance</w:t>
        </w:r>
        <w:r w:rsidRPr="00C15E2A">
          <w:rPr>
            <w:rFonts w:ascii="Wingdings" w:hAnsi="Wingdings"/>
          </w:rPr>
          <w:t></w:t>
        </w:r>
        <w:r>
          <w:t>Rename Cashpoint</w:t>
        </w:r>
        <w:r>
          <w:fldChar w:fldCharType="end"/>
        </w:r>
      </w:ins>
      <w:del w:author="Moses, Robbie" w:date="2023-02-23T05:07:00Z" w:id="1568">
        <w:r w:rsidDel="009C0901" w:rsidR="007467C0">
          <w:fldChar w:fldCharType="begin"/>
        </w:r>
        <w:r w:rsidDel="009C0901" w:rsidR="007467C0">
          <w:delInstrText xml:space="preserve"> REF _Ref249845064 \h </w:delInstrText>
        </w:r>
        <w:r w:rsidDel="009C0901" w:rsidR="00950224">
          <w:delInstrText xml:space="preserve"> \* MERGEFORMAT </w:delInstrText>
        </w:r>
        <w:r w:rsidDel="009C0901" w:rsidR="007467C0">
          <w:fldChar w:fldCharType="separate"/>
        </w:r>
        <w:r w:rsidRPr="0012716C" w:rsidDel="009C0901" w:rsidR="007467C0">
          <w:delText>System</w:delText>
        </w:r>
        <w:r w:rsidDel="009C0901" w:rsidR="007467C0">
          <w:rPr>
            <w:rFonts w:ascii="Wingdings" w:hAnsi="Wingdings"/>
          </w:rPr>
          <w:delText></w:delText>
        </w:r>
        <w:r w:rsidRPr="0012716C" w:rsidDel="009C0901" w:rsidR="007467C0">
          <w:delText>Maintenance</w:delText>
        </w:r>
        <w:r w:rsidDel="009C0901" w:rsidR="007467C0">
          <w:rPr>
            <w:rFonts w:ascii="Wingdings" w:hAnsi="Wingdings"/>
          </w:rPr>
          <w:delText></w:delText>
        </w:r>
        <w:r w:rsidRPr="0012716C" w:rsidDel="009C0901" w:rsidR="007467C0">
          <w:delText>Copy Vault</w:delText>
        </w:r>
        <w:r w:rsidDel="009C0901" w:rsidR="007467C0">
          <w:delText>/Copy Commercial</w:delText>
        </w:r>
        <w:r w:rsidDel="009C0901" w:rsidR="007467C0">
          <w:fldChar w:fldCharType="end"/>
        </w:r>
      </w:del>
    </w:p>
    <w:p w:rsidR="009C0901" w:rsidP="000C15EE" w:rsidRDefault="009C0901" w14:paraId="04B0ED33" w14:textId="77777777">
      <w:pPr>
        <w:pStyle w:val="ListBullet"/>
        <w:rPr>
          <w:ins w:author="Moses, Robbie" w:date="2023-02-23T05:07:00Z" w:id="1569"/>
        </w:rPr>
      </w:pPr>
    </w:p>
    <w:p w:rsidR="007467C0" w:rsidDel="009C0901" w:rsidRDefault="007467C0" w14:paraId="7E4D0049" w14:textId="76BE1F8A">
      <w:pPr>
        <w:pStyle w:val="TopofSection"/>
        <w:rPr>
          <w:del w:author="Moses, Robbie" w:date="2023-02-23T05:07:00Z" w:id="1570"/>
        </w:rPr>
        <w:pPrChange w:author="Moses, Robbie" w:date="2023-02-23T05:08:00Z" w:id="1571">
          <w:pPr>
            <w:pStyle w:val="ListBullet"/>
          </w:pPr>
        </w:pPrChange>
      </w:pPr>
      <w:del w:author="Moses, Robbie" w:date="2023-02-23T05:07:00Z" w:id="1572">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author="Moses, Robbie" w:date="2023-02-23T05:08:00Z" w:id="1573">
              <w:rPr>
                <w:rFonts w:ascii="Wingdings" w:hAnsi="Wingdings"/>
              </w:rPr>
            </w:rPrChange>
          </w:rPr>
          <w:delText></w:delText>
        </w:r>
        <w:r w:rsidDel="009C0901">
          <w:delText>Purge Data</w:delText>
        </w:r>
        <w:r w:rsidDel="009C0901">
          <w:fldChar w:fldCharType="end"/>
        </w:r>
      </w:del>
    </w:p>
    <w:p w:rsidR="007467C0" w:rsidDel="009C0901" w:rsidRDefault="007467C0" w14:paraId="6B10FCEF" w14:textId="4BBEE6D1">
      <w:pPr>
        <w:pStyle w:val="TopofSection"/>
        <w:rPr>
          <w:del w:author="Moses, Robbie" w:date="2023-02-23T05:07:00Z" w:id="1574"/>
        </w:rPr>
        <w:pPrChange w:author="Moses, Robbie" w:date="2023-02-23T05:08:00Z" w:id="1575">
          <w:pPr>
            <w:pStyle w:val="ListBullet"/>
          </w:pPr>
        </w:pPrChange>
      </w:pPr>
      <w:del w:author="Moses, Robbie" w:date="2023-02-23T05:07:00Z" w:id="1576">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rsidR="007467C0" w:rsidP="00C15E2A" w:rsidRDefault="007467C0" w14:paraId="05C445F4" w14:textId="58808845">
      <w:pPr>
        <w:pStyle w:val="TopofSection"/>
      </w:pPr>
      <w:r w:rsidRPr="00326CDA">
        <w:t xml:space="preserve">Return To:  </w:t>
      </w:r>
      <w:del w:author="Moses, Robbie" w:date="2023-02-23T05:05:00Z" w:id="1577">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author="Moses, Robbie" w:date="2023-02-23T05:05:00Z" w:id="1578">
        <w:r w:rsidR="00754D8D">
          <w:fldChar w:fldCharType="begin"/>
        </w:r>
        <w:r w:rsidR="00754D8D">
          <w:instrText xml:space="preserve"> REF _Ref128021166 \h </w:instrText>
        </w:r>
      </w:ins>
      <w:r w:rsidR="009C0901">
        <w:instrText xml:space="preserve"> \* MERGEFORMAT </w:instrText>
      </w:r>
      <w:r w:rsidR="00754D8D">
        <w:fldChar w:fldCharType="separate"/>
      </w:r>
      <w:ins w:author="Moses, Robbie" w:date="2023-02-23T05:05:00Z" w:id="1579">
        <w:r w:rsidRPr="00A875AE" w:rsidR="00754D8D">
          <w:t>Introduction to the Interface</w:t>
        </w:r>
        <w:r w:rsidR="00754D8D">
          <w:fldChar w:fldCharType="end"/>
        </w:r>
      </w:ins>
    </w:p>
    <w:p w:rsidRPr="0012716C" w:rsidR="007467C0" w:rsidP="007467C0" w:rsidRDefault="007467C0" w14:paraId="55BC4F1F" w14:textId="4E7BE495">
      <w:pPr>
        <w:pStyle w:val="Heading4"/>
      </w:pPr>
      <w:bookmarkStart w:name="_Ref246921682" w:id="1580"/>
      <w:bookmarkStart w:name="_Ref246921787" w:id="1581"/>
      <w:bookmarkStart w:name="_Ref249845064" w:id="1582"/>
      <w:bookmarkStart w:name="_Ref236112493" w:id="1583"/>
      <w:del w:author="Moses, Robbie" w:date="2023-02-23T04:08:00Z" w:id="1584">
        <w:r w:rsidRPr="0012716C" w:rsidDel="0061203F">
          <w:delText>System</w:delText>
        </w:r>
        <w:r w:rsidDel="0061203F">
          <w:rPr>
            <w:rFonts w:ascii="Wingdings" w:hAnsi="Wingdings"/>
          </w:rPr>
          <w:delText></w:delText>
        </w:r>
      </w:del>
      <w:bookmarkStart w:name="_Ref128021218" w:id="1585"/>
      <w:r w:rsidRPr="0012716C">
        <w:t>Maintenance</w:t>
      </w:r>
      <w:r>
        <w:rPr>
          <w:rFonts w:ascii="Wingdings" w:hAnsi="Wingdings"/>
        </w:rPr>
        <w:t></w:t>
      </w:r>
      <w:r w:rsidRPr="0012716C">
        <w:t xml:space="preserve">Copy </w:t>
      </w:r>
      <w:bookmarkEnd w:id="1580"/>
      <w:r w:rsidRPr="0012716C">
        <w:t>Vault</w:t>
      </w:r>
      <w:bookmarkEnd w:id="1581"/>
      <w:r>
        <w:t>/Copy Commercial</w:t>
      </w:r>
      <w:bookmarkEnd w:id="1582"/>
      <w:bookmarkEnd w:id="1585"/>
    </w:p>
    <w:p w:rsidR="007467C0" w:rsidP="00950224" w:rsidRDefault="007467C0" w14:paraId="34343BEB" w14:textId="62494BF6">
      <w:pPr>
        <w:pStyle w:val="BodyText"/>
      </w:pPr>
      <w:r>
        <w:t>The Copy Cashpoint function allows the user to copy a vault</w:t>
      </w:r>
      <w:ins w:author="Moses, Robbie" w:date="2023-02-13T03:01:00Z" w:id="1586">
        <w:r w:rsidR="00E6108F">
          <w:t>'</w:t>
        </w:r>
      </w:ins>
      <w:r>
        <w:t xml:space="preserve">s history, parameters, and all other information into a new Vault. This allows users to quickly create Cashpoints that have similar settings. After the copy process has </w:t>
      </w:r>
      <w:ins w:author="Moses, Robbie" w:date="2023-02-13T03:01:00Z" w:id="1587">
        <w:r w:rsidR="00E6108F">
          <w:t xml:space="preserve">been </w:t>
        </w:r>
      </w:ins>
      <w:r>
        <w:t>completed, the Cashpoint will have all the same parameters and history as the original therefore it is best to edit the parameters and other definition information at the Cashpoint level.</w:t>
      </w:r>
    </w:p>
    <w:p w:rsidR="007467C0" w:rsidP="007467C0" w:rsidRDefault="007467C0" w14:paraId="52EB702D" w14:textId="77777777">
      <w:pPr>
        <w:pStyle w:val="Caption"/>
      </w:pPr>
      <w:bookmarkStart w:name="_Toc74556716" w:id="1588"/>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58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63A7E143"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2D3B44F7" w14:textId="77777777">
            <w:pPr>
              <w:pStyle w:val="TableHeader"/>
            </w:pPr>
            <w:r>
              <w:t>Field</w:t>
            </w:r>
          </w:p>
        </w:tc>
        <w:tc>
          <w:tcPr>
            <w:tcW w:w="5458" w:type="dxa"/>
            <w:tcBorders>
              <w:top w:val="single" w:color="auto" w:sz="6" w:space="0"/>
              <w:left w:val="nil"/>
              <w:bottom w:val="double" w:color="auto" w:sz="6" w:space="0"/>
            </w:tcBorders>
            <w:shd w:val="clear" w:color="auto" w:fill="60C03A"/>
          </w:tcPr>
          <w:p w:rsidR="007467C0" w:rsidP="00170D7D" w:rsidRDefault="007467C0" w14:paraId="55D190AB" w14:textId="77777777">
            <w:pPr>
              <w:pStyle w:val="TableHeader"/>
            </w:pPr>
            <w:r>
              <w:t>Description</w:t>
            </w:r>
          </w:p>
        </w:tc>
      </w:tr>
      <w:tr w:rsidRPr="0098473A" w:rsidR="007467C0" w:rsidTr="006271D1" w14:paraId="5DB3CC77" w14:textId="77777777">
        <w:trPr>
          <w:cantSplit/>
        </w:trPr>
        <w:tc>
          <w:tcPr>
            <w:tcW w:w="2592" w:type="dxa"/>
            <w:tcBorders>
              <w:top w:val="single" w:color="auto" w:sz="6" w:space="0"/>
              <w:bottom w:val="single" w:color="auto" w:sz="6" w:space="0"/>
              <w:right w:val="single" w:color="auto" w:sz="6" w:space="0"/>
            </w:tcBorders>
          </w:tcPr>
          <w:p w:rsidRPr="00950224" w:rsidR="007467C0" w:rsidP="00950224" w:rsidRDefault="007467C0" w14:paraId="3A79ABD2" w14:textId="77777777">
            <w:pPr>
              <w:pStyle w:val="TableBody"/>
              <w:rPr>
                <w:b/>
                <w:bCs/>
              </w:rPr>
            </w:pPr>
            <w:r w:rsidRPr="00950224">
              <w:rPr>
                <w:b/>
                <w:bCs/>
              </w:rPr>
              <w:t>Select Button</w:t>
            </w:r>
          </w:p>
        </w:tc>
        <w:tc>
          <w:tcPr>
            <w:tcW w:w="5458" w:type="dxa"/>
            <w:tcBorders>
              <w:top w:val="single" w:color="auto" w:sz="6" w:space="0"/>
              <w:left w:val="single" w:color="auto" w:sz="6" w:space="0"/>
              <w:bottom w:val="single" w:color="auto" w:sz="6" w:space="0"/>
            </w:tcBorders>
          </w:tcPr>
          <w:p w:rsidRPr="00FB292A" w:rsidR="007467C0" w:rsidP="00950224" w:rsidRDefault="007467C0" w14:paraId="68C16104" w14:textId="3B144D63">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rsidTr="006271D1" w14:paraId="3651114E" w14:textId="77777777">
        <w:trPr>
          <w:cantSplit/>
        </w:trPr>
        <w:tc>
          <w:tcPr>
            <w:tcW w:w="2592" w:type="dxa"/>
            <w:tcBorders>
              <w:top w:val="single" w:color="auto" w:sz="6" w:space="0"/>
              <w:bottom w:val="single" w:color="auto" w:sz="6" w:space="0"/>
              <w:right w:val="single" w:color="auto" w:sz="6" w:space="0"/>
            </w:tcBorders>
          </w:tcPr>
          <w:p w:rsidRPr="00950224" w:rsidR="007467C0" w:rsidP="00950224" w:rsidRDefault="007467C0" w14:paraId="55B7CE4A" w14:textId="77777777">
            <w:pPr>
              <w:pStyle w:val="TableBody"/>
              <w:rPr>
                <w:b/>
                <w:bCs/>
              </w:rPr>
            </w:pPr>
            <w:r w:rsidRPr="00950224">
              <w:rPr>
                <w:b/>
                <w:bCs/>
              </w:rPr>
              <w:t>Copy Button</w:t>
            </w:r>
          </w:p>
        </w:tc>
        <w:tc>
          <w:tcPr>
            <w:tcW w:w="5458" w:type="dxa"/>
            <w:tcBorders>
              <w:top w:val="single" w:color="auto" w:sz="6" w:space="0"/>
              <w:left w:val="single" w:color="auto" w:sz="6" w:space="0"/>
              <w:bottom w:val="single" w:color="auto" w:sz="6" w:space="0"/>
            </w:tcBorders>
          </w:tcPr>
          <w:p w:rsidRPr="00FB292A" w:rsidR="007467C0" w:rsidP="00950224" w:rsidRDefault="007467C0" w14:paraId="0771DDA7" w14:textId="77777777">
            <w:pPr>
              <w:pStyle w:val="TableBody"/>
              <w:rPr>
                <w:highlight w:val="yellow"/>
              </w:rPr>
            </w:pPr>
            <w:r w:rsidRPr="00FB292A">
              <w:t>Executes the Copy Vault process.</w:t>
            </w:r>
          </w:p>
        </w:tc>
      </w:tr>
      <w:tr w:rsidR="007467C0" w:rsidTr="006271D1" w14:paraId="730D69A5" w14:textId="77777777">
        <w:trPr>
          <w:cantSplit/>
        </w:trPr>
        <w:tc>
          <w:tcPr>
            <w:tcW w:w="2592" w:type="dxa"/>
            <w:tcBorders>
              <w:top w:val="single" w:color="auto" w:sz="6" w:space="0"/>
              <w:bottom w:val="single" w:color="auto" w:sz="6" w:space="0"/>
              <w:right w:val="single" w:color="auto" w:sz="6" w:space="0"/>
            </w:tcBorders>
          </w:tcPr>
          <w:p w:rsidRPr="00950224" w:rsidR="007467C0" w:rsidP="00950224" w:rsidRDefault="007467C0" w14:paraId="5F11BBAB" w14:textId="77777777">
            <w:pPr>
              <w:pStyle w:val="TableBody"/>
              <w:rPr>
                <w:b/>
                <w:bCs/>
              </w:rPr>
            </w:pPr>
            <w:r w:rsidRPr="00950224">
              <w:rPr>
                <w:b/>
                <w:bCs/>
              </w:rPr>
              <w:t xml:space="preserve">To </w:t>
            </w:r>
          </w:p>
        </w:tc>
        <w:tc>
          <w:tcPr>
            <w:tcW w:w="5458" w:type="dxa"/>
            <w:tcBorders>
              <w:top w:val="single" w:color="auto" w:sz="6" w:space="0"/>
              <w:left w:val="single" w:color="auto" w:sz="6" w:space="0"/>
              <w:bottom w:val="single" w:color="auto" w:sz="6" w:space="0"/>
            </w:tcBorders>
          </w:tcPr>
          <w:p w:rsidRPr="00FB292A" w:rsidR="007467C0" w:rsidP="00950224" w:rsidRDefault="007467C0" w14:paraId="46598343" w14:textId="1A98A2DF">
            <w:pPr>
              <w:pStyle w:val="TableBody"/>
            </w:pPr>
            <w:r w:rsidRPr="00FB292A">
              <w:t xml:space="preserve">The Vault ID of the new vault. The Vault ID is a </w:t>
            </w:r>
            <w:del w:author="Moses, Robbie" w:date="2023-02-13T03:02:00Z" w:id="1589">
              <w:r w:rsidRPr="00FB292A" w:rsidDel="00E6108F">
                <w:delText xml:space="preserve">12 </w:delText>
              </w:r>
            </w:del>
            <w:ins w:author="Moses, Robbie" w:date="2023-02-13T03:02:00Z" w:id="1590">
              <w:r w:rsidRPr="00FB292A" w:rsidR="00E6108F">
                <w:t>12</w:t>
              </w:r>
              <w:r w:rsidR="00E6108F">
                <w:t>-</w:t>
              </w:r>
            </w:ins>
            <w:r w:rsidRPr="00FB292A">
              <w:t>character alpha-numeric field that is used to identify the Cashpoint in the system.</w:t>
            </w:r>
          </w:p>
        </w:tc>
      </w:tr>
    </w:tbl>
    <w:p w:rsidR="007467C0" w:rsidP="007467C0" w:rsidRDefault="007467C0" w14:paraId="20506F94" w14:textId="2E5BA400">
      <w:pPr>
        <w:pStyle w:val="TopofSection"/>
      </w:pPr>
      <w:r w:rsidRPr="00326CDA">
        <w:t xml:space="preserve">Return To:  </w:t>
      </w:r>
      <w:del w:author="Moses, Robbie" w:date="2023-02-23T05:08:00Z" w:id="1591">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author="Moses, Robbie" w:date="2023-02-23T05:08:00Z" w:id="1592">
        <w:r w:rsidR="00C15E2A">
          <w:fldChar w:fldCharType="begin"/>
        </w:r>
        <w:r w:rsidR="00C15E2A">
          <w:instrText xml:space="preserve"> REF _Ref128021343 \h </w:instrText>
        </w:r>
      </w:ins>
      <w:r w:rsidR="00C15E2A">
        <w:fldChar w:fldCharType="separate"/>
      </w:r>
      <w:ins w:author="Moses, Robbie" w:date="2023-02-23T05:08:00Z" w:id="1593">
        <w:r w:rsidR="00C15E2A">
          <w:t>Maintenance Tab</w:t>
        </w:r>
        <w:r w:rsidR="00C15E2A">
          <w:fldChar w:fldCharType="end"/>
        </w:r>
      </w:ins>
    </w:p>
    <w:p w:rsidRPr="0099065A" w:rsidR="007467C0" w:rsidP="007467C0" w:rsidRDefault="007467C0" w14:paraId="48D5440D" w14:textId="77777777"/>
    <w:p w:rsidR="007467C0" w:rsidP="007467C0" w:rsidRDefault="007467C0" w14:paraId="38A084E9" w14:textId="0543E9D7">
      <w:pPr>
        <w:pStyle w:val="Heading4"/>
      </w:pPr>
      <w:bookmarkStart w:name="_Ref249809829" w:id="1594"/>
      <w:del w:author="Moses, Robbie" w:date="2023-02-23T04:09:00Z" w:id="1595">
        <w:r w:rsidDel="000D17F5">
          <w:delText>System</w:delText>
        </w:r>
        <w:r w:rsidDel="000D17F5">
          <w:rPr>
            <w:rFonts w:ascii="Wingdings" w:hAnsi="Wingdings"/>
          </w:rPr>
          <w:delText></w:delText>
        </w:r>
      </w:del>
      <w:bookmarkStart w:name="_Ref128021222" w:id="1596"/>
      <w:r>
        <w:t>Maintenance</w:t>
      </w:r>
      <w:r>
        <w:rPr>
          <w:rFonts w:ascii="Wingdings" w:hAnsi="Wingdings"/>
        </w:rPr>
        <w:t></w:t>
      </w:r>
      <w:r>
        <w:t>Purge Data</w:t>
      </w:r>
      <w:bookmarkEnd w:id="1583"/>
      <w:bookmarkEnd w:id="1594"/>
      <w:bookmarkEnd w:id="1596"/>
    </w:p>
    <w:p w:rsidR="007467C0" w:rsidP="00950224" w:rsidRDefault="007467C0" w14:paraId="01179E7D" w14:textId="77777777">
      <w:pPr>
        <w:pStyle w:val="BodyText"/>
      </w:pPr>
      <w:r>
        <w:t>The Purge Data function is used to permanently delete data from the OptiVault database. Data can be selectively deleted from the following categories: History, Forecast, Recommendations, and Orders.</w:t>
      </w:r>
    </w:p>
    <w:p w:rsidR="007467C0" w:rsidP="00950224" w:rsidRDefault="007467C0" w14:paraId="0227CB99" w14:textId="77777777">
      <w:pPr>
        <w:pStyle w:val="BodyText"/>
      </w:pPr>
      <w:r>
        <w:t>Some examples of when data may need to be purged from the OptiVault database would include:</w:t>
      </w:r>
    </w:p>
    <w:p w:rsidRPr="00950224" w:rsidR="007467C0" w:rsidP="00950224" w:rsidRDefault="007467C0" w14:paraId="4BBA6A2D" w14:textId="3D18491B">
      <w:pPr>
        <w:pStyle w:val="ListBullet"/>
        <w:rPr>
          <w:color w:val="000000" w:themeColor="text1"/>
        </w:rPr>
      </w:pPr>
      <w:del w:author="Moses, Robbie" w:date="2023-02-13T03:02:00Z" w:id="1597">
        <w:r w:rsidRPr="00950224" w:rsidDel="00E6108F">
          <w:rPr>
            <w:color w:val="000000" w:themeColor="text1"/>
          </w:rPr>
          <w:delText xml:space="preserve">Wrong </w:delText>
        </w:r>
      </w:del>
      <w:ins w:author="Moses, Robbie" w:date="2023-02-13T03:02:00Z" w:id="1598">
        <w:r w:rsidR="00E6108F">
          <w:rPr>
            <w:color w:val="000000" w:themeColor="text1"/>
          </w:rPr>
          <w:t>The w</w:t>
        </w:r>
        <w:r w:rsidRPr="00950224" w:rsidR="00E6108F">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rsidRPr="00950224" w:rsidR="007467C0" w:rsidP="00950224" w:rsidRDefault="007467C0" w14:paraId="49880B29" w14:textId="77777777">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rsidRPr="00950224" w:rsidR="007467C0" w:rsidP="00950224" w:rsidRDefault="007467C0" w14:paraId="03210814" w14:textId="77777777">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color="auto" w:sz="6" w:space="0"/>
          <w:left w:val="single" w:color="auto" w:sz="6" w:space="0"/>
          <w:bottom w:val="single" w:color="auto" w:sz="6" w:space="0"/>
          <w:right w:val="single" w:color="auto" w:sz="6" w:space="0"/>
          <w:insideV w:val="single" w:color="auto" w:sz="6" w:space="0"/>
        </w:tblBorders>
        <w:tblLayout w:type="fixed"/>
        <w:tblCellMar>
          <w:left w:w="79" w:type="dxa"/>
          <w:right w:w="79" w:type="dxa"/>
        </w:tblCellMar>
        <w:tblLook w:val="0000" w:firstRow="0" w:lastRow="0" w:firstColumn="0" w:lastColumn="0" w:noHBand="0" w:noVBand="0"/>
      </w:tblPr>
      <w:tblGrid>
        <w:gridCol w:w="1224"/>
        <w:gridCol w:w="6811"/>
      </w:tblGrid>
      <w:tr w:rsidR="007467C0" w:rsidTr="006271D1" w14:paraId="4000AA67" w14:textId="77777777">
        <w:trPr>
          <w:cantSplit/>
          <w:trHeight w:val="840"/>
        </w:trPr>
        <w:tc>
          <w:tcPr>
            <w:tcW w:w="1224" w:type="dxa"/>
          </w:tcPr>
          <w:p w:rsidRPr="00FB292A" w:rsidR="007467C0" w:rsidP="00950224" w:rsidRDefault="007467C0" w14:paraId="1348A666" w14:textId="77777777">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color="auto" w:sz="6" w:space="0"/>
              <w:bottom w:val="single" w:color="auto" w:sz="6" w:space="0"/>
              <w:right w:val="single" w:color="auto" w:sz="6" w:space="0"/>
            </w:tcBorders>
          </w:tcPr>
          <w:p w:rsidRPr="00FB292A" w:rsidR="007467C0" w:rsidP="00950224" w:rsidRDefault="007467C0" w14:paraId="65246341" w14:textId="58AD499A">
            <w:pPr>
              <w:pStyle w:val="TableCaution"/>
              <w:rPr>
                <w:lang w:bidi="en-US"/>
              </w:rPr>
            </w:pPr>
            <w:r w:rsidRPr="00E6108F">
              <w:rPr>
                <w:b/>
                <w:bCs/>
                <w:lang w:bidi="en-US"/>
                <w:rPrChange w:author="Moses, Robbie" w:date="2023-02-13T03:02:00Z" w:id="1599">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author="Moses, Robbie" w:date="2023-02-13T03:02:00Z" w:id="1600">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rsidR="007467C0" w:rsidP="007467C0" w:rsidRDefault="007467C0" w14:paraId="7495F992" w14:textId="77777777">
      <w:pPr>
        <w:rPr>
          <w:noProof/>
          <w:lang w:bidi="ar-SA"/>
        </w:rPr>
      </w:pPr>
    </w:p>
    <w:p w:rsidR="007467C0" w:rsidP="007467C0" w:rsidRDefault="007467C0" w14:paraId="3894532C" w14:textId="77777777">
      <w:pPr>
        <w:pStyle w:val="Caption"/>
      </w:pPr>
      <w:bookmarkStart w:name="_Toc74556489" w:id="1601"/>
      <w:bookmarkStart w:name="_Toc128022170" w:id="1602"/>
      <w:r>
        <w:t xml:space="preserve">Figure </w:t>
      </w:r>
      <w:r>
        <w:fldChar w:fldCharType="begin"/>
      </w:r>
      <w:r>
        <w:instrText xml:space="preserve"> SEQ Figure \* ARABIC </w:instrText>
      </w:r>
      <w:r>
        <w:fldChar w:fldCharType="separate"/>
      </w:r>
      <w:r>
        <w:rPr>
          <w:noProof/>
        </w:rPr>
        <w:t>57</w:t>
      </w:r>
      <w:r>
        <w:fldChar w:fldCharType="end"/>
      </w:r>
      <w:r>
        <w:t>: Purge Data Page</w:t>
      </w:r>
      <w:bookmarkEnd w:id="1601"/>
      <w:bookmarkEnd w:id="1602"/>
    </w:p>
    <w:p w:rsidRPr="00282FD2" w:rsidR="007467C0" w:rsidP="009B7678" w:rsidRDefault="007467C0" w14:paraId="2D477FA6" w14:textId="60EE41D9">
      <w:pPr>
        <w:jc w:val="center"/>
      </w:pPr>
      <w:del w:author="Moses, Robbie" w:date="2023-02-23T04:10:00Z" w:id="1603">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4:10:00Z" w:id="1604">
        <w:r w:rsidRPr="00011724" w:rsid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2DB7CB98" w14:textId="77777777">
      <w:pPr>
        <w:pStyle w:val="Caption"/>
      </w:pPr>
      <w:bookmarkStart w:name="_Toc74556717" w:id="1605"/>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60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79D9DC4C" w14:paraId="425F311A" w14:textId="77777777">
        <w:trPr>
          <w:cantSplit/>
          <w:tblHeader/>
        </w:trPr>
        <w:tc>
          <w:tcPr>
            <w:tcW w:w="2592" w:type="dxa"/>
            <w:tcBorders>
              <w:top w:val="single" w:color="auto" w:sz="6" w:space="0"/>
              <w:bottom w:val="single" w:color="auto" w:sz="4" w:space="0"/>
              <w:right w:val="single" w:color="auto" w:sz="6" w:space="0"/>
            </w:tcBorders>
            <w:shd w:val="clear" w:color="auto" w:fill="60C03A"/>
          </w:tcPr>
          <w:p w:rsidR="007467C0" w:rsidP="00170D7D" w:rsidRDefault="007467C0" w14:paraId="7F0A4BF9" w14:textId="77777777">
            <w:pPr>
              <w:pStyle w:val="TableHeader"/>
            </w:pPr>
            <w:r>
              <w:t>Field</w:t>
            </w:r>
          </w:p>
        </w:tc>
        <w:tc>
          <w:tcPr>
            <w:tcW w:w="5458" w:type="dxa"/>
            <w:tcBorders>
              <w:top w:val="single" w:color="auto" w:sz="6" w:space="0"/>
              <w:left w:val="nil"/>
              <w:bottom w:val="single" w:color="auto" w:sz="4" w:space="0"/>
            </w:tcBorders>
            <w:shd w:val="clear" w:color="auto" w:fill="60C03A"/>
          </w:tcPr>
          <w:p w:rsidR="007467C0" w:rsidP="00170D7D" w:rsidRDefault="007467C0" w14:paraId="491193C8" w14:textId="77777777">
            <w:pPr>
              <w:pStyle w:val="TableHeader"/>
            </w:pPr>
            <w:r>
              <w:t>Description</w:t>
            </w:r>
          </w:p>
        </w:tc>
      </w:tr>
      <w:tr w:rsidR="007467C0" w:rsidTr="79D9DC4C" w14:paraId="6D3E7C5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9B7678" w:rsidR="007467C0" w:rsidP="009B7678" w:rsidRDefault="007467C0" w14:paraId="58EB9D4B" w14:textId="77777777">
            <w:pPr>
              <w:pStyle w:val="TableBody"/>
              <w:rPr>
                <w:b/>
                <w:bCs/>
              </w:rPr>
            </w:pPr>
            <w:r w:rsidRPr="009B7678">
              <w:rPr>
                <w:b/>
                <w:bCs/>
              </w:rPr>
              <w:t>OBMH &amp; Cap</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9B7678" w:rsidRDefault="007467C0" w14:paraId="61FE20D5" w14:textId="77777777">
            <w:pPr>
              <w:pStyle w:val="TableBody"/>
            </w:pPr>
            <w:r w:rsidRPr="00FB292A">
              <w:t xml:space="preserve">Deletes the OBMH &amp; Cap data from the system for the Cashpoints selected. </w:t>
            </w:r>
          </w:p>
        </w:tc>
      </w:tr>
      <w:tr w:rsidR="007467C0" w:rsidTr="79D9DC4C" w14:paraId="5C68D85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9B7678" w:rsidR="007467C0" w:rsidP="009B7678" w:rsidRDefault="007467C0" w14:paraId="11361F0F" w14:textId="77777777">
            <w:pPr>
              <w:pStyle w:val="TableBody"/>
              <w:rPr>
                <w:b/>
                <w:bCs/>
              </w:rPr>
            </w:pPr>
            <w:r w:rsidRPr="009B7678">
              <w:rPr>
                <w:b/>
                <w:bCs/>
              </w:rPr>
              <w:t>History</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9B7678" w:rsidRDefault="007467C0" w14:paraId="64522E21" w14:textId="77777777">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rsidRPr="00FB292A" w:rsidR="007467C0" w:rsidP="009B7678" w:rsidRDefault="007467C0" w14:paraId="3FC0A438" w14:textId="6AA78AF7">
            <w:pPr>
              <w:pStyle w:val="TableBody"/>
            </w:pPr>
            <w:r w:rsidRPr="00FB292A">
              <w:t xml:space="preserve">Date Selection (recommendation only): </w:t>
            </w:r>
            <w:r w:rsidRPr="00FB292A" w:rsidR="00117C1F">
              <w:t>Generally,</w:t>
            </w:r>
            <w:r w:rsidRPr="00FB292A">
              <w:t xml:space="preserve"> users should purge history greater </w:t>
            </w:r>
            <w:del w:author="Moses, Robbie" w:date="2023-02-13T03:02:00Z" w:id="1606">
              <w:r w:rsidRPr="00FB292A" w:rsidDel="00E6108F">
                <w:delText xml:space="preserve">then </w:delText>
              </w:r>
            </w:del>
            <w:ins w:author="Moses, Robbie" w:date="2023-02-13T03:02:00Z" w:id="1607">
              <w:r w:rsidRPr="00FB292A" w:rsidR="00E6108F">
                <w:t>th</w:t>
              </w:r>
              <w:r w:rsidR="00E6108F">
                <w:t>a</w:t>
              </w:r>
              <w:r w:rsidRPr="00FB292A" w:rsidR="00E6108F">
                <w:t xml:space="preserve">n </w:t>
              </w:r>
            </w:ins>
            <w:r w:rsidRPr="00FB292A">
              <w:t xml:space="preserve">two full years plus </w:t>
            </w:r>
            <w:ins w:author="Moses, Robbie" w:date="2023-02-13T03:02:00Z" w:id="1608">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rsidTr="79D9DC4C" w14:paraId="079CBF26"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9B7678" w:rsidR="007467C0" w:rsidP="009B7678" w:rsidRDefault="007467C0" w14:paraId="3D3FDC24" w14:textId="77777777">
            <w:pPr>
              <w:pStyle w:val="TableBody"/>
              <w:rPr>
                <w:b/>
                <w:bCs/>
              </w:rPr>
            </w:pPr>
            <w:r w:rsidRPr="009B7678">
              <w:rPr>
                <w:b/>
                <w:bCs/>
              </w:rPr>
              <w:t>Forecast Queue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9B7678" w:rsidRDefault="007467C0" w14:paraId="55ED31CF" w14:textId="6B4E0010">
            <w:pPr>
              <w:pStyle w:val="TableBody"/>
            </w:pPr>
            <w:r w:rsidRPr="00FB292A">
              <w:t xml:space="preserve">Check the box </w:t>
            </w:r>
            <w:del w:author="Moses, Robbie" w:date="2023-02-13T03:03:00Z" w:id="1609">
              <w:r w:rsidRPr="00FB292A" w:rsidDel="00E6108F">
                <w:delText xml:space="preserve">in order </w:delText>
              </w:r>
            </w:del>
            <w:r w:rsidRPr="00FB292A">
              <w:t xml:space="preserve">to purge any Cashpoints currently existing in the forecast queue. This option will ignore the Cashpoints selected and </w:t>
            </w:r>
            <w:ins w:author="Moses, Robbie" w:date="2023-02-13T03:03:00Z" w:id="1610">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author="Moses, Robbie" w:date="2023-02-13T03:03:00Z" w:id="1611">
              <w:r w:rsidR="00E6108F">
                <w:t xml:space="preserve">been </w:t>
              </w:r>
            </w:ins>
            <w:r w:rsidRPr="00FB292A">
              <w:t>complete</w:t>
            </w:r>
            <w:ins w:author="Moses, Robbie" w:date="2023-02-13T03:03:00Z" w:id="1612">
              <w:r w:rsidR="00E6108F">
                <w:t>d</w:t>
              </w:r>
            </w:ins>
            <w:r w:rsidRPr="00FB292A">
              <w:t xml:space="preserve">.  Occasionally, several users will generate a forecast simultaneously causing the process to hang up; </w:t>
            </w:r>
            <w:r w:rsidRPr="00FB292A" w:rsidR="00966D88">
              <w:t>therefore,</w:t>
            </w:r>
            <w:r w:rsidRPr="00FB292A">
              <w:t xml:space="preserve"> no forecast process will generate until the forecast queue is purged.  </w:t>
            </w:r>
          </w:p>
        </w:tc>
      </w:tr>
      <w:tr w:rsidR="007467C0" w:rsidTr="79D9DC4C" w14:paraId="279D5775"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71F4F" w:rsidR="007467C0" w:rsidP="00271F4F" w:rsidRDefault="007467C0" w14:paraId="235DCC54" w14:textId="77777777">
            <w:pPr>
              <w:pStyle w:val="TableBody"/>
              <w:rPr>
                <w:b/>
                <w:bCs/>
              </w:rPr>
            </w:pPr>
            <w:r w:rsidRPr="00271F4F">
              <w:rPr>
                <w:b/>
                <w:bCs/>
              </w:rPr>
              <w:t>Recommendations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9B7678" w:rsidRDefault="007467C0" w14:paraId="60747CD8" w14:textId="77777777">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rsidRPr="00FB292A" w:rsidR="007467C0" w:rsidP="009B7678" w:rsidRDefault="007467C0" w14:paraId="6FE64B80" w14:textId="5DED253A">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rsidRPr="00FB292A" w:rsidR="007467C0" w:rsidP="009B7678" w:rsidRDefault="007467C0" w14:paraId="70EB4FF4" w14:textId="77777777">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rsidRPr="00FB292A" w:rsidR="007467C0" w:rsidP="009B7678" w:rsidRDefault="007467C0" w14:paraId="0E67378F" w14:textId="5711B629">
            <w:pPr>
              <w:pStyle w:val="TableBody"/>
            </w:pPr>
            <w:r w:rsidRPr="00FB292A">
              <w:t xml:space="preserve">Date Selection (recommendation only): </w:t>
            </w:r>
            <w:r w:rsidRPr="00FB292A" w:rsidR="005D2174">
              <w:t>generally,</w:t>
            </w:r>
            <w:r w:rsidRPr="00FB292A">
              <w:t xml:space="preserve"> users should purge recommendations greater than three full months plus the current month. For example, if today is July 16, 2005, drop all data prior to 01-April-2005.  Repeat each month advancing by one month.  </w:t>
            </w:r>
          </w:p>
          <w:p w:rsidRPr="00FB292A" w:rsidR="007467C0" w:rsidP="009B7678" w:rsidRDefault="007467C0" w14:paraId="28CB1C6D" w14:textId="771C8C15">
            <w:pPr>
              <w:pStyle w:val="TableBody"/>
            </w:pPr>
            <w:r w:rsidRPr="00FB292A">
              <w:t>If users are running semi-annual</w:t>
            </w:r>
            <w:del w:author="Moses, Robbie" w:date="2023-02-13T03:04:00Z" w:id="1613">
              <w:r w:rsidRPr="00FB292A" w:rsidDel="00E6108F">
                <w:delText xml:space="preserve"> / </w:delText>
              </w:r>
            </w:del>
            <w:ins w:author="Moses, Robbie" w:date="2023-02-13T03:04:00Z" w:id="1614">
              <w:r w:rsidR="00E6108F">
                <w:t>/</w:t>
              </w:r>
            </w:ins>
            <w:r w:rsidRPr="00FB292A">
              <w:t xml:space="preserve">annual variance, they should select the dates accordingly. </w:t>
            </w:r>
          </w:p>
          <w:p w:rsidRPr="00FB292A" w:rsidR="007467C0" w:rsidP="009B7678" w:rsidRDefault="007467C0" w14:paraId="130E5346" w14:textId="6D59BE2B">
            <w:pPr>
              <w:pStyle w:val="TableNote"/>
            </w:pPr>
            <w:r w:rsidRPr="005D2174">
              <w:rPr>
                <w:b/>
                <w:bCs/>
              </w:rPr>
              <w:t>NOTE:</w:t>
            </w:r>
            <w:r w:rsidRPr="00FB292A">
              <w:t xml:space="preserve"> Recommendations are purged by the Due Date, not </w:t>
            </w:r>
            <w:ins w:author="Moses, Robbie" w:date="2023-02-13T03:04:00Z" w:id="1615">
              <w:r w:rsidR="00E6108F">
                <w:t xml:space="preserve">the </w:t>
              </w:r>
            </w:ins>
            <w:r w:rsidRPr="00FB292A">
              <w:t xml:space="preserve">Recommendation Date. </w:t>
            </w:r>
          </w:p>
        </w:tc>
      </w:tr>
      <w:tr w:rsidR="007467C0" w:rsidTr="79D9DC4C" w14:paraId="495B51E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71F4F" w:rsidR="007467C0" w:rsidP="00271F4F" w:rsidRDefault="007467C0" w14:paraId="5A30F1BA" w14:textId="77777777">
            <w:pPr>
              <w:pStyle w:val="TableBody"/>
              <w:rPr>
                <w:b/>
                <w:bCs/>
              </w:rPr>
            </w:pPr>
            <w:r w:rsidRPr="00271F4F">
              <w:rPr>
                <w:b/>
                <w:bCs/>
              </w:rPr>
              <w:t>Orders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9B7678" w:rsidRDefault="007467C0" w14:paraId="22B65EB0" w14:textId="3A0221F5">
            <w:pPr>
              <w:pStyle w:val="TableBody"/>
            </w:pPr>
            <w:r w:rsidRPr="00FB292A">
              <w:t>To purge orders, check the box,</w:t>
            </w:r>
            <w:del w:author="Moses, Robbie" w:date="2023-02-13T03:04:00Z" w:id="1616">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author="Moses, Robbie" w:date="2023-02-13T03:04:00Z" w:id="1617">
              <w:r w:rsidRPr="00FB292A" w:rsidDel="00E6108F">
                <w:delText xml:space="preserve">purges </w:delText>
              </w:r>
            </w:del>
            <w:ins w:author="Moses, Robbie" w:date="2023-02-13T03:04:00Z" w:id="1618">
              <w:r w:rsidRPr="00FB292A" w:rsidR="00E6108F">
                <w:t>purge</w:t>
              </w:r>
              <w:r w:rsidR="00E6108F">
                <w:t>d</w:t>
              </w:r>
              <w:r w:rsidRPr="00FB292A" w:rsidR="00E6108F">
                <w:t xml:space="preserve"> </w:t>
              </w:r>
            </w:ins>
            <w:r w:rsidRPr="00FB292A">
              <w:t xml:space="preserve">and select the Cashpoints by clicking on the Select button. </w:t>
            </w:r>
          </w:p>
        </w:tc>
      </w:tr>
      <w:tr w:rsidR="007467C0" w:rsidTr="79D9DC4C" w14:paraId="0AA89CF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71F4F" w:rsidR="007467C0" w:rsidP="00271F4F" w:rsidRDefault="007467C0" w14:paraId="4F625EE4" w14:textId="77777777">
            <w:pPr>
              <w:pStyle w:val="TableBody"/>
              <w:rPr>
                <w:b/>
                <w:bCs/>
              </w:rPr>
            </w:pPr>
            <w:r w:rsidRPr="00271F4F">
              <w:rPr>
                <w:b/>
                <w:bCs/>
              </w:rPr>
              <w:t>Start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71F4F" w:rsidRDefault="007467C0" w14:paraId="0BDF255A" w14:textId="77777777">
            <w:pPr>
              <w:pStyle w:val="TableBody"/>
            </w:pPr>
            <w:r w:rsidRPr="00FB292A">
              <w:t>The starting date of the purge period. Used only for History and Recommendations</w:t>
            </w:r>
          </w:p>
        </w:tc>
      </w:tr>
      <w:tr w:rsidR="007467C0" w:rsidTr="79D9DC4C" w14:paraId="77F5361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71F4F" w:rsidR="007467C0" w:rsidP="00271F4F" w:rsidRDefault="007467C0" w14:paraId="019AEDE7" w14:textId="77777777">
            <w:pPr>
              <w:pStyle w:val="TableBody"/>
              <w:rPr>
                <w:b/>
                <w:bCs/>
              </w:rPr>
            </w:pPr>
            <w:r w:rsidRPr="00271F4F">
              <w:rPr>
                <w:b/>
                <w:bCs/>
              </w:rPr>
              <w:t>End 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71F4F" w:rsidRDefault="007467C0" w14:paraId="2FA56A8B" w14:textId="77777777">
            <w:pPr>
              <w:pStyle w:val="TableBody"/>
            </w:pPr>
            <w:r w:rsidRPr="00FB292A">
              <w:t>The ending date of the purge period. Used only for History and Recommendations.</w:t>
            </w:r>
          </w:p>
        </w:tc>
      </w:tr>
      <w:tr w:rsidR="007467C0" w:rsidTr="79D9DC4C" w14:paraId="37CD4AEB"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71F4F" w:rsidR="007467C0" w:rsidP="00271F4F" w:rsidRDefault="007467C0" w14:paraId="15298676" w14:textId="77777777">
            <w:pPr>
              <w:pStyle w:val="TableBody"/>
              <w:rPr>
                <w:b/>
                <w:bCs/>
              </w:rPr>
            </w:pPr>
            <w:r w:rsidRPr="00271F4F">
              <w:rPr>
                <w:b/>
                <w:bCs/>
              </w:rPr>
              <w:t>Purge Data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71F4F" w:rsidRDefault="007467C0" w14:paraId="7518143C" w14:textId="77777777">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rsidTr="79D9DC4C" w14:paraId="13C5A184"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271F4F" w:rsidR="007467C0" w:rsidP="00271F4F" w:rsidRDefault="007467C0" w14:paraId="59BFDC6E" w14:textId="77777777">
            <w:pPr>
              <w:pStyle w:val="TableBody"/>
              <w:rPr>
                <w:b/>
                <w:bCs/>
              </w:rPr>
            </w:pPr>
            <w:r w:rsidRPr="00271F4F">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271F4F" w:rsidRDefault="007467C0" w14:paraId="3078579B" w14:textId="77777777">
            <w:pPr>
              <w:pStyle w:val="TableBody"/>
            </w:pPr>
            <w:r w:rsidRPr="00FB292A">
              <w:t>Makes no changes in the system and exits the purge page.</w:t>
            </w:r>
          </w:p>
        </w:tc>
      </w:tr>
    </w:tbl>
    <w:p w:rsidR="79D9DC4C" w:rsidRDefault="79D9DC4C" w14:paraId="1A4C9A53" w14:textId="55B8EB6C"/>
    <w:p w:rsidR="007467C0" w:rsidP="007467C0" w:rsidRDefault="007467C0" w14:paraId="1FD1EE04" w14:textId="77777777"/>
    <w:tbl>
      <w:tblPr>
        <w:tblW w:w="0" w:type="auto"/>
        <w:tblInd w:w="479" w:type="dxa"/>
        <w:tblBorders>
          <w:top w:val="single" w:color="auto" w:sz="6" w:space="0"/>
          <w:left w:val="single" w:color="auto" w:sz="6" w:space="0"/>
          <w:bottom w:val="single" w:color="auto" w:sz="6" w:space="0"/>
          <w:right w:val="single" w:color="auto" w:sz="6" w:space="0"/>
          <w:insideV w:val="single" w:color="auto" w:sz="6" w:space="0"/>
        </w:tblBorders>
        <w:tblLayout w:type="fixed"/>
        <w:tblCellMar>
          <w:left w:w="79" w:type="dxa"/>
          <w:right w:w="79" w:type="dxa"/>
        </w:tblCellMar>
        <w:tblLook w:val="0000" w:firstRow="0" w:lastRow="0" w:firstColumn="0" w:lastColumn="0" w:noHBand="0" w:noVBand="0"/>
      </w:tblPr>
      <w:tblGrid>
        <w:gridCol w:w="1224"/>
        <w:gridCol w:w="6811"/>
      </w:tblGrid>
      <w:tr w:rsidR="007467C0" w:rsidTr="006271D1" w14:paraId="1F977991" w14:textId="77777777">
        <w:trPr>
          <w:cantSplit/>
          <w:trHeight w:val="840"/>
        </w:trPr>
        <w:tc>
          <w:tcPr>
            <w:tcW w:w="1224" w:type="dxa"/>
          </w:tcPr>
          <w:p w:rsidRPr="00FB292A" w:rsidR="007467C0" w:rsidP="006271D1" w:rsidRDefault="007467C0" w14:paraId="53A4D79C" w14:textId="77777777">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18B9A77B">
                    <v:group id="Canvas 2205" style="width:39.15pt;height:39.75pt;mso-position-horizontal-relative:char;mso-position-vertical-relative:line" coordsize="497205,504825" o:spid="_x0000_s1026" editas="canvas" w14:anchorId="3BA5BA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style="position:absolute;width:497205;height:504825;visibility:visible;mso-wrap-style:square" type="#_x0000_t75">
                        <v:fill o:detectmouseclick="t"/>
                        <v:path o:connecttype="none"/>
                      </v:shape>
                      <v:shape id="Freeform 2207"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color="auto" w:sz="6" w:space="0"/>
              <w:bottom w:val="single" w:color="auto" w:sz="6" w:space="0"/>
              <w:right w:val="single" w:color="auto" w:sz="6" w:space="0"/>
            </w:tcBorders>
            <w:vAlign w:val="center"/>
          </w:tcPr>
          <w:p w:rsidRPr="00FB292A" w:rsidR="007467C0" w:rsidP="00271F4F" w:rsidRDefault="007467C0" w14:paraId="75F05270" w14:textId="77777777">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rsidR="007467C0" w:rsidP="007467C0" w:rsidRDefault="007467C0" w14:paraId="111F724A" w14:textId="19178DBE">
      <w:pPr>
        <w:pStyle w:val="TopofSection"/>
      </w:pPr>
      <w:r w:rsidRPr="00326CDA">
        <w:t xml:space="preserve">Return To:  </w:t>
      </w:r>
      <w:del w:author="Moses, Robbie" w:date="2023-02-23T05:09:00Z" w:id="1619">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author="Moses, Robbie" w:date="2023-02-23T05:09:00Z" w:id="1620">
        <w:r w:rsidR="00352DDC">
          <w:fldChar w:fldCharType="begin"/>
        </w:r>
        <w:r w:rsidR="00352DDC">
          <w:instrText xml:space="preserve"> REF _Ref128021343 \h </w:instrText>
        </w:r>
      </w:ins>
      <w:r w:rsidR="00352DDC">
        <w:fldChar w:fldCharType="separate"/>
      </w:r>
      <w:ins w:author="Moses, Robbie" w:date="2023-02-23T05:09:00Z" w:id="1621">
        <w:r w:rsidR="00352DDC">
          <w:t>Maintenance Tab</w:t>
        </w:r>
        <w:r w:rsidR="00352DDC">
          <w:fldChar w:fldCharType="end"/>
        </w:r>
      </w:ins>
    </w:p>
    <w:p w:rsidR="007467C0" w:rsidP="007467C0" w:rsidRDefault="007467C0" w14:paraId="7E7046B6" w14:textId="77777777">
      <w:pPr>
        <w:pStyle w:val="TopofSection"/>
      </w:pPr>
    </w:p>
    <w:p w:rsidR="007467C0" w:rsidP="007467C0" w:rsidRDefault="007467C0" w14:paraId="3455BF69" w14:textId="77777777">
      <w:pPr>
        <w:pStyle w:val="Heading4"/>
      </w:pPr>
      <w:bookmarkStart w:name="_Ref236112486" w:id="1622"/>
      <w:r>
        <w:t>Cashpoint Maintenance</w:t>
      </w:r>
      <w:r>
        <w:rPr>
          <w:rFonts w:ascii="Wingdings" w:hAnsi="Wingdings"/>
        </w:rPr>
        <w:t></w:t>
      </w:r>
      <w:r>
        <w:t>Rename Cashpoint</w:t>
      </w:r>
      <w:bookmarkEnd w:id="1622"/>
    </w:p>
    <w:p w:rsidRPr="004D73D6" w:rsidR="007467C0" w:rsidP="00271F4F" w:rsidRDefault="007467C0" w14:paraId="589CEC65" w14:textId="77777777">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rsidR="007467C0" w:rsidP="007467C0" w:rsidRDefault="007467C0" w14:paraId="1725C2F3" w14:textId="77777777">
      <w:pPr>
        <w:pStyle w:val="Caption"/>
      </w:pPr>
      <w:bookmarkStart w:name="_Toc74556490" w:id="1623"/>
      <w:bookmarkStart w:name="_Toc128022171" w:id="1624"/>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623"/>
      <w:bookmarkEnd w:id="1624"/>
    </w:p>
    <w:p w:rsidRPr="00282FD2" w:rsidR="007467C0" w:rsidP="00271F4F" w:rsidRDefault="007467C0" w14:paraId="1EB4991B" w14:textId="341564A6">
      <w:pPr>
        <w:jc w:val="center"/>
      </w:pPr>
      <w:del w:author="Moses, Robbie" w:date="2023-02-23T04:12:00Z" w:id="1625">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4:12:00Z" w:id="1626">
        <w:r w:rsidRPr="00A15105" w:rsid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049BA272" w14:textId="77777777">
      <w:pPr>
        <w:pStyle w:val="Caption"/>
      </w:pPr>
      <w:bookmarkStart w:name="_Toc74556718" w:id="1627"/>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62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275CE300" w14:textId="77777777">
        <w:trPr>
          <w:cantSplit/>
          <w:tblHeader/>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61B39E05" w14:textId="77777777">
            <w:pPr>
              <w:pStyle w:val="TableHeader"/>
            </w:pPr>
            <w:r>
              <w:t>Field</w:t>
            </w:r>
          </w:p>
        </w:tc>
        <w:tc>
          <w:tcPr>
            <w:tcW w:w="5458" w:type="dxa"/>
            <w:tcBorders>
              <w:top w:val="single" w:color="auto" w:sz="6" w:space="0"/>
              <w:left w:val="nil"/>
              <w:bottom w:val="double" w:color="auto" w:sz="6" w:space="0"/>
            </w:tcBorders>
            <w:shd w:val="clear" w:color="auto" w:fill="60C03A"/>
          </w:tcPr>
          <w:p w:rsidR="007467C0" w:rsidP="00170D7D" w:rsidRDefault="007467C0" w14:paraId="42C1FEE8" w14:textId="77777777">
            <w:pPr>
              <w:pStyle w:val="TableHeader"/>
            </w:pPr>
            <w:r>
              <w:t>Description</w:t>
            </w:r>
          </w:p>
        </w:tc>
      </w:tr>
      <w:tr w:rsidR="007467C0" w:rsidTr="006271D1" w14:paraId="754A3529" w14:textId="77777777">
        <w:trPr>
          <w:cantSplit/>
        </w:trPr>
        <w:tc>
          <w:tcPr>
            <w:tcW w:w="2592" w:type="dxa"/>
            <w:tcBorders>
              <w:top w:val="single" w:color="auto" w:sz="6" w:space="0"/>
              <w:bottom w:val="single" w:color="auto" w:sz="6" w:space="0"/>
              <w:right w:val="single" w:color="auto" w:sz="6" w:space="0"/>
            </w:tcBorders>
          </w:tcPr>
          <w:p w:rsidRPr="00271F4F" w:rsidR="007467C0" w:rsidP="00271F4F" w:rsidRDefault="007467C0" w14:paraId="317D2CE0" w14:textId="77777777">
            <w:pPr>
              <w:pStyle w:val="TableBody"/>
              <w:rPr>
                <w:b/>
                <w:bCs/>
              </w:rPr>
            </w:pPr>
            <w:r w:rsidRPr="00271F4F">
              <w:rPr>
                <w:b/>
                <w:bCs/>
              </w:rPr>
              <w:t>Select Button</w:t>
            </w:r>
          </w:p>
        </w:tc>
        <w:tc>
          <w:tcPr>
            <w:tcW w:w="5458" w:type="dxa"/>
            <w:tcBorders>
              <w:top w:val="single" w:color="auto" w:sz="6" w:space="0"/>
              <w:left w:val="single" w:color="auto" w:sz="6" w:space="0"/>
              <w:bottom w:val="single" w:color="auto" w:sz="6" w:space="0"/>
            </w:tcBorders>
          </w:tcPr>
          <w:p w:rsidRPr="00FB292A" w:rsidR="007467C0" w:rsidP="00271F4F" w:rsidRDefault="007467C0" w14:paraId="2A2F57DB" w14:textId="77777777">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rsidTr="006271D1" w14:paraId="7F223CF4" w14:textId="77777777">
        <w:trPr>
          <w:cantSplit/>
        </w:trPr>
        <w:tc>
          <w:tcPr>
            <w:tcW w:w="2592" w:type="dxa"/>
            <w:tcBorders>
              <w:top w:val="single" w:color="auto" w:sz="6" w:space="0"/>
              <w:bottom w:val="single" w:color="auto" w:sz="6" w:space="0"/>
              <w:right w:val="single" w:color="auto" w:sz="6" w:space="0"/>
            </w:tcBorders>
          </w:tcPr>
          <w:p w:rsidRPr="00271F4F" w:rsidR="007467C0" w:rsidP="00271F4F" w:rsidRDefault="007467C0" w14:paraId="3AE66679" w14:textId="77777777">
            <w:pPr>
              <w:pStyle w:val="TableBody"/>
              <w:rPr>
                <w:b/>
                <w:bCs/>
              </w:rPr>
            </w:pPr>
            <w:r w:rsidRPr="00271F4F">
              <w:rPr>
                <w:b/>
                <w:bCs/>
              </w:rPr>
              <w:t>Cancel Button</w:t>
            </w:r>
          </w:p>
        </w:tc>
        <w:tc>
          <w:tcPr>
            <w:tcW w:w="5458" w:type="dxa"/>
            <w:tcBorders>
              <w:top w:val="single" w:color="auto" w:sz="6" w:space="0"/>
              <w:left w:val="single" w:color="auto" w:sz="6" w:space="0"/>
              <w:bottom w:val="single" w:color="auto" w:sz="6" w:space="0"/>
            </w:tcBorders>
          </w:tcPr>
          <w:p w:rsidRPr="00FB292A" w:rsidR="007467C0" w:rsidP="00271F4F" w:rsidRDefault="007467C0" w14:paraId="33F5FE1C" w14:textId="77777777">
            <w:pPr>
              <w:pStyle w:val="TableBody"/>
              <w:rPr>
                <w:highlight w:val="yellow"/>
              </w:rPr>
            </w:pPr>
            <w:r w:rsidRPr="00FB292A">
              <w:t>Exits the Rename function without making any changes.</w:t>
            </w:r>
          </w:p>
        </w:tc>
      </w:tr>
      <w:tr w:rsidR="007467C0" w:rsidTr="006271D1" w14:paraId="3FA3048D" w14:textId="77777777">
        <w:trPr>
          <w:cantSplit/>
        </w:trPr>
        <w:tc>
          <w:tcPr>
            <w:tcW w:w="2592" w:type="dxa"/>
            <w:tcBorders>
              <w:top w:val="single" w:color="auto" w:sz="6" w:space="0"/>
              <w:bottom w:val="single" w:color="auto" w:sz="6" w:space="0"/>
              <w:right w:val="single" w:color="auto" w:sz="6" w:space="0"/>
            </w:tcBorders>
          </w:tcPr>
          <w:p w:rsidRPr="00271F4F" w:rsidR="007467C0" w:rsidP="00271F4F" w:rsidRDefault="007467C0" w14:paraId="5F89531A" w14:textId="77777777">
            <w:pPr>
              <w:pStyle w:val="TableBody"/>
              <w:rPr>
                <w:b/>
                <w:bCs/>
              </w:rPr>
            </w:pPr>
            <w:r w:rsidRPr="00271F4F">
              <w:rPr>
                <w:b/>
                <w:bCs/>
              </w:rPr>
              <w:t>Save Button</w:t>
            </w:r>
          </w:p>
        </w:tc>
        <w:tc>
          <w:tcPr>
            <w:tcW w:w="5458" w:type="dxa"/>
            <w:tcBorders>
              <w:top w:val="single" w:color="auto" w:sz="6" w:space="0"/>
              <w:left w:val="single" w:color="auto" w:sz="6" w:space="0"/>
              <w:bottom w:val="single" w:color="auto" w:sz="6" w:space="0"/>
            </w:tcBorders>
          </w:tcPr>
          <w:p w:rsidRPr="00FB292A" w:rsidR="007467C0" w:rsidP="00271F4F" w:rsidRDefault="007467C0" w14:paraId="3245ED07" w14:textId="77777777">
            <w:pPr>
              <w:pStyle w:val="TableBody"/>
              <w:rPr>
                <w:highlight w:val="yellow"/>
              </w:rPr>
            </w:pPr>
            <w:r w:rsidRPr="00FB292A">
              <w:t>Executes the renaming process.</w:t>
            </w:r>
          </w:p>
        </w:tc>
      </w:tr>
      <w:tr w:rsidR="007467C0" w:rsidTr="006271D1" w14:paraId="653866A7" w14:textId="77777777">
        <w:trPr>
          <w:cantSplit/>
        </w:trPr>
        <w:tc>
          <w:tcPr>
            <w:tcW w:w="2592" w:type="dxa"/>
            <w:tcBorders>
              <w:top w:val="single" w:color="auto" w:sz="6" w:space="0"/>
              <w:bottom w:val="single" w:color="auto" w:sz="6" w:space="0"/>
              <w:right w:val="single" w:color="auto" w:sz="6" w:space="0"/>
            </w:tcBorders>
          </w:tcPr>
          <w:p w:rsidRPr="00271F4F" w:rsidR="007467C0" w:rsidP="00271F4F" w:rsidRDefault="007467C0" w14:paraId="6BF27B59" w14:textId="77777777">
            <w:pPr>
              <w:pStyle w:val="TableBody"/>
              <w:rPr>
                <w:b/>
                <w:bCs/>
              </w:rPr>
            </w:pPr>
            <w:r w:rsidRPr="00271F4F">
              <w:rPr>
                <w:b/>
                <w:bCs/>
              </w:rPr>
              <w:t xml:space="preserve">Set as Default Cashpoint </w:t>
            </w:r>
          </w:p>
        </w:tc>
        <w:tc>
          <w:tcPr>
            <w:tcW w:w="5458" w:type="dxa"/>
            <w:tcBorders>
              <w:top w:val="single" w:color="auto" w:sz="6" w:space="0"/>
              <w:left w:val="single" w:color="auto" w:sz="6" w:space="0"/>
              <w:bottom w:val="single" w:color="auto" w:sz="6" w:space="0"/>
            </w:tcBorders>
          </w:tcPr>
          <w:p w:rsidRPr="00FB292A" w:rsidR="007467C0" w:rsidP="00271F4F" w:rsidRDefault="007467C0" w14:paraId="5072F546" w14:textId="77777777">
            <w:pPr>
              <w:pStyle w:val="TableBody"/>
            </w:pPr>
            <w:r w:rsidRPr="00FB292A">
              <w:t xml:space="preserve">Sets the currently selected Cashpoint as the default Cashpoint for all functions so the analyst does not have to select it from a list. </w:t>
            </w:r>
          </w:p>
        </w:tc>
      </w:tr>
    </w:tbl>
    <w:p w:rsidR="007467C0" w:rsidP="007467C0" w:rsidRDefault="007467C0" w14:paraId="5187370E" w14:textId="476BD3CD">
      <w:pPr>
        <w:pStyle w:val="TopofSection"/>
      </w:pPr>
      <w:r w:rsidRPr="00326CDA">
        <w:t xml:space="preserve">Return To: </w:t>
      </w:r>
      <w:del w:author="Moses, Robbie" w:date="2023-02-23T05:09:00Z" w:id="1628">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author="Moses, Robbie" w:date="2023-02-23T05:09:00Z" w:id="1629">
        <w:r w:rsidR="00352DDC">
          <w:fldChar w:fldCharType="begin"/>
        </w:r>
        <w:r w:rsidR="00352DDC">
          <w:instrText xml:space="preserve"> REF _Ref128021343 \h </w:instrText>
        </w:r>
      </w:ins>
      <w:r w:rsidR="00352DDC">
        <w:fldChar w:fldCharType="separate"/>
      </w:r>
      <w:ins w:author="Moses, Robbie" w:date="2023-02-23T05:09:00Z" w:id="1630">
        <w:r w:rsidR="00352DDC">
          <w:t>Maintenance Tab</w:t>
        </w:r>
        <w:r w:rsidR="00352DDC">
          <w:fldChar w:fldCharType="end"/>
        </w:r>
      </w:ins>
    </w:p>
    <w:p w:rsidR="00F10B5B" w:rsidDel="00064410" w:rsidP="007467C0" w:rsidRDefault="00F10B5B" w14:paraId="5A7551DE" w14:textId="217157EC">
      <w:pPr>
        <w:pStyle w:val="TopofSection"/>
        <w:rPr>
          <w:del w:author="Moses, Robbie" w:date="2023-02-23T04:13:00Z" w:id="1631"/>
        </w:rPr>
      </w:pPr>
    </w:p>
    <w:p w:rsidR="007467C0" w:rsidDel="00D71319" w:rsidP="007467C0" w:rsidRDefault="007467C0" w14:paraId="4B5803E1" w14:textId="70589679">
      <w:pPr>
        <w:pStyle w:val="Heading3"/>
        <w:rPr>
          <w:del w:author="Moses, Robbie" w:date="2023-02-23T02:31:00Z" w:id="1632"/>
        </w:rPr>
      </w:pPr>
      <w:bookmarkStart w:name="_System(Order_Settings" w:id="1633"/>
      <w:bookmarkStart w:name="_Toc74556416" w:id="1634"/>
      <w:bookmarkStart w:name="_Toc127491606" w:id="1635"/>
      <w:bookmarkEnd w:id="1633"/>
      <w:commentRangeStart w:id="1636"/>
      <w:del w:author="Moses, Robbie" w:date="2023-02-23T02:31:00Z" w:id="1637">
        <w:r w:rsidDel="00D71319">
          <w:delText>System</w:delText>
        </w:r>
        <w:r w:rsidDel="00D71319">
          <w:rPr>
            <w:rFonts w:ascii="Wingdings" w:hAnsi="Wingdings"/>
          </w:rPr>
          <w:delText></w:delText>
        </w:r>
        <w:r w:rsidDel="00D71319">
          <w:delText>Order Settings</w:delText>
        </w:r>
      </w:del>
      <w:bookmarkEnd w:id="1634"/>
      <w:bookmarkEnd w:id="1635"/>
      <w:commentRangeEnd w:id="1636"/>
      <w:r w:rsidR="007722AA">
        <w:rPr>
          <w:rStyle w:val="CommentReference"/>
          <w:rFonts w:ascii="Calibri" w:hAnsi="Calibri" w:cs="Times New Roman"/>
          <w:b w:val="0"/>
          <w:lang w:val="en-US" w:bidi="en-US"/>
        </w:rPr>
        <w:commentReference w:id="1636"/>
      </w:r>
    </w:p>
    <w:p w:rsidR="007467C0" w:rsidDel="00D71319" w:rsidP="00F10B5B" w:rsidRDefault="007467C0" w14:paraId="0A99A8E1" w14:textId="17503DF6">
      <w:pPr>
        <w:pStyle w:val="BodyText"/>
        <w:rPr>
          <w:del w:author="Moses, Robbie" w:date="2023-02-23T02:31:00Z" w:id="1638"/>
        </w:rPr>
      </w:pPr>
      <w:del w:author="Moses, Robbie" w:date="2023-02-23T02:31:00Z" w:id="1639">
        <w:r w:rsidDel="00D71319">
          <w:delText xml:space="preserve">The following is a summary of the information that will be covered along with hyperlinks to each topic: </w:delText>
        </w:r>
      </w:del>
    </w:p>
    <w:p w:rsidRPr="00685F2C" w:rsidR="007467C0" w:rsidDel="00D71319" w:rsidP="00707223" w:rsidRDefault="007467C0" w14:paraId="43F086EC" w14:textId="4E607ECF">
      <w:pPr>
        <w:pStyle w:val="ListBullet"/>
        <w:rPr>
          <w:del w:author="Moses, Robbie" w:date="2023-02-23T02:31:00Z" w:id="1640"/>
        </w:rPr>
      </w:pPr>
      <w:del w:author="Moses, Robbie" w:date="2023-02-23T02:31:00Z" w:id="1641">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hAnsi="Wingdings" w:eastAsia="Wingdings" w:cs="Wingdings"/>
          </w:rPr>
          <w:delText>à</w:delText>
        </w:r>
        <w:r w:rsidDel="00D71319">
          <w:rPr>
            <w:lang w:val="en-US"/>
          </w:rPr>
          <w:delText>Order Workflow Definition</w:delText>
        </w:r>
      </w:del>
    </w:p>
    <w:p w:rsidRPr="00036DF1" w:rsidR="007467C0" w:rsidDel="00D71319" w:rsidP="00707223" w:rsidRDefault="007467C0" w14:paraId="7D74D4A3" w14:textId="7691A431">
      <w:pPr>
        <w:pStyle w:val="ListBullet"/>
        <w:rPr>
          <w:del w:author="Moses, Robbie" w:date="2023-02-23T02:31:00Z" w:id="1642"/>
        </w:rPr>
      </w:pPr>
      <w:del w:author="Moses, Robbie" w:date="2023-02-23T02:31:00Z" w:id="1643">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hAnsi="Wingdings" w:eastAsia="Wingdings" w:cs="Wingdings"/>
          </w:rPr>
          <w:delText>à</w:delText>
        </w:r>
        <w:r w:rsidDel="00D71319">
          <w:rPr>
            <w:lang w:val="en-US"/>
          </w:rPr>
          <w:delText>Custom Field Definition</w:delText>
        </w:r>
      </w:del>
    </w:p>
    <w:p w:rsidRPr="00036DF1" w:rsidR="007467C0" w:rsidDel="00D71319" w:rsidP="00707223" w:rsidRDefault="007467C0" w14:paraId="060E674E" w14:textId="764C12E8">
      <w:pPr>
        <w:pStyle w:val="ListBullet"/>
        <w:rPr>
          <w:del w:author="Moses, Robbie" w:date="2023-02-23T02:31:00Z" w:id="1644"/>
        </w:rPr>
      </w:pPr>
      <w:del w:author="Moses, Robbie" w:date="2023-02-23T02:31:00Z" w:id="1645">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hAnsi="Wingdings" w:eastAsia="Wingdings" w:cs="Wingdings"/>
          </w:rPr>
          <w:delText>à</w:delText>
        </w:r>
        <w:r w:rsidDel="00D71319">
          <w:rPr>
            <w:lang w:val="en-US"/>
          </w:rPr>
          <w:delText>Custom Field to Order Linkage</w:delText>
        </w:r>
      </w:del>
    </w:p>
    <w:p w:rsidRPr="00685F2C" w:rsidR="007467C0" w:rsidDel="00D71319" w:rsidP="007467C0" w:rsidRDefault="007467C0" w14:paraId="719DD900" w14:textId="5F7E390D">
      <w:pPr>
        <w:pStyle w:val="BulletSectionReference"/>
        <w:numPr>
          <w:ilvl w:val="0"/>
          <w:numId w:val="0"/>
        </w:numPr>
        <w:ind w:left="360"/>
        <w:rPr>
          <w:del w:author="Moses, Robbie" w:date="2023-02-23T02:31:00Z" w:id="1646"/>
        </w:rPr>
      </w:pPr>
    </w:p>
    <w:p w:rsidR="007467C0" w:rsidDel="00D71319" w:rsidP="007467C0" w:rsidRDefault="007467C0" w14:paraId="4F9AC1A5" w14:textId="085FA1C9">
      <w:pPr>
        <w:rPr>
          <w:del w:author="Moses, Robbie" w:date="2023-02-23T02:31:00Z" w:id="1647"/>
        </w:rPr>
      </w:pPr>
    </w:p>
    <w:p w:rsidR="007467C0" w:rsidDel="00D71319" w:rsidP="007467C0" w:rsidRDefault="007467C0" w14:paraId="7F03BF76" w14:textId="2E899CED">
      <w:pPr>
        <w:pStyle w:val="Heading4"/>
        <w:rPr>
          <w:del w:author="Moses, Robbie" w:date="2023-02-23T02:31:00Z" w:id="1648"/>
        </w:rPr>
      </w:pPr>
      <w:del w:author="Moses, Robbie" w:date="2023-02-23T02:31:00Z" w:id="1649">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rsidR="007467C0" w:rsidDel="00D71319" w:rsidP="00707223" w:rsidRDefault="007467C0" w14:paraId="4DD520FB" w14:textId="56F3384F">
      <w:pPr>
        <w:pStyle w:val="BodyText"/>
        <w:rPr>
          <w:del w:author="Moses, Robbie" w:date="2023-02-23T02:31:00Z" w:id="1650"/>
        </w:rPr>
      </w:pPr>
      <w:del w:author="Moses, Robbie" w:date="2023-02-23T02:31:00Z" w:id="1651">
        <w:r w:rsidDel="00D71319">
          <w:delText>Order Workflow functionality tracks the status of orders from creation to fulfi</w:delText>
        </w:r>
      </w:del>
      <w:del w:author="Moses, Robbie" w:date="2023-02-13T03:05:00Z" w:id="1652">
        <w:r w:rsidDel="00E6108F">
          <w:delText>l</w:delText>
        </w:r>
      </w:del>
      <w:del w:author="Moses, Robbie" w:date="2023-02-23T02:31:00Z" w:id="1653">
        <w:r w:rsidDel="00D71319">
          <w:delText>lment and confirmation. If Order Workflow is not licensed, standard OptiVault Order Workflow will apply and access to the Workflow Editor will be disabled.</w:delText>
        </w:r>
      </w:del>
    </w:p>
    <w:p w:rsidR="007467C0" w:rsidDel="00D71319" w:rsidP="00707223" w:rsidRDefault="007467C0" w14:paraId="045F14A1" w14:textId="1A3B741C">
      <w:pPr>
        <w:pStyle w:val="BodyText"/>
        <w:rPr>
          <w:del w:author="Moses, Robbie" w:date="2023-02-23T02:31:00Z" w:id="1654"/>
        </w:rPr>
      </w:pPr>
      <w:del w:author="Moses, Robbie" w:date="2023-02-23T02:31:00Z" w:id="1655">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rsidR="007467C0" w:rsidDel="00D71319" w:rsidP="007467C0" w:rsidRDefault="007467C0" w14:paraId="4EA716FD" w14:textId="02EC7FC5">
      <w:pPr>
        <w:pStyle w:val="Caption"/>
        <w:rPr>
          <w:del w:author="Moses, Robbie" w:date="2023-02-23T02:31:00Z" w:id="1656"/>
          <w:lang w:val="en-US"/>
        </w:rPr>
      </w:pPr>
      <w:bookmarkStart w:name="_Toc288754309" w:id="1657"/>
      <w:bookmarkStart w:name="_Toc74556491" w:id="1658"/>
      <w:del w:author="Moses, Robbie" w:date="2023-02-23T02:31:00Z" w:id="1659">
        <w:r w:rsidDel="00D71319">
          <w:rPr>
            <w:lang w:val="en-US"/>
          </w:rPr>
          <w:delText xml:space="preserve">Figure </w:delText>
        </w:r>
        <w:r w:rsidDel="00D71319">
          <w:fldChar w:fldCharType="begin"/>
        </w:r>
        <w:r w:rsidDel="00D71319">
          <w:rPr>
            <w:lang w:val="en-US"/>
          </w:rPr>
          <w:delInstrText xml:space="preserve"> SEQ "Figure" \*Arabic </w:delInstrText>
        </w:r>
        <w:r w:rsidDel="00D71319">
          <w:fldChar w:fldCharType="separate"/>
        </w:r>
        <w:r w:rsidDel="00D71319">
          <w:rPr>
            <w:noProof/>
            <w:lang w:val="en-US"/>
          </w:rPr>
          <w:delText>59</w:delText>
        </w:r>
        <w:r w:rsidDel="00D71319">
          <w:fldChar w:fldCharType="end"/>
        </w:r>
        <w:r w:rsidDel="00D71319">
          <w:rPr>
            <w:lang w:val="en-US"/>
          </w:rPr>
          <w:delText>: Example of an Order Workflow</w:delText>
        </w:r>
        <w:bookmarkEnd w:id="1657"/>
        <w:bookmarkEnd w:id="1658"/>
      </w:del>
    </w:p>
    <w:p w:rsidR="007467C0" w:rsidDel="00D71319" w:rsidP="004B216B" w:rsidRDefault="007467C0" w14:paraId="0E6D583B" w14:textId="4B402D9D">
      <w:pPr>
        <w:spacing w:after="0" w:line="240" w:lineRule="auto"/>
        <w:jc w:val="center"/>
        <w:rPr>
          <w:del w:author="Moses, Robbie" w:date="2023-02-23T02:31:00Z" w:id="1660"/>
          <w:color w:val="76923C"/>
        </w:rPr>
      </w:pPr>
      <w:del w:author="Moses, Robbie" w:date="2023-02-23T02:31:00Z" w:id="1661">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rsidRPr="00DA529D" w:rsidR="007467C0" w:rsidDel="00D71319" w:rsidP="004B216B" w:rsidRDefault="000C15EE" w14:paraId="13DE98CB" w14:textId="41A9FB4D">
      <w:pPr>
        <w:pStyle w:val="TopofSection"/>
        <w:spacing w:after="0" w:line="240" w:lineRule="auto"/>
        <w:rPr>
          <w:del w:author="Moses, Robbie" w:date="2023-02-23T02:31:00Z" w:id="1662"/>
          <w:color w:val="9BBB59"/>
          <w:u w:val="single"/>
          <w:lang w:val="en-US"/>
        </w:rPr>
      </w:pPr>
      <w:del w:author="Moses, Robbie" w:date="2023-02-23T02:31:00Z" w:id="1663">
        <w:r w:rsidDel="00D71319">
          <w:fldChar w:fldCharType="begin"/>
        </w:r>
        <w:r w:rsidDel="00D71319">
          <w:delInstrText xml:space="preserve"> HYPERLINK \l "_System(Order_Settings" </w:delInstrText>
        </w:r>
        <w:r w:rsidDel="00D71319">
          <w:fldChar w:fldCharType="separate"/>
        </w:r>
        <w:r w:rsidRPr="00DA529D" w:rsidDel="00D71319" w:rsidR="007467C0">
          <w:rPr>
            <w:rStyle w:val="Hyperlink"/>
            <w:rFonts w:eastAsiaTheme="majorEastAsia"/>
            <w:color w:val="9BBB59"/>
            <w:lang w:val="en-US"/>
          </w:rPr>
          <w:delText>Return to: System</w:delText>
        </w:r>
        <w:r w:rsidRPr="00DA529D" w:rsidDel="00D71319" w:rsidR="007467C0">
          <w:rPr>
            <w:rStyle w:val="Hyperlink"/>
            <w:rFonts w:ascii="Wingdings" w:hAnsi="Wingdings" w:eastAsia="Wingdings" w:cs="Wingdings"/>
            <w:color w:val="9BBB59"/>
          </w:rPr>
          <w:delText>à</w:delText>
        </w:r>
        <w:r w:rsidRPr="00DA529D" w:rsidDel="00D71319" w:rsidR="007467C0">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rsidR="007467C0" w:rsidDel="00D71319" w:rsidP="007467C0" w:rsidRDefault="007467C0" w14:paraId="375722E4" w14:textId="311A8241">
      <w:pPr>
        <w:pStyle w:val="TopofSection"/>
        <w:rPr>
          <w:del w:author="Moses, Robbie" w:date="2023-02-23T02:31:00Z" w:id="1664"/>
        </w:rPr>
      </w:pPr>
    </w:p>
    <w:p w:rsidRPr="00C237DE" w:rsidR="007467C0" w:rsidDel="00D71319" w:rsidP="007467C0" w:rsidRDefault="007467C0" w14:paraId="24E24D5C" w14:textId="3F398248">
      <w:pPr>
        <w:pStyle w:val="Caption"/>
        <w:rPr>
          <w:del w:author="Moses, Robbie" w:date="2023-02-23T02:31:00Z" w:id="1665"/>
          <w:lang w:val="en-US"/>
        </w:rPr>
      </w:pPr>
      <w:bookmarkStart w:name="_Toc288754310" w:id="1666"/>
      <w:bookmarkStart w:name="_Toc74556492" w:id="1667"/>
      <w:del w:author="Moses, Robbie" w:date="2023-02-23T02:31:00Z" w:id="1668">
        <w:r w:rsidRPr="00C237DE" w:rsidDel="00D71319">
          <w:rPr>
            <w:lang w:val="en-US"/>
          </w:rPr>
          <w:delText xml:space="preserve">Figure </w:delText>
        </w:r>
        <w:r w:rsidDel="00D71319">
          <w:fldChar w:fldCharType="begin"/>
        </w:r>
        <w:r w:rsidRPr="00C237DE" w:rsidDel="00D71319">
          <w:rPr>
            <w:lang w:val="en-US"/>
          </w:rPr>
          <w:delInstrText xml:space="preserve"> SEQ "Figure" \*Arabic </w:delInstrText>
        </w:r>
        <w:r w:rsidDel="00D71319">
          <w:fldChar w:fldCharType="separate"/>
        </w:r>
        <w:r w:rsidDel="00D71319">
          <w:rPr>
            <w:noProof/>
            <w:lang w:val="en-US"/>
          </w:rPr>
          <w:delText>60</w:delText>
        </w:r>
        <w:r w:rsidDel="00D71319">
          <w:fldChar w:fldCharType="end"/>
        </w:r>
        <w:r w:rsidRPr="00C237DE" w:rsidDel="00D71319">
          <w:rPr>
            <w:lang w:val="en-US"/>
          </w:rPr>
          <w:delText>: Order Workflow Page</w:delText>
        </w:r>
        <w:bookmarkEnd w:id="1666"/>
        <w:bookmarkEnd w:id="1667"/>
      </w:del>
    </w:p>
    <w:p w:rsidR="007467C0" w:rsidDel="00D71319" w:rsidP="007F4727" w:rsidRDefault="007467C0" w14:paraId="62809364" w14:textId="1216BE51">
      <w:pPr>
        <w:pStyle w:val="TopofSection"/>
        <w:jc w:val="center"/>
        <w:rPr>
          <w:del w:author="Moses, Robbie" w:date="2023-02-23T02:31:00Z" w:id="1669"/>
        </w:rPr>
      </w:pPr>
      <w:del w:author="Moses, Robbie" w:date="2023-02-23T02:31:00Z" w:id="1670">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7467C0" w:rsidDel="00D71319" w:rsidP="007467C0" w:rsidRDefault="007467C0" w14:paraId="79A34E19" w14:textId="0933B6FC">
      <w:pPr>
        <w:pStyle w:val="Caption"/>
        <w:rPr>
          <w:del w:author="Moses, Robbie" w:date="2023-02-23T02:31:00Z" w:id="1671"/>
        </w:rPr>
      </w:pPr>
      <w:bookmarkStart w:name="_Toc288754447" w:id="1672"/>
      <w:bookmarkStart w:name="_Toc74556719" w:id="1673"/>
      <w:del w:author="Moses, Robbie" w:date="2023-02-23T02:31:00Z" w:id="1674">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80</w:delText>
        </w:r>
        <w:r w:rsidDel="00D71319">
          <w:fldChar w:fldCharType="end"/>
        </w:r>
        <w:r w:rsidDel="00D71319">
          <w:delText>: Order Workflow Description</w:delText>
        </w:r>
        <w:bookmarkEnd w:id="1672"/>
        <w:bookmarkEnd w:id="1673"/>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rsidTr="006271D1" w14:paraId="15F6D345" w14:textId="223FB897">
        <w:trPr>
          <w:cantSplit/>
          <w:tblHeader/>
          <w:del w:author="Moses, Robbie" w:date="2023-02-23T02:31:00Z" w:id="1675"/>
        </w:trPr>
        <w:tc>
          <w:tcPr>
            <w:tcW w:w="2592" w:type="dxa"/>
            <w:tcBorders>
              <w:top w:val="single" w:color="000000" w:sz="4" w:space="0"/>
              <w:left w:val="single" w:color="000000" w:sz="4" w:space="0"/>
              <w:bottom w:val="single" w:color="000000" w:sz="4" w:space="0"/>
            </w:tcBorders>
            <w:shd w:val="clear" w:color="auto" w:fill="60C03A"/>
          </w:tcPr>
          <w:p w:rsidR="007467C0" w:rsidDel="00D71319" w:rsidRDefault="007467C0" w14:paraId="08F80F12" w14:textId="2CE7C320">
            <w:pPr>
              <w:pStyle w:val="TableHeader"/>
              <w:rPr>
                <w:del w:author="Moses, Robbie" w:date="2023-02-23T02:31:00Z" w:id="1676"/>
              </w:rPr>
              <w:pPrChange w:author="Pinnu, Sainath" w:date="2023-03-29T11:36:00Z" w:id="1677">
                <w:pPr>
                  <w:pStyle w:val="TableHeader"/>
                  <w:snapToGrid w:val="0"/>
                </w:pPr>
              </w:pPrChange>
            </w:pPr>
            <w:del w:author="Moses, Robbie" w:date="2023-02-23T02:31:00Z" w:id="1678">
              <w:r w:rsidDel="00D71319">
                <w:delText>Fields</w:delText>
              </w:r>
            </w:del>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467C0" w:rsidDel="00D71319" w:rsidRDefault="007467C0" w14:paraId="2F66CDED" w14:textId="689E76C8">
            <w:pPr>
              <w:pStyle w:val="TableHeader"/>
              <w:rPr>
                <w:del w:author="Moses, Robbie" w:date="2023-02-23T02:31:00Z" w:id="1679"/>
              </w:rPr>
              <w:pPrChange w:author="Pinnu, Sainath" w:date="2023-03-29T11:36:00Z" w:id="1680">
                <w:pPr>
                  <w:pStyle w:val="TableHeader"/>
                  <w:snapToGrid w:val="0"/>
                </w:pPr>
              </w:pPrChange>
            </w:pPr>
            <w:del w:author="Moses, Robbie" w:date="2023-02-23T02:31:00Z" w:id="1681">
              <w:r w:rsidDel="00D71319">
                <w:delText>Description</w:delText>
              </w:r>
            </w:del>
          </w:p>
        </w:tc>
      </w:tr>
      <w:tr w:rsidR="007467C0" w:rsidDel="00D71319" w:rsidTr="006271D1" w14:paraId="3B483E31" w14:textId="69966D17">
        <w:trPr>
          <w:cantSplit/>
          <w:del w:author="Moses, Robbie" w:date="2023-02-23T02:31:00Z" w:id="1682"/>
        </w:trPr>
        <w:tc>
          <w:tcPr>
            <w:tcW w:w="2592" w:type="dxa"/>
            <w:tcBorders>
              <w:top w:val="single" w:color="000000" w:sz="4" w:space="0"/>
              <w:left w:val="single" w:color="000000" w:sz="4" w:space="0"/>
              <w:bottom w:val="single" w:color="000000" w:sz="4" w:space="0"/>
            </w:tcBorders>
          </w:tcPr>
          <w:p w:rsidRPr="00500CEF" w:rsidR="007467C0" w:rsidDel="00D71319" w:rsidP="00500CEF" w:rsidRDefault="007467C0" w14:paraId="3913AD32" w14:textId="6E998FC7">
            <w:pPr>
              <w:pStyle w:val="TableBody"/>
              <w:rPr>
                <w:del w:author="Moses, Robbie" w:date="2023-02-23T02:31:00Z" w:id="1683"/>
                <w:b/>
                <w:bCs/>
              </w:rPr>
            </w:pPr>
            <w:del w:author="Moses, Robbie" w:date="2023-02-23T02:31:00Z" w:id="1684">
              <w:r w:rsidRPr="00500CEF" w:rsidDel="00D71319">
                <w:rPr>
                  <w:b/>
                  <w:bCs/>
                </w:rPr>
                <w:delText>Browse Order Workflow</w:delText>
              </w:r>
            </w:del>
          </w:p>
        </w:tc>
        <w:tc>
          <w:tcPr>
            <w:tcW w:w="5478" w:type="dxa"/>
            <w:tcBorders>
              <w:top w:val="single" w:color="000000" w:sz="4" w:space="0"/>
              <w:left w:val="single" w:color="000000" w:sz="4" w:space="0"/>
              <w:bottom w:val="single" w:color="000000" w:sz="4" w:space="0"/>
              <w:right w:val="single" w:color="000000" w:sz="4" w:space="0"/>
            </w:tcBorders>
          </w:tcPr>
          <w:p w:rsidRPr="00FB292A" w:rsidR="007467C0" w:rsidDel="00D71319" w:rsidP="00354961" w:rsidRDefault="007467C0" w14:paraId="42E83AAB" w14:textId="0DA60BC0">
            <w:pPr>
              <w:pStyle w:val="TableListBullet"/>
              <w:rPr>
                <w:del w:author="Moses, Robbie" w:date="2023-02-23T02:31:00Z" w:id="1685"/>
              </w:rPr>
            </w:pPr>
            <w:del w:author="Moses, Robbie" w:date="2023-02-23T02:31:00Z" w:id="1686">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rsidRPr="00FB292A" w:rsidR="007467C0" w:rsidDel="00D71319" w:rsidP="00354961" w:rsidRDefault="007467C0" w14:paraId="621F945A" w14:textId="52D5382C">
            <w:pPr>
              <w:pStyle w:val="TableListBullet"/>
              <w:rPr>
                <w:del w:author="Moses, Robbie" w:date="2023-02-23T02:31:00Z" w:id="1687"/>
              </w:rPr>
            </w:pPr>
            <w:del w:author="Moses, Robbie" w:date="2023-02-23T02:31:00Z" w:id="1688">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rsidRPr="00FB292A" w:rsidR="007467C0" w:rsidDel="00D71319" w:rsidP="00354961" w:rsidRDefault="007467C0" w14:paraId="708B1F8D" w14:textId="536697E4">
            <w:pPr>
              <w:pStyle w:val="TableListBullet"/>
              <w:rPr>
                <w:del w:author="Moses, Robbie" w:date="2023-02-23T02:31:00Z" w:id="1689"/>
              </w:rPr>
            </w:pPr>
            <w:del w:author="Moses, Robbie" w:date="2023-02-23T02:31:00Z" w:id="1690">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rsidRPr="00FB292A" w:rsidR="007467C0" w:rsidDel="00D71319" w:rsidP="00354961" w:rsidRDefault="007467C0" w14:paraId="244662C7" w14:textId="23E02920">
            <w:pPr>
              <w:pStyle w:val="TableListBullet"/>
              <w:rPr>
                <w:del w:author="Moses, Robbie" w:date="2023-02-23T02:31:00Z" w:id="1691"/>
              </w:rPr>
            </w:pPr>
            <w:del w:author="Moses, Robbie" w:date="2023-02-23T02:31:00Z" w:id="1692">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rsidTr="006271D1" w14:paraId="7DCDF4C4" w14:textId="22B515DA">
        <w:trPr>
          <w:cantSplit/>
          <w:del w:author="Moses, Robbie" w:date="2023-02-23T02:31:00Z" w:id="1693"/>
        </w:trPr>
        <w:tc>
          <w:tcPr>
            <w:tcW w:w="2592" w:type="dxa"/>
            <w:tcBorders>
              <w:top w:val="single" w:color="000000" w:sz="4" w:space="0"/>
              <w:left w:val="single" w:color="000000" w:sz="4" w:space="0"/>
              <w:bottom w:val="single" w:color="000000" w:sz="4" w:space="0"/>
            </w:tcBorders>
          </w:tcPr>
          <w:p w:rsidRPr="00500CEF" w:rsidR="007467C0" w:rsidDel="00D71319" w:rsidP="00500CEF" w:rsidRDefault="007467C0" w14:paraId="5D86A5BB" w14:textId="2737FA2B">
            <w:pPr>
              <w:pStyle w:val="TableBody"/>
              <w:rPr>
                <w:del w:author="Moses, Robbie" w:date="2023-02-23T02:31:00Z" w:id="1694"/>
                <w:b/>
                <w:bCs/>
              </w:rPr>
            </w:pPr>
            <w:del w:author="Moses, Robbie" w:date="2023-02-23T02:31:00Z" w:id="1695">
              <w:r w:rsidRPr="00500CEF" w:rsidDel="00D71319">
                <w:rPr>
                  <w:b/>
                  <w:bCs/>
                </w:rPr>
                <w:delText>Edit Workflow Button</w:delText>
              </w:r>
            </w:del>
          </w:p>
        </w:tc>
        <w:tc>
          <w:tcPr>
            <w:tcW w:w="5478" w:type="dxa"/>
            <w:tcBorders>
              <w:top w:val="single" w:color="000000" w:sz="4" w:space="0"/>
              <w:left w:val="single" w:color="000000" w:sz="4" w:space="0"/>
              <w:bottom w:val="single" w:color="000000" w:sz="4" w:space="0"/>
              <w:right w:val="single" w:color="000000" w:sz="4" w:space="0"/>
            </w:tcBorders>
          </w:tcPr>
          <w:p w:rsidRPr="00FB292A" w:rsidR="007467C0" w:rsidDel="00D71319" w:rsidP="00500CEF" w:rsidRDefault="007467C0" w14:paraId="1190DF29" w14:textId="72077233">
            <w:pPr>
              <w:pStyle w:val="TableBody"/>
              <w:rPr>
                <w:del w:author="Moses, Robbie" w:date="2023-02-23T02:31:00Z" w:id="1696"/>
              </w:rPr>
            </w:pPr>
            <w:del w:author="Moses, Robbie" w:date="2023-02-23T02:31:00Z" w:id="1697">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rsidRPr="00BD6856" w:rsidR="007467C0" w:rsidDel="00D71319" w:rsidP="007467C0" w:rsidRDefault="000C15EE" w14:paraId="258A267A" w14:textId="6AF270AB">
      <w:pPr>
        <w:pStyle w:val="TopofSection"/>
        <w:rPr>
          <w:del w:author="Moses, Robbie" w:date="2023-02-23T02:31:00Z" w:id="1698"/>
          <w:color w:val="9BBB59"/>
          <w:lang w:val="en-US"/>
        </w:rPr>
      </w:pPr>
      <w:del w:author="Moses, Robbie" w:date="2023-02-23T02:31:00Z" w:id="1699">
        <w:r w:rsidDel="00D71319">
          <w:fldChar w:fldCharType="begin"/>
        </w:r>
        <w:r w:rsidDel="00D71319">
          <w:delInstrText xml:space="preserve"> HYPERLINK \l "_System(Order_Settings" </w:delInstrText>
        </w:r>
        <w:r w:rsidDel="00D71319">
          <w:fldChar w:fldCharType="separate"/>
        </w:r>
        <w:r w:rsidRPr="00BD6856" w:rsidDel="00D71319" w:rsidR="007467C0">
          <w:rPr>
            <w:rStyle w:val="Hyperlink"/>
            <w:rFonts w:eastAsiaTheme="majorEastAsia"/>
            <w:color w:val="9BBB59"/>
            <w:lang w:val="en-US"/>
          </w:rPr>
          <w:delText>Return to: System</w:delText>
        </w:r>
        <w:r w:rsidRPr="00BD6856" w:rsidDel="00D71319" w:rsidR="007467C0">
          <w:rPr>
            <w:rStyle w:val="Hyperlink"/>
            <w:rFonts w:ascii="Wingdings" w:hAnsi="Wingdings" w:eastAsia="Wingdings" w:cs="Wingdings"/>
            <w:color w:val="9BBB59"/>
          </w:rPr>
          <w:delText>à</w:delText>
        </w:r>
        <w:r w:rsidRPr="00BD6856" w:rsidDel="00D71319" w:rsidR="007467C0">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rsidR="007467C0" w:rsidDel="00D71319" w:rsidP="007467C0" w:rsidRDefault="007467C0" w14:paraId="614B3C3C" w14:textId="71D93ABE">
      <w:pPr>
        <w:pStyle w:val="TopofSection"/>
        <w:rPr>
          <w:del w:author="Moses, Robbie" w:date="2023-02-23T02:31:00Z" w:id="1700"/>
        </w:rPr>
      </w:pPr>
    </w:p>
    <w:p w:rsidR="007467C0" w:rsidDel="00D71319" w:rsidP="007467C0" w:rsidRDefault="007467C0" w14:paraId="1E52B971" w14:textId="121D3E25">
      <w:pPr>
        <w:pStyle w:val="Heading5"/>
        <w:tabs>
          <w:tab w:val="left" w:pos="0"/>
        </w:tabs>
        <w:rPr>
          <w:del w:author="Moses, Robbie" w:date="2023-02-23T02:31:00Z" w:id="1701"/>
        </w:rPr>
      </w:pPr>
      <w:bookmarkStart w:name="_Toc288767310" w:id="1702"/>
      <w:del w:author="Moses, Robbie" w:date="2023-02-23T02:31:00Z" w:id="1703">
        <w:r w:rsidDel="00D71319">
          <w:delText>Order Workflow Editing</w:delText>
        </w:r>
        <w:bookmarkEnd w:id="1702"/>
      </w:del>
    </w:p>
    <w:p w:rsidR="007467C0" w:rsidDel="00D71319" w:rsidP="00500CEF" w:rsidRDefault="007467C0" w14:paraId="66A0F040" w14:textId="16A25F45">
      <w:pPr>
        <w:pStyle w:val="BodyText"/>
        <w:rPr>
          <w:del w:author="Moses, Robbie" w:date="2023-02-23T02:31:00Z" w:id="1704"/>
        </w:rPr>
      </w:pPr>
      <w:del w:author="Moses, Robbie" w:date="2023-02-23T02:31:00Z" w:id="1705">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rsidR="007467C0" w:rsidDel="00D71319" w:rsidP="007467C0" w:rsidRDefault="007467C0" w14:paraId="40B9F0CA" w14:textId="0BA5E97D">
      <w:pPr>
        <w:pStyle w:val="Caption"/>
        <w:rPr>
          <w:del w:author="Moses, Robbie" w:date="2023-02-23T02:31:00Z" w:id="1706"/>
        </w:rPr>
      </w:pPr>
      <w:bookmarkStart w:name="_Toc288754311" w:id="1707"/>
      <w:bookmarkStart w:name="_Toc74556493" w:id="1708"/>
      <w:del w:author="Moses, Robbie" w:date="2023-02-23T02:31:00Z" w:id="1709">
        <w:r w:rsidDel="00D71319">
          <w:delText xml:space="preserve">Figure </w:delText>
        </w:r>
        <w:r w:rsidDel="00D71319">
          <w:fldChar w:fldCharType="begin"/>
        </w:r>
        <w:r w:rsidDel="00D71319">
          <w:delInstrText xml:space="preserve"> SEQ "Figure" \*Arabic </w:delInstrText>
        </w:r>
        <w:r w:rsidDel="00D71319">
          <w:fldChar w:fldCharType="separate"/>
        </w:r>
        <w:r w:rsidDel="00D71319">
          <w:rPr>
            <w:noProof/>
          </w:rPr>
          <w:delText>61</w:delText>
        </w:r>
        <w:r w:rsidDel="00D71319">
          <w:fldChar w:fldCharType="end"/>
        </w:r>
        <w:r w:rsidDel="00D71319">
          <w:delText>: Order Workflow Editing Page</w:delText>
        </w:r>
        <w:bookmarkEnd w:id="1707"/>
        <w:bookmarkEnd w:id="1708"/>
      </w:del>
    </w:p>
    <w:p w:rsidR="007467C0" w:rsidDel="00D71319" w:rsidP="00500CEF" w:rsidRDefault="007467C0" w14:paraId="38574C27" w14:textId="4233F0F3">
      <w:pPr>
        <w:pStyle w:val="TopofSection"/>
        <w:jc w:val="center"/>
        <w:rPr>
          <w:del w:author="Moses, Robbie" w:date="2023-02-23T02:31:00Z" w:id="1710"/>
        </w:rPr>
      </w:pPr>
      <w:del w:author="Moses, Robbie" w:date="2023-02-23T02:31:00Z" w:id="1711">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7467C0" w:rsidDel="00D71319" w:rsidP="007467C0" w:rsidRDefault="007467C0" w14:paraId="171EE01D" w14:textId="6B7DD37B">
      <w:pPr>
        <w:pStyle w:val="Caption"/>
        <w:rPr>
          <w:del w:author="Moses, Robbie" w:date="2023-02-23T02:31:00Z" w:id="1712"/>
        </w:rPr>
      </w:pPr>
      <w:bookmarkStart w:name="_Toc288754448" w:id="1713"/>
      <w:bookmarkStart w:name="_Toc74556720" w:id="1714"/>
      <w:bookmarkStart w:name="_Ref246140019" w:id="1715"/>
      <w:bookmarkStart w:name="_Ref246843502" w:id="1716"/>
      <w:del w:author="Moses, Robbie" w:date="2023-02-23T02:31:00Z" w:id="1717">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81</w:delText>
        </w:r>
        <w:r w:rsidDel="00D71319">
          <w:fldChar w:fldCharType="end"/>
        </w:r>
        <w:r w:rsidDel="00D71319">
          <w:delText>: Order Workflow Editing Description</w:delText>
        </w:r>
        <w:bookmarkEnd w:id="1713"/>
        <w:bookmarkEnd w:id="1714"/>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rsidTr="00401C5E" w14:paraId="5DBB719C" w14:textId="38B2D60B">
        <w:trPr>
          <w:tblHeader/>
          <w:del w:author="Moses, Robbie" w:date="2023-02-23T02:31:00Z" w:id="1718"/>
        </w:trPr>
        <w:tc>
          <w:tcPr>
            <w:tcW w:w="2592" w:type="dxa"/>
            <w:tcBorders>
              <w:top w:val="single" w:color="000000" w:sz="4" w:space="0"/>
              <w:left w:val="single" w:color="000000" w:sz="4" w:space="0"/>
              <w:bottom w:val="single" w:color="000000" w:sz="4" w:space="0"/>
            </w:tcBorders>
            <w:shd w:val="clear" w:color="auto" w:fill="60C03A"/>
          </w:tcPr>
          <w:p w:rsidR="007467C0" w:rsidDel="00D71319" w:rsidRDefault="007467C0" w14:paraId="16887767" w14:textId="5693C1D1">
            <w:pPr>
              <w:pStyle w:val="TableHeader"/>
              <w:rPr>
                <w:del w:author="Moses, Robbie" w:date="2023-02-23T02:31:00Z" w:id="1719"/>
              </w:rPr>
              <w:pPrChange w:author="Pinnu, Sainath" w:date="2023-03-29T11:36:00Z" w:id="1720">
                <w:pPr>
                  <w:pStyle w:val="TableHeader"/>
                  <w:snapToGrid w:val="0"/>
                </w:pPr>
              </w:pPrChange>
            </w:pPr>
            <w:del w:author="Moses, Robbie" w:date="2023-02-23T02:31:00Z" w:id="1721">
              <w:r w:rsidDel="00D71319">
                <w:delText>Fields</w:delText>
              </w:r>
            </w:del>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467C0" w:rsidDel="00D71319" w:rsidRDefault="007467C0" w14:paraId="0C596D1C" w14:textId="16F7BA4D">
            <w:pPr>
              <w:pStyle w:val="TableHeader"/>
              <w:rPr>
                <w:del w:author="Moses, Robbie" w:date="2023-02-23T02:31:00Z" w:id="1722"/>
              </w:rPr>
              <w:pPrChange w:author="Pinnu, Sainath" w:date="2023-03-29T11:36:00Z" w:id="1723">
                <w:pPr>
                  <w:pStyle w:val="TableHeader"/>
                  <w:snapToGrid w:val="0"/>
                </w:pPr>
              </w:pPrChange>
            </w:pPr>
            <w:del w:author="Moses, Robbie" w:date="2023-02-23T02:31:00Z" w:id="1724">
              <w:r w:rsidDel="00D71319">
                <w:delText>Description</w:delText>
              </w:r>
            </w:del>
          </w:p>
        </w:tc>
      </w:tr>
      <w:tr w:rsidR="007467C0" w:rsidDel="00D71319" w:rsidTr="00401C5E" w14:paraId="12BBE1A4" w14:textId="37B7C812">
        <w:trPr>
          <w:del w:author="Moses, Robbie" w:date="2023-02-23T02:31:00Z" w:id="1725"/>
        </w:trPr>
        <w:tc>
          <w:tcPr>
            <w:tcW w:w="2592" w:type="dxa"/>
            <w:tcBorders>
              <w:top w:val="single" w:color="000000" w:sz="4" w:space="0"/>
              <w:left w:val="single" w:color="000000" w:sz="4" w:space="0"/>
              <w:bottom w:val="single" w:color="000000" w:sz="4" w:space="0"/>
            </w:tcBorders>
          </w:tcPr>
          <w:p w:rsidRPr="00647CFD" w:rsidR="007467C0" w:rsidDel="00D71319" w:rsidP="00647CFD" w:rsidRDefault="007467C0" w14:paraId="7B024E7A" w14:textId="4B62BB8B">
            <w:pPr>
              <w:pStyle w:val="TableBody"/>
              <w:rPr>
                <w:del w:author="Moses, Robbie" w:date="2023-02-23T02:31:00Z" w:id="1726"/>
                <w:b/>
                <w:bCs/>
              </w:rPr>
            </w:pPr>
            <w:del w:author="Moses, Robbie" w:date="2023-02-23T02:31:00Z" w:id="1727">
              <w:r w:rsidRPr="00647CFD" w:rsidDel="00D71319">
                <w:rPr>
                  <w:b/>
                  <w:bCs/>
                </w:rPr>
                <w:delText>Checkbox</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647CFD" w:rsidRDefault="007467C0" w14:paraId="2289923D" w14:textId="418F763D">
            <w:pPr>
              <w:pStyle w:val="TableBody"/>
              <w:rPr>
                <w:del w:author="Moses, Robbie" w:date="2023-02-23T02:31:00Z" w:id="1728"/>
              </w:rPr>
            </w:pPr>
            <w:del w:author="Moses, Robbie" w:date="2023-02-23T02:31:00Z" w:id="1729">
              <w:r w:rsidRPr="00FB292A" w:rsidDel="00D71319">
                <w:delText>Allows the user to select the item for which the Update or Delete buttons will apply</w:delText>
              </w:r>
            </w:del>
          </w:p>
        </w:tc>
      </w:tr>
      <w:tr w:rsidR="007467C0" w:rsidDel="00D71319" w:rsidTr="00401C5E" w14:paraId="1978FBC9" w14:textId="45E11BF7">
        <w:trPr>
          <w:del w:author="Moses, Robbie" w:date="2023-02-23T02:31:00Z" w:id="1730"/>
        </w:trPr>
        <w:tc>
          <w:tcPr>
            <w:tcW w:w="2592" w:type="dxa"/>
            <w:tcBorders>
              <w:top w:val="single" w:color="000000" w:sz="4" w:space="0"/>
              <w:left w:val="single" w:color="000000" w:sz="4" w:space="0"/>
              <w:bottom w:val="single" w:color="000000" w:sz="4" w:space="0"/>
            </w:tcBorders>
          </w:tcPr>
          <w:p w:rsidRPr="00647CFD" w:rsidR="007467C0" w:rsidDel="00D71319" w:rsidP="00647CFD" w:rsidRDefault="007467C0" w14:paraId="4CCBFBE3" w14:textId="617241F5">
            <w:pPr>
              <w:pStyle w:val="TableBody"/>
              <w:rPr>
                <w:del w:author="Moses, Robbie" w:date="2023-02-23T02:31:00Z" w:id="1731"/>
                <w:b/>
                <w:bCs/>
              </w:rPr>
            </w:pPr>
            <w:del w:author="Moses, Robbie" w:date="2023-02-23T02:31:00Z" w:id="1732">
              <w:r w:rsidRPr="00647CFD" w:rsidDel="00D71319">
                <w:rPr>
                  <w:b/>
                  <w:bCs/>
                </w:rPr>
                <w:delText>Update button</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647CFD" w:rsidRDefault="007467C0" w14:paraId="488B0CDB" w14:textId="33D3228C">
            <w:pPr>
              <w:pStyle w:val="TableBody"/>
              <w:rPr>
                <w:del w:author="Moses, Robbie" w:date="2023-02-23T02:31:00Z" w:id="1733"/>
              </w:rPr>
            </w:pPr>
            <w:del w:author="Moses, Robbie" w:date="2023-02-23T02:31:00Z" w:id="1734">
              <w:r w:rsidRPr="00FB292A" w:rsidDel="00D71319">
                <w:delText>Saves any changes made to the selected item(s) in the list.</w:delText>
              </w:r>
            </w:del>
          </w:p>
        </w:tc>
      </w:tr>
      <w:tr w:rsidR="007467C0" w:rsidDel="00D71319" w:rsidTr="00401C5E" w14:paraId="4A7AFCDA" w14:textId="2C766FB8">
        <w:trPr>
          <w:del w:author="Moses, Robbie" w:date="2023-02-23T02:31:00Z" w:id="1735"/>
        </w:trPr>
        <w:tc>
          <w:tcPr>
            <w:tcW w:w="2592" w:type="dxa"/>
            <w:tcBorders>
              <w:top w:val="single" w:color="000000" w:sz="4" w:space="0"/>
              <w:left w:val="single" w:color="000000" w:sz="4" w:space="0"/>
              <w:bottom w:val="single" w:color="000000" w:sz="4" w:space="0"/>
            </w:tcBorders>
          </w:tcPr>
          <w:p w:rsidRPr="00647CFD" w:rsidR="007467C0" w:rsidDel="00D71319" w:rsidP="00647CFD" w:rsidRDefault="007467C0" w14:paraId="516019C5" w14:textId="18E5F5C1">
            <w:pPr>
              <w:pStyle w:val="TableBody"/>
              <w:rPr>
                <w:del w:author="Moses, Robbie" w:date="2023-02-23T02:31:00Z" w:id="1736"/>
                <w:b/>
                <w:bCs/>
              </w:rPr>
            </w:pPr>
            <w:del w:author="Moses, Robbie" w:date="2023-02-23T02:31:00Z" w:id="1737">
              <w:r w:rsidRPr="00647CFD" w:rsidDel="00D71319">
                <w:rPr>
                  <w:b/>
                  <w:bCs/>
                </w:rPr>
                <w:delText>Delete button</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647CFD" w:rsidRDefault="007467C0" w14:paraId="6EC98CE8" w14:textId="45C32196">
            <w:pPr>
              <w:pStyle w:val="TableBody"/>
              <w:rPr>
                <w:del w:author="Moses, Robbie" w:date="2023-02-23T02:31:00Z" w:id="1738"/>
              </w:rPr>
            </w:pPr>
            <w:del w:author="Moses, Robbie" w:date="2023-02-23T02:31:00Z" w:id="1739">
              <w:r w:rsidRPr="00FB292A" w:rsidDel="00D71319">
                <w:delText xml:space="preserve">Deletes any item(s) selected in the list. </w:delText>
              </w:r>
            </w:del>
          </w:p>
          <w:p w:rsidRPr="00FB292A" w:rsidR="007467C0" w:rsidDel="00D71319" w:rsidP="009332D9" w:rsidRDefault="007467C0" w14:paraId="452F812A" w14:textId="5F17BB39">
            <w:pPr>
              <w:pStyle w:val="TableNote"/>
              <w:rPr>
                <w:del w:author="Moses, Robbie" w:date="2023-02-23T02:31:00Z" w:id="1740"/>
              </w:rPr>
            </w:pPr>
            <w:del w:author="Moses, Robbie" w:date="2023-02-23T02:31:00Z" w:id="1741">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rsidTr="00401C5E" w14:paraId="63F4DFF8" w14:textId="179C6270">
        <w:trPr>
          <w:del w:author="Moses, Robbie" w:date="2023-02-23T02:31:00Z" w:id="1742"/>
        </w:trPr>
        <w:tc>
          <w:tcPr>
            <w:tcW w:w="2592" w:type="dxa"/>
            <w:tcBorders>
              <w:top w:val="single" w:color="000000" w:sz="4" w:space="0"/>
              <w:left w:val="single" w:color="000000" w:sz="4" w:space="0"/>
              <w:bottom w:val="single" w:color="000000" w:sz="4" w:space="0"/>
            </w:tcBorders>
          </w:tcPr>
          <w:p w:rsidRPr="00647CFD" w:rsidR="007467C0" w:rsidDel="00D71319" w:rsidP="00647CFD" w:rsidRDefault="007467C0" w14:paraId="6B4313CE" w14:textId="234A08B0">
            <w:pPr>
              <w:pStyle w:val="TableBody"/>
              <w:rPr>
                <w:del w:author="Moses, Robbie" w:date="2023-02-23T02:31:00Z" w:id="1743"/>
                <w:b/>
                <w:bCs/>
              </w:rPr>
            </w:pPr>
            <w:del w:author="Moses, Robbie" w:date="2023-02-23T02:31:00Z" w:id="1744">
              <w:r w:rsidRPr="00647CFD" w:rsidDel="00D71319">
                <w:rPr>
                  <w:b/>
                  <w:bCs/>
                </w:rPr>
                <w:delText>Add Task to Workflow button</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647CFD" w:rsidRDefault="007467C0" w14:paraId="075BB329" w14:textId="1C482ABD">
            <w:pPr>
              <w:pStyle w:val="TableBody"/>
              <w:rPr>
                <w:del w:author="Moses, Robbie" w:date="2023-02-23T02:31:00Z" w:id="1745"/>
              </w:rPr>
            </w:pPr>
            <w:del w:author="Moses, Robbie" w:date="2023-02-23T02:31:00Z" w:id="1746">
              <w:r w:rsidRPr="00FB292A" w:rsidDel="00D71319">
                <w:delText xml:space="preserve">Allows the Analyst to Add an Order Task to the Order Workflow. </w:delText>
              </w:r>
            </w:del>
          </w:p>
        </w:tc>
      </w:tr>
      <w:tr w:rsidR="007467C0" w:rsidDel="00D71319" w:rsidTr="00401C5E" w14:paraId="42275214" w14:textId="6ECEA214">
        <w:trPr>
          <w:del w:author="Moses, Robbie" w:date="2023-02-23T02:31:00Z" w:id="1747"/>
        </w:trPr>
        <w:tc>
          <w:tcPr>
            <w:tcW w:w="2592" w:type="dxa"/>
            <w:tcBorders>
              <w:top w:val="single" w:color="000000" w:sz="4" w:space="0"/>
              <w:left w:val="single" w:color="000000" w:sz="4" w:space="0"/>
              <w:bottom w:val="single" w:color="000000" w:sz="4" w:space="0"/>
            </w:tcBorders>
          </w:tcPr>
          <w:p w:rsidRPr="00647CFD" w:rsidR="007467C0" w:rsidDel="00D71319" w:rsidP="00647CFD" w:rsidRDefault="007467C0" w14:paraId="44411026" w14:textId="747336F9">
            <w:pPr>
              <w:pStyle w:val="TableBody"/>
              <w:rPr>
                <w:del w:author="Moses, Robbie" w:date="2023-02-23T02:31:00Z" w:id="1748"/>
                <w:b/>
                <w:bCs/>
              </w:rPr>
            </w:pPr>
            <w:del w:author="Moses, Robbie" w:date="2023-02-23T02:31:00Z" w:id="1749">
              <w:r w:rsidRPr="00647CFD" w:rsidDel="00D71319">
                <w:rPr>
                  <w:b/>
                  <w:bCs/>
                </w:rPr>
                <w:delText>State</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647CFD" w:rsidRDefault="007467C0" w14:paraId="0F156098" w14:textId="664B38CB">
            <w:pPr>
              <w:pStyle w:val="TableBody"/>
              <w:rPr>
                <w:del w:author="Moses, Robbie" w:date="2023-02-23T02:31:00Z" w:id="1750"/>
              </w:rPr>
            </w:pPr>
            <w:del w:author="Moses, Robbie" w:date="2023-02-23T02:31:00Z" w:id="1751">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rsidTr="00401C5E" w14:paraId="46436955" w14:textId="0EFC5DB7">
        <w:trPr>
          <w:del w:author="Moses, Robbie" w:date="2023-02-23T02:31:00Z" w:id="1752"/>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79849F35" w14:textId="39D0D73D">
            <w:pPr>
              <w:pStyle w:val="TableBody"/>
              <w:rPr>
                <w:del w:author="Moses, Robbie" w:date="2023-02-23T02:31:00Z" w:id="1753"/>
                <w:b/>
                <w:bCs/>
              </w:rPr>
            </w:pPr>
            <w:del w:author="Moses, Robbie" w:date="2023-02-23T02:31:00Z" w:id="1754">
              <w:r w:rsidRPr="00F208BC" w:rsidDel="00D71319">
                <w:rPr>
                  <w:b/>
                  <w:bCs/>
                </w:rPr>
                <w:delText>Task</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6FDC9B34" w14:textId="2B1703E7">
            <w:pPr>
              <w:pStyle w:val="TableBody"/>
              <w:rPr>
                <w:del w:author="Moses, Robbie" w:date="2023-02-23T02:31:00Z" w:id="1755"/>
              </w:rPr>
            </w:pPr>
            <w:del w:author="Moses, Robbie" w:date="2023-02-23T02:31:00Z" w:id="1756">
              <w:r w:rsidRPr="00FB292A" w:rsidDel="00D71319">
                <w:delText>The Task is what will be displayed to the user in the form of a button on the Order Page. The Tasks available for assignment are:</w:delText>
              </w:r>
            </w:del>
          </w:p>
          <w:p w:rsidRPr="00FB292A" w:rsidR="007467C0" w:rsidDel="00D71319" w:rsidP="00647CFD" w:rsidRDefault="007467C0" w14:paraId="7D3B09E8" w14:textId="50279D4A">
            <w:pPr>
              <w:pStyle w:val="TableListBullet"/>
              <w:rPr>
                <w:del w:author="Moses, Robbie" w:date="2023-02-23T02:31:00Z" w:id="1757"/>
              </w:rPr>
            </w:pPr>
            <w:del w:author="Moses, Robbie" w:date="2023-02-23T02:31:00Z" w:id="1758">
              <w:r w:rsidRPr="003642C7" w:rsidDel="00D71319">
                <w:rPr>
                  <w:b/>
                  <w:bCs/>
                </w:rPr>
                <w:delText>Accept, Accept2, Accept3 –</w:delText>
              </w:r>
              <w:r w:rsidRPr="00FB292A" w:rsidDel="00D71319">
                <w:delText xml:space="preserve"> Accepts the Order</w:delText>
              </w:r>
            </w:del>
          </w:p>
          <w:p w:rsidRPr="00FB292A" w:rsidR="007467C0" w:rsidDel="00D71319" w:rsidP="00647CFD" w:rsidRDefault="007467C0" w14:paraId="5CF7F866" w14:textId="2100F7A1">
            <w:pPr>
              <w:pStyle w:val="TableListBullet"/>
              <w:rPr>
                <w:del w:author="Moses, Robbie" w:date="2023-02-23T02:31:00Z" w:id="1759"/>
              </w:rPr>
            </w:pPr>
            <w:del w:author="Moses, Robbie" w:date="2023-02-23T02:31:00Z" w:id="1760">
              <w:r w:rsidRPr="003642C7" w:rsidDel="00D71319">
                <w:rPr>
                  <w:b/>
                  <w:bCs/>
                </w:rPr>
                <w:delText>Approve, Approve2, Approve3 –</w:delText>
              </w:r>
              <w:r w:rsidRPr="00FB292A" w:rsidDel="00D71319">
                <w:delText xml:space="preserve"> Approves the Order</w:delText>
              </w:r>
            </w:del>
          </w:p>
          <w:p w:rsidRPr="00FB292A" w:rsidR="007467C0" w:rsidDel="00D71319" w:rsidP="00647CFD" w:rsidRDefault="007467C0" w14:paraId="30014948" w14:textId="2AF7B65F">
            <w:pPr>
              <w:pStyle w:val="TableListBullet"/>
              <w:rPr>
                <w:del w:author="Moses, Robbie" w:date="2023-02-23T02:31:00Z" w:id="1761"/>
              </w:rPr>
            </w:pPr>
            <w:del w:author="Moses, Robbie" w:date="2023-02-23T02:31:00Z" w:id="1762">
              <w:r w:rsidRPr="003642C7" w:rsidDel="00D71319">
                <w:rPr>
                  <w:b/>
                  <w:bCs/>
                </w:rPr>
                <w:delText>Cancel, Cancel2, Cancel3 –</w:delText>
              </w:r>
              <w:r w:rsidRPr="00FB292A" w:rsidDel="00D71319">
                <w:delText xml:space="preserve"> Cancels the Order</w:delText>
              </w:r>
            </w:del>
          </w:p>
          <w:p w:rsidRPr="00FB292A" w:rsidR="007467C0" w:rsidDel="00D71319" w:rsidP="00647CFD" w:rsidRDefault="007467C0" w14:paraId="3C651C09" w14:textId="6A3C8CDE">
            <w:pPr>
              <w:pStyle w:val="TableListBullet"/>
              <w:rPr>
                <w:del w:author="Moses, Robbie" w:date="2023-02-23T02:31:00Z" w:id="1763"/>
              </w:rPr>
            </w:pPr>
            <w:del w:author="Moses, Robbie" w:date="2023-02-23T02:31:00Z" w:id="1764">
              <w:r w:rsidRPr="003642C7" w:rsidDel="00D71319">
                <w:rPr>
                  <w:b/>
                  <w:bCs/>
                </w:rPr>
                <w:delText>Confirm, Confirm2, Confirm3 –</w:delText>
              </w:r>
              <w:r w:rsidRPr="00FB292A" w:rsidDel="00D71319">
                <w:delText xml:space="preserve"> Confirms the Order</w:delText>
              </w:r>
            </w:del>
          </w:p>
          <w:p w:rsidRPr="00FB292A" w:rsidR="007467C0" w:rsidDel="00D71319" w:rsidP="00647CFD" w:rsidRDefault="007467C0" w14:paraId="0DF146AF" w14:textId="181C7525">
            <w:pPr>
              <w:pStyle w:val="TableListBullet"/>
              <w:rPr>
                <w:del w:author="Moses, Robbie" w:date="2023-02-23T02:31:00Z" w:id="1765"/>
              </w:rPr>
            </w:pPr>
            <w:del w:author="Moses, Robbie" w:date="2023-02-23T02:31:00Z" w:id="1766">
              <w:r w:rsidRPr="003642C7" w:rsidDel="00D71319">
                <w:rPr>
                  <w:b/>
                  <w:bCs/>
                </w:rPr>
                <w:delText>Delete, Delete2, Delete3</w:delText>
              </w:r>
              <w:r w:rsidRPr="00FB292A" w:rsidDel="00D71319">
                <w:delText xml:space="preserve"> – Allows the Order to be deleted</w:delText>
              </w:r>
            </w:del>
          </w:p>
          <w:p w:rsidRPr="00FB292A" w:rsidR="007467C0" w:rsidDel="00D71319" w:rsidP="00647CFD" w:rsidRDefault="007467C0" w14:paraId="7C317100" w14:textId="607F05E1">
            <w:pPr>
              <w:pStyle w:val="TableListBullet"/>
              <w:rPr>
                <w:del w:author="Moses, Robbie" w:date="2023-02-23T02:31:00Z" w:id="1767"/>
              </w:rPr>
            </w:pPr>
            <w:del w:author="Moses, Robbie" w:date="2023-02-23T02:31:00Z" w:id="1768">
              <w:r w:rsidRPr="003642C7" w:rsidDel="00D71319">
                <w:rPr>
                  <w:b/>
                  <w:bCs/>
                </w:rPr>
                <w:delText>Edit, Edit2, Edit3 –</w:delText>
              </w:r>
              <w:r w:rsidRPr="00FB292A" w:rsidDel="00D71319">
                <w:delText xml:space="preserve"> Allows for the editing of an order</w:delText>
              </w:r>
            </w:del>
          </w:p>
          <w:p w:rsidRPr="00FB292A" w:rsidR="007467C0" w:rsidDel="00D71319" w:rsidP="00647CFD" w:rsidRDefault="007467C0" w14:paraId="0FC90D81" w14:textId="3279A75E">
            <w:pPr>
              <w:pStyle w:val="TableListBullet"/>
              <w:rPr>
                <w:del w:author="Moses, Robbie" w:date="2023-02-23T02:31:00Z" w:id="1769"/>
              </w:rPr>
            </w:pPr>
            <w:del w:author="Moses, Robbie" w:date="2023-02-23T02:31:00Z" w:id="1770">
              <w:r w:rsidRPr="003642C7" w:rsidDel="00D71319">
                <w:rPr>
                  <w:b/>
                  <w:bCs/>
                </w:rPr>
                <w:delText>Order –</w:delText>
              </w:r>
              <w:r w:rsidRPr="00FB292A" w:rsidDel="00D71319">
                <w:delText xml:space="preserve"> Analysts place</w:delText>
              </w:r>
            </w:del>
            <w:del w:author="Moses, Robbie" w:date="2023-02-13T03:06:00Z" w:id="1771">
              <w:r w:rsidRPr="00FB292A" w:rsidDel="00E6108F">
                <w:delText>s</w:delText>
              </w:r>
            </w:del>
            <w:del w:author="Moses, Robbie" w:date="2023-02-23T02:31:00Z" w:id="1772">
              <w:r w:rsidRPr="00FB292A" w:rsidDel="00D71319">
                <w:delText xml:space="preserve"> the order</w:delText>
              </w:r>
            </w:del>
          </w:p>
          <w:p w:rsidRPr="00FB292A" w:rsidR="007467C0" w:rsidDel="00D71319" w:rsidP="00647CFD" w:rsidRDefault="007467C0" w14:paraId="2F17D51F" w14:textId="5F09E4C8">
            <w:pPr>
              <w:pStyle w:val="TableListBullet"/>
              <w:rPr>
                <w:del w:author="Moses, Robbie" w:date="2023-02-23T02:31:00Z" w:id="1773"/>
              </w:rPr>
            </w:pPr>
            <w:del w:author="Moses, Robbie" w:date="2023-02-23T02:31:00Z" w:id="1774">
              <w:r w:rsidRPr="003642C7" w:rsidDel="00D71319">
                <w:rPr>
                  <w:b/>
                  <w:bCs/>
                </w:rPr>
                <w:delText>Reject, Reject2, Reject3 –</w:delText>
              </w:r>
              <w:r w:rsidRPr="00FB292A" w:rsidDel="00D71319">
                <w:delText xml:space="preserve"> Rejects the Order</w:delText>
              </w:r>
            </w:del>
          </w:p>
          <w:p w:rsidRPr="00FB292A" w:rsidR="007467C0" w:rsidDel="00D71319" w:rsidP="00647CFD" w:rsidRDefault="007467C0" w14:paraId="4057D623" w14:textId="5C1927C2">
            <w:pPr>
              <w:pStyle w:val="TableListBullet"/>
              <w:rPr>
                <w:del w:author="Moses, Robbie" w:date="2023-02-23T02:31:00Z" w:id="1775"/>
              </w:rPr>
            </w:pPr>
            <w:del w:author="Moses, Robbie" w:date="2023-02-23T02:31:00Z" w:id="1776">
              <w:r w:rsidRPr="003642C7" w:rsidDel="00D71319">
                <w:rPr>
                  <w:b/>
                  <w:bCs/>
                </w:rPr>
                <w:delText>Revert, Revert2, Revert3 –</w:delText>
              </w:r>
              <w:r w:rsidRPr="00FB292A" w:rsidDel="00D71319">
                <w:delText xml:space="preserve"> Reverts the Order</w:delText>
              </w:r>
            </w:del>
          </w:p>
          <w:p w:rsidRPr="00FB292A" w:rsidR="007467C0" w:rsidDel="00D71319" w:rsidP="006271D1" w:rsidRDefault="007467C0" w14:paraId="04BEC852" w14:textId="4C171A3D">
            <w:pPr>
              <w:pStyle w:val="TableCellText"/>
              <w:rPr>
                <w:del w:author="Moses, Robbie" w:date="2023-02-23T02:31:00Z" w:id="1777"/>
                <w:rFonts w:cs="Arial"/>
                <w:lang w:val="en-US" w:eastAsia="en-US" w:bidi="en-US"/>
              </w:rPr>
            </w:pPr>
          </w:p>
          <w:p w:rsidRPr="00FB292A" w:rsidR="007467C0" w:rsidDel="00D71319" w:rsidP="00647CFD" w:rsidRDefault="007467C0" w14:paraId="2617AFD5" w14:textId="648CC87B">
            <w:pPr>
              <w:pStyle w:val="TableBody"/>
              <w:rPr>
                <w:del w:author="Moses, Robbie" w:date="2023-02-23T02:31:00Z" w:id="1778"/>
              </w:rPr>
            </w:pPr>
            <w:del w:author="Moses, Robbie" w:date="2023-02-23T02:31:00Z" w:id="1779">
              <w:r w:rsidRPr="00FB292A" w:rsidDel="00D71319">
                <w:delText xml:space="preserve">Those tasks that have more than one entry </w:delText>
              </w:r>
              <w:r w:rsidRPr="00FB292A" w:rsidDel="00D71319" w:rsidR="001754EA">
                <w:delText>i.e.,</w:delText>
              </w:r>
              <w:r w:rsidRPr="00FB292A" w:rsidDel="00D71319">
                <w:delText xml:space="preserve"> Approve, Approve2, Approve3 are provided to give flexibility around permissions as well as </w:delText>
              </w:r>
            </w:del>
            <w:del w:author="Moses, Robbie" w:date="2023-02-13T03:06:00Z" w:id="1780">
              <w:r w:rsidRPr="00FB292A" w:rsidDel="00E6108F">
                <w:delText xml:space="preserve">cut </w:delText>
              </w:r>
            </w:del>
            <w:del w:author="Moses, Robbie" w:date="2023-02-23T02:31:00Z" w:id="1781">
              <w:r w:rsidRPr="00FB292A" w:rsidDel="00D71319">
                <w:delText xml:space="preserve">off times for certain functions. This is also because it may be the case that multiple people will have to Approve an order before it goes to the next State. </w:delText>
              </w:r>
            </w:del>
          </w:p>
          <w:p w:rsidRPr="00FB292A" w:rsidR="007467C0" w:rsidDel="00D71319" w:rsidP="00647CFD" w:rsidRDefault="007467C0" w14:paraId="75C14123" w14:textId="07F3F5C5">
            <w:pPr>
              <w:pStyle w:val="TableBody"/>
              <w:rPr>
                <w:del w:author="Moses, Robbie" w:date="2023-02-23T02:31:00Z" w:id="1782"/>
              </w:rPr>
            </w:pPr>
          </w:p>
          <w:p w:rsidRPr="001754EA" w:rsidR="007467C0" w:rsidDel="00D71319" w:rsidP="00647CFD" w:rsidRDefault="007467C0" w14:paraId="11ECD5DA" w14:textId="0B5FD018">
            <w:pPr>
              <w:pStyle w:val="TableBody"/>
              <w:rPr>
                <w:del w:author="Moses, Robbie" w:date="2023-02-23T02:31:00Z" w:id="1783"/>
                <w:b/>
                <w:bCs/>
              </w:rPr>
            </w:pPr>
            <w:del w:author="Moses, Robbie" w:date="2023-02-23T02:31:00Z" w:id="1784">
              <w:r w:rsidRPr="00FB292A" w:rsidDel="00D71319">
                <w:delText xml:space="preserve">Some of the tasks have several new States that can be assigned to them; for </w:delText>
              </w:r>
              <w:r w:rsidRPr="00FB292A" w:rsidDel="00D71319" w:rsidR="001754EA">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rsidRPr="00FB292A" w:rsidR="007467C0" w:rsidDel="00D71319" w:rsidP="006271D1" w:rsidRDefault="007467C0" w14:paraId="45D4C2AB" w14:textId="75BED4C6">
            <w:pPr>
              <w:pStyle w:val="TableCellText"/>
              <w:rPr>
                <w:del w:author="Moses, Robbie" w:date="2023-02-23T02:31:00Z" w:id="1785"/>
                <w:rFonts w:cs="Arial"/>
                <w:lang w:val="en-US" w:eastAsia="en-US" w:bidi="en-US"/>
              </w:rPr>
            </w:pPr>
          </w:p>
          <w:p w:rsidRPr="00FB292A" w:rsidR="007467C0" w:rsidDel="00D71319" w:rsidP="00647CFD" w:rsidRDefault="007467C0" w14:paraId="0E3CF5FD" w14:textId="4DA4745F">
            <w:pPr>
              <w:pStyle w:val="TableNote"/>
              <w:rPr>
                <w:del w:author="Moses, Robbie" w:date="2023-02-23T02:31:00Z" w:id="1786"/>
              </w:rPr>
            </w:pPr>
            <w:del w:author="Moses, Robbie" w:date="2023-02-23T02:31:00Z" w:id="1787">
              <w:r w:rsidRPr="001754EA" w:rsidDel="00D71319">
                <w:rPr>
                  <w:b/>
                  <w:bCs/>
                </w:rPr>
                <w:delText>NOTE</w:delText>
              </w:r>
              <w:r w:rsidRPr="00FB292A" w:rsidDel="00D71319">
                <w:delText>: Certain Tasks have an effect other than changing the State of the order these include:</w:delText>
              </w:r>
            </w:del>
          </w:p>
          <w:p w:rsidRPr="00FB292A" w:rsidR="007467C0" w:rsidDel="00D71319" w:rsidP="00F208BC" w:rsidRDefault="007467C0" w14:paraId="53B5928C" w14:textId="69F3B134">
            <w:pPr>
              <w:pStyle w:val="TableListBullet"/>
              <w:rPr>
                <w:del w:author="Moses, Robbie" w:date="2023-02-23T02:31:00Z" w:id="1788"/>
              </w:rPr>
            </w:pPr>
            <w:del w:author="Moses, Robbie" w:date="2023-02-23T02:31:00Z" w:id="1789">
              <w:r w:rsidRPr="00A50871" w:rsidDel="00D71319">
                <w:rPr>
                  <w:b/>
                  <w:bCs/>
                </w:rPr>
                <w:delText>Delete –</w:delText>
              </w:r>
              <w:r w:rsidRPr="00FB292A" w:rsidDel="00D71319">
                <w:delText xml:space="preserve"> Deletes the order</w:delText>
              </w:r>
            </w:del>
          </w:p>
          <w:p w:rsidRPr="00FB292A" w:rsidR="007467C0" w:rsidDel="00D71319" w:rsidP="00F208BC" w:rsidRDefault="007467C0" w14:paraId="77C3E211" w14:textId="6C58438B">
            <w:pPr>
              <w:pStyle w:val="TableListBullet"/>
              <w:rPr>
                <w:del w:author="Moses, Robbie" w:date="2023-02-23T02:31:00Z" w:id="1790"/>
              </w:rPr>
            </w:pPr>
            <w:del w:author="Moses, Robbie" w:date="2023-02-23T02:31:00Z" w:id="1791">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rsidRPr="00FB292A" w:rsidR="007467C0" w:rsidDel="00D71319" w:rsidP="00F208BC" w:rsidRDefault="007467C0" w14:paraId="30C4A4E1" w14:textId="65526608">
            <w:pPr>
              <w:pStyle w:val="TableListBullet"/>
              <w:rPr>
                <w:del w:author="Moses, Robbie" w:date="2023-02-23T02:31:00Z" w:id="1792"/>
              </w:rPr>
            </w:pPr>
            <w:del w:author="Moses, Robbie" w:date="2023-02-23T02:31:00Z" w:id="1793">
              <w:r w:rsidRPr="00A50871" w:rsidDel="00D71319">
                <w:rPr>
                  <w:b/>
                  <w:bCs/>
                </w:rPr>
                <w:delText>Edit tasks</w:delText>
              </w:r>
              <w:r w:rsidDel="00D71319" w:rsidR="00A50871">
                <w:rPr>
                  <w:b/>
                  <w:bCs/>
                </w:rPr>
                <w:delText xml:space="preserve"> - </w:delText>
              </w:r>
              <w:r w:rsidRPr="00FB292A" w:rsidDel="00D71319">
                <w:delText xml:space="preserve"> allow users to change certain fields regarding an Order (denominations, amounts, etc.)</w:delText>
              </w:r>
            </w:del>
          </w:p>
          <w:p w:rsidRPr="00FB292A" w:rsidR="007467C0" w:rsidDel="00D71319" w:rsidP="00F208BC" w:rsidRDefault="007467C0" w14:paraId="02F62B93" w14:textId="424D8304">
            <w:pPr>
              <w:pStyle w:val="TableListBullet"/>
              <w:rPr>
                <w:del w:author="Moses, Robbie" w:date="2023-02-23T02:31:00Z" w:id="1794"/>
              </w:rPr>
            </w:pPr>
            <w:del w:author="Moses, Robbie" w:date="2023-02-23T02:31:00Z" w:id="1795">
              <w:r w:rsidRPr="00A50871" w:rsidDel="00D71319">
                <w:rPr>
                  <w:b/>
                  <w:bCs/>
                </w:rPr>
                <w:delText>Order -</w:delText>
              </w:r>
              <w:r w:rsidRPr="00FB292A" w:rsidDel="00D71319">
                <w:delText xml:space="preserve"> A special task referring to the creation of Orders.</w:delText>
              </w:r>
            </w:del>
          </w:p>
          <w:p w:rsidRPr="00FB292A" w:rsidR="007467C0" w:rsidDel="00D71319" w:rsidP="00F208BC" w:rsidRDefault="007467C0" w14:paraId="38F26618" w14:textId="227C20A0">
            <w:pPr>
              <w:pStyle w:val="TableListBullet"/>
              <w:rPr>
                <w:del w:author="Moses, Robbie" w:date="2023-02-23T02:31:00Z" w:id="1796"/>
              </w:rPr>
            </w:pPr>
            <w:del w:author="Moses, Robbie" w:date="2023-02-23T02:31:00Z" w:id="1797">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rsidTr="00401C5E" w14:paraId="048A0C43" w14:textId="11425D16">
        <w:trPr>
          <w:del w:author="Moses, Robbie" w:date="2023-02-23T02:31:00Z" w:id="1798"/>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232CBEB8" w14:textId="64411B47">
            <w:pPr>
              <w:pStyle w:val="TableBody"/>
              <w:rPr>
                <w:del w:author="Moses, Robbie" w:date="2023-02-23T02:31:00Z" w:id="1799"/>
                <w:b/>
                <w:bCs/>
              </w:rPr>
            </w:pPr>
            <w:del w:author="Moses, Robbie" w:date="2023-02-23T02:31:00Z" w:id="1800">
              <w:r w:rsidRPr="00F208BC" w:rsidDel="00D71319">
                <w:rPr>
                  <w:b/>
                  <w:bCs/>
                </w:rPr>
                <w:delText>New State</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069D4E59" w14:textId="10BC9F5D">
            <w:pPr>
              <w:pStyle w:val="TableBody"/>
              <w:rPr>
                <w:del w:author="Moses, Robbie" w:date="2023-02-23T02:31:00Z" w:id="1801"/>
              </w:rPr>
            </w:pPr>
            <w:del w:author="Moses, Robbie" w:date="2023-02-23T02:31:00Z" w:id="1802">
              <w:r w:rsidRPr="00FB292A" w:rsidDel="00D71319">
                <w:delText>This is the State the Order will be in after the user</w:delText>
              </w:r>
            </w:del>
            <w:del w:author="Moses, Robbie" w:date="2023-02-13T03:06:00Z" w:id="1803">
              <w:r w:rsidRPr="00FB292A" w:rsidDel="00E6108F">
                <w:delText>s</w:delText>
              </w:r>
            </w:del>
            <w:del w:author="Moses, Robbie" w:date="2023-02-23T02:31:00Z" w:id="1804">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rsidRPr="00FB292A" w:rsidR="007467C0" w:rsidDel="00D71319" w:rsidP="00F208BC" w:rsidRDefault="007467C0" w14:paraId="5BD353F8" w14:textId="5DAF65AD">
            <w:pPr>
              <w:pStyle w:val="TableBody"/>
              <w:rPr>
                <w:del w:author="Moses, Robbie" w:date="2023-02-23T02:31:00Z" w:id="1805"/>
              </w:rPr>
            </w:pPr>
            <w:del w:author="Moses, Robbie" w:date="2023-02-23T02:31:00Z" w:id="1806">
              <w:r w:rsidRPr="00FB292A" w:rsidDel="00D71319">
                <w:delText>Depending on the Task that is selected, only applicable States will be available The following is a list of the states that are available for each Task</w:delText>
              </w:r>
            </w:del>
          </w:p>
          <w:p w:rsidRPr="00FB292A" w:rsidR="007467C0" w:rsidDel="00D71319" w:rsidP="00F208BC" w:rsidRDefault="007467C0" w14:paraId="55492E4E" w14:textId="442CA6DB">
            <w:pPr>
              <w:pStyle w:val="TableListBullet"/>
              <w:rPr>
                <w:del w:author="Moses, Robbie" w:date="2023-02-23T02:31:00Z" w:id="1807"/>
              </w:rPr>
            </w:pPr>
            <w:del w:author="Moses, Robbie" w:date="2023-02-23T02:31:00Z" w:id="1808">
              <w:r w:rsidRPr="00FB292A" w:rsidDel="00D71319">
                <w:delText>Accept, Accept2, Accept3 = Ordered, Approved, Confirmed, Packaging, In Transit, Delivered, Accepted, Reverted, or Canceled</w:delText>
              </w:r>
            </w:del>
          </w:p>
          <w:p w:rsidRPr="00FB292A" w:rsidR="007467C0" w:rsidDel="00D71319" w:rsidP="00F208BC" w:rsidRDefault="007467C0" w14:paraId="73823EAC" w14:textId="18C8BA34">
            <w:pPr>
              <w:pStyle w:val="TableListBullet"/>
              <w:rPr>
                <w:del w:author="Moses, Robbie" w:date="2023-02-23T02:31:00Z" w:id="1809"/>
              </w:rPr>
            </w:pPr>
            <w:del w:author="Moses, Robbie" w:date="2023-02-23T02:31:00Z" w:id="1810">
              <w:r w:rsidRPr="00FB292A" w:rsidDel="00D71319">
                <w:delText>Approve, Approve2, Approve3 = Ordered, Approved, Confirmed, Packaging, In Transit, Delivered, Accepted, Reverted, or Canceled</w:delText>
              </w:r>
            </w:del>
          </w:p>
          <w:p w:rsidRPr="00FB292A" w:rsidR="007467C0" w:rsidDel="00D71319" w:rsidP="00F208BC" w:rsidRDefault="007467C0" w14:paraId="66AB529B" w14:textId="6D2377D2">
            <w:pPr>
              <w:pStyle w:val="TableListBullet"/>
              <w:rPr>
                <w:del w:author="Moses, Robbie" w:date="2023-02-23T02:31:00Z" w:id="1811"/>
              </w:rPr>
            </w:pPr>
            <w:del w:author="Moses, Robbie" w:date="2023-02-23T02:31:00Z" w:id="1812">
              <w:r w:rsidRPr="00FB292A" w:rsidDel="00D71319">
                <w:delText>Cancel, Cancel2, Cancel3 = Ordered, Approved, Confirmed, Packaging, In Transit, Delivered, Accepted, Reverted, or Canceled</w:delText>
              </w:r>
            </w:del>
          </w:p>
          <w:p w:rsidRPr="00FB292A" w:rsidR="007467C0" w:rsidDel="00D71319" w:rsidP="00F208BC" w:rsidRDefault="007467C0" w14:paraId="558CE38B" w14:textId="0D61D50D">
            <w:pPr>
              <w:pStyle w:val="TableListBullet"/>
              <w:rPr>
                <w:del w:author="Moses, Robbie" w:date="2023-02-23T02:31:00Z" w:id="1813"/>
              </w:rPr>
            </w:pPr>
            <w:del w:author="Moses, Robbie" w:date="2023-02-23T02:31:00Z" w:id="1814">
              <w:r w:rsidRPr="00FB292A" w:rsidDel="00D71319">
                <w:delText>Confirm, Confirm2, Confirm3 = Ordered, Approved, Confirmed, Packaging, In Transit, Delivered, Accepted, Reverted, or Canceled</w:delText>
              </w:r>
            </w:del>
          </w:p>
          <w:p w:rsidRPr="00FB292A" w:rsidR="007467C0" w:rsidDel="00D71319" w:rsidP="00F208BC" w:rsidRDefault="007467C0" w14:paraId="1902202B" w14:textId="44413402">
            <w:pPr>
              <w:pStyle w:val="TableListBullet"/>
              <w:rPr>
                <w:del w:author="Moses, Robbie" w:date="2023-02-23T02:31:00Z" w:id="1815"/>
              </w:rPr>
            </w:pPr>
            <w:del w:author="Moses, Robbie" w:date="2023-02-23T02:31:00Z" w:id="1816">
              <w:r w:rsidRPr="00FB292A" w:rsidDel="00D71319">
                <w:delText>Delete, Delete2, Delete3 = Does Not Exist</w:delText>
              </w:r>
            </w:del>
          </w:p>
          <w:p w:rsidRPr="00FB292A" w:rsidR="007467C0" w:rsidDel="00D71319" w:rsidP="00F208BC" w:rsidRDefault="007467C0" w14:paraId="0198CED7" w14:textId="6A1C83F8">
            <w:pPr>
              <w:pStyle w:val="TableListBullet"/>
              <w:rPr>
                <w:del w:author="Moses, Robbie" w:date="2023-02-23T02:31:00Z" w:id="1817"/>
              </w:rPr>
            </w:pPr>
            <w:del w:author="Moses, Robbie" w:date="2023-02-23T02:31:00Z" w:id="1818">
              <w:r w:rsidRPr="00FB292A" w:rsidDel="00D71319">
                <w:delText>Edit, Edit2, Edit3 = Ordered, Approved, Confirmed, Packaging, In Transit, Delivered, Accepted, Reverted, or Canceled</w:delText>
              </w:r>
            </w:del>
          </w:p>
          <w:p w:rsidRPr="00FB292A" w:rsidR="007467C0" w:rsidDel="00D71319" w:rsidP="00F208BC" w:rsidRDefault="007467C0" w14:paraId="5E43D0F1" w14:textId="07CFBBFC">
            <w:pPr>
              <w:pStyle w:val="TableListBullet"/>
              <w:rPr>
                <w:del w:author="Moses, Robbie" w:date="2023-02-23T02:31:00Z" w:id="1819"/>
              </w:rPr>
            </w:pPr>
            <w:del w:author="Moses, Robbie" w:date="2023-02-23T02:31:00Z" w:id="1820">
              <w:r w:rsidRPr="00FB292A" w:rsidDel="00D71319">
                <w:delText>Order = Ordered, Approved, Confirmed, Packaging, In Transit, Delivered, Accepted, Reverted, or Canceled</w:delText>
              </w:r>
            </w:del>
          </w:p>
          <w:p w:rsidRPr="00FB292A" w:rsidR="007467C0" w:rsidDel="00D71319" w:rsidP="00F208BC" w:rsidRDefault="007467C0" w14:paraId="6AB3884A" w14:textId="7E77E2E0">
            <w:pPr>
              <w:pStyle w:val="TableListBullet"/>
              <w:rPr>
                <w:del w:author="Moses, Robbie" w:date="2023-02-23T02:31:00Z" w:id="1821"/>
              </w:rPr>
            </w:pPr>
            <w:del w:author="Moses, Robbie" w:date="2023-02-23T02:31:00Z" w:id="1822">
              <w:r w:rsidRPr="00FB292A" w:rsidDel="00D71319">
                <w:delText>Reject, Reject2, Reject3 = Canceled</w:delText>
              </w:r>
            </w:del>
          </w:p>
          <w:p w:rsidRPr="00FB292A" w:rsidR="007467C0" w:rsidDel="00D71319" w:rsidP="008B184A" w:rsidRDefault="007467C0" w14:paraId="4C5F714A" w14:textId="4DC81E61">
            <w:pPr>
              <w:pStyle w:val="TableListBullet"/>
              <w:rPr>
                <w:del w:author="Moses, Robbie" w:date="2023-02-23T02:31:00Z" w:id="1823"/>
                <w:rFonts w:cs="Arial"/>
                <w:lang w:val="en-US" w:bidi="en-US"/>
              </w:rPr>
            </w:pPr>
            <w:del w:author="Moses, Robbie" w:date="2023-02-23T02:31:00Z" w:id="1824">
              <w:r w:rsidRPr="00FB292A" w:rsidDel="00D71319">
                <w:delText>Revert, Revert2, Revert3 = Canceled</w:delText>
              </w:r>
            </w:del>
          </w:p>
        </w:tc>
      </w:tr>
      <w:tr w:rsidR="007467C0" w:rsidDel="00D71319" w:rsidTr="00401C5E" w14:paraId="06677F8E" w14:textId="2E20F788">
        <w:trPr>
          <w:del w:author="Moses, Robbie" w:date="2023-02-23T02:31:00Z" w:id="1825"/>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3F051ACA" w14:textId="40302262">
            <w:pPr>
              <w:pStyle w:val="TableBody"/>
              <w:rPr>
                <w:del w:author="Moses, Robbie" w:date="2023-02-23T02:31:00Z" w:id="1826"/>
                <w:b/>
                <w:bCs/>
              </w:rPr>
            </w:pPr>
            <w:del w:author="Moses, Robbie" w:date="2023-02-23T02:31:00Z" w:id="1827">
              <w:r w:rsidRPr="00F208BC" w:rsidDel="00D71319">
                <w:rPr>
                  <w:b/>
                  <w:bCs/>
                </w:rPr>
                <w:delText>Task Owner</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41E196EB" w14:textId="5AE8C02A">
            <w:pPr>
              <w:pStyle w:val="TableBody"/>
              <w:rPr>
                <w:del w:author="Moses, Robbie" w:date="2023-02-23T02:31:00Z" w:id="1828"/>
                <w:rFonts w:cs="Arial"/>
                <w:lang w:val="en-US" w:bidi="en-US"/>
              </w:rPr>
            </w:pPr>
            <w:del w:author="Moses, Robbie" w:date="2023-02-23T02:31:00Z" w:id="1829">
              <w:r w:rsidDel="00D71319">
                <w:delText>Workflow Administration Users select</w:delText>
              </w:r>
            </w:del>
            <w:del w:author="Moses, Robbie" w:date="2023-02-13T03:06:00Z" w:id="1830">
              <w:r w:rsidDel="00E6108F">
                <w:delText>s</w:delText>
              </w:r>
            </w:del>
            <w:del w:author="Moses, Robbie" w:date="2023-02-23T02:31:00Z" w:id="1831">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rsidTr="00401C5E" w14:paraId="6369043C" w14:textId="78A705EC">
        <w:trPr>
          <w:del w:author="Moses, Robbie" w:date="2023-02-23T02:31:00Z" w:id="1832"/>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4B951751" w14:textId="391CA39B">
            <w:pPr>
              <w:pStyle w:val="TableBody"/>
              <w:rPr>
                <w:del w:author="Moses, Robbie" w:date="2023-02-23T02:31:00Z" w:id="1833"/>
                <w:b/>
                <w:bCs/>
              </w:rPr>
            </w:pPr>
            <w:del w:author="Moses, Robbie" w:date="2023-02-23T02:31:00Z" w:id="1834">
              <w:r w:rsidRPr="00F208BC" w:rsidDel="00D71319">
                <w:rPr>
                  <w:b/>
                  <w:bCs/>
                </w:rPr>
                <w:delText>Ignore Flag</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31AC6920" w14:textId="77E5DA89">
            <w:pPr>
              <w:pStyle w:val="TableBody"/>
              <w:rPr>
                <w:del w:author="Moses, Robbie" w:date="2023-02-23T02:31:00Z" w:id="1835"/>
              </w:rPr>
            </w:pPr>
            <w:del w:author="Moses, Robbie" w:date="2023-02-23T02:31:00Z" w:id="1836">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rsidR="007467C0" w:rsidDel="00D71319" w:rsidP="00F208BC" w:rsidRDefault="007467C0" w14:paraId="3E49BD47" w14:textId="12CA647A">
            <w:pPr>
              <w:pStyle w:val="TableBody"/>
              <w:rPr>
                <w:del w:author="Moses, Robbie" w:date="2023-02-23T02:31:00Z" w:id="1837"/>
              </w:rPr>
            </w:pPr>
            <w:del w:author="Moses, Robbie" w:date="2023-02-23T02:31:00Z" w:id="1838">
              <w:r w:rsidRPr="00F83C13" w:rsidDel="00D71319">
                <w:rPr>
                  <w:b/>
                </w:rPr>
                <w:delText>Mark</w:delText>
              </w:r>
              <w:r w:rsidDel="00D71319">
                <w:delText>: Tells OptiCash that the Order will not arrive if the associated Task occurs</w:delText>
              </w:r>
            </w:del>
          </w:p>
          <w:p w:rsidRPr="002D18C3" w:rsidR="007467C0" w:rsidDel="00D71319" w:rsidP="00F208BC" w:rsidRDefault="007467C0" w14:paraId="2DEF1FAA" w14:textId="30AE33B2">
            <w:pPr>
              <w:pStyle w:val="TableBody"/>
              <w:rPr>
                <w:del w:author="Moses, Robbie" w:date="2023-02-23T02:31:00Z" w:id="1839"/>
              </w:rPr>
            </w:pPr>
            <w:del w:author="Moses, Robbie" w:date="2023-02-23T02:31:00Z" w:id="1840">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rsidRPr="00FB292A" w:rsidR="007467C0" w:rsidDel="00D71319" w:rsidP="00F208BC" w:rsidRDefault="007467C0" w14:paraId="499E928D" w14:textId="32761F99">
            <w:pPr>
              <w:pStyle w:val="TableBody"/>
              <w:rPr>
                <w:del w:author="Moses, Robbie" w:date="2023-02-23T02:31:00Z" w:id="1841"/>
                <w:rFonts w:cs="Arial"/>
                <w:lang w:val="en-US" w:bidi="en-US"/>
              </w:rPr>
            </w:pPr>
            <w:del w:author="Moses, Robbie" w:date="2023-02-23T02:31:00Z" w:id="1842">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rsidTr="00401C5E" w14:paraId="1B1762AF" w14:textId="37A8460C">
        <w:trPr>
          <w:del w:author="Moses, Robbie" w:date="2023-02-23T02:31:00Z" w:id="1843"/>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4ED469E8" w14:textId="6DC0A661">
            <w:pPr>
              <w:pStyle w:val="TableBody"/>
              <w:rPr>
                <w:del w:author="Moses, Robbie" w:date="2023-02-23T02:31:00Z" w:id="1844"/>
                <w:b/>
                <w:bCs/>
              </w:rPr>
            </w:pPr>
            <w:del w:author="Moses, Robbie" w:date="2023-02-23T02:31:00Z" w:id="1845">
              <w:r w:rsidRPr="00F208BC" w:rsidDel="00D71319">
                <w:rPr>
                  <w:b/>
                  <w:bCs/>
                </w:rPr>
                <w:delText>Cut Off Time</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45EFC9A4" w14:textId="4BB69CC0">
            <w:pPr>
              <w:pStyle w:val="TableBody"/>
              <w:rPr>
                <w:del w:author="Moses, Robbie" w:date="2023-02-23T02:31:00Z" w:id="1846"/>
              </w:rPr>
            </w:pPr>
            <w:del w:author="Moses, Robbie" w:date="2023-02-23T02:31:00Z" w:id="1847">
              <w:r w:rsidRPr="00FB292A" w:rsidDel="00D71319">
                <w:delText>The time in ‘HHMM’ format that the user has to accomplish the Task. After this time has elapsed, the branch user will no longer have the ability to perform the task.</w:delText>
              </w:r>
            </w:del>
          </w:p>
        </w:tc>
      </w:tr>
      <w:tr w:rsidR="007467C0" w:rsidDel="00D71319" w:rsidTr="00401C5E" w14:paraId="4873F96F" w14:textId="6E3AE650">
        <w:trPr>
          <w:del w:author="Moses, Robbie" w:date="2023-02-23T02:31:00Z" w:id="1848"/>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6B319FB3" w14:textId="4114C586">
            <w:pPr>
              <w:pStyle w:val="TableBody"/>
              <w:rPr>
                <w:del w:author="Moses, Robbie" w:date="2023-02-23T02:31:00Z" w:id="1849"/>
                <w:b/>
                <w:bCs/>
              </w:rPr>
            </w:pPr>
            <w:del w:author="Moses, Robbie" w:date="2023-02-23T02:31:00Z" w:id="1850">
              <w:r w:rsidRPr="00F208BC" w:rsidDel="00D71319">
                <w:rPr>
                  <w:b/>
                  <w:bCs/>
                </w:rPr>
                <w:delText>Expiration Time</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69C884D8" w14:textId="45BF7CB9">
            <w:pPr>
              <w:pStyle w:val="TableBody"/>
              <w:rPr>
                <w:del w:author="Moses, Robbie" w:date="2023-02-23T02:31:00Z" w:id="1851"/>
              </w:rPr>
            </w:pPr>
            <w:del w:author="Moses, Robbie" w:date="2023-02-23T02:31:00Z" w:id="1852">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rsidRPr="00FB292A" w:rsidR="007467C0" w:rsidDel="00D71319" w:rsidP="00F208BC" w:rsidRDefault="007467C0" w14:paraId="4C9D452F" w14:textId="7A60CA39">
            <w:pPr>
              <w:pStyle w:val="TableBody"/>
              <w:rPr>
                <w:del w:author="Moses, Robbie" w:date="2023-02-23T02:31:00Z" w:id="1853"/>
              </w:rPr>
            </w:pPr>
            <w:del w:author="Moses, Robbie" w:date="2023-02-23T02:31:00Z" w:id="1854">
              <w:r w:rsidRPr="00FB292A" w:rsidDel="00D71319">
                <w:delText>Tasks can be processed in days, hours, and minutes with any combination in between (</w:delText>
              </w:r>
              <w:r w:rsidRPr="00FB292A" w:rsidDel="00D71319" w:rsidR="00C76133">
                <w:delText>i.e.,</w:delText>
              </w:r>
              <w:r w:rsidRPr="00FB292A" w:rsidDel="00D71319">
                <w:delText xml:space="preserve"> 2 days and 1 minute)</w:delText>
              </w:r>
            </w:del>
          </w:p>
        </w:tc>
      </w:tr>
      <w:tr w:rsidR="007467C0" w:rsidDel="00D71319" w:rsidTr="00401C5E" w14:paraId="1B7092B4" w14:textId="1987A43B">
        <w:trPr>
          <w:del w:author="Moses, Robbie" w:date="2023-02-23T02:31:00Z" w:id="1855"/>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2434FD9A" w14:textId="49A60E62">
            <w:pPr>
              <w:pStyle w:val="TableBody"/>
              <w:rPr>
                <w:del w:author="Moses, Robbie" w:date="2023-02-23T02:31:00Z" w:id="1856"/>
                <w:b/>
                <w:bCs/>
              </w:rPr>
            </w:pPr>
            <w:del w:author="Moses, Robbie" w:date="2023-02-23T02:31:00Z" w:id="1857">
              <w:r w:rsidRPr="00F208BC" w:rsidDel="00D71319">
                <w:rPr>
                  <w:b/>
                  <w:bCs/>
                </w:rPr>
                <w:delText>Timestamp Editable</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1FF1D477" w14:textId="736F8D2B">
            <w:pPr>
              <w:pStyle w:val="TableBody"/>
              <w:rPr>
                <w:del w:author="Moses, Robbie" w:date="2023-02-23T02:31:00Z" w:id="1858"/>
              </w:rPr>
            </w:pPr>
            <w:del w:author="Moses, Robbie" w:date="2023-02-23T02:31:00Z" w:id="1859">
              <w:r w:rsidDel="00D71319">
                <w:delText xml:space="preserve">Indicates whether the timestamp recorded when this particular Task is executed </w:delText>
              </w:r>
            </w:del>
            <w:del w:author="Moses, Robbie" w:date="2023-02-13T03:06:00Z" w:id="1860">
              <w:r w:rsidDel="00E6108F">
                <w:delText>is able to</w:delText>
              </w:r>
            </w:del>
            <w:del w:author="Moses, Robbie" w:date="2023-02-23T02:31:00Z" w:id="1861">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rsidTr="00401C5E" w14:paraId="4A55735B" w14:textId="41C15C2A">
        <w:trPr>
          <w:del w:author="Moses, Robbie" w:date="2023-02-23T02:31:00Z" w:id="1862"/>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48B8C314" w14:textId="34B2ED09">
            <w:pPr>
              <w:pStyle w:val="TableBody"/>
              <w:rPr>
                <w:del w:author="Moses, Robbie" w:date="2023-02-23T02:31:00Z" w:id="1863"/>
                <w:b/>
                <w:bCs/>
              </w:rPr>
            </w:pPr>
            <w:del w:author="Moses, Robbie" w:date="2023-02-23T02:31:00Z" w:id="1864">
              <w:r w:rsidRPr="00F208BC" w:rsidDel="00D71319">
                <w:rPr>
                  <w:b/>
                  <w:bCs/>
                </w:rPr>
                <w:delText>Require Manifest</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7320BF3D" w14:textId="734BE5F2">
            <w:pPr>
              <w:pStyle w:val="TableBody"/>
              <w:rPr>
                <w:del w:author="Moses, Robbie" w:date="2023-02-23T02:31:00Z" w:id="1865"/>
              </w:rPr>
            </w:pPr>
            <w:del w:author="Moses, Robbie" w:date="2023-02-23T02:31:00Z" w:id="1866">
              <w:r w:rsidDel="00D71319">
                <w:delText>Indicates if the system should require that an order manifest exist before this Task can be executed.</w:delText>
              </w:r>
            </w:del>
          </w:p>
        </w:tc>
      </w:tr>
      <w:tr w:rsidR="007467C0" w:rsidDel="00D71319" w:rsidTr="00401C5E" w14:paraId="18A8E248" w14:textId="681810AB">
        <w:trPr>
          <w:del w:author="Moses, Robbie" w:date="2023-02-23T02:31:00Z" w:id="1867"/>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4B374EFD" w14:textId="5000A994">
            <w:pPr>
              <w:pStyle w:val="TableBody"/>
              <w:rPr>
                <w:del w:author="Moses, Robbie" w:date="2023-02-23T02:31:00Z" w:id="1868"/>
                <w:b/>
                <w:bCs/>
              </w:rPr>
            </w:pPr>
            <w:del w:author="Moses, Robbie" w:date="2023-02-23T02:31:00Z" w:id="1869">
              <w:r w:rsidRPr="00F208BC" w:rsidDel="00D71319">
                <w:rPr>
                  <w:b/>
                  <w:bCs/>
                </w:rPr>
                <w:delText>Require Route</w:delText>
              </w:r>
            </w:del>
          </w:p>
        </w:tc>
        <w:tc>
          <w:tcPr>
            <w:tcW w:w="5483" w:type="dxa"/>
            <w:tcBorders>
              <w:top w:val="single" w:color="000000" w:sz="4" w:space="0"/>
              <w:left w:val="single" w:color="000000" w:sz="4" w:space="0"/>
              <w:bottom w:val="single" w:color="000000" w:sz="4" w:space="0"/>
              <w:right w:val="single" w:color="000000" w:sz="4" w:space="0"/>
            </w:tcBorders>
          </w:tcPr>
          <w:p w:rsidRPr="00FB292A" w:rsidR="007467C0" w:rsidDel="00D71319" w:rsidP="00F208BC" w:rsidRDefault="007467C0" w14:paraId="23DE0D17" w14:textId="0F8478B9">
            <w:pPr>
              <w:pStyle w:val="TableBody"/>
              <w:rPr>
                <w:del w:author="Moses, Robbie" w:date="2023-02-23T02:31:00Z" w:id="1870"/>
              </w:rPr>
            </w:pPr>
            <w:del w:author="Moses, Robbie" w:date="2023-02-23T02:31:00Z" w:id="1871">
              <w:r w:rsidDel="00D71319">
                <w:delText>Indicates if the system should require that a Route Plan exist for this order before this Task can be executed.</w:delText>
              </w:r>
            </w:del>
          </w:p>
        </w:tc>
      </w:tr>
    </w:tbl>
    <w:p w:rsidRPr="00BD6856" w:rsidR="007467C0" w:rsidDel="00D71319" w:rsidP="007467C0" w:rsidRDefault="000C15EE" w14:paraId="21FD9D1B" w14:textId="7D66410A">
      <w:pPr>
        <w:pStyle w:val="TopofSection"/>
        <w:rPr>
          <w:del w:author="Moses, Robbie" w:date="2023-02-23T02:31:00Z" w:id="1872"/>
          <w:color w:val="9BBB59"/>
          <w:lang w:val="en-US"/>
        </w:rPr>
      </w:pPr>
      <w:del w:author="Moses, Robbie" w:date="2023-02-23T02:31:00Z" w:id="1873">
        <w:r w:rsidDel="00D71319">
          <w:fldChar w:fldCharType="begin"/>
        </w:r>
        <w:r w:rsidDel="00D71319">
          <w:delInstrText xml:space="preserve"> HYPERLINK \l "_System(Order_Settings" </w:delInstrText>
        </w:r>
        <w:r w:rsidDel="00D71319">
          <w:fldChar w:fldCharType="separate"/>
        </w:r>
        <w:r w:rsidRPr="00BD6856" w:rsidDel="00D71319" w:rsidR="007467C0">
          <w:rPr>
            <w:rStyle w:val="Hyperlink"/>
            <w:rFonts w:eastAsiaTheme="majorEastAsia"/>
            <w:color w:val="9BBB59"/>
            <w:lang w:val="en-US"/>
          </w:rPr>
          <w:delText>Return to: System</w:delText>
        </w:r>
        <w:r w:rsidRPr="00BD6856" w:rsidDel="00D71319" w:rsidR="007467C0">
          <w:rPr>
            <w:rStyle w:val="Hyperlink"/>
            <w:rFonts w:ascii="Wingdings" w:hAnsi="Wingdings" w:eastAsia="Wingdings" w:cs="Wingdings"/>
            <w:color w:val="9BBB59"/>
          </w:rPr>
          <w:delText>à</w:delText>
        </w:r>
        <w:r w:rsidRPr="00BD6856" w:rsidDel="00D71319" w:rsidR="007467C0">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rsidRPr="00036DF1" w:rsidR="007467C0" w:rsidDel="00D71319" w:rsidP="007467C0" w:rsidRDefault="007467C0" w14:paraId="1980CA16" w14:textId="56DA1258">
      <w:pPr>
        <w:pStyle w:val="TopofSection"/>
        <w:rPr>
          <w:del w:author="Moses, Robbie" w:date="2023-02-23T02:31:00Z" w:id="1874"/>
          <w:lang w:val="en-US"/>
        </w:rPr>
      </w:pPr>
    </w:p>
    <w:p w:rsidR="007467C0" w:rsidDel="00D71319" w:rsidP="007467C0" w:rsidRDefault="007467C0" w14:paraId="7CD56716" w14:textId="5FFECF63">
      <w:pPr>
        <w:pStyle w:val="Heading4"/>
        <w:rPr>
          <w:del w:author="Moses, Robbie" w:date="2023-02-23T02:31:00Z" w:id="1875"/>
          <w:lang w:val="en-US"/>
        </w:rPr>
      </w:pPr>
      <w:del w:author="Moses, Robbie" w:date="2023-02-23T02:31:00Z" w:id="1876">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rsidR="007467C0" w:rsidDel="00D71319" w:rsidP="00F208BC" w:rsidRDefault="007467C0" w14:paraId="21E0A091" w14:textId="2F2BEBF3">
      <w:pPr>
        <w:pStyle w:val="BodyText"/>
        <w:rPr>
          <w:del w:author="Moses, Robbie" w:date="2023-02-23T02:31:00Z" w:id="1877"/>
        </w:rPr>
      </w:pPr>
      <w:del w:author="Moses, Robbie" w:date="2023-02-23T02:31:00Z" w:id="1878">
        <w:r w:rsidDel="00D71319">
          <w:delText xml:space="preserve">Order Custom Fields can be used in many different ways to allow analysts to collect data for the orders that </w:delText>
        </w:r>
      </w:del>
      <w:del w:author="Moses, Robbie" w:date="2023-02-13T03:07:00Z" w:id="1879">
        <w:r w:rsidDel="00E6108F">
          <w:delText xml:space="preserve">is </w:delText>
        </w:r>
      </w:del>
      <w:del w:author="Moses, Robbie" w:date="2023-02-23T02:31:00Z" w:id="1880">
        <w:r w:rsidDel="00D71319">
          <w:delText xml:space="preserve">not available </w:delText>
        </w:r>
      </w:del>
      <w:del w:author="Moses, Robbie" w:date="2023-02-13T03:13:00Z" w:id="1881">
        <w:r w:rsidDel="000B3D23">
          <w:delText xml:space="preserve">in </w:delText>
        </w:r>
      </w:del>
      <w:del w:author="Moses, Robbie" w:date="2023-02-23T02:31:00Z" w:id="1882">
        <w:r w:rsidDel="00D71319">
          <w:delText xml:space="preserve">the standard order pages. </w:delText>
        </w:r>
      </w:del>
    </w:p>
    <w:p w:rsidR="007467C0" w:rsidDel="00D71319" w:rsidP="00F208BC" w:rsidRDefault="007467C0" w14:paraId="417CB1F8" w14:textId="0B9E686B">
      <w:pPr>
        <w:pStyle w:val="BodyText"/>
        <w:rPr>
          <w:del w:author="Moses, Robbie" w:date="2023-02-23T02:31:00Z" w:id="1883"/>
        </w:rPr>
      </w:pPr>
      <w:del w:author="Moses, Robbie" w:date="2023-02-23T02:31:00Z" w:id="1884">
        <w:r w:rsidDel="00D71319">
          <w:delText xml:space="preserve">Ten custom fields are available and can be activated or deactivated as necessary for one type of cashpoint or all cashpoint types. </w:delText>
        </w:r>
      </w:del>
    </w:p>
    <w:p w:rsidR="007467C0" w:rsidDel="00D71319" w:rsidP="00F208BC" w:rsidRDefault="007467C0" w14:paraId="67C44205" w14:textId="65E4561C">
      <w:pPr>
        <w:jc w:val="center"/>
        <w:rPr>
          <w:del w:author="Moses, Robbie" w:date="2023-02-23T02:31:00Z" w:id="1885"/>
        </w:rPr>
      </w:pPr>
      <w:del w:author="Moses, Robbie" w:date="2023-02-23T02:31:00Z" w:id="1886">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7467C0" w:rsidDel="00D71319" w:rsidP="007467C0" w:rsidRDefault="007467C0" w14:paraId="6F25AC3B" w14:textId="03C85DB9">
      <w:pPr>
        <w:rPr>
          <w:del w:author="Moses, Robbie" w:date="2023-02-23T02:31:00Z" w:id="1887"/>
          <w:lang w:eastAsia="x-none" w:bidi="ar-SA"/>
        </w:rPr>
      </w:pPr>
    </w:p>
    <w:p w:rsidR="007467C0" w:rsidDel="00D71319" w:rsidP="007467C0" w:rsidRDefault="007467C0" w14:paraId="134D3B4A" w14:textId="73878D8B">
      <w:pPr>
        <w:pStyle w:val="Caption"/>
        <w:rPr>
          <w:del w:author="Moses, Robbie" w:date="2023-02-23T02:31:00Z" w:id="1888"/>
          <w:lang w:val="en-US"/>
        </w:rPr>
      </w:pPr>
      <w:bookmarkStart w:name="_Toc300309732" w:id="1889"/>
      <w:bookmarkStart w:name="_Toc74556721" w:id="1890"/>
      <w:del w:author="Moses, Robbie" w:date="2023-02-23T02:31:00Z" w:id="1891">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82</w:delText>
        </w:r>
        <w:r w:rsidDel="00D71319">
          <w:fldChar w:fldCharType="end"/>
        </w:r>
        <w:r w:rsidDel="00D71319">
          <w:rPr>
            <w:lang w:val="en-US"/>
          </w:rPr>
          <w:delText>: Order Custom Field Definitions Description</w:delText>
        </w:r>
        <w:bookmarkEnd w:id="1889"/>
        <w:bookmarkEnd w:id="1890"/>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rsidTr="006271D1" w14:paraId="600B37AA" w14:textId="3127C6E2">
        <w:trPr>
          <w:cantSplit/>
          <w:tblHeader/>
          <w:del w:author="Moses, Robbie" w:date="2023-02-23T02:31:00Z" w:id="1892"/>
        </w:trPr>
        <w:tc>
          <w:tcPr>
            <w:tcW w:w="2592" w:type="dxa"/>
            <w:tcBorders>
              <w:top w:val="single" w:color="000000" w:sz="4" w:space="0"/>
              <w:left w:val="single" w:color="000000" w:sz="4" w:space="0"/>
              <w:bottom w:val="single" w:color="000000" w:sz="4" w:space="0"/>
            </w:tcBorders>
            <w:shd w:val="clear" w:color="auto" w:fill="60C03A"/>
          </w:tcPr>
          <w:p w:rsidR="007467C0" w:rsidDel="00D71319" w:rsidRDefault="007467C0" w14:paraId="14E83012" w14:textId="755F7591">
            <w:pPr>
              <w:pStyle w:val="TableHeader"/>
              <w:rPr>
                <w:del w:author="Moses, Robbie" w:date="2023-02-23T02:31:00Z" w:id="1893"/>
              </w:rPr>
              <w:pPrChange w:author="Pinnu, Sainath" w:date="2023-03-29T11:36:00Z" w:id="1894">
                <w:pPr>
                  <w:pStyle w:val="TableHeader"/>
                  <w:snapToGrid w:val="0"/>
                </w:pPr>
              </w:pPrChange>
            </w:pPr>
            <w:del w:author="Moses, Robbie" w:date="2023-02-23T02:31:00Z" w:id="1895">
              <w:r w:rsidDel="00D71319">
                <w:delText>Fields</w:delText>
              </w:r>
            </w:del>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467C0" w:rsidDel="00D71319" w:rsidRDefault="007467C0" w14:paraId="2A88E022" w14:textId="0A5D1CD5">
            <w:pPr>
              <w:pStyle w:val="TableHeader"/>
              <w:rPr>
                <w:del w:author="Moses, Robbie" w:date="2023-02-23T02:31:00Z" w:id="1896"/>
              </w:rPr>
              <w:pPrChange w:author="Pinnu, Sainath" w:date="2023-03-29T11:36:00Z" w:id="1897">
                <w:pPr>
                  <w:pStyle w:val="TableHeader"/>
                  <w:snapToGrid w:val="0"/>
                </w:pPr>
              </w:pPrChange>
            </w:pPr>
            <w:del w:author="Moses, Robbie" w:date="2023-02-23T02:31:00Z" w:id="1898">
              <w:r w:rsidDel="00D71319">
                <w:delText>Description</w:delText>
              </w:r>
            </w:del>
          </w:p>
        </w:tc>
      </w:tr>
      <w:tr w:rsidR="007467C0" w:rsidDel="00D71319" w:rsidTr="006271D1" w14:paraId="097836C8" w14:textId="16D9BBB6">
        <w:trPr>
          <w:cantSplit/>
          <w:del w:author="Moses, Robbie" w:date="2023-02-23T02:31:00Z" w:id="1899"/>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29636141" w14:textId="1AA7959F">
            <w:pPr>
              <w:pStyle w:val="TableBody"/>
              <w:rPr>
                <w:del w:author="Moses, Robbie" w:date="2023-02-23T02:31:00Z" w:id="1900"/>
                <w:b/>
                <w:bCs/>
              </w:rPr>
            </w:pPr>
            <w:del w:author="Moses, Robbie" w:date="2023-02-23T02:31:00Z" w:id="1901">
              <w:r w:rsidRPr="00F208BC" w:rsidDel="00D71319">
                <w:rPr>
                  <w:b/>
                  <w:bCs/>
                </w:rPr>
                <w:delText>Field Number</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6496D50D" w14:textId="360271EF">
            <w:pPr>
              <w:pStyle w:val="TableBody"/>
              <w:rPr>
                <w:del w:author="Moses, Robbie" w:date="2023-02-23T02:31:00Z" w:id="1902"/>
              </w:rPr>
            </w:pPr>
            <w:del w:author="Moses, Robbie" w:date="2023-02-23T02:31:00Z" w:id="1903">
              <w:r w:rsidDel="00D71319">
                <w:delText>Indicates the Order Custom Field ID</w:delText>
              </w:r>
            </w:del>
          </w:p>
        </w:tc>
      </w:tr>
      <w:tr w:rsidR="007467C0" w:rsidDel="00D71319" w:rsidTr="006271D1" w14:paraId="4C79285A" w14:textId="3C0EA397">
        <w:trPr>
          <w:cantSplit/>
          <w:del w:author="Moses, Robbie" w:date="2023-02-23T02:31:00Z" w:id="1904"/>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63DA4F13" w14:textId="200E9973">
            <w:pPr>
              <w:pStyle w:val="TableBody"/>
              <w:rPr>
                <w:del w:author="Moses, Robbie" w:date="2023-02-23T02:31:00Z" w:id="1905"/>
                <w:b/>
                <w:bCs/>
              </w:rPr>
            </w:pPr>
            <w:del w:author="Moses, Robbie" w:date="2023-02-23T02:31:00Z" w:id="1906">
              <w:r w:rsidRPr="00F208BC" w:rsidDel="00D71319">
                <w:rPr>
                  <w:b/>
                  <w:bCs/>
                </w:rPr>
                <w:delText>Name</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4918837D" w14:textId="26058010">
            <w:pPr>
              <w:pStyle w:val="TableBody"/>
              <w:rPr>
                <w:del w:author="Moses, Robbie" w:date="2023-02-23T02:31:00Z" w:id="1907"/>
              </w:rPr>
            </w:pPr>
            <w:del w:author="Moses, Robbie" w:date="2023-02-23T02:31:00Z" w:id="1908">
              <w:r w:rsidDel="00D71319">
                <w:delText xml:space="preserve">Indicates the Name of the Order Custom Field. This will be displayed to the user </w:delText>
              </w:r>
            </w:del>
            <w:del w:author="Moses, Robbie" w:date="2023-02-13T03:07:00Z" w:id="1909">
              <w:r w:rsidDel="00E6108F">
                <w:delText xml:space="preserve">in </w:delText>
              </w:r>
            </w:del>
            <w:del w:author="Moses, Robbie" w:date="2023-02-23T02:31:00Z" w:id="1910">
              <w:r w:rsidDel="00D71319">
                <w:delText xml:space="preserve">the order pages. </w:delText>
              </w:r>
            </w:del>
          </w:p>
        </w:tc>
      </w:tr>
      <w:tr w:rsidR="007467C0" w:rsidDel="00D71319" w:rsidTr="006271D1" w14:paraId="4C5CCE4E" w14:textId="1992EA07">
        <w:trPr>
          <w:cantSplit/>
          <w:del w:author="Moses, Robbie" w:date="2023-02-23T02:31:00Z" w:id="1911"/>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5F0DEBA5" w14:textId="4F7E69E7">
            <w:pPr>
              <w:pStyle w:val="TableBody"/>
              <w:rPr>
                <w:del w:author="Moses, Robbie" w:date="2023-02-23T02:31:00Z" w:id="1912"/>
                <w:b/>
                <w:bCs/>
              </w:rPr>
            </w:pPr>
            <w:del w:author="Moses, Robbie" w:date="2023-02-23T02:31:00Z" w:id="1913">
              <w:r w:rsidRPr="00F208BC" w:rsidDel="00D71319">
                <w:rPr>
                  <w:b/>
                  <w:bCs/>
                </w:rPr>
                <w:delText>Description</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341608CF" w14:textId="4B04FE0C">
            <w:pPr>
              <w:pStyle w:val="TableBody"/>
              <w:rPr>
                <w:del w:author="Moses, Robbie" w:date="2023-02-23T02:31:00Z" w:id="1914"/>
              </w:rPr>
            </w:pPr>
            <w:del w:author="Moses, Robbie" w:date="2023-02-23T02:31:00Z" w:id="1915">
              <w:r w:rsidDel="00D71319">
                <w:delText>Describes the Order Custom Field is for. This field</w:delText>
              </w:r>
            </w:del>
            <w:del w:author="Moses, Robbie" w:date="2023-02-13T03:08:00Z" w:id="1916">
              <w:r w:rsidDel="00E6108F">
                <w:delText>s</w:delText>
              </w:r>
            </w:del>
            <w:del w:author="Moses, Robbie" w:date="2023-02-23T02:31:00Z" w:id="1917">
              <w:r w:rsidDel="00D71319">
                <w:delText xml:space="preserve"> will not be displayed on the order pages.</w:delText>
              </w:r>
            </w:del>
          </w:p>
        </w:tc>
      </w:tr>
      <w:tr w:rsidR="007467C0" w:rsidDel="00D71319" w:rsidTr="006271D1" w14:paraId="05A96735" w14:textId="00804E04">
        <w:trPr>
          <w:cantSplit/>
          <w:del w:author="Moses, Robbie" w:date="2023-02-23T02:31:00Z" w:id="1918"/>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1F636FC3" w14:textId="1DA4A917">
            <w:pPr>
              <w:pStyle w:val="TableBody"/>
              <w:rPr>
                <w:del w:author="Moses, Robbie" w:date="2023-02-23T02:31:00Z" w:id="1919"/>
                <w:b/>
                <w:bCs/>
              </w:rPr>
            </w:pPr>
            <w:del w:author="Moses, Robbie" w:date="2023-02-23T02:31:00Z" w:id="1920">
              <w:r w:rsidRPr="00F208BC" w:rsidDel="00D71319">
                <w:rPr>
                  <w:b/>
                  <w:bCs/>
                </w:rPr>
                <w:delText>Required</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44C3551F" w14:textId="39EA7FEF">
            <w:pPr>
              <w:pStyle w:val="TableBody"/>
              <w:rPr>
                <w:del w:author="Moses, Robbie" w:date="2023-02-23T02:31:00Z" w:id="1921"/>
              </w:rPr>
            </w:pPr>
            <w:del w:author="Moses, Robbie" w:date="2023-02-23T02:31:00Z" w:id="1922">
              <w:r w:rsidDel="00D71319">
                <w:delText>Indicates the status of the Order Custom Field:</w:delText>
              </w:r>
            </w:del>
          </w:p>
          <w:p w:rsidR="007467C0" w:rsidDel="00D71319" w:rsidP="00F208BC" w:rsidRDefault="007467C0" w14:paraId="14A55277" w14:textId="02F15071">
            <w:pPr>
              <w:pStyle w:val="TableListBullet"/>
              <w:rPr>
                <w:del w:author="Moses, Robbie" w:date="2023-02-23T02:31:00Z" w:id="1923"/>
              </w:rPr>
            </w:pPr>
            <w:del w:author="Moses, Robbie" w:date="2023-02-23T02:31:00Z" w:id="1924">
              <w:r w:rsidRPr="00CE1129" w:rsidDel="00D71319">
                <w:rPr>
                  <w:b/>
                  <w:bCs/>
                </w:rPr>
                <w:delText>Inactive –</w:delText>
              </w:r>
              <w:r w:rsidDel="00D71319">
                <w:delText xml:space="preserve"> Not in service for any cashpoints</w:delText>
              </w:r>
            </w:del>
          </w:p>
          <w:p w:rsidR="007467C0" w:rsidDel="00D71319" w:rsidP="00F208BC" w:rsidRDefault="007467C0" w14:paraId="25596EA8" w14:textId="39C86B62">
            <w:pPr>
              <w:pStyle w:val="TableListBullet"/>
              <w:rPr>
                <w:del w:author="Moses, Robbie" w:date="2023-02-23T02:31:00Z" w:id="1925"/>
              </w:rPr>
            </w:pPr>
            <w:del w:author="Moses, Robbie" w:date="2023-02-23T02:31:00Z" w:id="1926">
              <w:r w:rsidRPr="00CE1129" w:rsidDel="00D71319">
                <w:rPr>
                  <w:b/>
                  <w:bCs/>
                </w:rPr>
                <w:delText>Optional –</w:delText>
              </w:r>
              <w:r w:rsidDel="00D71319">
                <w:delText xml:space="preserve"> </w:delText>
              </w:r>
            </w:del>
            <w:del w:author="Moses, Robbie" w:date="2023-02-13T03:08:00Z" w:id="1927">
              <w:r w:rsidDel="00E6108F">
                <w:delText xml:space="preserve">Is </w:delText>
              </w:r>
            </w:del>
            <w:del w:author="Moses, Robbie" w:date="2023-02-23T02:31:00Z" w:id="1928">
              <w:r w:rsidDel="00D71319">
                <w:delText>an optional field that does not have to be specified</w:delText>
              </w:r>
            </w:del>
          </w:p>
          <w:p w:rsidR="007467C0" w:rsidDel="00D71319" w:rsidP="00F208BC" w:rsidRDefault="007467C0" w14:paraId="72F6EB2F" w14:textId="4B651916">
            <w:pPr>
              <w:pStyle w:val="TableListBullet"/>
              <w:rPr>
                <w:del w:author="Moses, Robbie" w:date="2023-02-23T02:31:00Z" w:id="1929"/>
              </w:rPr>
            </w:pPr>
            <w:del w:author="Moses, Robbie" w:date="2023-02-23T02:31:00Z" w:id="1930">
              <w:r w:rsidRPr="00CE1129" w:rsidDel="00D71319">
                <w:rPr>
                  <w:b/>
                  <w:bCs/>
                </w:rPr>
                <w:delText>Required –</w:delText>
              </w:r>
              <w:r w:rsidDel="00D71319">
                <w:delText xml:space="preserve"> Requires that the value be specified </w:delText>
              </w:r>
            </w:del>
            <w:del w:author="Moses, Robbie" w:date="2023-02-13T03:08:00Z" w:id="1931">
              <w:r w:rsidDel="00E6108F">
                <w:delText xml:space="preserve">in order </w:delText>
              </w:r>
            </w:del>
            <w:del w:author="Moses, Robbie" w:date="2023-02-23T02:31:00Z" w:id="1932">
              <w:r w:rsidDel="00D71319">
                <w:delText>to complete the order</w:delText>
              </w:r>
            </w:del>
          </w:p>
        </w:tc>
      </w:tr>
      <w:tr w:rsidR="007467C0" w:rsidDel="00D71319" w:rsidTr="006271D1" w14:paraId="0514D8BD" w14:textId="1C218E73">
        <w:trPr>
          <w:cantSplit/>
          <w:del w:author="Moses, Robbie" w:date="2023-02-23T02:31:00Z" w:id="1933"/>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4EE91CEB" w14:textId="3A46E320">
            <w:pPr>
              <w:pStyle w:val="TableBody"/>
              <w:rPr>
                <w:del w:author="Moses, Robbie" w:date="2023-02-23T02:31:00Z" w:id="1934"/>
                <w:b/>
                <w:bCs/>
              </w:rPr>
            </w:pPr>
            <w:del w:author="Moses, Robbie" w:date="2023-02-23T02:31:00Z" w:id="1935">
              <w:r w:rsidRPr="00F208BC" w:rsidDel="00D71319">
                <w:rPr>
                  <w:b/>
                  <w:bCs/>
                </w:rPr>
                <w:delText>Field Type</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600733D8" w14:textId="5F650984">
            <w:pPr>
              <w:pStyle w:val="TableBody"/>
              <w:rPr>
                <w:del w:author="Moses, Robbie" w:date="2023-02-23T02:31:00Z" w:id="1936"/>
              </w:rPr>
            </w:pPr>
            <w:del w:author="Moses, Robbie" w:date="2023-02-23T02:31:00Z" w:id="1937">
              <w:r w:rsidDel="00D71319">
                <w:delText>Indicates the type of Custom Field being specified:</w:delText>
              </w:r>
            </w:del>
          </w:p>
          <w:p w:rsidR="007467C0" w:rsidDel="00D71319" w:rsidP="00F208BC" w:rsidRDefault="007467C0" w14:paraId="0F5CC275" w14:textId="538C2C7B">
            <w:pPr>
              <w:pStyle w:val="TableListBullet"/>
              <w:rPr>
                <w:del w:author="Moses, Robbie" w:date="2023-02-23T02:31:00Z" w:id="1938"/>
              </w:rPr>
            </w:pPr>
            <w:del w:author="Moses, Robbie" w:date="2023-02-23T02:31:00Z" w:id="1939">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rsidR="007467C0" w:rsidDel="00D71319" w:rsidP="00F208BC" w:rsidRDefault="007467C0" w14:paraId="749CC5F0" w14:textId="32F663AE">
            <w:pPr>
              <w:pStyle w:val="TableListBullet"/>
              <w:rPr>
                <w:del w:author="Moses, Robbie" w:date="2023-02-23T02:31:00Z" w:id="1940"/>
              </w:rPr>
            </w:pPr>
            <w:del w:author="Moses, Robbie" w:date="2023-02-23T02:31:00Z" w:id="1941">
              <w:r w:rsidRPr="004B60B9" w:rsidDel="00D71319">
                <w:rPr>
                  <w:b/>
                  <w:bCs/>
                </w:rPr>
                <w:delText>Pre-set List –</w:delText>
              </w:r>
              <w:r w:rsidDel="00D71319">
                <w:delText xml:space="preserve"> Displays a list that users can choose from. This list defined in the Content/Query field as a </w:delText>
              </w:r>
            </w:del>
            <w:del w:author="Moses, Robbie" w:date="2023-02-13T03:08:00Z" w:id="1942">
              <w:r w:rsidDel="00E6108F">
                <w:delText xml:space="preserve">comma </w:delText>
              </w:r>
            </w:del>
            <w:del w:author="Moses, Robbie" w:date="2023-02-23T02:31:00Z" w:id="1943">
              <w:r w:rsidDel="00D71319">
                <w:delText xml:space="preserve">separated list. </w:delText>
              </w:r>
            </w:del>
          </w:p>
          <w:p w:rsidR="007467C0" w:rsidDel="00D71319" w:rsidP="00F208BC" w:rsidRDefault="007467C0" w14:paraId="3D62744F" w14:textId="563A782F">
            <w:pPr>
              <w:pStyle w:val="TableListBullet"/>
              <w:rPr>
                <w:del w:author="Moses, Robbie" w:date="2023-02-23T02:31:00Z" w:id="1944"/>
              </w:rPr>
            </w:pPr>
            <w:del w:author="Moses, Robbie" w:date="2023-02-23T02:31:00Z" w:id="1945">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rsidTr="006271D1" w14:paraId="1410BDA7" w14:textId="7E9D99D1">
        <w:trPr>
          <w:cantSplit/>
          <w:del w:author="Moses, Robbie" w:date="2023-02-23T02:31:00Z" w:id="1946"/>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0BCB7C91" w14:textId="364B2D04">
            <w:pPr>
              <w:pStyle w:val="TableBody"/>
              <w:rPr>
                <w:del w:author="Moses, Robbie" w:date="2023-02-23T02:31:00Z" w:id="1947"/>
                <w:b/>
                <w:bCs/>
              </w:rPr>
            </w:pPr>
            <w:del w:author="Moses, Robbie" w:date="2023-02-23T02:31:00Z" w:id="1948">
              <w:r w:rsidRPr="00F208BC" w:rsidDel="00D71319">
                <w:rPr>
                  <w:b/>
                  <w:bCs/>
                </w:rPr>
                <w:delText>Max Size</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1876791B" w14:textId="22324C16">
            <w:pPr>
              <w:pStyle w:val="TableBody"/>
              <w:rPr>
                <w:del w:author="Moses, Robbie" w:date="2023-02-23T02:31:00Z" w:id="1949"/>
              </w:rPr>
            </w:pPr>
            <w:del w:author="Moses, Robbie" w:date="2023-02-23T02:31:00Z" w:id="1950">
              <w:r w:rsidDel="00D71319">
                <w:delText>Indicates the maximum size of the field for Free Text fields</w:delText>
              </w:r>
            </w:del>
          </w:p>
        </w:tc>
      </w:tr>
      <w:tr w:rsidR="007467C0" w:rsidDel="00D71319" w:rsidTr="006271D1" w14:paraId="67C7F25F" w14:textId="2C808CFF">
        <w:trPr>
          <w:cantSplit/>
          <w:del w:author="Moses, Robbie" w:date="2023-02-23T02:31:00Z" w:id="1951"/>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61487606" w14:textId="77D61C7F">
            <w:pPr>
              <w:pStyle w:val="TableBody"/>
              <w:rPr>
                <w:del w:author="Moses, Robbie" w:date="2023-02-23T02:31:00Z" w:id="1952"/>
                <w:b/>
                <w:bCs/>
              </w:rPr>
            </w:pPr>
            <w:del w:author="Moses, Robbie" w:date="2023-02-23T02:31:00Z" w:id="1953">
              <w:r w:rsidRPr="00F208BC" w:rsidDel="00D71319">
                <w:rPr>
                  <w:b/>
                  <w:bCs/>
                </w:rPr>
                <w:delText>Default Value</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33E4B386" w14:textId="41BDE17F">
            <w:pPr>
              <w:pStyle w:val="TableBody"/>
              <w:rPr>
                <w:del w:author="Moses, Robbie" w:date="2023-02-23T02:31:00Z" w:id="1954"/>
              </w:rPr>
            </w:pPr>
            <w:del w:author="Moses, Robbie" w:date="2023-02-23T02:31:00Z" w:id="1955">
              <w:r w:rsidDel="00D71319">
                <w:delText xml:space="preserve">Indicates the information that should be in the field by default. </w:delText>
              </w:r>
            </w:del>
          </w:p>
        </w:tc>
      </w:tr>
      <w:tr w:rsidR="007467C0" w:rsidDel="00D71319" w:rsidTr="006271D1" w14:paraId="22FEC6C2" w14:textId="24E4402D">
        <w:trPr>
          <w:cantSplit/>
          <w:del w:author="Moses, Robbie" w:date="2023-02-23T02:31:00Z" w:id="1956"/>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7CAA066B" w14:textId="58B2AB67">
            <w:pPr>
              <w:pStyle w:val="TableBody"/>
              <w:rPr>
                <w:del w:author="Moses, Robbie" w:date="2023-02-23T02:31:00Z" w:id="1957"/>
                <w:b/>
                <w:bCs/>
              </w:rPr>
            </w:pPr>
            <w:del w:author="Moses, Robbie" w:date="2023-02-23T02:31:00Z" w:id="1958">
              <w:r w:rsidRPr="00F208BC" w:rsidDel="00D71319">
                <w:rPr>
                  <w:b/>
                  <w:bCs/>
                </w:rPr>
                <w:delText>Content / Query</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21C523E5" w14:textId="59DA405E">
            <w:pPr>
              <w:pStyle w:val="TableBody"/>
              <w:rPr>
                <w:del w:author="Moses, Robbie" w:date="2023-02-23T02:31:00Z" w:id="1959"/>
              </w:rPr>
            </w:pPr>
            <w:del w:author="Moses, Robbie" w:date="2023-02-23T02:31:00Z" w:id="1960">
              <w:r w:rsidDel="00D71319">
                <w:delText>Indicates the content (</w:delText>
              </w:r>
            </w:del>
            <w:del w:author="Moses, Robbie" w:date="2023-02-13T03:09:00Z" w:id="1961">
              <w:r w:rsidDel="00E6108F">
                <w:delText xml:space="preserve">comma </w:delText>
              </w:r>
            </w:del>
            <w:del w:author="Moses, Robbie" w:date="2023-02-23T02:31:00Z" w:id="1962">
              <w:r w:rsidDel="00D71319">
                <w:delText>separated list) or SQL query that is to be used to populate the options.</w:delText>
              </w:r>
            </w:del>
          </w:p>
        </w:tc>
      </w:tr>
      <w:tr w:rsidR="007467C0" w:rsidDel="00D71319" w:rsidTr="006271D1" w14:paraId="21D3DBF4" w14:textId="0918A206">
        <w:trPr>
          <w:cantSplit/>
          <w:del w:author="Moses, Robbie" w:date="2023-02-23T02:31:00Z" w:id="1963"/>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231BCDA8" w14:textId="0E985BE8">
            <w:pPr>
              <w:pStyle w:val="TableBody"/>
              <w:rPr>
                <w:del w:author="Moses, Robbie" w:date="2023-02-23T02:31:00Z" w:id="1964"/>
                <w:b/>
                <w:bCs/>
              </w:rPr>
            </w:pPr>
            <w:del w:author="Moses, Robbie" w:date="2023-02-23T02:31:00Z" w:id="1965">
              <w:r w:rsidRPr="00F208BC" w:rsidDel="00D71319">
                <w:rPr>
                  <w:b/>
                  <w:bCs/>
                </w:rPr>
                <w:delText>Editing Values</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7CAD5CF3" w14:textId="5BC3FEF3">
            <w:pPr>
              <w:pStyle w:val="TableBody"/>
              <w:rPr>
                <w:del w:author="Moses, Robbie" w:date="2023-02-23T02:31:00Z" w:id="1966"/>
              </w:rPr>
            </w:pPr>
            <w:del w:author="Moses, Robbie" w:date="2023-02-23T02:31:00Z" w:id="1967">
              <w:r w:rsidDel="00D71319">
                <w:delText>Clicking on any of the Custom Field Name hyperlinks will take the user to the editing page to allow for the editing of the custom field.</w:delText>
              </w:r>
            </w:del>
          </w:p>
        </w:tc>
      </w:tr>
      <w:tr w:rsidR="007467C0" w:rsidDel="00D71319" w:rsidTr="006271D1" w14:paraId="7B0462CD" w14:textId="045339F0">
        <w:trPr>
          <w:cantSplit/>
          <w:del w:author="Moses, Robbie" w:date="2023-02-23T02:31:00Z" w:id="1968"/>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57A9D4EA" w14:textId="2431178D">
            <w:pPr>
              <w:pStyle w:val="TableBody"/>
              <w:rPr>
                <w:del w:author="Moses, Robbie" w:date="2023-02-23T02:31:00Z" w:id="1969"/>
                <w:b/>
                <w:bCs/>
              </w:rPr>
            </w:pPr>
            <w:del w:author="Moses, Robbie" w:date="2023-02-23T02:31:00Z" w:id="1970">
              <w:r w:rsidRPr="00F208BC" w:rsidDel="00D71319">
                <w:rPr>
                  <w:b/>
                  <w:bCs/>
                </w:rPr>
                <w:delText>Save button</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2959F478" w14:textId="521B81E6">
            <w:pPr>
              <w:pStyle w:val="TableBody"/>
              <w:rPr>
                <w:del w:author="Moses, Robbie" w:date="2023-02-23T02:31:00Z" w:id="1971"/>
              </w:rPr>
            </w:pPr>
            <w:del w:author="Moses, Robbie" w:date="2023-02-23T02:31:00Z" w:id="1972">
              <w:r w:rsidDel="00D71319">
                <w:delText>Saves changes made during editing.</w:delText>
              </w:r>
            </w:del>
          </w:p>
        </w:tc>
      </w:tr>
      <w:tr w:rsidR="007467C0" w:rsidDel="00D71319" w:rsidTr="006271D1" w14:paraId="2298B59C" w14:textId="4E9937E5">
        <w:trPr>
          <w:cantSplit/>
          <w:del w:author="Moses, Robbie" w:date="2023-02-23T02:31:00Z" w:id="1973"/>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724F500D" w14:textId="5D334ACC">
            <w:pPr>
              <w:pStyle w:val="TableBody"/>
              <w:rPr>
                <w:del w:author="Moses, Robbie" w:date="2023-02-23T02:31:00Z" w:id="1974"/>
                <w:b/>
                <w:bCs/>
              </w:rPr>
            </w:pPr>
            <w:del w:author="Moses, Robbie" w:date="2023-02-23T02:31:00Z" w:id="1975">
              <w:r w:rsidRPr="00F208BC" w:rsidDel="00D71319">
                <w:rPr>
                  <w:b/>
                  <w:bCs/>
                </w:rPr>
                <w:delText>Cancel button</w:delText>
              </w:r>
            </w:del>
          </w:p>
        </w:tc>
        <w:tc>
          <w:tcPr>
            <w:tcW w:w="5483"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67BEED0B" w14:textId="2F9A541A">
            <w:pPr>
              <w:pStyle w:val="TableBody"/>
              <w:rPr>
                <w:del w:author="Moses, Robbie" w:date="2023-02-23T02:31:00Z" w:id="1976"/>
              </w:rPr>
            </w:pPr>
            <w:del w:author="Moses, Robbie" w:date="2023-02-23T02:31:00Z" w:id="1977">
              <w:r w:rsidDel="00D71319">
                <w:delText xml:space="preserve">Cancels any changes made to the Order Custom Fields </w:delText>
              </w:r>
            </w:del>
          </w:p>
        </w:tc>
      </w:tr>
    </w:tbl>
    <w:p w:rsidRPr="00BD6856" w:rsidR="007467C0" w:rsidDel="00D71319" w:rsidP="007467C0" w:rsidRDefault="000C15EE" w14:paraId="577BE9C0" w14:textId="4DFBEFCA">
      <w:pPr>
        <w:pStyle w:val="TopofSection"/>
        <w:rPr>
          <w:del w:author="Moses, Robbie" w:date="2023-02-23T02:31:00Z" w:id="1978"/>
          <w:color w:val="9BBB59"/>
          <w:lang w:val="en-US"/>
        </w:rPr>
      </w:pPr>
      <w:del w:author="Moses, Robbie" w:date="2023-02-23T02:31:00Z" w:id="1979">
        <w:r w:rsidDel="00D71319">
          <w:fldChar w:fldCharType="begin"/>
        </w:r>
        <w:r w:rsidDel="00D71319">
          <w:delInstrText xml:space="preserve"> HYPERLINK \l "_System(Order_Settings" </w:delInstrText>
        </w:r>
        <w:r w:rsidDel="00D71319">
          <w:fldChar w:fldCharType="separate"/>
        </w:r>
        <w:r w:rsidRPr="00BD6856" w:rsidDel="00D71319" w:rsidR="007467C0">
          <w:rPr>
            <w:rStyle w:val="Hyperlink"/>
            <w:rFonts w:eastAsiaTheme="majorEastAsia"/>
            <w:color w:val="9BBB59"/>
            <w:lang w:val="en-US"/>
          </w:rPr>
          <w:delText>Return to: System</w:delText>
        </w:r>
        <w:r w:rsidRPr="00BD6856" w:rsidDel="00D71319" w:rsidR="007467C0">
          <w:rPr>
            <w:rStyle w:val="Hyperlink"/>
            <w:rFonts w:ascii="Wingdings" w:hAnsi="Wingdings" w:eastAsia="Wingdings" w:cs="Wingdings"/>
            <w:color w:val="9BBB59"/>
          </w:rPr>
          <w:delText>à</w:delText>
        </w:r>
        <w:r w:rsidRPr="00BD6856" w:rsidDel="00D71319" w:rsidR="007467C0">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rsidRPr="00E12D74" w:rsidR="007467C0" w:rsidDel="00D71319" w:rsidP="007467C0" w:rsidRDefault="007467C0" w14:paraId="47C360E9" w14:textId="552B0939">
      <w:pPr>
        <w:rPr>
          <w:del w:author="Moses, Robbie" w:date="2023-02-23T02:31:00Z" w:id="1980"/>
          <w:lang w:eastAsia="x-none" w:bidi="ar-SA"/>
        </w:rPr>
      </w:pPr>
    </w:p>
    <w:p w:rsidR="007467C0" w:rsidDel="00D71319" w:rsidP="007467C0" w:rsidRDefault="007467C0" w14:paraId="2D69B5A5" w14:textId="2D98D91F">
      <w:pPr>
        <w:pStyle w:val="Heading4"/>
        <w:rPr>
          <w:del w:author="Moses, Robbie" w:date="2023-02-23T02:31:00Z" w:id="1981"/>
          <w:lang w:val="en-US"/>
        </w:rPr>
      </w:pPr>
      <w:del w:author="Moses, Robbie" w:date="2023-02-23T02:31:00Z" w:id="1982">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rsidR="007467C0" w:rsidDel="00D71319" w:rsidP="00F208BC" w:rsidRDefault="007467C0" w14:paraId="4B6A3D1A" w14:textId="1DAD3C42">
      <w:pPr>
        <w:pStyle w:val="BodyText"/>
        <w:rPr>
          <w:del w:author="Moses, Robbie" w:date="2023-02-23T02:31:00Z" w:id="1983"/>
        </w:rPr>
      </w:pPr>
      <w:del w:author="Moses, Robbie" w:date="2023-02-23T02:31:00Z" w:id="1984">
        <w:r w:rsidDel="00D71319">
          <w:delText xml:space="preserve">In order to allow Order Custom Fields to apply to a particular type of order and/or cashpoint type, the Order Custom Fields can be associated </w:delText>
        </w:r>
      </w:del>
      <w:del w:author="Moses, Robbie" w:date="2023-02-13T03:13:00Z" w:id="1985">
        <w:r w:rsidDel="0040636D">
          <w:delText xml:space="preserve">to </w:delText>
        </w:r>
      </w:del>
      <w:del w:author="Moses, Robbie" w:date="2023-02-23T02:31:00Z" w:id="1986">
        <w:r w:rsidDel="00D71319">
          <w:delText>the applicable cashpoint and order types.</w:delText>
        </w:r>
      </w:del>
    </w:p>
    <w:p w:rsidR="007467C0" w:rsidDel="00D71319" w:rsidP="00F208BC" w:rsidRDefault="007467C0" w14:paraId="17361075" w14:textId="4537F1DA">
      <w:pPr>
        <w:pStyle w:val="TopofSection"/>
        <w:jc w:val="center"/>
        <w:rPr>
          <w:del w:author="Moses, Robbie" w:date="2023-02-23T02:31:00Z" w:id="1987"/>
        </w:rPr>
      </w:pPr>
      <w:del w:author="Moses, Robbie" w:date="2023-02-23T02:31:00Z" w:id="1988">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7467C0" w:rsidDel="00D71319" w:rsidP="007467C0" w:rsidRDefault="007467C0" w14:paraId="1022236F" w14:textId="4944B57E">
      <w:pPr>
        <w:pStyle w:val="Caption"/>
        <w:rPr>
          <w:del w:author="Moses, Robbie" w:date="2023-02-23T02:31:00Z" w:id="1989"/>
          <w:lang w:val="en-US"/>
        </w:rPr>
      </w:pPr>
      <w:bookmarkStart w:name="_Toc300309733" w:id="1990"/>
      <w:bookmarkStart w:name="_Toc74556722" w:id="1991"/>
      <w:del w:author="Moses, Robbie" w:date="2023-02-23T02:31:00Z" w:id="1992">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83</w:delText>
        </w:r>
        <w:r w:rsidDel="00D71319">
          <w:fldChar w:fldCharType="end"/>
        </w:r>
        <w:r w:rsidDel="00D71319">
          <w:rPr>
            <w:lang w:val="en-US"/>
          </w:rPr>
          <w:delText>: Custom Field To Order Description</w:delText>
        </w:r>
        <w:bookmarkEnd w:id="1990"/>
        <w:bookmarkEnd w:id="1991"/>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rsidTr="006271D1" w14:paraId="6C629EF7" w14:textId="0D606678">
        <w:trPr>
          <w:cantSplit/>
          <w:tblHeader/>
          <w:del w:author="Moses, Robbie" w:date="2023-02-23T02:31:00Z" w:id="1993"/>
        </w:trPr>
        <w:tc>
          <w:tcPr>
            <w:tcW w:w="2592" w:type="dxa"/>
            <w:tcBorders>
              <w:top w:val="single" w:color="000000" w:sz="4" w:space="0"/>
              <w:left w:val="single" w:color="000000" w:sz="4" w:space="0"/>
              <w:bottom w:val="single" w:color="000000" w:sz="4" w:space="0"/>
            </w:tcBorders>
            <w:shd w:val="clear" w:color="auto" w:fill="60C03A"/>
          </w:tcPr>
          <w:p w:rsidR="007467C0" w:rsidDel="00D71319" w:rsidRDefault="007467C0" w14:paraId="08B62561" w14:textId="74BE9EB3">
            <w:pPr>
              <w:pStyle w:val="TableHeader"/>
              <w:rPr>
                <w:del w:author="Moses, Robbie" w:date="2023-02-23T02:31:00Z" w:id="1994"/>
              </w:rPr>
              <w:pPrChange w:author="Pinnu, Sainath" w:date="2023-03-29T11:36:00Z" w:id="1995">
                <w:pPr>
                  <w:pStyle w:val="TableHeader"/>
                  <w:snapToGrid w:val="0"/>
                </w:pPr>
              </w:pPrChange>
            </w:pPr>
            <w:del w:author="Moses, Robbie" w:date="2023-02-23T02:31:00Z" w:id="1996">
              <w:r w:rsidDel="00D71319">
                <w:delText>Fields</w:delText>
              </w:r>
            </w:del>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467C0" w:rsidDel="00D71319" w:rsidRDefault="007467C0" w14:paraId="4EC4BBBA" w14:textId="25C839DC">
            <w:pPr>
              <w:pStyle w:val="TableHeader"/>
              <w:rPr>
                <w:del w:author="Moses, Robbie" w:date="2023-02-23T02:31:00Z" w:id="1997"/>
              </w:rPr>
              <w:pPrChange w:author="Pinnu, Sainath" w:date="2023-03-29T11:36:00Z" w:id="1998">
                <w:pPr>
                  <w:pStyle w:val="TableHeader"/>
                  <w:snapToGrid w:val="0"/>
                </w:pPr>
              </w:pPrChange>
            </w:pPr>
            <w:del w:author="Moses, Robbie" w:date="2023-02-23T02:31:00Z" w:id="1999">
              <w:r w:rsidDel="00D71319">
                <w:delText>Description</w:delText>
              </w:r>
            </w:del>
          </w:p>
        </w:tc>
      </w:tr>
      <w:tr w:rsidR="007467C0" w:rsidDel="00D71319" w:rsidTr="006271D1" w14:paraId="22A8141B" w14:textId="5A0F46DB">
        <w:trPr>
          <w:cantSplit/>
          <w:del w:author="Moses, Robbie" w:date="2023-02-23T02:31:00Z" w:id="2000"/>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1E79661D" w14:textId="4C0D0C1A">
            <w:pPr>
              <w:pStyle w:val="TableBody"/>
              <w:rPr>
                <w:del w:author="Moses, Robbie" w:date="2023-02-23T02:31:00Z" w:id="2001"/>
                <w:b/>
                <w:bCs/>
              </w:rPr>
            </w:pPr>
            <w:del w:author="Moses, Robbie" w:date="2023-02-23T02:31:00Z" w:id="2002">
              <w:r w:rsidRPr="00F208BC" w:rsidDel="00D71319">
                <w:rPr>
                  <w:b/>
                  <w:bCs/>
                </w:rPr>
                <w:delText>Name</w:delText>
              </w:r>
            </w:del>
          </w:p>
        </w:tc>
        <w:tc>
          <w:tcPr>
            <w:tcW w:w="5478"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324F2E18" w14:textId="3B7030DC">
            <w:pPr>
              <w:pStyle w:val="TableBody"/>
              <w:rPr>
                <w:del w:author="Moses, Robbie" w:date="2023-02-23T02:31:00Z" w:id="2003"/>
              </w:rPr>
            </w:pPr>
            <w:del w:author="Moses, Robbie" w:date="2023-02-23T02:31:00Z" w:id="2004">
              <w:r w:rsidDel="00D71319">
                <w:delText>Indicates the Name of the Order Custom Field as defined on the Order Custom Field Definition Page</w:delText>
              </w:r>
            </w:del>
          </w:p>
        </w:tc>
      </w:tr>
      <w:tr w:rsidR="007467C0" w:rsidDel="00D71319" w:rsidTr="006271D1" w14:paraId="00A1370B" w14:textId="627AD02B">
        <w:trPr>
          <w:cantSplit/>
          <w:del w:author="Moses, Robbie" w:date="2023-02-23T02:31:00Z" w:id="2005"/>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25180AEE" w14:textId="798D468B">
            <w:pPr>
              <w:pStyle w:val="TableBody"/>
              <w:rPr>
                <w:del w:author="Moses, Robbie" w:date="2023-02-23T02:31:00Z" w:id="2006"/>
                <w:b/>
                <w:bCs/>
              </w:rPr>
            </w:pPr>
            <w:del w:author="Moses, Robbie" w:date="2023-02-23T02:31:00Z" w:id="2007">
              <w:r w:rsidRPr="00F208BC" w:rsidDel="00D71319">
                <w:rPr>
                  <w:b/>
                  <w:bCs/>
                </w:rPr>
                <w:delText>Save button</w:delText>
              </w:r>
            </w:del>
          </w:p>
        </w:tc>
        <w:tc>
          <w:tcPr>
            <w:tcW w:w="5478"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26680C01" w14:textId="6ED7A8FC">
            <w:pPr>
              <w:pStyle w:val="TableBody"/>
              <w:rPr>
                <w:del w:author="Moses, Robbie" w:date="2023-02-23T02:31:00Z" w:id="2008"/>
              </w:rPr>
            </w:pPr>
            <w:del w:author="Moses, Robbie" w:date="2023-02-23T02:31:00Z" w:id="2009">
              <w:r w:rsidDel="00D71319">
                <w:delText>Saves changes made during the editing process</w:delText>
              </w:r>
            </w:del>
          </w:p>
        </w:tc>
      </w:tr>
      <w:tr w:rsidR="007467C0" w:rsidDel="00D71319" w:rsidTr="006271D1" w14:paraId="745D4F81" w14:textId="46F826D0">
        <w:trPr>
          <w:cantSplit/>
          <w:del w:author="Moses, Robbie" w:date="2023-02-23T02:31:00Z" w:id="2010"/>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43C948B5" w14:textId="7F2B6DE9">
            <w:pPr>
              <w:pStyle w:val="TableBody"/>
              <w:rPr>
                <w:del w:author="Moses, Robbie" w:date="2023-02-23T02:31:00Z" w:id="2011"/>
                <w:b/>
                <w:bCs/>
              </w:rPr>
            </w:pPr>
            <w:del w:author="Moses, Robbie" w:date="2023-02-23T02:31:00Z" w:id="2012">
              <w:r w:rsidRPr="00F208BC" w:rsidDel="00D71319">
                <w:rPr>
                  <w:b/>
                  <w:bCs/>
                </w:rPr>
                <w:delText>Cancel button</w:delText>
              </w:r>
            </w:del>
          </w:p>
        </w:tc>
        <w:tc>
          <w:tcPr>
            <w:tcW w:w="5478"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1BF72BF0" w14:textId="30018FD8">
            <w:pPr>
              <w:pStyle w:val="TableBody"/>
              <w:rPr>
                <w:del w:author="Moses, Robbie" w:date="2023-02-23T02:31:00Z" w:id="2013"/>
              </w:rPr>
            </w:pPr>
            <w:del w:author="Moses, Robbie" w:date="2023-02-23T02:31:00Z" w:id="2014">
              <w:r w:rsidDel="00D71319">
                <w:delText>Cancels any changes made during the editing process</w:delText>
              </w:r>
            </w:del>
          </w:p>
        </w:tc>
      </w:tr>
      <w:tr w:rsidR="007467C0" w:rsidDel="00D71319" w:rsidTr="006271D1" w14:paraId="2DEAEBBD" w14:textId="586D69B1">
        <w:trPr>
          <w:cantSplit/>
          <w:del w:author="Moses, Robbie" w:date="2023-02-23T02:31:00Z" w:id="2015"/>
        </w:trPr>
        <w:tc>
          <w:tcPr>
            <w:tcW w:w="2592" w:type="dxa"/>
            <w:tcBorders>
              <w:top w:val="single" w:color="000000" w:sz="4" w:space="0"/>
              <w:left w:val="single" w:color="000000" w:sz="4" w:space="0"/>
              <w:bottom w:val="single" w:color="000000" w:sz="4" w:space="0"/>
            </w:tcBorders>
          </w:tcPr>
          <w:p w:rsidRPr="00F208BC" w:rsidR="007467C0" w:rsidDel="00D71319" w:rsidP="00F208BC" w:rsidRDefault="007467C0" w14:paraId="3AC00658" w14:textId="49180F76">
            <w:pPr>
              <w:pStyle w:val="TableBody"/>
              <w:rPr>
                <w:del w:author="Moses, Robbie" w:date="2023-02-23T02:31:00Z" w:id="2016"/>
                <w:b/>
                <w:bCs/>
              </w:rPr>
            </w:pPr>
            <w:del w:author="Moses, Robbie" w:date="2023-02-23T02:31:00Z" w:id="2017">
              <w:r w:rsidRPr="00F208BC" w:rsidDel="00D71319">
                <w:rPr>
                  <w:b/>
                  <w:bCs/>
                </w:rPr>
                <w:delText>Editing Linkage</w:delText>
              </w:r>
            </w:del>
          </w:p>
        </w:tc>
        <w:tc>
          <w:tcPr>
            <w:tcW w:w="5478" w:type="dxa"/>
            <w:tcBorders>
              <w:top w:val="single" w:color="000000" w:sz="4" w:space="0"/>
              <w:left w:val="single" w:color="000000" w:sz="4" w:space="0"/>
              <w:bottom w:val="single" w:color="000000" w:sz="4" w:space="0"/>
              <w:right w:val="single" w:color="000000" w:sz="4" w:space="0"/>
            </w:tcBorders>
          </w:tcPr>
          <w:p w:rsidR="007467C0" w:rsidDel="00D71319" w:rsidP="00F208BC" w:rsidRDefault="007467C0" w14:paraId="73C028D2" w14:textId="57A462C1">
            <w:pPr>
              <w:pStyle w:val="TableBody"/>
              <w:rPr>
                <w:del w:author="Moses, Robbie" w:date="2023-02-23T02:31:00Z" w:id="2018"/>
              </w:rPr>
            </w:pPr>
            <w:del w:author="Moses, Robbie" w:date="2023-02-13T03:13:00Z" w:id="2019">
              <w:r w:rsidDel="0040636D">
                <w:delText>In order t</w:delText>
              </w:r>
            </w:del>
            <w:del w:author="Moses, Robbie" w:date="2023-02-23T02:31:00Z" w:id="2020">
              <w:r w:rsidDel="00D71319">
                <w:delText>o edit the linkage for an Order Custom Field, click on the Name hyperlink to access the parameters.</w:delText>
              </w:r>
            </w:del>
          </w:p>
        </w:tc>
      </w:tr>
    </w:tbl>
    <w:p w:rsidR="007467C0" w:rsidP="007467C0" w:rsidRDefault="007467C0" w14:paraId="2862776C" w14:textId="48B18383">
      <w:pPr>
        <w:pStyle w:val="TopofSection"/>
      </w:pPr>
    </w:p>
    <w:p w:rsidR="007467C0" w:rsidP="007467C0" w:rsidRDefault="007467C0" w14:paraId="648C21D4" w14:textId="667FA9F0">
      <w:pPr>
        <w:pStyle w:val="Heading3"/>
      </w:pPr>
      <w:bookmarkStart w:name="_System(Cashpoint_Synchronization" w:id="2021"/>
      <w:bookmarkStart w:name="_Toc74556417" w:id="2022"/>
      <w:bookmarkStart w:name="_Toc127491607" w:id="2023"/>
      <w:bookmarkEnd w:id="2021"/>
      <w:del w:author="Moses, Robbie" w:date="2023-02-23T04:13:00Z" w:id="2024">
        <w:r w:rsidDel="00E12A0B">
          <w:delText>System</w:delText>
        </w:r>
      </w:del>
      <w:bookmarkStart w:name="_Toc128021141" w:id="2025"/>
      <w:ins w:author="Moses, Robbie" w:date="2023-02-23T04:13:00Z" w:id="2026">
        <w:r w:rsidR="00E12A0B">
          <w:t>Maintenance</w:t>
        </w:r>
      </w:ins>
      <w:r>
        <w:rPr>
          <w:rFonts w:ascii="Wingdings" w:hAnsi="Wingdings"/>
        </w:rPr>
        <w:t></w:t>
      </w:r>
      <w:r>
        <w:t>Cashpoint Synchronization</w:t>
      </w:r>
      <w:bookmarkEnd w:id="1715"/>
      <w:bookmarkEnd w:id="1716"/>
      <w:bookmarkEnd w:id="2022"/>
      <w:bookmarkEnd w:id="2023"/>
      <w:bookmarkEnd w:id="2025"/>
    </w:p>
    <w:p w:rsidR="007467C0" w:rsidP="00F208BC" w:rsidRDefault="007467C0" w14:paraId="6EFAB9AC" w14:textId="77777777">
      <w:pPr>
        <w:pStyle w:val="BodyText"/>
      </w:pPr>
      <w:r>
        <w:t>When OptiVault is used in conjunction with OptiCash, the Cashpoints can be synchronized between OptiCash and OptiVault to keep the data up-to-date.</w:t>
      </w:r>
    </w:p>
    <w:p w:rsidR="007467C0" w:rsidP="00F208BC" w:rsidRDefault="007467C0" w14:paraId="23B1FEC3" w14:textId="0055B9E0">
      <w:pPr>
        <w:pStyle w:val="BodyText"/>
      </w:pPr>
      <w:r>
        <w:t xml:space="preserve">The Cashpoint synchronization is a </w:t>
      </w:r>
      <w:del w:author="Moses, Robbie" w:date="2023-02-13T03:13:00Z" w:id="2027">
        <w:r w:rsidDel="0040636D">
          <w:delText xml:space="preserve">one </w:delText>
        </w:r>
      </w:del>
      <w:ins w:author="Moses, Robbie" w:date="2023-02-13T03:13:00Z" w:id="2028">
        <w:r w:rsidR="0040636D">
          <w:t>one-</w:t>
        </w:r>
      </w:ins>
      <w:r>
        <w:t>way sync from OptiCash to OptiVault. This means that any changes in OptiCash will be updated in OptiCash but not the reverse.  There are 3 categories of synchronization:</w:t>
      </w:r>
    </w:p>
    <w:p w:rsidRPr="00F208BC" w:rsidR="007467C0" w:rsidP="00F208BC" w:rsidRDefault="007467C0" w14:paraId="7E873B4E" w14:textId="77777777">
      <w:pPr>
        <w:pStyle w:val="ListBullet"/>
        <w:rPr>
          <w:color w:val="000000" w:themeColor="text1"/>
        </w:rPr>
      </w:pPr>
      <w:r w:rsidRPr="00F208BC">
        <w:rPr>
          <w:color w:val="000000" w:themeColor="text1"/>
        </w:rPr>
        <w:t>Inserted Cashpoints</w:t>
      </w:r>
    </w:p>
    <w:p w:rsidRPr="00F208BC" w:rsidR="007467C0" w:rsidP="00F208BC" w:rsidRDefault="007467C0" w14:paraId="24FB0F95" w14:textId="77777777">
      <w:pPr>
        <w:pStyle w:val="ListBullet"/>
        <w:rPr>
          <w:color w:val="000000" w:themeColor="text1"/>
        </w:rPr>
      </w:pPr>
      <w:r w:rsidRPr="00F208BC">
        <w:rPr>
          <w:color w:val="000000" w:themeColor="text1"/>
        </w:rPr>
        <w:t>Deleted Cashpoints</w:t>
      </w:r>
    </w:p>
    <w:p w:rsidRPr="00F208BC" w:rsidR="007467C0" w:rsidP="00F208BC" w:rsidRDefault="007467C0" w14:paraId="4E917E80" w14:textId="77777777">
      <w:pPr>
        <w:pStyle w:val="ListBullet"/>
        <w:rPr>
          <w:color w:val="000000" w:themeColor="text1"/>
        </w:rPr>
      </w:pPr>
      <w:r w:rsidRPr="00F208BC">
        <w:rPr>
          <w:color w:val="000000" w:themeColor="text1"/>
        </w:rPr>
        <w:t>Updated Cashpoints</w:t>
      </w:r>
    </w:p>
    <w:p w:rsidR="007467C0" w:rsidP="007467C0" w:rsidRDefault="007467C0" w14:paraId="5484C1E3" w14:textId="77777777">
      <w:pPr>
        <w:pStyle w:val="Caption"/>
      </w:pPr>
      <w:bookmarkStart w:name="_Toc74556723" w:id="2029"/>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202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5533E1A2" w14:textId="77777777">
        <w:trPr>
          <w:cantSplit/>
          <w:tblHeader/>
        </w:trPr>
        <w:tc>
          <w:tcPr>
            <w:tcW w:w="2592" w:type="dxa"/>
            <w:tcBorders>
              <w:top w:val="single" w:color="auto" w:sz="6" w:space="0"/>
              <w:bottom w:val="single" w:color="auto" w:sz="4" w:space="0"/>
              <w:right w:val="single" w:color="auto" w:sz="6" w:space="0"/>
            </w:tcBorders>
            <w:shd w:val="clear" w:color="auto" w:fill="60C03A"/>
          </w:tcPr>
          <w:p w:rsidR="007467C0" w:rsidP="00170D7D" w:rsidRDefault="007467C0" w14:paraId="040F032D" w14:textId="77777777">
            <w:pPr>
              <w:pStyle w:val="TableHeader"/>
            </w:pPr>
            <w:r>
              <w:t>Field</w:t>
            </w:r>
          </w:p>
        </w:tc>
        <w:tc>
          <w:tcPr>
            <w:tcW w:w="5458" w:type="dxa"/>
            <w:tcBorders>
              <w:top w:val="single" w:color="auto" w:sz="6" w:space="0"/>
              <w:left w:val="nil"/>
              <w:bottom w:val="single" w:color="auto" w:sz="4" w:space="0"/>
            </w:tcBorders>
            <w:shd w:val="clear" w:color="auto" w:fill="60C03A"/>
          </w:tcPr>
          <w:p w:rsidR="007467C0" w:rsidP="00170D7D" w:rsidRDefault="007467C0" w14:paraId="4EF9836E" w14:textId="77777777">
            <w:pPr>
              <w:pStyle w:val="TableHeader"/>
            </w:pPr>
            <w:r>
              <w:t>Description</w:t>
            </w:r>
          </w:p>
        </w:tc>
      </w:tr>
      <w:tr w:rsidR="007467C0" w:rsidTr="006271D1" w14:paraId="4091F3EC"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F208BC" w:rsidR="007467C0" w:rsidP="00F208BC" w:rsidRDefault="007467C0" w14:paraId="4263F96A" w14:textId="77777777">
            <w:pPr>
              <w:pStyle w:val="TableBody"/>
              <w:rPr>
                <w:b/>
                <w:bCs/>
              </w:rPr>
            </w:pPr>
            <w:r w:rsidRPr="00F208BC">
              <w:rPr>
                <w:b/>
                <w:bCs/>
              </w:rPr>
              <w:t>Continue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F208BC" w:rsidRDefault="007467C0" w14:paraId="10643120" w14:textId="0784300E">
            <w:pPr>
              <w:pStyle w:val="TableBody"/>
            </w:pPr>
            <w:r w:rsidRPr="00FB292A">
              <w:t>Compares the OptiCash and OptiVault databases and displays the three categories of changes that will be:</w:t>
            </w:r>
          </w:p>
          <w:p w:rsidRPr="00FB292A" w:rsidR="007467C0" w:rsidP="00F208BC" w:rsidRDefault="007467C0" w14:paraId="6EBD5564" w14:textId="77777777">
            <w:pPr>
              <w:pStyle w:val="TableListBullet"/>
            </w:pPr>
            <w:r w:rsidRPr="00FB292A">
              <w:t>Insert</w:t>
            </w:r>
          </w:p>
          <w:p w:rsidRPr="00FB292A" w:rsidR="007467C0" w:rsidP="00F208BC" w:rsidRDefault="007467C0" w14:paraId="7081C314" w14:textId="77777777">
            <w:pPr>
              <w:pStyle w:val="TableListBullet"/>
            </w:pPr>
            <w:r w:rsidRPr="00FB292A">
              <w:t>Delete</w:t>
            </w:r>
          </w:p>
          <w:p w:rsidRPr="00FB292A" w:rsidR="007467C0" w:rsidP="00F208BC" w:rsidRDefault="007467C0" w14:paraId="3D25C9E1" w14:textId="77777777">
            <w:pPr>
              <w:pStyle w:val="TableListBullet"/>
            </w:pPr>
            <w:r w:rsidRPr="00FB292A">
              <w:t>Update</w:t>
            </w:r>
          </w:p>
          <w:p w:rsidRPr="00FB292A" w:rsidR="007467C0" w:rsidP="00F208BC" w:rsidRDefault="007467C0" w14:paraId="4535EB55" w14:textId="7E6E3B91">
            <w:pPr>
              <w:pStyle w:val="TableBody"/>
            </w:pPr>
            <w:r w:rsidRPr="00FB292A">
              <w:t xml:space="preserve">The user will need to click on the link under each category (displayed as the number of records to change) </w:t>
            </w:r>
            <w:del w:author="Moses, Robbie" w:date="2023-02-13T03:13:00Z" w:id="2030">
              <w:r w:rsidRPr="00FB292A" w:rsidDel="0040636D">
                <w:delText xml:space="preserve">in order </w:delText>
              </w:r>
            </w:del>
            <w:r w:rsidRPr="00FB292A">
              <w:t xml:space="preserve">to proceed with </w:t>
            </w:r>
            <w:del w:author="Moses, Robbie" w:date="2023-02-13T03:13:00Z" w:id="2031">
              <w:r w:rsidRPr="00FB292A" w:rsidDel="0040636D">
                <w:delText xml:space="preserve">the </w:delText>
              </w:r>
            </w:del>
            <w:r w:rsidRPr="00FB292A">
              <w:t>committing the changes.</w:t>
            </w:r>
          </w:p>
        </w:tc>
      </w:tr>
      <w:tr w:rsidR="007467C0" w:rsidTr="006271D1" w14:paraId="4546C11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F208BC" w:rsidR="007467C0" w:rsidP="00F208BC" w:rsidRDefault="007467C0" w14:paraId="3A47689F" w14:textId="77777777">
            <w:pPr>
              <w:pStyle w:val="TableBody"/>
              <w:rPr>
                <w:b/>
                <w:bCs/>
              </w:rPr>
            </w:pPr>
            <w:r w:rsidRPr="00F208BC">
              <w:rPr>
                <w:b/>
                <w:bCs/>
              </w:rPr>
              <w:t>Total Insert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F208BC" w:rsidRDefault="007467C0" w14:paraId="608564F7" w14:textId="37E9F321">
            <w:pPr>
              <w:pStyle w:val="TableBody"/>
            </w:pPr>
            <w:r w:rsidRPr="00FB292A">
              <w:t xml:space="preserve">Signifies the new Cashpoints that will be inserted into OptiVault. Click on the link </w:t>
            </w:r>
            <w:del w:author="Moses, Robbie" w:date="2023-02-13T03:13:00Z" w:id="2032">
              <w:r w:rsidRPr="00FB292A" w:rsidDel="00F72CB7">
                <w:delText xml:space="preserve">in order </w:delText>
              </w:r>
            </w:del>
            <w:r w:rsidRPr="00FB292A">
              <w:t xml:space="preserve">to see the Cashpoints that will be inserted. </w:t>
            </w:r>
          </w:p>
          <w:p w:rsidRPr="00FB292A" w:rsidR="007467C0" w:rsidP="00F208BC" w:rsidRDefault="007467C0" w14:paraId="787F4353" w14:textId="7583F4BD">
            <w:pPr>
              <w:pStyle w:val="TableBody"/>
            </w:pPr>
            <w:r w:rsidRPr="00FB292A">
              <w:t xml:space="preserve">Click on the </w:t>
            </w:r>
            <w:r w:rsidRPr="00D870DE">
              <w:rPr>
                <w:b/>
                <w:bCs/>
              </w:rPr>
              <w:t>‘Save’</w:t>
            </w:r>
            <w:r w:rsidRPr="00FB292A">
              <w:t xml:space="preserve"> button at the bottom of the page </w:t>
            </w:r>
            <w:del w:author="Moses, Robbie" w:date="2023-02-13T03:14:00Z" w:id="2033">
              <w:r w:rsidRPr="00FB292A" w:rsidDel="00F72CB7">
                <w:delText xml:space="preserve">in order </w:delText>
              </w:r>
            </w:del>
            <w:r w:rsidRPr="00FB292A">
              <w:t>to save the Cashpoints</w:t>
            </w:r>
          </w:p>
        </w:tc>
      </w:tr>
      <w:tr w:rsidR="007467C0" w:rsidTr="006271D1" w14:paraId="20B8523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F208BC" w:rsidR="007467C0" w:rsidP="00F208BC" w:rsidRDefault="007467C0" w14:paraId="46694AAB" w14:textId="77777777">
            <w:pPr>
              <w:pStyle w:val="TableBody"/>
              <w:rPr>
                <w:b/>
                <w:bCs/>
              </w:rPr>
            </w:pPr>
            <w:r w:rsidRPr="00F208BC">
              <w:rPr>
                <w:b/>
                <w:bCs/>
              </w:rPr>
              <w:t>Total Delete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F208BC" w:rsidRDefault="007467C0" w14:paraId="50626361" w14:textId="4B41E176">
            <w:pPr>
              <w:pStyle w:val="TableBody"/>
            </w:pPr>
            <w:r w:rsidRPr="00FB292A">
              <w:t xml:space="preserve">Signifies the old Cashpoints that will be deleted from OptiVault. Click on the link </w:t>
            </w:r>
            <w:del w:author="Moses, Robbie" w:date="2023-02-13T03:14:00Z" w:id="2034">
              <w:r w:rsidRPr="00FB292A" w:rsidDel="00F72CB7">
                <w:delText xml:space="preserve">in order </w:delText>
              </w:r>
            </w:del>
            <w:r w:rsidRPr="00FB292A">
              <w:t xml:space="preserve">to see the Cashpoints that will be deleted. </w:t>
            </w:r>
          </w:p>
          <w:p w:rsidRPr="00FB292A" w:rsidR="007467C0" w:rsidP="00F208BC" w:rsidRDefault="007467C0" w14:paraId="698B513C" w14:textId="19FF06EE">
            <w:pPr>
              <w:pStyle w:val="TableBody"/>
            </w:pPr>
            <w:r w:rsidRPr="00FB292A">
              <w:t xml:space="preserve">Click on the </w:t>
            </w:r>
            <w:r w:rsidRPr="00D870DE">
              <w:rPr>
                <w:b/>
                <w:bCs/>
              </w:rPr>
              <w:t>‘Save’</w:t>
            </w:r>
            <w:r w:rsidRPr="00FB292A">
              <w:t xml:space="preserve"> button at the bottom of the page </w:t>
            </w:r>
            <w:del w:author="Moses, Robbie" w:date="2023-02-13T03:14:00Z" w:id="2035">
              <w:r w:rsidRPr="00FB292A" w:rsidDel="00F72CB7">
                <w:delText xml:space="preserve">in order </w:delText>
              </w:r>
            </w:del>
            <w:r w:rsidRPr="00FB292A">
              <w:t>to permanently delete the Cashpoints from OptiVault. The user will be prompted to confirm the deletion before it is executed.</w:t>
            </w:r>
          </w:p>
        </w:tc>
      </w:tr>
      <w:tr w:rsidR="007467C0" w:rsidTr="006271D1" w14:paraId="57FA32A2"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F208BC" w:rsidR="007467C0" w:rsidP="00F208BC" w:rsidRDefault="007467C0" w14:paraId="5A363B7A" w14:textId="77777777">
            <w:pPr>
              <w:pStyle w:val="TableBody"/>
              <w:rPr>
                <w:b/>
                <w:bCs/>
              </w:rPr>
            </w:pPr>
            <w:r w:rsidRPr="00F208BC">
              <w:rPr>
                <w:b/>
                <w:bCs/>
              </w:rPr>
              <w:t>Total Update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F208BC" w:rsidRDefault="007467C0" w14:paraId="6D94A610" w14:textId="1BF42E69">
            <w:pPr>
              <w:pStyle w:val="TableBody"/>
            </w:pPr>
            <w:r w:rsidRPr="00FB292A">
              <w:t xml:space="preserve">Signifies the Cashpoint information that will be updated in OptiVault based on changes made in OptiCash. Click on the link </w:t>
            </w:r>
            <w:del w:author="Moses, Robbie" w:date="2023-02-13T03:14:00Z" w:id="2036">
              <w:r w:rsidRPr="00FB292A" w:rsidDel="00913ED2">
                <w:delText xml:space="preserve">in order </w:delText>
              </w:r>
            </w:del>
            <w:r w:rsidRPr="00FB292A">
              <w:t xml:space="preserve">to see the Cashpoints that will be updated. </w:t>
            </w:r>
          </w:p>
          <w:p w:rsidRPr="00FB292A" w:rsidR="007467C0" w:rsidP="00F208BC" w:rsidRDefault="007467C0" w14:paraId="7AB39F7B" w14:textId="4CB4C47A">
            <w:pPr>
              <w:pStyle w:val="TableBody"/>
            </w:pPr>
            <w:r w:rsidRPr="00FB292A">
              <w:t xml:space="preserve">Click on the </w:t>
            </w:r>
            <w:r w:rsidRPr="00404219">
              <w:rPr>
                <w:b/>
                <w:bCs/>
              </w:rPr>
              <w:t xml:space="preserve">‘Save’ </w:t>
            </w:r>
            <w:r w:rsidRPr="00FB292A">
              <w:t xml:space="preserve">button at the bottom of the page </w:t>
            </w:r>
            <w:del w:author="Moses, Robbie" w:date="2023-02-13T03:14:00Z" w:id="2037">
              <w:r w:rsidRPr="00FB292A" w:rsidDel="00913ED2">
                <w:delText xml:space="preserve">in order </w:delText>
              </w:r>
            </w:del>
            <w:r w:rsidRPr="00FB292A">
              <w:t xml:space="preserve">to update the Cashpoints in OptiVault. </w:t>
            </w:r>
          </w:p>
        </w:tc>
      </w:tr>
      <w:tr w:rsidR="007467C0" w:rsidTr="006271D1" w14:paraId="566418F3"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F208BC" w:rsidR="007467C0" w:rsidP="00F208BC" w:rsidRDefault="007467C0" w14:paraId="347561EB" w14:textId="77777777">
            <w:pPr>
              <w:pStyle w:val="TableBody"/>
              <w:rPr>
                <w:b/>
                <w:bCs/>
              </w:rPr>
            </w:pPr>
            <w:r w:rsidRPr="00F208BC">
              <w:rPr>
                <w:b/>
                <w:bCs/>
              </w:rPr>
              <w:t>Save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F208BC" w:rsidRDefault="007467C0" w14:paraId="163A51E2" w14:textId="77777777">
            <w:pPr>
              <w:pStyle w:val="TableBody"/>
            </w:pPr>
            <w:r w:rsidRPr="00FB292A">
              <w:t>Saves the information in the system</w:t>
            </w:r>
          </w:p>
        </w:tc>
      </w:tr>
      <w:tr w:rsidR="007467C0" w:rsidTr="006271D1" w14:paraId="71EF1BD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F208BC" w:rsidR="007467C0" w:rsidP="00F208BC" w:rsidRDefault="007467C0" w14:paraId="591E17EA" w14:textId="77777777">
            <w:pPr>
              <w:pStyle w:val="TableBody"/>
              <w:rPr>
                <w:b/>
                <w:bCs/>
              </w:rPr>
            </w:pPr>
            <w:r w:rsidRPr="00F208BC">
              <w:rPr>
                <w:b/>
                <w:bCs/>
              </w:rPr>
              <w:t>Cancel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F208BC" w:rsidRDefault="007467C0" w14:paraId="72884C96" w14:textId="77777777">
            <w:pPr>
              <w:pStyle w:val="TableBody"/>
            </w:pPr>
            <w:r w:rsidRPr="00FB292A">
              <w:t>Cancels the function without making any changes.</w:t>
            </w:r>
          </w:p>
        </w:tc>
      </w:tr>
    </w:tbl>
    <w:p w:rsidR="007467C0" w:rsidDel="00904467" w:rsidP="007467C0" w:rsidRDefault="007467C0" w14:paraId="70175329" w14:textId="12D52E6B">
      <w:pPr>
        <w:pStyle w:val="TopofSection"/>
        <w:rPr>
          <w:del w:author="Moses, Robbie" w:date="2023-02-23T05:10:00Z" w:id="2038"/>
        </w:rPr>
      </w:pPr>
      <w:r w:rsidRPr="00326CDA">
        <w:t xml:space="preserve">Return To:  </w:t>
      </w:r>
      <w:del w:author="Moses, Robbie" w:date="2023-02-23T05:10:00Z" w:id="2039">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author="Moses, Robbie" w:date="2023-02-23T05:10:00Z" w:id="2040">
        <w:r w:rsidR="00904467">
          <w:fldChar w:fldCharType="begin"/>
        </w:r>
        <w:r w:rsidR="00904467">
          <w:instrText xml:space="preserve"> REF _Ref128021343 \h </w:instrText>
        </w:r>
      </w:ins>
      <w:r w:rsidR="00904467">
        <w:fldChar w:fldCharType="separate"/>
      </w:r>
      <w:ins w:author="Moses, Robbie" w:date="2023-02-23T05:10:00Z" w:id="2041">
        <w:r w:rsidR="00904467">
          <w:t>Maintenance Tab</w:t>
        </w:r>
        <w:r w:rsidR="00904467">
          <w:fldChar w:fldCharType="end"/>
        </w:r>
      </w:ins>
    </w:p>
    <w:p w:rsidRPr="00326CDA" w:rsidR="00404219" w:rsidDel="00904467" w:rsidP="00975E45" w:rsidRDefault="00404219" w14:paraId="18B74294" w14:textId="4C258335">
      <w:pPr>
        <w:pStyle w:val="TopofSection"/>
        <w:rPr>
          <w:del w:author="Moses, Robbie" w:date="2023-02-23T05:10:00Z" w:id="2042"/>
        </w:rPr>
      </w:pPr>
    </w:p>
    <w:p w:rsidR="007467C0" w:rsidDel="000C7B63" w:rsidRDefault="007467C0" w14:paraId="49DE3B03" w14:textId="42183E06">
      <w:pPr>
        <w:pStyle w:val="TopofSection"/>
        <w:rPr>
          <w:del w:author="Moses, Robbie" w:date="2023-02-23T04:07:00Z" w:id="2043"/>
        </w:rPr>
        <w:pPrChange w:author="Moses, Robbie" w:date="2023-02-23T05:10:00Z" w:id="2044">
          <w:pPr>
            <w:pStyle w:val="Heading3"/>
          </w:pPr>
        </w:pPrChange>
      </w:pPr>
      <w:bookmarkStart w:name="_Ref246140026" w:id="2045"/>
      <w:bookmarkStart w:name="_Toc74556418" w:id="2046"/>
      <w:bookmarkStart w:name="_Toc127491608" w:id="2047"/>
      <w:commentRangeStart w:id="2048"/>
      <w:del w:author="Moses, Robbie" w:date="2023-02-23T04:07:00Z" w:id="2049">
        <w:r w:rsidDel="000C7B63">
          <w:delText>System</w:delText>
        </w:r>
        <w:r w:rsidDel="000C7B63">
          <w:rPr>
            <w:rFonts w:ascii="Wingdings" w:hAnsi="Wingdings"/>
          </w:rPr>
          <w:delText></w:delText>
        </w:r>
        <w:r w:rsidDel="000C7B63">
          <w:delText>Calendar Refresh</w:delText>
        </w:r>
      </w:del>
      <w:bookmarkEnd w:id="2045"/>
      <w:bookmarkEnd w:id="2046"/>
      <w:bookmarkEnd w:id="2047"/>
      <w:commentRangeEnd w:id="2048"/>
      <w:r w:rsidR="001927BA">
        <w:rPr>
          <w:rStyle w:val="CommentReference"/>
          <w:color w:val="auto"/>
          <w:lang w:val="en-US" w:eastAsia="en-US" w:bidi="en-US"/>
        </w:rPr>
        <w:commentReference w:id="2048"/>
      </w:r>
    </w:p>
    <w:p w:rsidR="007467C0" w:rsidDel="000C7B63" w:rsidRDefault="007467C0" w14:paraId="6D8ACA50" w14:textId="4EC62C33">
      <w:pPr>
        <w:pStyle w:val="TopofSection"/>
        <w:rPr>
          <w:del w:author="Moses, Robbie" w:date="2023-02-23T04:07:00Z" w:id="2050"/>
        </w:rPr>
        <w:pPrChange w:author="Moses, Robbie" w:date="2023-02-23T05:10:00Z" w:id="2051">
          <w:pPr>
            <w:pStyle w:val="BodyText"/>
          </w:pPr>
        </w:pPrChange>
      </w:pPr>
      <w:del w:author="Moses, Robbie" w:date="2023-02-23T04:07:00Z" w:id="2052">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rsidR="007467C0" w:rsidDel="000C7B63" w:rsidRDefault="007467C0" w14:paraId="0080524E" w14:textId="3832245A">
      <w:pPr>
        <w:pStyle w:val="TopofSection"/>
        <w:rPr>
          <w:del w:author="Moses, Robbie" w:date="2023-02-23T04:07:00Z" w:id="2053"/>
        </w:rPr>
        <w:pPrChange w:author="Moses, Robbie" w:date="2023-02-23T05:10:00Z" w:id="2054">
          <w:pPr>
            <w:pStyle w:val="BodyText"/>
          </w:pPr>
        </w:pPrChange>
      </w:pPr>
      <w:del w:author="Moses, Robbie" w:date="2023-02-23T04:07:00Z" w:id="2055">
        <w:r w:rsidDel="000C7B63">
          <w:delText xml:space="preserve">The Cashpoint synchronization is a </w:delText>
        </w:r>
      </w:del>
      <w:del w:author="Moses, Robbie" w:date="2023-02-13T03:14:00Z" w:id="2056">
        <w:r w:rsidDel="00913ED2">
          <w:delText xml:space="preserve">one </w:delText>
        </w:r>
      </w:del>
      <w:del w:author="Moses, Robbie" w:date="2023-02-23T04:07:00Z" w:id="2057">
        <w:r w:rsidDel="000C7B63">
          <w:delText xml:space="preserve">way sync from OptiCash to OptiVault. This means that any changes in OptiCash will be updated in OptiCash but not the reverse.  </w:delText>
        </w:r>
      </w:del>
    </w:p>
    <w:p w:rsidRPr="002D0641" w:rsidR="008621DC" w:rsidDel="000C7B63" w:rsidRDefault="007467C0" w14:paraId="562B1880" w14:textId="63E6675A">
      <w:pPr>
        <w:pStyle w:val="TopofSection"/>
        <w:rPr>
          <w:del w:author="Moses, Robbie" w:date="2023-02-23T04:07:00Z" w:id="2058"/>
        </w:rPr>
        <w:pPrChange w:author="Moses, Robbie" w:date="2023-02-23T05:10:00Z" w:id="2059">
          <w:pPr>
            <w:pStyle w:val="Caption"/>
          </w:pPr>
        </w:pPrChange>
      </w:pPr>
      <w:bookmarkStart w:name="_Toc74556494" w:id="2060"/>
      <w:del w:author="Moses, Robbie" w:date="2023-02-23T04:07:00Z" w:id="2061">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2060"/>
      </w:del>
    </w:p>
    <w:p w:rsidR="007467C0" w:rsidDel="000C7B63" w:rsidRDefault="007467C0" w14:paraId="6320BDEC" w14:textId="6E76F662">
      <w:pPr>
        <w:pStyle w:val="TopofSection"/>
        <w:rPr>
          <w:del w:author="Moses, Robbie" w:date="2023-02-23T04:06:00Z" w:id="2062"/>
        </w:rPr>
        <w:pPrChange w:author="Moses, Robbie" w:date="2023-02-23T05:10:00Z" w:id="2063">
          <w:pPr>
            <w:jc w:val="center"/>
          </w:pPr>
        </w:pPrChange>
      </w:pPr>
      <w:del w:author="Moses, Robbie" w:date="2023-02-22T06:39:00Z" w:id="2064">
        <w:r w:rsidDel="00A163D8">
          <w:rPr>
            <w:noProof/>
          </w:rPr>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7467C0" w:rsidDel="000C7B63" w:rsidRDefault="007467C0" w14:paraId="7A22E418" w14:textId="31DF12A4">
      <w:pPr>
        <w:pStyle w:val="TopofSection"/>
        <w:rPr>
          <w:del w:author="Moses, Robbie" w:date="2023-02-23T04:07:00Z" w:id="2065"/>
        </w:rPr>
        <w:pPrChange w:author="Moses, Robbie" w:date="2023-02-23T05:10:00Z" w:id="2066">
          <w:pPr>
            <w:pStyle w:val="Caption"/>
          </w:pPr>
        </w:pPrChange>
      </w:pPr>
      <w:bookmarkStart w:name="_Toc74556724" w:id="2067"/>
      <w:del w:author="Moses, Robbie" w:date="2023-02-23T04:07:00Z" w:id="2068">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2067"/>
      </w:del>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rsidTr="006271D1" w14:paraId="107D0FE0" w14:textId="1707B788">
        <w:trPr>
          <w:cantSplit/>
          <w:tblHeader/>
          <w:del w:author="Moses, Robbie" w:date="2023-02-23T04:07:00Z" w:id="2069"/>
        </w:trPr>
        <w:tc>
          <w:tcPr>
            <w:tcW w:w="2592" w:type="dxa"/>
            <w:tcBorders>
              <w:top w:val="single" w:color="auto" w:sz="6" w:space="0"/>
              <w:bottom w:val="double" w:color="auto" w:sz="6" w:space="0"/>
              <w:right w:val="single" w:color="auto" w:sz="6" w:space="0"/>
            </w:tcBorders>
            <w:shd w:val="clear" w:color="auto" w:fill="60C03A"/>
          </w:tcPr>
          <w:p w:rsidR="007467C0" w:rsidDel="000C7B63" w:rsidRDefault="007467C0" w14:paraId="279552FF" w14:textId="4C5E1506">
            <w:pPr>
              <w:pStyle w:val="TopofSection"/>
              <w:rPr>
                <w:del w:author="Moses, Robbie" w:date="2023-02-23T04:07:00Z" w:id="2070"/>
              </w:rPr>
              <w:pPrChange w:author="Unknown" w:date="2023-02-23T05:10:00Z" w:id="2071">
                <w:pPr>
                  <w:pStyle w:val="TableHeader"/>
                </w:pPr>
              </w:pPrChange>
            </w:pPr>
            <w:del w:author="Moses, Robbie" w:date="2023-02-23T04:07:00Z" w:id="2072">
              <w:r w:rsidDel="000C7B63">
                <w:delText>Field</w:delText>
              </w:r>
            </w:del>
          </w:p>
        </w:tc>
        <w:tc>
          <w:tcPr>
            <w:tcW w:w="5458" w:type="dxa"/>
            <w:tcBorders>
              <w:top w:val="single" w:color="auto" w:sz="6" w:space="0"/>
              <w:left w:val="nil"/>
              <w:bottom w:val="double" w:color="auto" w:sz="6" w:space="0"/>
            </w:tcBorders>
            <w:shd w:val="clear" w:color="auto" w:fill="60C03A"/>
          </w:tcPr>
          <w:p w:rsidR="007467C0" w:rsidDel="000C7B63" w:rsidRDefault="007467C0" w14:paraId="269DD83B" w14:textId="1321E981">
            <w:pPr>
              <w:pStyle w:val="TopofSection"/>
              <w:rPr>
                <w:del w:author="Moses, Robbie" w:date="2023-02-23T04:07:00Z" w:id="2073"/>
              </w:rPr>
              <w:pPrChange w:author="Unknown" w:date="2023-02-23T05:10:00Z" w:id="2074">
                <w:pPr>
                  <w:pStyle w:val="TableHeader"/>
                </w:pPr>
              </w:pPrChange>
            </w:pPr>
            <w:del w:author="Moses, Robbie" w:date="2023-02-23T04:07:00Z" w:id="2075">
              <w:r w:rsidDel="000C7B63">
                <w:delText>Description</w:delText>
              </w:r>
            </w:del>
          </w:p>
        </w:tc>
      </w:tr>
      <w:tr w:rsidR="007467C0" w:rsidDel="000C7B63" w:rsidTr="006271D1" w14:paraId="06E0F8C3" w14:textId="7C404C70">
        <w:trPr>
          <w:cantSplit/>
          <w:del w:author="Moses, Robbie" w:date="2023-02-23T04:07:00Z" w:id="2076"/>
        </w:trPr>
        <w:tc>
          <w:tcPr>
            <w:tcW w:w="2592" w:type="dxa"/>
            <w:tcBorders>
              <w:top w:val="single" w:color="auto" w:sz="6" w:space="0"/>
              <w:bottom w:val="single" w:color="auto" w:sz="6" w:space="0"/>
              <w:right w:val="single" w:color="auto" w:sz="6" w:space="0"/>
            </w:tcBorders>
          </w:tcPr>
          <w:p w:rsidRPr="00585A31" w:rsidR="007467C0" w:rsidDel="000C7B63" w:rsidRDefault="007467C0" w14:paraId="28D6BFF2" w14:textId="32262250">
            <w:pPr>
              <w:pStyle w:val="TopofSection"/>
              <w:rPr>
                <w:del w:author="Moses, Robbie" w:date="2023-02-23T04:07:00Z" w:id="2077"/>
                <w:b/>
                <w:bCs/>
              </w:rPr>
              <w:pPrChange w:author="Unknown" w:date="2023-02-23T05:10:00Z" w:id="2078">
                <w:pPr>
                  <w:pStyle w:val="TableBody"/>
                </w:pPr>
              </w:pPrChange>
            </w:pPr>
            <w:del w:author="Moses, Robbie" w:date="2023-02-23T04:07:00Z" w:id="2079">
              <w:r w:rsidRPr="00585A31" w:rsidDel="000C7B63">
                <w:rPr>
                  <w:b/>
                  <w:bCs/>
                </w:rPr>
                <w:delText>Continue Button</w:delText>
              </w:r>
            </w:del>
          </w:p>
        </w:tc>
        <w:tc>
          <w:tcPr>
            <w:tcW w:w="5458" w:type="dxa"/>
            <w:tcBorders>
              <w:top w:val="single" w:color="auto" w:sz="6" w:space="0"/>
              <w:left w:val="single" w:color="auto" w:sz="6" w:space="0"/>
              <w:bottom w:val="single" w:color="auto" w:sz="6" w:space="0"/>
            </w:tcBorders>
          </w:tcPr>
          <w:p w:rsidRPr="00C66A39" w:rsidR="007467C0" w:rsidDel="000C7B63" w:rsidRDefault="007467C0" w14:paraId="5F81853A" w14:textId="18C943F2">
            <w:pPr>
              <w:pStyle w:val="TopofSection"/>
              <w:rPr>
                <w:del w:author="Moses, Robbie" w:date="2023-02-23T04:07:00Z" w:id="2080"/>
              </w:rPr>
              <w:pPrChange w:author="Unknown" w:date="2023-02-23T05:10:00Z" w:id="2081">
                <w:pPr>
                  <w:pStyle w:val="TableBody"/>
                </w:pPr>
              </w:pPrChange>
            </w:pPr>
            <w:del w:author="Moses, Robbie" w:date="2023-02-23T04:07:00Z" w:id="2082">
              <w:r w:rsidRPr="00FB292A" w:rsidDel="000C7B63">
                <w:delText>Begins the Calendar Refresh. There is no prompting of the user to confirm this action please ensure that this function should be performed before clicking this button.</w:delText>
              </w:r>
              <w:r w:rsidDel="000C7B63" w:rsidR="00C66A39">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rsidTr="006271D1" w14:paraId="472F2D5E" w14:textId="77A74BDD">
        <w:trPr>
          <w:cantSplit/>
          <w:del w:author="Moses, Robbie" w:date="2023-02-23T04:07:00Z" w:id="2083"/>
        </w:trPr>
        <w:tc>
          <w:tcPr>
            <w:tcW w:w="2592" w:type="dxa"/>
            <w:tcBorders>
              <w:top w:val="single" w:color="auto" w:sz="6" w:space="0"/>
              <w:bottom w:val="single" w:color="auto" w:sz="6" w:space="0"/>
              <w:right w:val="single" w:color="auto" w:sz="6" w:space="0"/>
            </w:tcBorders>
          </w:tcPr>
          <w:p w:rsidRPr="00585A31" w:rsidR="007467C0" w:rsidDel="000C7B63" w:rsidRDefault="007467C0" w14:paraId="7FB3F986" w14:textId="1BA72C3C">
            <w:pPr>
              <w:pStyle w:val="TopofSection"/>
              <w:rPr>
                <w:del w:author="Moses, Robbie" w:date="2023-02-23T04:07:00Z" w:id="2084"/>
                <w:b/>
                <w:bCs/>
              </w:rPr>
              <w:pPrChange w:author="Unknown" w:date="2023-02-23T05:10:00Z" w:id="2085">
                <w:pPr>
                  <w:pStyle w:val="TableBody"/>
                </w:pPr>
              </w:pPrChange>
            </w:pPr>
            <w:del w:author="Moses, Robbie" w:date="2023-02-23T04:07:00Z" w:id="2086">
              <w:r w:rsidRPr="00585A31" w:rsidDel="000C7B63">
                <w:rPr>
                  <w:b/>
                  <w:bCs/>
                </w:rPr>
                <w:delText>Vault ID</w:delText>
              </w:r>
            </w:del>
          </w:p>
        </w:tc>
        <w:tc>
          <w:tcPr>
            <w:tcW w:w="5458" w:type="dxa"/>
            <w:tcBorders>
              <w:top w:val="single" w:color="auto" w:sz="6" w:space="0"/>
              <w:left w:val="single" w:color="auto" w:sz="6" w:space="0"/>
              <w:bottom w:val="single" w:color="auto" w:sz="6" w:space="0"/>
            </w:tcBorders>
          </w:tcPr>
          <w:p w:rsidRPr="00FB292A" w:rsidR="007467C0" w:rsidDel="000C7B63" w:rsidRDefault="007467C0" w14:paraId="36787BB9" w14:textId="700B2C16">
            <w:pPr>
              <w:pStyle w:val="TopofSection"/>
              <w:rPr>
                <w:del w:author="Moses, Robbie" w:date="2023-02-23T04:07:00Z" w:id="2087"/>
              </w:rPr>
              <w:pPrChange w:author="Unknown" w:date="2023-02-23T05:10:00Z" w:id="2088">
                <w:pPr>
                  <w:pStyle w:val="TableBody"/>
                </w:pPr>
              </w:pPrChange>
            </w:pPr>
            <w:del w:author="Moses, Robbie" w:date="2023-02-23T04:07:00Z" w:id="2089">
              <w:r w:rsidRPr="00FB292A" w:rsidDel="000C7B63">
                <w:delText xml:space="preserve">The Vault </w:delText>
              </w:r>
            </w:del>
            <w:del w:author="Moses, Robbie" w:date="2023-02-13T03:47:00Z" w:id="2090">
              <w:r w:rsidRPr="00FB292A" w:rsidDel="00FF6652">
                <w:delText xml:space="preserve">that </w:delText>
              </w:r>
            </w:del>
            <w:del w:author="Moses, Robbie" w:date="2023-02-23T04:07:00Z" w:id="2091">
              <w:r w:rsidRPr="00FB292A" w:rsidDel="000C7B63">
                <w:delText>is associated with a calendar that has changed</w:delText>
              </w:r>
            </w:del>
          </w:p>
        </w:tc>
      </w:tr>
      <w:tr w:rsidR="007467C0" w:rsidDel="000C7B63" w:rsidTr="006271D1" w14:paraId="17506DF3" w14:textId="1F19A1EA">
        <w:trPr>
          <w:cantSplit/>
          <w:del w:author="Moses, Robbie" w:date="2023-02-23T04:07:00Z" w:id="2092"/>
        </w:trPr>
        <w:tc>
          <w:tcPr>
            <w:tcW w:w="2592" w:type="dxa"/>
            <w:tcBorders>
              <w:top w:val="single" w:color="auto" w:sz="6" w:space="0"/>
              <w:bottom w:val="single" w:color="auto" w:sz="6" w:space="0"/>
              <w:right w:val="single" w:color="auto" w:sz="6" w:space="0"/>
            </w:tcBorders>
          </w:tcPr>
          <w:p w:rsidRPr="00585A31" w:rsidR="007467C0" w:rsidDel="000C7B63" w:rsidRDefault="007467C0" w14:paraId="77EC3BB9" w14:textId="3B416ADA">
            <w:pPr>
              <w:pStyle w:val="TopofSection"/>
              <w:rPr>
                <w:del w:author="Moses, Robbie" w:date="2023-02-23T04:07:00Z" w:id="2093"/>
                <w:b/>
                <w:bCs/>
              </w:rPr>
              <w:pPrChange w:author="Unknown" w:date="2023-02-23T05:10:00Z" w:id="2094">
                <w:pPr>
                  <w:pStyle w:val="TableBody"/>
                </w:pPr>
              </w:pPrChange>
            </w:pPr>
            <w:del w:author="Moses, Robbie" w:date="2023-02-23T04:07:00Z" w:id="2095">
              <w:r w:rsidRPr="00585A31" w:rsidDel="000C7B63">
                <w:rPr>
                  <w:b/>
                  <w:bCs/>
                </w:rPr>
                <w:delText>Calendar ID</w:delText>
              </w:r>
            </w:del>
          </w:p>
        </w:tc>
        <w:tc>
          <w:tcPr>
            <w:tcW w:w="5458" w:type="dxa"/>
            <w:tcBorders>
              <w:top w:val="single" w:color="auto" w:sz="6" w:space="0"/>
              <w:left w:val="single" w:color="auto" w:sz="6" w:space="0"/>
              <w:bottom w:val="single" w:color="auto" w:sz="6" w:space="0"/>
            </w:tcBorders>
          </w:tcPr>
          <w:p w:rsidRPr="00FB292A" w:rsidR="007467C0" w:rsidDel="000C7B63" w:rsidRDefault="007467C0" w14:paraId="3CBC1A79" w14:textId="2042007E">
            <w:pPr>
              <w:pStyle w:val="TopofSection"/>
              <w:rPr>
                <w:del w:author="Moses, Robbie" w:date="2023-02-23T04:07:00Z" w:id="2096"/>
              </w:rPr>
              <w:pPrChange w:author="Unknown" w:date="2023-02-23T05:10:00Z" w:id="2097">
                <w:pPr>
                  <w:pStyle w:val="TableBody"/>
                </w:pPr>
              </w:pPrChange>
            </w:pPr>
            <w:del w:author="Moses, Robbie" w:date="2023-02-23T04:07:00Z" w:id="2098">
              <w:r w:rsidRPr="00FB292A" w:rsidDel="000C7B63">
                <w:delText>The ID of the calendar that is assigned to the vault.</w:delText>
              </w:r>
            </w:del>
          </w:p>
        </w:tc>
      </w:tr>
      <w:tr w:rsidR="007467C0" w:rsidDel="000C7B63" w:rsidTr="006271D1" w14:paraId="364360FE" w14:textId="498975AC">
        <w:trPr>
          <w:cantSplit/>
          <w:del w:author="Moses, Robbie" w:date="2023-02-23T04:07:00Z" w:id="2099"/>
        </w:trPr>
        <w:tc>
          <w:tcPr>
            <w:tcW w:w="2592" w:type="dxa"/>
            <w:tcBorders>
              <w:top w:val="single" w:color="auto" w:sz="6" w:space="0"/>
              <w:bottom w:val="single" w:color="auto" w:sz="6" w:space="0"/>
              <w:right w:val="single" w:color="auto" w:sz="6" w:space="0"/>
            </w:tcBorders>
          </w:tcPr>
          <w:p w:rsidRPr="00585A31" w:rsidR="007467C0" w:rsidDel="000C7B63" w:rsidRDefault="007467C0" w14:paraId="0396BC87" w14:textId="0B56E3A6">
            <w:pPr>
              <w:pStyle w:val="TopofSection"/>
              <w:rPr>
                <w:del w:author="Moses, Robbie" w:date="2023-02-23T04:07:00Z" w:id="2100"/>
                <w:b/>
                <w:bCs/>
              </w:rPr>
              <w:pPrChange w:author="Unknown" w:date="2023-02-23T05:10:00Z" w:id="2101">
                <w:pPr>
                  <w:pStyle w:val="TableBody"/>
                </w:pPr>
              </w:pPrChange>
            </w:pPr>
            <w:del w:author="Moses, Robbie" w:date="2023-02-23T04:07:00Z" w:id="2102">
              <w:r w:rsidRPr="00585A31" w:rsidDel="000C7B63">
                <w:rPr>
                  <w:b/>
                  <w:bCs/>
                </w:rPr>
                <w:delText>Events Created</w:delText>
              </w:r>
            </w:del>
          </w:p>
        </w:tc>
        <w:tc>
          <w:tcPr>
            <w:tcW w:w="5458" w:type="dxa"/>
            <w:tcBorders>
              <w:top w:val="single" w:color="auto" w:sz="6" w:space="0"/>
              <w:left w:val="single" w:color="auto" w:sz="6" w:space="0"/>
              <w:bottom w:val="single" w:color="auto" w:sz="6" w:space="0"/>
            </w:tcBorders>
          </w:tcPr>
          <w:p w:rsidRPr="00FB292A" w:rsidR="007467C0" w:rsidDel="000C7B63" w:rsidRDefault="007467C0" w14:paraId="48CB31D4" w14:textId="6EA84C71">
            <w:pPr>
              <w:pStyle w:val="TopofSection"/>
              <w:rPr>
                <w:del w:author="Moses, Robbie" w:date="2023-02-23T04:07:00Z" w:id="2103"/>
              </w:rPr>
              <w:pPrChange w:author="Unknown" w:date="2023-02-23T05:10:00Z" w:id="2104">
                <w:pPr>
                  <w:pStyle w:val="TableBody"/>
                </w:pPr>
              </w:pPrChange>
            </w:pPr>
            <w:del w:author="Moses, Robbie" w:date="2023-02-23T04:07:00Z" w:id="2105">
              <w:r w:rsidRPr="00FB292A" w:rsidDel="000C7B63">
                <w:delText>A number signifying how many event days were created for the associated Cashpoint and calendar.</w:delText>
              </w:r>
            </w:del>
          </w:p>
        </w:tc>
      </w:tr>
    </w:tbl>
    <w:p w:rsidR="007467C0" w:rsidDel="000C7B63" w:rsidP="00975E45" w:rsidRDefault="007467C0" w14:paraId="00E7F0AE" w14:textId="66305773">
      <w:pPr>
        <w:pStyle w:val="TopofSection"/>
        <w:rPr>
          <w:del w:author="Moses, Robbie" w:date="2023-02-23T04:07:00Z" w:id="2106"/>
        </w:rPr>
      </w:pPr>
      <w:del w:author="Moses, Robbie" w:date="2023-02-23T04:07:00Z" w:id="2107">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rsidR="00404219" w:rsidRDefault="00404219" w14:paraId="05A00C13" w14:textId="77777777">
      <w:pPr>
        <w:pStyle w:val="TopofSection"/>
        <w:pPrChange w:author="Moses, Robbie" w:date="2023-02-23T05:10:00Z" w:id="2108">
          <w:pPr>
            <w:pStyle w:val="BodyText"/>
          </w:pPr>
        </w:pPrChange>
      </w:pPr>
    </w:p>
    <w:p w:rsidR="007467C0" w:rsidP="00F95357" w:rsidRDefault="007467C0" w14:paraId="04E9C8C9" w14:textId="52C996FB">
      <w:pPr>
        <w:pStyle w:val="Heading3"/>
      </w:pPr>
      <w:bookmarkStart w:name="_Ref231730863" w:id="2109"/>
      <w:bookmarkStart w:name="_Toc256529021" w:id="2110"/>
      <w:bookmarkStart w:name="_Toc74556419" w:id="2111"/>
      <w:bookmarkStart w:name="_Toc127491609" w:id="2112"/>
      <w:del w:author="Moses, Robbie" w:date="2023-02-23T04:15:00Z" w:id="2113">
        <w:r w:rsidDel="0048301C">
          <w:delText>System</w:delText>
        </w:r>
      </w:del>
      <w:bookmarkStart w:name="_Toc128021142" w:id="2114"/>
      <w:ins w:author="Moses, Robbie" w:date="2023-02-23T04:15:00Z" w:id="2115">
        <w:r w:rsidR="0048301C">
          <w:t>Maintenance</w:t>
        </w:r>
      </w:ins>
      <w:r>
        <w:rPr>
          <w:rFonts w:ascii="Wingdings" w:hAnsi="Wingdings"/>
        </w:rPr>
        <w:t></w:t>
      </w:r>
      <w:r>
        <w:t xml:space="preserve">Audit </w:t>
      </w:r>
      <w:ins w:author="Moses, Robbie" w:date="2023-02-23T04:15:00Z" w:id="2116">
        <w:r w:rsidR="00C9007B">
          <w:t xml:space="preserve">Log </w:t>
        </w:r>
      </w:ins>
      <w:del w:author="Moses, Robbie" w:date="2023-02-23T04:15:00Z" w:id="2117">
        <w:r w:rsidDel="0048301C">
          <w:delText xml:space="preserve">Log </w:delText>
        </w:r>
      </w:del>
      <w:r>
        <w:t>Browser</w:t>
      </w:r>
      <w:bookmarkEnd w:id="2109"/>
      <w:bookmarkEnd w:id="2110"/>
      <w:bookmarkEnd w:id="2111"/>
      <w:bookmarkEnd w:id="2112"/>
      <w:bookmarkEnd w:id="2114"/>
    </w:p>
    <w:p w:rsidR="007467C0" w:rsidP="00F95357" w:rsidRDefault="007467C0" w14:paraId="17C87674" w14:textId="77777777">
      <w:pPr>
        <w:pStyle w:val="BodyText"/>
      </w:pPr>
      <w:r>
        <w:t>OptiVault has the ability to track user activity in the system. The Audit Browser allows the OptiVault user to view the transactions that took place in the system as well as filter down the results to find a specific transaction.</w:t>
      </w:r>
    </w:p>
    <w:p w:rsidR="007467C0" w:rsidP="00F95357" w:rsidRDefault="007467C0" w14:paraId="0074F2CC" w14:textId="77777777">
      <w:pPr>
        <w:pStyle w:val="BodyText"/>
      </w:pPr>
      <w:r>
        <w:t>The Audit Log Browser begins with a filter page that allows the user to filter the results of the Audit Log to quickly find the desired information.</w:t>
      </w:r>
    </w:p>
    <w:p w:rsidRPr="0096772F" w:rsidR="007467C0" w:rsidP="007467C0" w:rsidRDefault="007467C0" w14:paraId="2193277F" w14:textId="77777777">
      <w:pPr>
        <w:pStyle w:val="Caption"/>
        <w:rPr>
          <w:lang w:val="en-US"/>
        </w:rPr>
      </w:pPr>
      <w:bookmarkStart w:name="_Toc256528919" w:id="2118"/>
      <w:bookmarkStart w:name="_Toc74556495" w:id="2119"/>
      <w:bookmarkStart w:name="_Toc128022172" w:id="2120"/>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2118"/>
      <w:bookmarkEnd w:id="2119"/>
      <w:bookmarkEnd w:id="2120"/>
    </w:p>
    <w:p w:rsidR="007467C0" w:rsidP="00585A31" w:rsidRDefault="007467C0" w14:paraId="255EED22" w14:textId="01B39921">
      <w:pPr>
        <w:jc w:val="center"/>
      </w:pPr>
      <w:del w:author="Moses, Robbie" w:date="2023-02-23T04:16:00Z" w:id="2121">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4:16:00Z" w:id="2122">
        <w:r w:rsidRPr="00C17AA6" w:rsid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96772F" w:rsidR="007467C0" w:rsidP="007467C0" w:rsidRDefault="007467C0" w14:paraId="45BC06F5" w14:textId="77777777">
      <w:pPr>
        <w:pStyle w:val="Caption"/>
        <w:rPr>
          <w:lang w:val="en-US"/>
        </w:rPr>
      </w:pPr>
      <w:bookmarkStart w:name="_Toc256528743" w:id="2123"/>
      <w:bookmarkStart w:name="_Toc74556725" w:id="2124"/>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2123"/>
      <w:bookmarkEnd w:id="212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26A1982B" w14:textId="77777777">
        <w:trPr>
          <w:cantSplit/>
          <w:tblHeader/>
        </w:trPr>
        <w:tc>
          <w:tcPr>
            <w:tcW w:w="2592" w:type="dxa"/>
            <w:tcBorders>
              <w:top w:val="single" w:color="auto" w:sz="6" w:space="0"/>
              <w:bottom w:val="single" w:color="auto" w:sz="4" w:space="0"/>
              <w:right w:val="single" w:color="auto" w:sz="6" w:space="0"/>
            </w:tcBorders>
            <w:shd w:val="clear" w:color="auto" w:fill="60C03A"/>
          </w:tcPr>
          <w:p w:rsidR="007467C0" w:rsidP="00170D7D" w:rsidRDefault="007467C0" w14:paraId="5963BFC7" w14:textId="77777777">
            <w:pPr>
              <w:pStyle w:val="TableHeader"/>
            </w:pPr>
            <w:r>
              <w:t>Field</w:t>
            </w:r>
          </w:p>
        </w:tc>
        <w:tc>
          <w:tcPr>
            <w:tcW w:w="5458" w:type="dxa"/>
            <w:tcBorders>
              <w:top w:val="single" w:color="auto" w:sz="6" w:space="0"/>
              <w:left w:val="nil"/>
              <w:bottom w:val="single" w:color="auto" w:sz="4" w:space="0"/>
            </w:tcBorders>
            <w:shd w:val="clear" w:color="auto" w:fill="60C03A"/>
          </w:tcPr>
          <w:p w:rsidR="007467C0" w:rsidP="00170D7D" w:rsidRDefault="007467C0" w14:paraId="62C1247C" w14:textId="77777777">
            <w:pPr>
              <w:pStyle w:val="TableHeader"/>
            </w:pPr>
            <w:r>
              <w:t>Description</w:t>
            </w:r>
          </w:p>
        </w:tc>
      </w:tr>
      <w:tr w:rsidR="007467C0" w:rsidTr="006271D1" w14:paraId="73581B9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585A31" w:rsidR="007467C0" w:rsidP="00585A31" w:rsidRDefault="007467C0" w14:paraId="20576B69" w14:textId="77777777">
            <w:pPr>
              <w:pStyle w:val="TableBody"/>
              <w:rPr>
                <w:b/>
                <w:bCs/>
              </w:rPr>
            </w:pPr>
            <w:r w:rsidRPr="00585A31">
              <w:rPr>
                <w:b/>
                <w:bCs/>
              </w:rPr>
              <w:t>Function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54C0610D" w14:textId="77777777">
            <w:pPr>
              <w:pStyle w:val="TableBody"/>
            </w:pPr>
            <w:r w:rsidRPr="00FB292A">
              <w:t>A list that is populated by the current Functions that have already been performed in the Audit Log. If the Function is not listed, it has not yet been performed.</w:t>
            </w:r>
          </w:p>
        </w:tc>
      </w:tr>
      <w:tr w:rsidR="007467C0" w:rsidTr="006271D1" w14:paraId="1AE84C2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585A31" w:rsidR="007467C0" w:rsidP="00585A31" w:rsidRDefault="007467C0" w14:paraId="16286BD2" w14:textId="77777777">
            <w:pPr>
              <w:pStyle w:val="TableBody"/>
              <w:rPr>
                <w:b/>
                <w:bCs/>
              </w:rPr>
            </w:pPr>
            <w:r w:rsidRPr="00585A31">
              <w:rPr>
                <w:b/>
                <w:bCs/>
              </w:rPr>
              <w:t>User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27BD0EAA" w14:textId="5BE631E6">
            <w:pPr>
              <w:pStyle w:val="TableBody"/>
            </w:pPr>
            <w:r w:rsidRPr="00FB292A">
              <w:t xml:space="preserve">The User Name of the person who performed the action. The search is </w:t>
            </w:r>
            <w:del w:author="Moses, Robbie" w:date="2023-02-13T03:48:00Z" w:id="2125">
              <w:r w:rsidRPr="00FB292A" w:rsidDel="003672DE">
                <w:delText xml:space="preserve">case </w:delText>
              </w:r>
            </w:del>
            <w:ins w:author="Moses, Robbie" w:date="2023-02-13T03:48:00Z" w:id="2126">
              <w:r w:rsidRPr="00FB292A" w:rsidR="003672DE">
                <w:t>case</w:t>
              </w:r>
              <w:r w:rsidR="003672DE">
                <w:t>-</w:t>
              </w:r>
            </w:ins>
            <w:r w:rsidRPr="00FB292A">
              <w:t>sensitive, but partial word and wildcard searches are possible.</w:t>
            </w:r>
          </w:p>
        </w:tc>
      </w:tr>
      <w:tr w:rsidR="007467C0" w:rsidTr="006271D1" w14:paraId="142AB3E7"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585A31" w:rsidR="007467C0" w:rsidP="00585A31" w:rsidRDefault="007467C0" w14:paraId="5CBE3714" w14:textId="77777777">
            <w:pPr>
              <w:pStyle w:val="TableBody"/>
              <w:rPr>
                <w:b/>
                <w:bCs/>
              </w:rPr>
            </w:pPr>
            <w:r w:rsidRPr="00585A31">
              <w:rPr>
                <w:b/>
                <w:bCs/>
              </w:rPr>
              <w:t>Resource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0853DBFA" w14:textId="77777777">
            <w:pPr>
              <w:pStyle w:val="TableBody"/>
            </w:pPr>
            <w:r w:rsidRPr="00FB292A">
              <w:t>A list that is populated by the current system resources that have been accessed in the Audit Log. If the Resource is not listed, it has not yet been accessed.</w:t>
            </w:r>
          </w:p>
        </w:tc>
      </w:tr>
      <w:tr w:rsidR="007467C0" w:rsidTr="006271D1" w14:paraId="6B21EDE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585A31" w:rsidR="007467C0" w:rsidP="00585A31" w:rsidRDefault="007467C0" w14:paraId="45447398" w14:textId="77777777">
            <w:pPr>
              <w:pStyle w:val="TableBody"/>
              <w:rPr>
                <w:b/>
                <w:bCs/>
              </w:rPr>
            </w:pPr>
            <w:r w:rsidRPr="00585A31">
              <w:rPr>
                <w:b/>
                <w:bCs/>
              </w:rPr>
              <w:t>From/To Timestamp</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6E135D6A" w14:textId="13BD603A">
            <w:pPr>
              <w:pStyle w:val="TableBody"/>
            </w:pPr>
            <w:r w:rsidRPr="00FB292A">
              <w:t xml:space="preserve">Date and time that the action was performed The user </w:t>
            </w:r>
            <w:del w:author="Moses, Robbie" w:date="2023-02-13T03:48:00Z" w:id="2127">
              <w:r w:rsidRPr="00FB292A" w:rsidDel="00C77438">
                <w:delText xml:space="preserve">is </w:delText>
              </w:r>
            </w:del>
            <w:ins w:author="Moses, Robbie" w:date="2023-02-13T03:49:00Z" w:id="2128">
              <w:r w:rsidR="00C77438">
                <w:t>is</w:t>
              </w:r>
            </w:ins>
            <w:ins w:author="Moses, Robbie" w:date="2023-02-13T03:48:00Z" w:id="2129">
              <w:r w:rsidRPr="00FB292A" w:rsidR="00C77438">
                <w:t xml:space="preserve"> </w:t>
              </w:r>
            </w:ins>
            <w:r w:rsidRPr="00FB292A">
              <w:t xml:space="preserve">able to enter </w:t>
            </w:r>
            <w:del w:author="Moses, Robbie" w:date="2023-02-13T03:48:00Z" w:id="2130">
              <w:r w:rsidRPr="00FB292A" w:rsidDel="00C77438">
                <w:delText xml:space="preserve">a </w:delText>
              </w:r>
            </w:del>
            <w:r w:rsidRPr="00FB292A">
              <w:t>the date, the date/time, or leave the field blank. Leaving the field blank will return all rows. For instance</w:t>
            </w:r>
            <w:ins w:author="Moses, Robbie" w:date="2023-02-13T03:49:00Z" w:id="2131">
              <w:r w:rsidR="00A42477">
                <w:t>,</w:t>
              </w:r>
            </w:ins>
            <w:r w:rsidRPr="00FB292A">
              <w:t xml:space="preserve"> if the user wanted all records after June 1, 2009</w:t>
            </w:r>
            <w:ins w:author="Moses, Robbie" w:date="2023-02-13T03:49:00Z" w:id="2132">
              <w:r w:rsidR="00A42477">
                <w:t>,</w:t>
              </w:r>
            </w:ins>
            <w:r w:rsidRPr="00FB292A">
              <w:t xml:space="preserve"> the user would enter 2009-06-01 in the From field and leave the To field blank.</w:t>
            </w:r>
          </w:p>
          <w:p w:rsidRPr="00FB292A" w:rsidR="007467C0" w:rsidP="00585A31" w:rsidRDefault="007467C0" w14:paraId="77F3AB7B" w14:textId="77777777">
            <w:pPr>
              <w:pStyle w:val="TableBody"/>
            </w:pPr>
            <w:r w:rsidRPr="00FB292A">
              <w:t>The entry must conform to the correct format of YYYY-MM-DD HH:MM:SS:NNN</w:t>
            </w:r>
          </w:p>
          <w:p w:rsidRPr="00FB292A" w:rsidR="007467C0" w:rsidP="00585A31" w:rsidRDefault="007467C0" w14:paraId="5A06972D" w14:textId="77777777">
            <w:pPr>
              <w:pStyle w:val="TableBody"/>
            </w:pPr>
            <w:r w:rsidRPr="00FB292A">
              <w:t>YYYY = Year (4 digits)</w:t>
            </w:r>
          </w:p>
          <w:p w:rsidRPr="00FB292A" w:rsidR="007467C0" w:rsidP="00585A31" w:rsidRDefault="007467C0" w14:paraId="49E27F2D" w14:textId="77777777">
            <w:pPr>
              <w:pStyle w:val="TableBody"/>
            </w:pPr>
            <w:r w:rsidRPr="00FB292A">
              <w:t>MM = Month (2 digits)</w:t>
            </w:r>
          </w:p>
          <w:p w:rsidRPr="00FB292A" w:rsidR="007467C0" w:rsidP="00585A31" w:rsidRDefault="007467C0" w14:paraId="1135B56C" w14:textId="77777777">
            <w:pPr>
              <w:pStyle w:val="TableBody"/>
            </w:pPr>
            <w:r w:rsidRPr="00FB292A">
              <w:t>DD = Day (2 digits)</w:t>
            </w:r>
          </w:p>
          <w:p w:rsidRPr="00FB292A" w:rsidR="007467C0" w:rsidP="00585A31" w:rsidRDefault="007467C0" w14:paraId="547D9C11" w14:textId="77777777">
            <w:pPr>
              <w:pStyle w:val="TableBody"/>
            </w:pPr>
            <w:r w:rsidRPr="00FB292A">
              <w:t>HH = Hour (2 digits)</w:t>
            </w:r>
          </w:p>
          <w:p w:rsidRPr="00C237DE" w:rsidR="007467C0" w:rsidP="00585A31" w:rsidRDefault="007467C0" w14:paraId="71D91BFA" w14:textId="77777777">
            <w:pPr>
              <w:pStyle w:val="TableBody"/>
              <w:rPr>
                <w:lang w:val="de-DE"/>
              </w:rPr>
            </w:pPr>
            <w:r w:rsidRPr="00C237DE">
              <w:rPr>
                <w:lang w:val="de-DE"/>
              </w:rPr>
              <w:t>MM = Minute (2 digits)</w:t>
            </w:r>
          </w:p>
          <w:p w:rsidRPr="00C237DE" w:rsidR="007467C0" w:rsidP="00585A31" w:rsidRDefault="007467C0" w14:paraId="311343ED" w14:textId="77777777">
            <w:pPr>
              <w:pStyle w:val="TableBody"/>
              <w:rPr>
                <w:lang w:val="de-DE"/>
              </w:rPr>
            </w:pPr>
            <w:r w:rsidRPr="00C237DE">
              <w:rPr>
                <w:lang w:val="de-DE"/>
              </w:rPr>
              <w:t>SS = Second (2 digits)</w:t>
            </w:r>
          </w:p>
          <w:p w:rsidRPr="00FB292A" w:rsidR="007467C0" w:rsidP="00585A31" w:rsidRDefault="007467C0" w14:paraId="4B21A98C" w14:textId="77777777">
            <w:pPr>
              <w:pStyle w:val="TableBody"/>
            </w:pPr>
            <w:r w:rsidRPr="00FB292A">
              <w:t>NNN = Nanoseconds (3 digits)</w:t>
            </w:r>
          </w:p>
          <w:p w:rsidRPr="00FB292A" w:rsidR="007467C0" w:rsidP="00585A31" w:rsidRDefault="007467C0" w14:paraId="65724084" w14:textId="4BCA34C6">
            <w:pPr>
              <w:pStyle w:val="TableBody"/>
            </w:pPr>
            <w:r w:rsidRPr="00FB292A">
              <w:t>Example</w:t>
            </w:r>
            <w:del w:author="Moses, Robbie" w:date="2023-02-13T03:49:00Z" w:id="2133">
              <w:r w:rsidRPr="00FB292A" w:rsidDel="00A42477">
                <w:delText xml:space="preserve"> </w:delText>
              </w:r>
            </w:del>
            <w:r w:rsidRPr="00FB292A">
              <w:t>: June 1, 2009</w:t>
            </w:r>
            <w:ins w:author="Moses, Robbie" w:date="2023-02-13T03:49:00Z" w:id="2134">
              <w:r w:rsidR="00A42477">
                <w:t>,</w:t>
              </w:r>
            </w:ins>
            <w:r w:rsidRPr="00FB292A">
              <w:t xml:space="preserve"> at 3:15</w:t>
            </w:r>
            <w:ins w:author="Moses, Robbie" w:date="2023-02-13T03:50:00Z" w:id="2135">
              <w:r w:rsidR="00A42477">
                <w:t xml:space="preserve"> </w:t>
              </w:r>
            </w:ins>
            <w:r w:rsidRPr="00FB292A">
              <w:t>pm would be 2009-06-01 15:15:00:0000</w:t>
            </w:r>
          </w:p>
        </w:tc>
      </w:tr>
    </w:tbl>
    <w:p w:rsidR="007467C0" w:rsidP="007467C0" w:rsidRDefault="007467C0" w14:paraId="0FB1A578" w14:textId="77777777"/>
    <w:p w:rsidRPr="0096772F" w:rsidR="007467C0" w:rsidP="007467C0" w:rsidRDefault="007467C0" w14:paraId="1AD8FD6A" w14:textId="77777777">
      <w:pPr>
        <w:pStyle w:val="Caption"/>
        <w:rPr>
          <w:lang w:val="en-US"/>
        </w:rPr>
      </w:pPr>
      <w:bookmarkStart w:name="_Toc256528920" w:id="2136"/>
      <w:bookmarkStart w:name="_Toc74556496" w:id="2137"/>
      <w:bookmarkStart w:name="_Toc128022173" w:id="2138"/>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2136"/>
      <w:bookmarkEnd w:id="2137"/>
      <w:bookmarkEnd w:id="2138"/>
    </w:p>
    <w:p w:rsidR="007467C0" w:rsidP="00585A31" w:rsidRDefault="007467C0" w14:paraId="117E9C35" w14:textId="77777777">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Pr="0096772F" w:rsidR="007467C0" w:rsidP="007467C0" w:rsidRDefault="007467C0" w14:paraId="413B68C8" w14:textId="77777777">
      <w:pPr>
        <w:pStyle w:val="Caption"/>
        <w:rPr>
          <w:lang w:val="en-US"/>
        </w:rPr>
      </w:pPr>
      <w:bookmarkStart w:name="_Toc256528744" w:id="2139"/>
      <w:bookmarkStart w:name="_Toc74556726" w:id="2140"/>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2139"/>
      <w:bookmarkEnd w:id="214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64397857" w14:textId="77777777">
        <w:trPr>
          <w:cantSplit/>
          <w:tblHeader/>
        </w:trPr>
        <w:tc>
          <w:tcPr>
            <w:tcW w:w="2592" w:type="dxa"/>
            <w:tcBorders>
              <w:top w:val="single" w:color="auto" w:sz="6" w:space="0"/>
              <w:bottom w:val="single" w:color="auto" w:sz="4" w:space="0"/>
              <w:right w:val="single" w:color="auto" w:sz="6" w:space="0"/>
            </w:tcBorders>
            <w:shd w:val="clear" w:color="auto" w:fill="60C03A"/>
          </w:tcPr>
          <w:p w:rsidR="007467C0" w:rsidP="00170D7D" w:rsidRDefault="007467C0" w14:paraId="1F2F9E18" w14:textId="77777777">
            <w:pPr>
              <w:pStyle w:val="TableHeader"/>
            </w:pPr>
            <w:r>
              <w:t>Field</w:t>
            </w:r>
          </w:p>
        </w:tc>
        <w:tc>
          <w:tcPr>
            <w:tcW w:w="5458" w:type="dxa"/>
            <w:tcBorders>
              <w:top w:val="single" w:color="auto" w:sz="6" w:space="0"/>
              <w:left w:val="nil"/>
              <w:bottom w:val="single" w:color="auto" w:sz="4" w:space="0"/>
            </w:tcBorders>
            <w:shd w:val="clear" w:color="auto" w:fill="60C03A"/>
          </w:tcPr>
          <w:p w:rsidR="007467C0" w:rsidP="00170D7D" w:rsidRDefault="007467C0" w14:paraId="00D0C59B" w14:textId="77777777">
            <w:pPr>
              <w:pStyle w:val="TableHeader"/>
            </w:pPr>
            <w:r>
              <w:t>Description</w:t>
            </w:r>
          </w:p>
        </w:tc>
      </w:tr>
      <w:tr w:rsidR="007467C0" w:rsidTr="006271D1" w14:paraId="0819984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0BCA81D1" w14:textId="77777777">
            <w:pPr>
              <w:pStyle w:val="TableBody"/>
              <w:rPr>
                <w:b/>
                <w:bCs/>
              </w:rPr>
            </w:pPr>
            <w:r w:rsidRPr="00A25048">
              <w:rPr>
                <w:b/>
                <w:bCs/>
              </w:rPr>
              <w:t>Go To Button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72E2F68E" w14:textId="77777777">
            <w:pPr>
              <w:pStyle w:val="TableBody"/>
            </w:pPr>
            <w:r w:rsidRPr="00FB292A">
              <w:t>Navigates to the page number specified in the Page field</w:t>
            </w:r>
          </w:p>
        </w:tc>
      </w:tr>
      <w:tr w:rsidR="007467C0" w:rsidTr="006271D1" w14:paraId="424F4DF0"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58F49F68" w14:textId="77777777">
            <w:pPr>
              <w:pStyle w:val="TableBody"/>
              <w:rPr>
                <w:b/>
                <w:bCs/>
              </w:rPr>
            </w:pPr>
            <w:r w:rsidRPr="00A25048">
              <w:rPr>
                <w:b/>
                <w:bCs/>
              </w:rPr>
              <w:t>Page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3B944607" w14:textId="4B0E52EC">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author="Moses, Robbie" w:date="2023-02-13T03:50:00Z" w:id="2141">
              <w:r w:rsidRPr="00FB292A" w:rsidDel="008210AD">
                <w:delText>s</w:delText>
              </w:r>
            </w:del>
            <w:r w:rsidRPr="00FB292A">
              <w:t xml:space="preserve"> directly to that page.</w:t>
            </w:r>
          </w:p>
        </w:tc>
      </w:tr>
      <w:tr w:rsidR="007467C0" w:rsidTr="006271D1" w14:paraId="77D9176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776DD064" w14:textId="77777777">
            <w:pPr>
              <w:pStyle w:val="TableBody"/>
              <w:rPr>
                <w:b/>
                <w:bCs/>
              </w:rPr>
            </w:pPr>
            <w:r w:rsidRPr="00A25048">
              <w:rPr>
                <w:b/>
                <w:bCs/>
              </w:rPr>
              <w:t>Navigation (&lt;&lt; &lt; &gt; &gt;&gt;)</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4AE09539" w14:textId="13B66B15">
            <w:pPr>
              <w:pStyle w:val="TableBody"/>
            </w:pPr>
            <w:r w:rsidRPr="00FB292A">
              <w:t>Navigates forward or backward</w:t>
            </w:r>
            <w:ins w:author="Moses, Robbie" w:date="2023-02-13T03:50:00Z" w:id="2142">
              <w:r w:rsidR="008210AD">
                <w:t>s</w:t>
              </w:r>
            </w:ins>
            <w:r w:rsidRPr="00FB292A">
              <w:t xml:space="preserve"> to a particular page.</w:t>
            </w:r>
          </w:p>
          <w:p w:rsidRPr="00FB292A" w:rsidR="007467C0" w:rsidP="00585A31" w:rsidRDefault="007467C0" w14:paraId="24C98027" w14:textId="77777777">
            <w:pPr>
              <w:pStyle w:val="TableBody"/>
            </w:pPr>
            <w:r w:rsidRPr="00CA19EC">
              <w:rPr>
                <w:b/>
                <w:bCs/>
              </w:rPr>
              <w:t xml:space="preserve">&lt;&lt; </w:t>
            </w:r>
            <w:r w:rsidRPr="00FB292A">
              <w:t xml:space="preserve"> First Page</w:t>
            </w:r>
          </w:p>
          <w:p w:rsidRPr="00FB292A" w:rsidR="007467C0" w:rsidP="00585A31" w:rsidRDefault="007467C0" w14:paraId="614626D7" w14:textId="77777777">
            <w:pPr>
              <w:pStyle w:val="TableBody"/>
            </w:pPr>
            <w:r w:rsidRPr="00CA19EC">
              <w:rPr>
                <w:b/>
                <w:bCs/>
              </w:rPr>
              <w:t>&lt;</w:t>
            </w:r>
            <w:r w:rsidRPr="00FB292A">
              <w:t xml:space="preserve"> Back one page</w:t>
            </w:r>
          </w:p>
          <w:p w:rsidRPr="00FB292A" w:rsidR="007467C0" w:rsidP="00585A31" w:rsidRDefault="007467C0" w14:paraId="5B4CFBAB" w14:textId="77777777">
            <w:pPr>
              <w:pStyle w:val="TableBody"/>
            </w:pPr>
            <w:r w:rsidRPr="00CA19EC">
              <w:rPr>
                <w:b/>
                <w:bCs/>
              </w:rPr>
              <w:t>&gt;</w:t>
            </w:r>
            <w:r w:rsidRPr="00FB292A">
              <w:t xml:space="preserve">  Forward one page</w:t>
            </w:r>
          </w:p>
          <w:p w:rsidRPr="00FB292A" w:rsidR="007467C0" w:rsidP="00585A31" w:rsidRDefault="007467C0" w14:paraId="335FA8BD" w14:textId="77777777">
            <w:pPr>
              <w:pStyle w:val="TableBody"/>
            </w:pPr>
            <w:r w:rsidRPr="00CA19EC">
              <w:rPr>
                <w:b/>
                <w:bCs/>
              </w:rPr>
              <w:t>&gt;&gt;</w:t>
            </w:r>
            <w:r w:rsidRPr="00FB292A">
              <w:t xml:space="preserve"> Last Page</w:t>
            </w:r>
          </w:p>
        </w:tc>
      </w:tr>
      <w:tr w:rsidR="007467C0" w:rsidTr="006271D1" w14:paraId="7D8E13C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5E649659" w14:textId="77777777">
            <w:pPr>
              <w:pStyle w:val="TableBody"/>
              <w:rPr>
                <w:b/>
                <w:bCs/>
              </w:rPr>
            </w:pPr>
            <w:r w:rsidRPr="00A25048">
              <w:rPr>
                <w:b/>
                <w:bCs/>
              </w:rPr>
              <w:t>Timestamp</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53E8C7F2" w14:textId="199BA1E7">
            <w:pPr>
              <w:pStyle w:val="TableBody"/>
            </w:pPr>
            <w:r w:rsidRPr="00FB292A">
              <w:t xml:space="preserve">Date and time stamp for the Audit Log entry. Clicking on the column header will resort </w:t>
            </w:r>
            <w:ins w:author="Moses, Robbie" w:date="2023-02-13T03:50:00Z" w:id="2143">
              <w:r w:rsidR="008210AD">
                <w:t xml:space="preserve">to </w:t>
              </w:r>
            </w:ins>
            <w:r w:rsidRPr="00FB292A">
              <w:t xml:space="preserve">the list (ascending or descending depending on the current view).  </w:t>
            </w:r>
          </w:p>
          <w:p w:rsidRPr="00FB292A" w:rsidR="007467C0" w:rsidP="00585A31" w:rsidRDefault="007467C0" w14:paraId="244B732C" w14:textId="4D2D4118">
            <w:pPr>
              <w:pStyle w:val="TableBody"/>
            </w:pPr>
            <w:r w:rsidRPr="00FB292A">
              <w:t xml:space="preserve">Clicking on a Timestamp hyperlink will </w:t>
            </w:r>
            <w:del w:author="Moses, Robbie" w:date="2023-02-13T03:50:00Z" w:id="2144">
              <w:r w:rsidRPr="00FB292A" w:rsidDel="008210AD">
                <w:delText xml:space="preserve">brink </w:delText>
              </w:r>
            </w:del>
            <w:ins w:author="Moses, Robbie" w:date="2023-02-13T03:50:00Z" w:id="2145">
              <w:r w:rsidRPr="00FB292A" w:rsidR="008210AD">
                <w:t>brin</w:t>
              </w:r>
              <w:r w:rsidR="008210AD">
                <w:t>g</w:t>
              </w:r>
              <w:r w:rsidRPr="00FB292A" w:rsidR="008210AD">
                <w:t xml:space="preserve"> </w:t>
              </w:r>
            </w:ins>
            <w:r w:rsidRPr="00FB292A">
              <w:t xml:space="preserve">the user to the Transaction detail report. See: </w:t>
            </w:r>
          </w:p>
        </w:tc>
      </w:tr>
      <w:tr w:rsidR="007467C0" w:rsidTr="006271D1" w14:paraId="42FF6B8E"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4E9AC836" w14:textId="77777777">
            <w:pPr>
              <w:pStyle w:val="TableBody"/>
              <w:rPr>
                <w:b/>
                <w:bCs/>
              </w:rPr>
            </w:pPr>
            <w:r w:rsidRPr="00A25048">
              <w:rPr>
                <w:b/>
                <w:bCs/>
              </w:rPr>
              <w:t>User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22FF9B8E" w14:textId="5725E00A">
            <w:pPr>
              <w:pStyle w:val="TableBody"/>
            </w:pPr>
            <w:r w:rsidRPr="00FB292A">
              <w:t xml:space="preserve">User name of the person who performed the action. Clicking on the column header will resort </w:t>
            </w:r>
            <w:ins w:author="Moses, Robbie" w:date="2023-02-13T03:50:00Z" w:id="2146">
              <w:r w:rsidR="008210AD">
                <w:t xml:space="preserve">to </w:t>
              </w:r>
            </w:ins>
            <w:r w:rsidRPr="00FB292A">
              <w:t>the list (ascending or descending depending on the current view).</w:t>
            </w:r>
          </w:p>
        </w:tc>
      </w:tr>
      <w:tr w:rsidR="007467C0" w:rsidTr="006271D1" w14:paraId="2476388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5BCDFFAD" w14:textId="77777777">
            <w:pPr>
              <w:pStyle w:val="TableBody"/>
              <w:rPr>
                <w:b/>
                <w:bCs/>
              </w:rPr>
            </w:pPr>
            <w:r w:rsidRPr="00A25048">
              <w:rPr>
                <w:b/>
                <w:bCs/>
              </w:rPr>
              <w:t>Function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08D66891" w14:textId="4AC56835">
            <w:pPr>
              <w:pStyle w:val="TableBody"/>
            </w:pPr>
            <w:r w:rsidRPr="00FB292A">
              <w:t xml:space="preserve">The function that was performed for the specific Audit Log entry. Clicking on the column header will resort </w:t>
            </w:r>
            <w:ins w:author="Moses, Robbie" w:date="2023-02-13T03:51:00Z" w:id="2147">
              <w:r w:rsidR="008F73AB">
                <w:t xml:space="preserve">to </w:t>
              </w:r>
            </w:ins>
            <w:r w:rsidRPr="00FB292A">
              <w:t>the list (ascending or descending depending on the current view).</w:t>
            </w:r>
          </w:p>
        </w:tc>
      </w:tr>
      <w:tr w:rsidR="007467C0" w:rsidTr="006271D1" w14:paraId="4679C8DA"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666443B3" w14:textId="77777777">
            <w:pPr>
              <w:pStyle w:val="TableBody"/>
              <w:rPr>
                <w:b/>
                <w:bCs/>
              </w:rPr>
            </w:pPr>
            <w:r w:rsidRPr="00A25048">
              <w:rPr>
                <w:b/>
                <w:bCs/>
              </w:rPr>
              <w:t>Resource Type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2F8618FF" w14:textId="701277C9">
            <w:pPr>
              <w:pStyle w:val="TableBody"/>
            </w:pPr>
            <w:r w:rsidRPr="00FB292A">
              <w:t xml:space="preserve">The Resource type that was accessed. Clicking on the column header will resort </w:t>
            </w:r>
            <w:ins w:author="Moses, Robbie" w:date="2023-02-13T03:51:00Z" w:id="2148">
              <w:r w:rsidR="008F73AB">
                <w:t xml:space="preserve">to </w:t>
              </w:r>
            </w:ins>
            <w:r w:rsidRPr="00FB292A">
              <w:t>the list (ascending or descending depending on the current view).</w:t>
            </w:r>
          </w:p>
        </w:tc>
      </w:tr>
      <w:tr w:rsidR="007467C0" w:rsidTr="006271D1" w14:paraId="603906FF"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A25048" w:rsidR="007467C0" w:rsidP="00585A31" w:rsidRDefault="007467C0" w14:paraId="491B2158" w14:textId="77777777">
            <w:pPr>
              <w:pStyle w:val="TableBody"/>
              <w:rPr>
                <w:b/>
                <w:bCs/>
              </w:rPr>
            </w:pPr>
            <w:r w:rsidRPr="00A25048">
              <w:rPr>
                <w:b/>
                <w:bCs/>
              </w:rPr>
              <w:t>Resource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585A31" w:rsidRDefault="007467C0" w14:paraId="30DB181E" w14:textId="3BC4DB88">
            <w:pPr>
              <w:pStyle w:val="TableBody"/>
            </w:pPr>
            <w:r w:rsidRPr="00FB292A">
              <w:t xml:space="preserve">The Resource ID that is associated with the Resource type. Clicking on the column header will resort </w:t>
            </w:r>
            <w:ins w:author="Moses, Robbie" w:date="2023-02-13T03:51:00Z" w:id="2149">
              <w:r w:rsidR="008F73AB">
                <w:t xml:space="preserve">to </w:t>
              </w:r>
            </w:ins>
            <w:r w:rsidRPr="00FB292A">
              <w:t>the list (ascending or descending depending on the current view).</w:t>
            </w:r>
          </w:p>
        </w:tc>
      </w:tr>
    </w:tbl>
    <w:p w:rsidR="007467C0" w:rsidDel="00AD3D4E" w:rsidP="007467C0" w:rsidRDefault="007467C0" w14:paraId="06CE4526" w14:textId="734A5447">
      <w:pPr>
        <w:rPr>
          <w:del w:author="Moses, Robbie" w:date="2023-02-23T04:21:00Z" w:id="2150"/>
        </w:rPr>
      </w:pPr>
    </w:p>
    <w:p w:rsidR="007467C0" w:rsidP="00A25048" w:rsidRDefault="007467C0" w14:paraId="323F747C" w14:textId="77777777">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rsidR="007467C0" w:rsidP="007467C0" w:rsidRDefault="007467C0" w14:paraId="47647CEF" w14:textId="77777777">
      <w:pPr>
        <w:pStyle w:val="Caption"/>
      </w:pPr>
      <w:bookmarkStart w:name="_Toc256528921" w:id="2151"/>
      <w:bookmarkStart w:name="_Toc74556497" w:id="2152"/>
      <w:bookmarkStart w:name="_Toc128022174" w:id="2153"/>
      <w:r>
        <w:t xml:space="preserve">Figure </w:t>
      </w:r>
      <w:r>
        <w:fldChar w:fldCharType="begin"/>
      </w:r>
      <w:r>
        <w:instrText xml:space="preserve"> SEQ Figure \* ARABIC </w:instrText>
      </w:r>
      <w:r>
        <w:fldChar w:fldCharType="separate"/>
      </w:r>
      <w:r>
        <w:rPr>
          <w:noProof/>
        </w:rPr>
        <w:t>65</w:t>
      </w:r>
      <w:r>
        <w:fldChar w:fldCharType="end"/>
      </w:r>
      <w:r>
        <w:t xml:space="preserve">: </w:t>
      </w:r>
      <w:bookmarkEnd w:id="2151"/>
      <w:r>
        <w:t>Audit Log Browser Transaction Detail Page</w:t>
      </w:r>
      <w:bookmarkEnd w:id="2152"/>
      <w:bookmarkEnd w:id="2153"/>
    </w:p>
    <w:p w:rsidRPr="000F70FA" w:rsidR="007467C0" w:rsidP="00A25048" w:rsidRDefault="007467C0" w14:paraId="7519A607" w14:textId="77777777">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467C0" w:rsidP="007467C0" w:rsidRDefault="007467C0" w14:paraId="74034623" w14:textId="77777777">
      <w:pPr>
        <w:pStyle w:val="Caption"/>
      </w:pPr>
      <w:bookmarkStart w:name="_Toc256528745" w:id="2154"/>
      <w:bookmarkStart w:name="_Toc74556727" w:id="2155"/>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2154"/>
      <w:bookmarkEnd w:id="215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A25048" w14:paraId="6D98F170" w14:textId="77777777">
        <w:trPr>
          <w:tblHeader/>
        </w:trPr>
        <w:tc>
          <w:tcPr>
            <w:tcW w:w="2592" w:type="dxa"/>
            <w:tcBorders>
              <w:top w:val="single" w:color="auto" w:sz="6" w:space="0"/>
              <w:bottom w:val="single" w:color="auto" w:sz="4" w:space="0"/>
              <w:right w:val="single" w:color="auto" w:sz="6" w:space="0"/>
            </w:tcBorders>
            <w:shd w:val="clear" w:color="auto" w:fill="60C03A"/>
          </w:tcPr>
          <w:p w:rsidR="007467C0" w:rsidP="00170D7D" w:rsidRDefault="007467C0" w14:paraId="3CA6A6A0" w14:textId="77777777">
            <w:pPr>
              <w:pStyle w:val="TableHeader"/>
            </w:pPr>
            <w:r>
              <w:t>Field</w:t>
            </w:r>
          </w:p>
        </w:tc>
        <w:tc>
          <w:tcPr>
            <w:tcW w:w="5458" w:type="dxa"/>
            <w:tcBorders>
              <w:top w:val="single" w:color="auto" w:sz="6" w:space="0"/>
              <w:left w:val="nil"/>
              <w:bottom w:val="single" w:color="auto" w:sz="4" w:space="0"/>
            </w:tcBorders>
            <w:shd w:val="clear" w:color="auto" w:fill="60C03A"/>
          </w:tcPr>
          <w:p w:rsidR="007467C0" w:rsidP="00170D7D" w:rsidRDefault="007467C0" w14:paraId="60530FFB" w14:textId="77777777">
            <w:pPr>
              <w:pStyle w:val="TableHeader"/>
            </w:pPr>
            <w:r>
              <w:t>Description</w:t>
            </w:r>
          </w:p>
        </w:tc>
      </w:tr>
      <w:tr w:rsidR="007467C0" w:rsidTr="00A25048" w14:paraId="627661A9" w14:textId="77777777">
        <w:tc>
          <w:tcPr>
            <w:tcW w:w="2592" w:type="dxa"/>
            <w:tcBorders>
              <w:top w:val="single" w:color="auto" w:sz="4" w:space="0"/>
              <w:left w:val="single" w:color="auto" w:sz="4" w:space="0"/>
              <w:bottom w:val="single" w:color="auto" w:sz="4" w:space="0"/>
              <w:right w:val="single" w:color="auto" w:sz="4" w:space="0"/>
            </w:tcBorders>
          </w:tcPr>
          <w:p w:rsidRPr="00A25048" w:rsidR="007467C0" w:rsidP="00A25048" w:rsidRDefault="007467C0" w14:paraId="1F734D0D" w14:textId="77777777">
            <w:pPr>
              <w:pStyle w:val="TableBody"/>
              <w:rPr>
                <w:b/>
                <w:bCs/>
              </w:rPr>
            </w:pPr>
            <w:r w:rsidRPr="00A25048">
              <w:rPr>
                <w:b/>
                <w:bCs/>
              </w:rPr>
              <w:t>User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25048" w:rsidRDefault="007467C0" w14:paraId="255FACD6" w14:textId="77777777">
            <w:pPr>
              <w:pStyle w:val="TableBody"/>
            </w:pPr>
            <w:r w:rsidRPr="00FB292A">
              <w:t>User name of the person who performed the action.</w:t>
            </w:r>
          </w:p>
        </w:tc>
      </w:tr>
      <w:tr w:rsidR="007467C0" w:rsidTr="00A25048" w14:paraId="1AABE9A5" w14:textId="77777777">
        <w:tc>
          <w:tcPr>
            <w:tcW w:w="2592" w:type="dxa"/>
            <w:tcBorders>
              <w:top w:val="single" w:color="auto" w:sz="4" w:space="0"/>
              <w:left w:val="single" w:color="auto" w:sz="4" w:space="0"/>
              <w:bottom w:val="single" w:color="auto" w:sz="4" w:space="0"/>
              <w:right w:val="single" w:color="auto" w:sz="4" w:space="0"/>
            </w:tcBorders>
          </w:tcPr>
          <w:p w:rsidRPr="00A25048" w:rsidR="007467C0" w:rsidP="00A25048" w:rsidRDefault="007467C0" w14:paraId="728D7B04" w14:textId="77777777">
            <w:pPr>
              <w:pStyle w:val="TableBody"/>
              <w:rPr>
                <w:b/>
                <w:bCs/>
              </w:rPr>
            </w:pPr>
            <w:r w:rsidRPr="00A25048">
              <w:rPr>
                <w:b/>
                <w:bCs/>
              </w:rPr>
              <w:t>Function</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25048" w:rsidRDefault="007467C0" w14:paraId="38B53480" w14:textId="77777777">
            <w:pPr>
              <w:pStyle w:val="TableBody"/>
            </w:pPr>
            <w:r w:rsidRPr="00FB292A">
              <w:t>The function that was performed for the specific Audit Log entry.</w:t>
            </w:r>
          </w:p>
        </w:tc>
      </w:tr>
      <w:tr w:rsidR="007467C0" w:rsidTr="00A25048" w14:paraId="15268A01" w14:textId="77777777">
        <w:tc>
          <w:tcPr>
            <w:tcW w:w="2592" w:type="dxa"/>
            <w:tcBorders>
              <w:top w:val="single" w:color="auto" w:sz="4" w:space="0"/>
              <w:left w:val="single" w:color="auto" w:sz="4" w:space="0"/>
              <w:bottom w:val="single" w:color="auto" w:sz="4" w:space="0"/>
              <w:right w:val="single" w:color="auto" w:sz="4" w:space="0"/>
            </w:tcBorders>
          </w:tcPr>
          <w:p w:rsidRPr="00A25048" w:rsidR="007467C0" w:rsidP="00A25048" w:rsidRDefault="007467C0" w14:paraId="502F1BEF" w14:textId="77777777">
            <w:pPr>
              <w:pStyle w:val="TableBody"/>
              <w:rPr>
                <w:b/>
                <w:bCs/>
              </w:rPr>
            </w:pPr>
            <w:r w:rsidRPr="00A25048">
              <w:rPr>
                <w:b/>
                <w:bCs/>
              </w:rPr>
              <w:t>Resource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25048" w:rsidRDefault="007467C0" w14:paraId="3A4F741F" w14:textId="77777777">
            <w:pPr>
              <w:pStyle w:val="TableBody"/>
            </w:pPr>
            <w:r w:rsidRPr="00FB292A">
              <w:t>The Resource type that was accessed.</w:t>
            </w:r>
          </w:p>
        </w:tc>
      </w:tr>
      <w:tr w:rsidR="007467C0" w:rsidTr="00A25048" w14:paraId="44EBC72F" w14:textId="77777777">
        <w:tc>
          <w:tcPr>
            <w:tcW w:w="2592" w:type="dxa"/>
            <w:tcBorders>
              <w:top w:val="single" w:color="auto" w:sz="4" w:space="0"/>
              <w:left w:val="single" w:color="auto" w:sz="4" w:space="0"/>
              <w:bottom w:val="single" w:color="auto" w:sz="4" w:space="0"/>
              <w:right w:val="single" w:color="auto" w:sz="4" w:space="0"/>
            </w:tcBorders>
          </w:tcPr>
          <w:p w:rsidRPr="00A25048" w:rsidR="007467C0" w:rsidP="00A25048" w:rsidRDefault="007467C0" w14:paraId="0288F972" w14:textId="77777777">
            <w:pPr>
              <w:pStyle w:val="TableBody"/>
              <w:rPr>
                <w:b/>
                <w:bCs/>
              </w:rPr>
            </w:pPr>
            <w:r w:rsidRPr="00A25048">
              <w:rPr>
                <w:b/>
                <w:bCs/>
              </w:rPr>
              <w:t>Timestamp</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25048" w:rsidRDefault="007467C0" w14:paraId="5BD63CEA" w14:textId="77777777">
            <w:pPr>
              <w:pStyle w:val="TableBody"/>
            </w:pPr>
            <w:r w:rsidRPr="00FB292A">
              <w:t>Date and time stamp for the Audit Log entry.</w:t>
            </w:r>
          </w:p>
        </w:tc>
      </w:tr>
      <w:tr w:rsidR="007467C0" w:rsidTr="00A25048" w14:paraId="43E99E7A" w14:textId="77777777">
        <w:tc>
          <w:tcPr>
            <w:tcW w:w="2592" w:type="dxa"/>
            <w:tcBorders>
              <w:top w:val="single" w:color="auto" w:sz="4" w:space="0"/>
              <w:left w:val="single" w:color="auto" w:sz="4" w:space="0"/>
              <w:bottom w:val="single" w:color="auto" w:sz="4" w:space="0"/>
              <w:right w:val="single" w:color="auto" w:sz="4" w:space="0"/>
            </w:tcBorders>
          </w:tcPr>
          <w:p w:rsidRPr="00A25048" w:rsidR="007467C0" w:rsidP="00A25048" w:rsidRDefault="007467C0" w14:paraId="24452F51" w14:textId="77777777">
            <w:pPr>
              <w:pStyle w:val="TableBody"/>
              <w:rPr>
                <w:b/>
                <w:bCs/>
              </w:rPr>
            </w:pPr>
            <w:r w:rsidRPr="00A25048">
              <w:rPr>
                <w:b/>
                <w:bCs/>
              </w:rPr>
              <w:t>Statement ID</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A25048" w:rsidRDefault="007467C0" w14:paraId="0D34F6B8" w14:textId="77777777">
            <w:pPr>
              <w:pStyle w:val="TableBody"/>
            </w:pPr>
            <w:r w:rsidRPr="00FB292A">
              <w:t>The action code that is associated with the database change.</w:t>
            </w:r>
          </w:p>
        </w:tc>
      </w:tr>
      <w:tr w:rsidR="007467C0" w:rsidTr="00A25048" w14:paraId="7171B4BB" w14:textId="77777777">
        <w:tc>
          <w:tcPr>
            <w:tcW w:w="2592" w:type="dxa"/>
            <w:tcBorders>
              <w:top w:val="single" w:color="auto" w:sz="4" w:space="0"/>
              <w:left w:val="single" w:color="auto" w:sz="4" w:space="0"/>
              <w:bottom w:val="single" w:color="auto" w:sz="4" w:space="0"/>
              <w:right w:val="single" w:color="auto" w:sz="4" w:space="0"/>
            </w:tcBorders>
          </w:tcPr>
          <w:p w:rsidRPr="00A25048" w:rsidR="007467C0" w:rsidP="00A25048" w:rsidRDefault="007467C0" w14:paraId="7471798C" w14:textId="77777777">
            <w:pPr>
              <w:pStyle w:val="TableBody"/>
              <w:rPr>
                <w:b/>
                <w:bCs/>
              </w:rPr>
            </w:pPr>
            <w:r w:rsidRPr="00A25048">
              <w:rPr>
                <w:b/>
                <w:bCs/>
              </w:rPr>
              <w:t>Statement Parameters</w:t>
            </w:r>
          </w:p>
        </w:tc>
        <w:tc>
          <w:tcPr>
            <w:tcW w:w="5458" w:type="dxa"/>
            <w:tcBorders>
              <w:top w:val="single" w:color="auto" w:sz="4" w:space="0"/>
              <w:left w:val="single" w:color="auto" w:sz="4" w:space="0"/>
              <w:bottom w:val="single" w:color="auto" w:sz="4" w:space="0"/>
              <w:right w:val="single" w:color="auto" w:sz="4" w:space="0"/>
            </w:tcBorders>
          </w:tcPr>
          <w:p w:rsidRPr="00591255" w:rsidR="00216A23" w:rsidP="00A25048" w:rsidRDefault="007467C0" w14:paraId="3A68E912" w14:textId="77777777">
            <w:pPr>
              <w:pStyle w:val="TableBody"/>
              <w:rPr>
                <w:ins w:author="Moses, Robbie" w:date="2023-02-13T03:51:00Z" w:id="2156"/>
                <w:b/>
                <w:bCs/>
              </w:rPr>
            </w:pPr>
            <w:r w:rsidRPr="00FB292A">
              <w:t xml:space="preserve">Parameters executed at </w:t>
            </w:r>
            <w:ins w:author="Moses, Robbie" w:date="2023-02-13T03:51:00Z" w:id="2157">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author="Moses, Robbie" w:date="2023-02-13T03:51:00Z" w:id="2158">
              <w:r w:rsidR="00216A23">
                <w:t xml:space="preserve">the </w:t>
              </w:r>
            </w:ins>
            <w:r w:rsidRPr="00FB292A">
              <w:t xml:space="preserve">database. </w:t>
            </w:r>
          </w:p>
          <w:p w:rsidR="007467C0" w:rsidP="00591255" w:rsidRDefault="007467C0" w14:paraId="78731175" w14:textId="10A2668A">
            <w:pPr>
              <w:pStyle w:val="TableNote"/>
            </w:pPr>
            <w:r w:rsidRPr="00591255">
              <w:rPr>
                <w:b/>
                <w:bCs/>
              </w:rPr>
              <w:t>Note</w:t>
            </w:r>
            <w:r w:rsidRPr="00FB292A">
              <w:t xml:space="preserve">: </w:t>
            </w:r>
            <w:r w:rsidR="00591255">
              <w:t>I</w:t>
            </w:r>
            <w:r w:rsidRPr="00FB292A">
              <w:t xml:space="preserve">f </w:t>
            </w:r>
            <w:ins w:author="Moses, Robbie" w:date="2023-02-13T03:51:00Z" w:id="2159">
              <w:r w:rsidR="00216A23">
                <w:t xml:space="preserve">the </w:t>
              </w:r>
            </w:ins>
            <w:r w:rsidRPr="00FB292A">
              <w:t xml:space="preserve">system administrator configures </w:t>
            </w:r>
            <w:del w:author="Moses, Robbie" w:date="2023-02-13T03:52:00Z" w:id="2160">
              <w:r w:rsidRPr="00FB292A" w:rsidDel="00216A23">
                <w:delText xml:space="preserve">for </w:delText>
              </w:r>
            </w:del>
            <w:r w:rsidRPr="00FB292A">
              <w:t>partial auditing, then Statement Parameters will be blank.</w:t>
            </w:r>
          </w:p>
        </w:tc>
      </w:tr>
    </w:tbl>
    <w:p w:rsidR="007467C0" w:rsidP="007467C0" w:rsidRDefault="007467C0" w14:paraId="5CC03839" w14:textId="28C52349">
      <w:pPr>
        <w:pStyle w:val="TopofSection"/>
      </w:pPr>
      <w:r>
        <w:t>Return To:</w:t>
      </w:r>
      <w:r w:rsidRPr="00326CDA">
        <w:t xml:space="preserve">  </w:t>
      </w:r>
      <w:del w:author="Moses, Robbie" w:date="2023-02-23T05:10:00Z" w:id="2161">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author="Moses, Robbie" w:date="2023-02-23T05:10:00Z" w:id="2162">
        <w:r w:rsidR="00904467">
          <w:fldChar w:fldCharType="begin"/>
        </w:r>
        <w:r w:rsidR="00904467">
          <w:instrText xml:space="preserve"> REF _Ref128021343 \h </w:instrText>
        </w:r>
      </w:ins>
      <w:r w:rsidR="00904467">
        <w:fldChar w:fldCharType="separate"/>
      </w:r>
      <w:ins w:author="Moses, Robbie" w:date="2023-02-23T05:10:00Z" w:id="2163">
        <w:r w:rsidR="00904467">
          <w:t>Maintenance Tab</w:t>
        </w:r>
        <w:r w:rsidR="00904467">
          <w:fldChar w:fldCharType="end"/>
        </w:r>
      </w:ins>
    </w:p>
    <w:p w:rsidR="00591255" w:rsidP="007467C0" w:rsidRDefault="00591255" w14:paraId="774C86E1" w14:textId="77777777">
      <w:pPr>
        <w:pStyle w:val="TopofSection"/>
      </w:pPr>
    </w:p>
    <w:p w:rsidR="007467C0" w:rsidP="007467C0" w:rsidRDefault="007467C0" w14:paraId="3E74B2BA" w14:textId="783D9B66">
      <w:pPr>
        <w:pStyle w:val="Heading3"/>
      </w:pPr>
      <w:bookmarkStart w:name="_Ref246140029" w:id="2164"/>
      <w:bookmarkStart w:name="_Toc74556420" w:id="2165"/>
      <w:bookmarkStart w:name="_Toc127491610" w:id="2166"/>
      <w:bookmarkStart w:name="_Toc128021143" w:id="2167"/>
      <w:del w:author="Moses, Robbie" w:date="2023-02-23T05:12:00Z" w:id="2168">
        <w:r w:rsidDel="00975E45">
          <w:delText>System</w:delText>
        </w:r>
      </w:del>
      <w:ins w:author="Moses, Robbie" w:date="2023-02-23T05:12:00Z" w:id="2169">
        <w:r w:rsidR="00975E45">
          <w:t>Main</w:t>
        </w:r>
        <w:r w:rsidR="00C15C79">
          <w:t>tenance</w:t>
        </w:r>
      </w:ins>
      <w:r>
        <w:rPr>
          <w:rFonts w:ascii="Wingdings" w:hAnsi="Wingdings"/>
        </w:rPr>
        <w:t></w:t>
      </w:r>
      <w:r>
        <w:t>View Logs</w:t>
      </w:r>
      <w:bookmarkEnd w:id="2164"/>
      <w:bookmarkEnd w:id="2165"/>
      <w:bookmarkEnd w:id="2166"/>
      <w:bookmarkEnd w:id="2167"/>
    </w:p>
    <w:p w:rsidR="007467C0" w:rsidP="00A217CD" w:rsidRDefault="007467C0" w14:paraId="1DF97219" w14:textId="594DD3AF">
      <w:pPr>
        <w:pStyle w:val="BodyText"/>
      </w:pPr>
      <w:r>
        <w:t xml:space="preserve">The View Logs function allows users to access system logs </w:t>
      </w:r>
      <w:del w:author="Moses, Robbie" w:date="2023-02-13T03:52:00Z" w:id="2170">
        <w:r w:rsidDel="00D469FD">
          <w:delText xml:space="preserve">in order </w:delText>
        </w:r>
      </w:del>
      <w:r>
        <w:t>to help NCR troubleshoot problems. The users should only access this page when directed to do so by a system administrator or a</w:t>
      </w:r>
      <w:ins w:author="Moses, Robbie" w:date="2023-02-13T03:53:00Z" w:id="2171">
        <w:r w:rsidR="00DE6E4B">
          <w:t>n</w:t>
        </w:r>
      </w:ins>
      <w:r>
        <w:t xml:space="preserve"> NCR Support Representative.</w:t>
      </w:r>
    </w:p>
    <w:p w:rsidR="007467C0" w:rsidP="007467C0" w:rsidRDefault="007467C0" w14:paraId="059AEB79" w14:textId="77777777">
      <w:pPr>
        <w:pStyle w:val="Caption"/>
      </w:pPr>
      <w:bookmarkStart w:name="_Toc74556498" w:id="2172"/>
      <w:bookmarkStart w:name="_Toc128022175" w:id="2173"/>
      <w:r>
        <w:t xml:space="preserve">Figure </w:t>
      </w:r>
      <w:r>
        <w:fldChar w:fldCharType="begin"/>
      </w:r>
      <w:r>
        <w:instrText xml:space="preserve"> SEQ Figure \* ARABIC </w:instrText>
      </w:r>
      <w:r>
        <w:fldChar w:fldCharType="separate"/>
      </w:r>
      <w:r>
        <w:rPr>
          <w:noProof/>
        </w:rPr>
        <w:t>66</w:t>
      </w:r>
      <w:r>
        <w:fldChar w:fldCharType="end"/>
      </w:r>
      <w:r>
        <w:t>: Logs Page</w:t>
      </w:r>
      <w:bookmarkEnd w:id="2172"/>
      <w:bookmarkEnd w:id="2173"/>
    </w:p>
    <w:p w:rsidR="007467C0" w:rsidP="00686739" w:rsidRDefault="007467C0" w14:paraId="234831E3" w14:textId="3A98B8EF">
      <w:pPr>
        <w:jc w:val="center"/>
      </w:pPr>
      <w:del w:author="Moses, Robbie" w:date="2023-02-23T04:25:00Z" w:id="2174">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4:25:00Z" w:id="2175">
        <w:r w:rsidRPr="003013FC" w:rsid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007467C0" w:rsidP="007467C0" w:rsidRDefault="007467C0" w14:paraId="23AE9C65" w14:textId="77777777">
      <w:pPr>
        <w:pStyle w:val="Caption"/>
      </w:pPr>
      <w:bookmarkStart w:name="_Toc74556728" w:id="2176"/>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217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47632BEC" w14:textId="77777777">
        <w:trPr>
          <w:cantSplit/>
          <w:tblHeader/>
        </w:trPr>
        <w:tc>
          <w:tcPr>
            <w:tcW w:w="2592" w:type="dxa"/>
            <w:tcBorders>
              <w:top w:val="single" w:color="auto" w:sz="6" w:space="0"/>
              <w:bottom w:val="single" w:color="auto" w:sz="4" w:space="0"/>
              <w:right w:val="single" w:color="auto" w:sz="6" w:space="0"/>
            </w:tcBorders>
            <w:shd w:val="clear" w:color="auto" w:fill="60C03A"/>
          </w:tcPr>
          <w:p w:rsidR="007467C0" w:rsidP="00170D7D" w:rsidRDefault="007467C0" w14:paraId="7CB29ABE" w14:textId="77777777">
            <w:pPr>
              <w:pStyle w:val="TableHeader"/>
            </w:pPr>
            <w:r>
              <w:t>Field</w:t>
            </w:r>
          </w:p>
        </w:tc>
        <w:tc>
          <w:tcPr>
            <w:tcW w:w="5458" w:type="dxa"/>
            <w:tcBorders>
              <w:top w:val="single" w:color="auto" w:sz="6" w:space="0"/>
              <w:left w:val="nil"/>
              <w:bottom w:val="single" w:color="auto" w:sz="4" w:space="0"/>
            </w:tcBorders>
            <w:shd w:val="clear" w:color="auto" w:fill="60C03A"/>
          </w:tcPr>
          <w:p w:rsidR="007467C0" w:rsidP="00170D7D" w:rsidRDefault="007467C0" w14:paraId="6AE752DF" w14:textId="77777777">
            <w:pPr>
              <w:pStyle w:val="TableHeader"/>
            </w:pPr>
            <w:r>
              <w:t>Description</w:t>
            </w:r>
          </w:p>
        </w:tc>
      </w:tr>
      <w:tr w:rsidR="007467C0" w:rsidTr="006271D1" w14:paraId="51F29B41"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86739" w:rsidR="007467C0" w:rsidP="00686739" w:rsidRDefault="007467C0" w14:paraId="4298E0C4" w14:textId="77777777">
            <w:pPr>
              <w:pStyle w:val="TableBody"/>
              <w:rPr>
                <w:b/>
                <w:bCs/>
              </w:rPr>
            </w:pPr>
            <w:r w:rsidRPr="00686739">
              <w:rPr>
                <w:b/>
                <w:bCs/>
              </w:rPr>
              <w:t>Actions</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86739" w:rsidRDefault="007467C0" w14:paraId="7DF3857B" w14:textId="77777777">
            <w:pPr>
              <w:pStyle w:val="TableBody"/>
            </w:pPr>
            <w:r w:rsidRPr="00FB292A">
              <w:t>Shows the available actions that are allowed for the given each Log File entry</w:t>
            </w:r>
          </w:p>
          <w:p w:rsidRPr="00FB292A" w:rsidR="007467C0" w:rsidP="00686739" w:rsidRDefault="007467C0" w14:paraId="0254CE6D" w14:textId="77777777">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1">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rsidRPr="00FB292A" w:rsidR="007467C0" w:rsidP="00686739" w:rsidRDefault="007467C0" w14:paraId="0A7FE020" w14:textId="77777777">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2">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rsidRPr="00FB292A" w:rsidR="007467C0" w:rsidP="00686739" w:rsidRDefault="007467C0" w14:paraId="66C5EBC4" w14:textId="62FD040F">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author="Moses, Robbie" w:date="2023-02-13T03:53:00Z" w:id="2177">
              <w:r w:rsidRPr="00FB292A" w:rsidDel="00DE6E4B">
                <w:delText xml:space="preserve">on </w:delText>
              </w:r>
            </w:del>
            <w:ins w:author="Moses, Robbie" w:date="2023-02-13T03:53:00Z" w:id="2178">
              <w:r w:rsidR="00DE6E4B">
                <w:t>about</w:t>
              </w:r>
              <w:r w:rsidRPr="00FB292A" w:rsidR="00DE6E4B">
                <w:t xml:space="preserve"> </w:t>
              </w:r>
            </w:ins>
            <w:r w:rsidRPr="00FB292A">
              <w:t>viewing large files.</w:t>
            </w:r>
          </w:p>
        </w:tc>
      </w:tr>
      <w:tr w:rsidR="007467C0" w:rsidTr="006271D1" w14:paraId="5FD152CC"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86739" w:rsidR="007467C0" w:rsidP="00686739" w:rsidRDefault="007467C0" w14:paraId="633AEE18" w14:textId="77777777">
            <w:pPr>
              <w:pStyle w:val="TableBody"/>
              <w:rPr>
                <w:rFonts w:cs="Arial"/>
                <w:b/>
                <w:bCs/>
                <w:lang w:val="en-US" w:bidi="en-US"/>
              </w:rPr>
            </w:pPr>
            <w:r w:rsidRPr="00686739">
              <w:rPr>
                <w:rFonts w:cs="Arial"/>
                <w:b/>
                <w:bCs/>
                <w:lang w:val="en-US" w:bidi="en-US"/>
              </w:rPr>
              <w:t>Log File Name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86739" w:rsidRDefault="007467C0" w14:paraId="66CCF49F" w14:textId="77777777">
            <w:pPr>
              <w:pStyle w:val="TableBody"/>
            </w:pPr>
            <w:r w:rsidRPr="00FB292A">
              <w:t>Name of the log file that was generated. Clicking on the log file name will prompt the user to download it to the local computer to be viewed with a text file editor.</w:t>
            </w:r>
          </w:p>
        </w:tc>
      </w:tr>
      <w:tr w:rsidR="007467C0" w:rsidTr="006271D1" w14:paraId="6BB726ED"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86739" w:rsidR="007467C0" w:rsidP="00686739" w:rsidRDefault="007467C0" w14:paraId="7C62508B" w14:textId="77777777">
            <w:pPr>
              <w:pStyle w:val="TableBody"/>
              <w:rPr>
                <w:rFonts w:cs="Arial"/>
                <w:b/>
                <w:bCs/>
                <w:lang w:val="en-US" w:bidi="en-US"/>
              </w:rPr>
            </w:pPr>
            <w:r w:rsidRPr="00686739">
              <w:rPr>
                <w:rFonts w:cs="Arial"/>
                <w:b/>
                <w:bCs/>
                <w:lang w:val="en-US" w:bidi="en-US"/>
              </w:rPr>
              <w:t>Size</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86739" w:rsidRDefault="007467C0" w14:paraId="62B8EF09" w14:textId="77777777">
            <w:pPr>
              <w:pStyle w:val="TableBody"/>
            </w:pPr>
            <w:r w:rsidRPr="00FB292A">
              <w:t>Size of the file in bytes for each log file.</w:t>
            </w:r>
          </w:p>
        </w:tc>
      </w:tr>
      <w:tr w:rsidR="007467C0" w:rsidTr="006271D1" w14:paraId="6B2B7308" w14:textId="77777777">
        <w:trPr>
          <w:cantSplit/>
        </w:trPr>
        <w:tc>
          <w:tcPr>
            <w:tcW w:w="2592" w:type="dxa"/>
            <w:tcBorders>
              <w:top w:val="single" w:color="auto" w:sz="4" w:space="0"/>
              <w:left w:val="single" w:color="auto" w:sz="4" w:space="0"/>
              <w:bottom w:val="single" w:color="auto" w:sz="4" w:space="0"/>
              <w:right w:val="single" w:color="auto" w:sz="4" w:space="0"/>
            </w:tcBorders>
          </w:tcPr>
          <w:p w:rsidRPr="00686739" w:rsidR="007467C0" w:rsidP="00686739" w:rsidRDefault="007467C0" w14:paraId="6C5D3932" w14:textId="77777777">
            <w:pPr>
              <w:pStyle w:val="TableBody"/>
              <w:rPr>
                <w:rFonts w:cs="Arial"/>
                <w:b/>
                <w:bCs/>
                <w:lang w:val="en-US" w:bidi="en-US"/>
              </w:rPr>
            </w:pPr>
            <w:r w:rsidRPr="00686739">
              <w:rPr>
                <w:rFonts w:cs="Arial"/>
                <w:b/>
                <w:bCs/>
                <w:lang w:val="en-US" w:bidi="en-US"/>
              </w:rPr>
              <w:t>Timestamp</w:t>
            </w:r>
          </w:p>
        </w:tc>
        <w:tc>
          <w:tcPr>
            <w:tcW w:w="5458" w:type="dxa"/>
            <w:tcBorders>
              <w:top w:val="single" w:color="auto" w:sz="4" w:space="0"/>
              <w:left w:val="single" w:color="auto" w:sz="4" w:space="0"/>
              <w:bottom w:val="single" w:color="auto" w:sz="4" w:space="0"/>
              <w:right w:val="single" w:color="auto" w:sz="4" w:space="0"/>
            </w:tcBorders>
          </w:tcPr>
          <w:p w:rsidRPr="00FB292A" w:rsidR="007467C0" w:rsidP="00686739" w:rsidRDefault="007467C0" w14:paraId="4F6830F8" w14:textId="77777777">
            <w:pPr>
              <w:pStyle w:val="TableBody"/>
            </w:pPr>
            <w:r w:rsidRPr="00FB292A">
              <w:t>Timestamp of the Log file (generally this is the time the log was created, but it could also be the last time it was modified).</w:t>
            </w:r>
          </w:p>
        </w:tc>
      </w:tr>
    </w:tbl>
    <w:p w:rsidR="007467C0" w:rsidP="007467C0" w:rsidRDefault="007467C0" w14:paraId="0E8E0FFE" w14:textId="63AEB314">
      <w:pPr>
        <w:pStyle w:val="TopofSection"/>
      </w:pPr>
      <w:r w:rsidRPr="00326CDA">
        <w:t xml:space="preserve">Return To:  </w:t>
      </w:r>
      <w:del w:author="Moses, Robbie" w:date="2023-02-23T05:13:00Z" w:id="2179">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author="Moses, Robbie" w:date="2023-02-23T05:13:00Z" w:id="2180">
        <w:r w:rsidR="00C15C79">
          <w:fldChar w:fldCharType="begin"/>
        </w:r>
        <w:r w:rsidR="00C15C79">
          <w:instrText xml:space="preserve"> REF _Ref128021343 \h </w:instrText>
        </w:r>
      </w:ins>
      <w:r w:rsidR="00C15C79">
        <w:fldChar w:fldCharType="separate"/>
      </w:r>
      <w:ins w:author="Moses, Robbie" w:date="2023-02-23T05:13:00Z" w:id="2181">
        <w:r w:rsidR="00C15C79">
          <w:t>Maintenance Tab</w:t>
        </w:r>
        <w:r w:rsidR="00C15C79">
          <w:fldChar w:fldCharType="end"/>
        </w:r>
      </w:ins>
    </w:p>
    <w:p w:rsidR="00803E5A" w:rsidP="007467C0" w:rsidRDefault="00803E5A" w14:paraId="02A80779" w14:textId="77777777">
      <w:pPr>
        <w:pStyle w:val="TopofSection"/>
      </w:pPr>
    </w:p>
    <w:p w:rsidR="007467C0" w:rsidP="007467C0" w:rsidRDefault="007467C0" w14:paraId="093FB4D7" w14:textId="77E7408A">
      <w:pPr>
        <w:pStyle w:val="Heading3"/>
      </w:pPr>
      <w:bookmarkStart w:name="_Ref246140033" w:id="2182"/>
      <w:bookmarkStart w:name="_Toc74556421" w:id="2183"/>
      <w:bookmarkStart w:name="_Toc127491611" w:id="2184"/>
      <w:bookmarkStart w:name="_Toc128021144" w:id="2185"/>
      <w:del w:author="Moses, Robbie" w:date="2023-02-23T05:13:00Z" w:id="2186">
        <w:r w:rsidDel="00C15C79">
          <w:delText>System</w:delText>
        </w:r>
      </w:del>
      <w:ins w:author="Moses, Robbie" w:date="2023-02-23T05:13:00Z" w:id="2187">
        <w:r w:rsidR="00C15C79">
          <w:t>Maintenance</w:t>
        </w:r>
      </w:ins>
      <w:r>
        <w:rPr>
          <w:rFonts w:ascii="Wingdings" w:hAnsi="Wingdings"/>
        </w:rPr>
        <w:t></w:t>
      </w:r>
      <w:r>
        <w:t>About</w:t>
      </w:r>
      <w:bookmarkEnd w:id="2182"/>
      <w:bookmarkEnd w:id="2183"/>
      <w:bookmarkEnd w:id="2184"/>
      <w:bookmarkEnd w:id="2185"/>
    </w:p>
    <w:p w:rsidR="007467C0" w:rsidP="00686739" w:rsidRDefault="007467C0" w14:paraId="6C094769" w14:textId="77777777">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rsidR="007467C0" w:rsidP="00686739" w:rsidRDefault="007467C0" w14:paraId="3B0586E6" w14:textId="647B2F3C">
      <w:pPr>
        <w:pStyle w:val="BodyText"/>
      </w:pPr>
      <w:r>
        <w:t xml:space="preserve">The user </w:t>
      </w:r>
      <w:del w:author="Moses, Robbie" w:date="2023-02-13T03:53:00Z" w:id="2188">
        <w:r w:rsidDel="00EA6F28">
          <w:delText>is able to</w:delText>
        </w:r>
      </w:del>
      <w:ins w:author="Moses, Robbie" w:date="2023-02-13T03:53:00Z" w:id="2189">
        <w:r w:rsidR="00EA6F28">
          <w:t>can</w:t>
        </w:r>
      </w:ins>
      <w:r>
        <w:t xml:space="preserve"> see the current version and build of the application as well as access the NCR Support website. This page also displays the user’s last successful and failed login time.</w:t>
      </w:r>
    </w:p>
    <w:p w:rsidR="007467C0" w:rsidP="00686739" w:rsidRDefault="007467C0" w14:paraId="5E14F3DA" w14:textId="77777777">
      <w:pPr>
        <w:pStyle w:val="BodyText"/>
      </w:pPr>
      <w:r w:rsidRPr="00A875AE">
        <w:t>This page is for informational purposes only.</w:t>
      </w:r>
    </w:p>
    <w:p w:rsidR="007467C0" w:rsidP="007467C0" w:rsidRDefault="007467C0" w14:paraId="63DDF103" w14:textId="77777777">
      <w:pPr>
        <w:pStyle w:val="Caption"/>
        <w:rPr>
          <w:noProof/>
          <w:lang w:val="en-US"/>
        </w:rPr>
      </w:pPr>
      <w:bookmarkStart w:name="_Toc74556499" w:id="2190"/>
      <w:bookmarkStart w:name="_Toc128022176" w:id="2191"/>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2190"/>
      <w:bookmarkEnd w:id="2191"/>
    </w:p>
    <w:p w:rsidR="007467C0" w:rsidP="00F162A9" w:rsidRDefault="007467C0" w14:paraId="5473E159" w14:textId="1EBCB9CF">
      <w:pPr>
        <w:spacing w:after="0" w:line="240" w:lineRule="auto"/>
        <w:jc w:val="center"/>
      </w:pPr>
      <w:del w:author="Moses, Robbie" w:date="2023-02-23T04:27:00Z" w:id="2192">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4:27:00Z" w:id="2193">
        <w:r w:rsidRPr="007E057F" w:rsid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326CDA" w:rsidR="007467C0" w:rsidP="00F162A9" w:rsidRDefault="007467C0" w14:paraId="7C98E453" w14:textId="77D3363C">
      <w:pPr>
        <w:pStyle w:val="TopofSection"/>
        <w:spacing w:after="0" w:line="240" w:lineRule="auto"/>
      </w:pPr>
      <w:r w:rsidRPr="00326CDA">
        <w:t xml:space="preserve">Return To:  </w:t>
      </w:r>
      <w:del w:author="Moses, Robbie" w:date="2023-02-23T05:13:00Z" w:id="2194">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author="Moses, Robbie" w:date="2023-02-23T05:13:00Z" w:id="2195">
        <w:r w:rsidR="008E3C76">
          <w:fldChar w:fldCharType="begin"/>
        </w:r>
        <w:r w:rsidR="008E3C76">
          <w:instrText xml:space="preserve"> REF _Ref128021343 \h </w:instrText>
        </w:r>
      </w:ins>
      <w:r w:rsidR="008E3C76">
        <w:fldChar w:fldCharType="separate"/>
      </w:r>
      <w:ins w:author="Moses, Robbie" w:date="2023-02-23T05:13:00Z" w:id="2196">
        <w:r w:rsidR="008E3C76">
          <w:t>Maintenance Tab</w:t>
        </w:r>
        <w:r w:rsidR="008E3C76">
          <w:fldChar w:fldCharType="end"/>
        </w:r>
      </w:ins>
    </w:p>
    <w:p w:rsidRPr="00326CDA" w:rsidR="007467C0" w:rsidP="007467C0" w:rsidRDefault="007467C0" w14:paraId="107C51EB" w14:textId="77777777">
      <w:pPr>
        <w:pStyle w:val="TopofSection"/>
      </w:pPr>
    </w:p>
    <w:p w:rsidR="007467C0" w:rsidP="005B05FC" w:rsidRDefault="007467C0" w14:paraId="0C5F7153" w14:textId="77777777">
      <w:pPr>
        <w:pStyle w:val="Heading1"/>
      </w:pPr>
      <w:bookmarkStart w:name="_Ref245707339" w:id="2197"/>
      <w:bookmarkStart w:name="_Toc74556422" w:id="2198"/>
      <w:bookmarkStart w:name="_Toc127491612" w:id="2199"/>
      <w:bookmarkStart w:name="_Toc128021145" w:id="2200"/>
      <w:r>
        <w:t>Reports Tab</w:t>
      </w:r>
      <w:bookmarkEnd w:id="2197"/>
      <w:bookmarkEnd w:id="2198"/>
      <w:bookmarkEnd w:id="2199"/>
      <w:bookmarkEnd w:id="2200"/>
    </w:p>
    <w:p w:rsidR="007467C0" w:rsidP="004061CA" w:rsidRDefault="007467C0" w14:paraId="448B4588" w14:textId="77777777">
      <w:pPr>
        <w:pStyle w:val="BodyText"/>
        <w:rPr>
          <w:rFonts w:eastAsia="MS Mincho"/>
        </w:rPr>
      </w:pPr>
      <w:r>
        <w:rPr>
          <w:rFonts w:eastAsia="MS Mincho"/>
        </w:rPr>
        <w:t xml:space="preserve">OptiVault reporting functionality captures and presents information generated during normal processes. </w:t>
      </w:r>
    </w:p>
    <w:p w:rsidR="007467C0" w:rsidP="004061CA" w:rsidRDefault="007467C0" w14:paraId="2DF75E14" w14:textId="77777777">
      <w:pPr>
        <w:pStyle w:val="BodyText"/>
      </w:pPr>
      <w:r>
        <w:t>The following is a summary of the information that will be covered along with hyperlinks to each topic:</w:t>
      </w:r>
    </w:p>
    <w:p w:rsidR="007467C0" w:rsidP="004061CA" w:rsidRDefault="007467C0" w14:paraId="05E0FFC8" w14:textId="77777777">
      <w:pPr>
        <w:pStyle w:val="ListBullet"/>
      </w:pPr>
      <w:r>
        <w:fldChar w:fldCharType="begin"/>
      </w:r>
      <w:r>
        <w:instrText xml:space="preserve"> REF _Ref245721684 \h  \* MERGEFORMAT </w:instrText>
      </w:r>
      <w:r>
        <w:fldChar w:fldCharType="separate"/>
      </w:r>
      <w:r>
        <w:t>Reports Overview</w:t>
      </w:r>
      <w:r>
        <w:fldChar w:fldCharType="end"/>
      </w:r>
    </w:p>
    <w:p w:rsidR="007467C0" w:rsidP="005B05FC" w:rsidRDefault="007467C0" w14:paraId="23C15F52" w14:textId="5EDBC6F5">
      <w:pPr>
        <w:pStyle w:val="ListBullet"/>
      </w:pPr>
      <w:r>
        <w:fldChar w:fldCharType="begin"/>
      </w:r>
      <w:r>
        <w:instrText xml:space="preserve"> REF _Ref245721690 \h  \* MERGEFORMAT </w:instrText>
      </w:r>
      <w:r>
        <w:fldChar w:fldCharType="separate"/>
      </w:r>
      <w:r>
        <w:t>Report Basics</w:t>
      </w:r>
      <w:r>
        <w:fldChar w:fldCharType="end"/>
      </w:r>
      <w:r w:rsidR="005B05FC">
        <w:t>z</w:t>
      </w:r>
    </w:p>
    <w:p w:rsidR="007467C0" w:rsidP="004061CA" w:rsidRDefault="007467C0" w14:paraId="4C728117" w14:textId="77777777">
      <w:pPr>
        <w:pStyle w:val="ListBullet"/>
      </w:pPr>
      <w:r>
        <w:fldChar w:fldCharType="begin"/>
      </w:r>
      <w:r>
        <w:instrText xml:space="preserve"> REF _Ref245721693 \h  \* MERGEFORMAT </w:instrText>
      </w:r>
      <w:r>
        <w:fldChar w:fldCharType="separate"/>
      </w:r>
      <w:r>
        <w:t>Processing Reports</w:t>
      </w:r>
      <w:r>
        <w:fldChar w:fldCharType="end"/>
      </w:r>
    </w:p>
    <w:p w:rsidR="007467C0" w:rsidP="004061CA" w:rsidRDefault="007467C0" w14:paraId="5FCF20F3" w14:textId="77777777">
      <w:pPr>
        <w:pStyle w:val="ListBullet"/>
      </w:pPr>
      <w:r>
        <w:fldChar w:fldCharType="begin"/>
      </w:r>
      <w:r>
        <w:instrText xml:space="preserve"> REF _Ref245721699 \h  \* MERGEFORMAT </w:instrText>
      </w:r>
      <w:r>
        <w:fldChar w:fldCharType="separate"/>
      </w:r>
      <w:r>
        <w:t>History Reports</w:t>
      </w:r>
      <w:r>
        <w:fldChar w:fldCharType="end"/>
      </w:r>
    </w:p>
    <w:p w:rsidR="007467C0" w:rsidP="004061CA" w:rsidRDefault="007467C0" w14:paraId="28300310" w14:textId="77777777">
      <w:pPr>
        <w:pStyle w:val="ListBullet"/>
      </w:pPr>
      <w:r>
        <w:fldChar w:fldCharType="begin"/>
      </w:r>
      <w:r>
        <w:instrText xml:space="preserve"> REF _Ref245721702 \h  \* MERGEFORMAT </w:instrText>
      </w:r>
      <w:r>
        <w:fldChar w:fldCharType="separate"/>
      </w:r>
      <w:r>
        <w:t>Planning Reports</w:t>
      </w:r>
      <w:r>
        <w:fldChar w:fldCharType="end"/>
      </w:r>
    </w:p>
    <w:p w:rsidR="007467C0" w:rsidP="004061CA" w:rsidRDefault="007467C0" w14:paraId="54F24F28" w14:textId="77777777">
      <w:pPr>
        <w:pStyle w:val="ListBullet"/>
      </w:pPr>
      <w:r>
        <w:fldChar w:fldCharType="begin"/>
      </w:r>
      <w:r>
        <w:instrText xml:space="preserve"> REF _Ref245721707 \h  \* MERGEFORMAT </w:instrText>
      </w:r>
      <w:r>
        <w:fldChar w:fldCharType="separate"/>
      </w:r>
      <w:r>
        <w:t>Management Information Reports</w:t>
      </w:r>
      <w:r>
        <w:fldChar w:fldCharType="end"/>
      </w:r>
    </w:p>
    <w:p w:rsidR="007467C0" w:rsidP="004061CA" w:rsidRDefault="007467C0" w14:paraId="6ED3A345" w14:textId="521AA237">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rsidR="007467C0" w:rsidP="007467C0" w:rsidRDefault="007467C0" w14:paraId="482B83EE" w14:textId="77777777">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rsidR="007467C0" w:rsidP="007467C0" w:rsidRDefault="007467C0" w14:paraId="6C2F18DB" w14:textId="77777777"/>
    <w:p w:rsidR="007467C0" w:rsidP="007467C0" w:rsidRDefault="007467C0" w14:paraId="65D96F4F" w14:textId="77777777">
      <w:pPr>
        <w:pStyle w:val="Heading3"/>
      </w:pPr>
      <w:bookmarkStart w:name="_Ref245721684" w:id="2201"/>
      <w:bookmarkStart w:name="_Toc74556423" w:id="2202"/>
      <w:bookmarkStart w:name="_Toc127491613" w:id="2203"/>
      <w:bookmarkStart w:name="_Toc128021146" w:id="2204"/>
      <w:r>
        <w:t>Reports Overview</w:t>
      </w:r>
      <w:bookmarkEnd w:id="2201"/>
      <w:bookmarkEnd w:id="2202"/>
      <w:bookmarkEnd w:id="2203"/>
      <w:bookmarkEnd w:id="2204"/>
    </w:p>
    <w:p w:rsidR="007467C0" w:rsidP="004061CA" w:rsidRDefault="007467C0" w14:paraId="61901D50" w14:textId="77777777">
      <w:pPr>
        <w:pStyle w:val="BodyText"/>
        <w:rPr>
          <w:rFonts w:eastAsia="MS Mincho"/>
        </w:rPr>
      </w:pPr>
      <w:r>
        <w:rPr>
          <w:rFonts w:eastAsia="MS Mincho"/>
        </w:rPr>
        <w:t>The reports are broken into 4 sections and are summarized in the table below.</w:t>
      </w:r>
    </w:p>
    <w:p w:rsidR="007467C0" w:rsidP="007467C0" w:rsidRDefault="007467C0" w14:paraId="70C16A50" w14:textId="77777777">
      <w:pPr>
        <w:pStyle w:val="Caption"/>
      </w:pPr>
      <w:bookmarkStart w:name="_Toc74556729" w:id="2205"/>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220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92"/>
        <w:gridCol w:w="5458"/>
      </w:tblGrid>
      <w:tr w:rsidR="007467C0" w:rsidTr="006271D1" w14:paraId="46B7FF2B" w14:textId="77777777">
        <w:trPr>
          <w:cantSplit/>
        </w:trPr>
        <w:tc>
          <w:tcPr>
            <w:tcW w:w="2592" w:type="dxa"/>
            <w:tcBorders>
              <w:top w:val="single" w:color="auto" w:sz="6" w:space="0"/>
              <w:bottom w:val="double" w:color="auto" w:sz="6" w:space="0"/>
              <w:right w:val="single" w:color="auto" w:sz="6" w:space="0"/>
            </w:tcBorders>
            <w:shd w:val="clear" w:color="auto" w:fill="60C03A"/>
          </w:tcPr>
          <w:p w:rsidR="007467C0" w:rsidP="00170D7D" w:rsidRDefault="007467C0" w14:paraId="4718809D" w14:textId="77777777">
            <w:pPr>
              <w:pStyle w:val="TableHeader"/>
            </w:pPr>
            <w:r>
              <w:t>Report Name</w:t>
            </w:r>
          </w:p>
        </w:tc>
        <w:tc>
          <w:tcPr>
            <w:tcW w:w="5458" w:type="dxa"/>
            <w:tcBorders>
              <w:top w:val="single" w:color="auto" w:sz="6" w:space="0"/>
              <w:left w:val="nil"/>
              <w:bottom w:val="double" w:color="auto" w:sz="6" w:space="0"/>
            </w:tcBorders>
            <w:shd w:val="clear" w:color="auto" w:fill="60C03A"/>
          </w:tcPr>
          <w:p w:rsidR="007467C0" w:rsidP="00170D7D" w:rsidRDefault="007467C0" w14:paraId="120AE320" w14:textId="77777777">
            <w:pPr>
              <w:pStyle w:val="TableHeader"/>
            </w:pPr>
            <w:r>
              <w:t>Report Output</w:t>
            </w:r>
          </w:p>
        </w:tc>
      </w:tr>
      <w:tr w:rsidR="007467C0" w:rsidTr="006271D1" w14:paraId="6BA4060E" w14:textId="77777777">
        <w:trPr>
          <w:cantSplit/>
        </w:trPr>
        <w:tc>
          <w:tcPr>
            <w:tcW w:w="8050" w:type="dxa"/>
            <w:gridSpan w:val="2"/>
            <w:tcBorders>
              <w:top w:val="single" w:color="auto" w:sz="6" w:space="0"/>
              <w:bottom w:val="double" w:color="auto" w:sz="6" w:space="0"/>
            </w:tcBorders>
            <w:shd w:val="clear" w:color="auto" w:fill="60C03A"/>
          </w:tcPr>
          <w:p w:rsidR="007467C0" w:rsidP="00170D7D" w:rsidRDefault="007467C0" w14:paraId="1BC4E579" w14:textId="77777777">
            <w:pPr>
              <w:pStyle w:val="TableHeader"/>
            </w:pPr>
            <w:r>
              <w:t>Processing Reports</w:t>
            </w:r>
          </w:p>
        </w:tc>
      </w:tr>
      <w:tr w:rsidR="007467C0" w:rsidTr="006271D1" w14:paraId="066A62A1"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0E8942A5" w14:textId="77777777">
            <w:pPr>
              <w:pStyle w:val="TableBody"/>
              <w:rPr>
                <w:rFonts w:eastAsia="MS Mincho"/>
              </w:rPr>
            </w:pPr>
            <w:r w:rsidRPr="00FB292A">
              <w:rPr>
                <w:rFonts w:eastAsia="MS Mincho"/>
              </w:rPr>
              <w:t>Aggregation Results</w:t>
            </w:r>
          </w:p>
        </w:tc>
        <w:tc>
          <w:tcPr>
            <w:tcW w:w="5458" w:type="dxa"/>
            <w:tcBorders>
              <w:top w:val="single" w:color="auto" w:sz="6" w:space="0"/>
              <w:left w:val="single" w:color="auto" w:sz="6" w:space="0"/>
              <w:bottom w:val="single" w:color="auto" w:sz="6" w:space="0"/>
            </w:tcBorders>
          </w:tcPr>
          <w:p w:rsidRPr="00FB292A" w:rsidR="007467C0" w:rsidP="004061CA" w:rsidRDefault="007467C0" w14:paraId="42CE7BA6" w14:textId="77777777">
            <w:pPr>
              <w:pStyle w:val="TableBody"/>
              <w:rPr>
                <w:rFonts w:eastAsia="MS Mincho"/>
              </w:rPr>
            </w:pPr>
            <w:r w:rsidRPr="00FB292A">
              <w:rPr>
                <w:rFonts w:eastAsia="MS Mincho"/>
              </w:rPr>
              <w:t>Displays the results of the aggregation processing during the recommendation process</w:t>
            </w:r>
          </w:p>
        </w:tc>
      </w:tr>
      <w:tr w:rsidR="007467C0" w:rsidTr="006271D1" w14:paraId="5EF5EFAE"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3A566D5E" w14:textId="77777777">
            <w:pPr>
              <w:pStyle w:val="TableBody"/>
              <w:rPr>
                <w:rFonts w:eastAsia="MS Mincho"/>
              </w:rPr>
            </w:pPr>
            <w:r w:rsidRPr="00FB292A">
              <w:rPr>
                <w:rFonts w:eastAsia="MS Mincho"/>
              </w:rPr>
              <w:t>Aggregation Summary Results</w:t>
            </w:r>
          </w:p>
        </w:tc>
        <w:tc>
          <w:tcPr>
            <w:tcW w:w="5458" w:type="dxa"/>
            <w:tcBorders>
              <w:top w:val="single" w:color="auto" w:sz="6" w:space="0"/>
              <w:left w:val="single" w:color="auto" w:sz="6" w:space="0"/>
              <w:bottom w:val="single" w:color="auto" w:sz="6" w:space="0"/>
            </w:tcBorders>
          </w:tcPr>
          <w:p w:rsidRPr="00FB292A" w:rsidR="007467C0" w:rsidP="004061CA" w:rsidRDefault="007467C0" w14:paraId="20AE6F70" w14:textId="77777777">
            <w:pPr>
              <w:pStyle w:val="TableBody"/>
            </w:pPr>
            <w:r w:rsidRPr="00FB292A">
              <w:t>Shows a summary of the results of the Aggregation process</w:t>
            </w:r>
          </w:p>
        </w:tc>
      </w:tr>
      <w:tr w:rsidR="007467C0" w:rsidTr="006271D1" w14:paraId="09D10F6D"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1BF8D7CE" w14:textId="77777777">
            <w:pPr>
              <w:pStyle w:val="TableBody"/>
              <w:rPr>
                <w:rFonts w:eastAsia="MS Mincho"/>
              </w:rPr>
            </w:pPr>
            <w:r w:rsidRPr="00FB292A">
              <w:rPr>
                <w:rFonts w:eastAsia="MS Mincho"/>
              </w:rPr>
              <w:t>Recommendation Results</w:t>
            </w:r>
          </w:p>
        </w:tc>
        <w:tc>
          <w:tcPr>
            <w:tcW w:w="5458" w:type="dxa"/>
            <w:tcBorders>
              <w:top w:val="single" w:color="auto" w:sz="6" w:space="0"/>
              <w:left w:val="single" w:color="auto" w:sz="6" w:space="0"/>
              <w:bottom w:val="single" w:color="auto" w:sz="6" w:space="0"/>
            </w:tcBorders>
          </w:tcPr>
          <w:p w:rsidRPr="00FB292A" w:rsidR="007467C0" w:rsidP="004061CA" w:rsidRDefault="007467C0" w14:paraId="347BBB66" w14:textId="77777777">
            <w:pPr>
              <w:pStyle w:val="TableBody"/>
            </w:pPr>
            <w:r w:rsidRPr="00FB292A">
              <w:t>Displays the results from the previous recommendation process run.</w:t>
            </w:r>
          </w:p>
        </w:tc>
      </w:tr>
      <w:tr w:rsidR="007467C0" w:rsidTr="006271D1" w14:paraId="6C262661"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34497422" w14:textId="77777777">
            <w:pPr>
              <w:pStyle w:val="TableBody"/>
              <w:rPr>
                <w:rFonts w:eastAsia="MS Mincho"/>
              </w:rPr>
            </w:pPr>
            <w:r w:rsidRPr="00FB292A">
              <w:rPr>
                <w:rFonts w:eastAsia="MS Mincho"/>
              </w:rPr>
              <w:t>Recommendation Validation Results</w:t>
            </w:r>
          </w:p>
        </w:tc>
        <w:tc>
          <w:tcPr>
            <w:tcW w:w="5458" w:type="dxa"/>
            <w:tcBorders>
              <w:top w:val="single" w:color="auto" w:sz="6" w:space="0"/>
              <w:left w:val="single" w:color="auto" w:sz="6" w:space="0"/>
              <w:bottom w:val="single" w:color="auto" w:sz="6" w:space="0"/>
            </w:tcBorders>
          </w:tcPr>
          <w:p w:rsidRPr="00FB292A" w:rsidR="007467C0" w:rsidP="004061CA" w:rsidRDefault="007467C0" w14:paraId="00F90449" w14:textId="77777777">
            <w:pPr>
              <w:pStyle w:val="TableBody"/>
              <w:rPr>
                <w:rFonts w:eastAsia="MS Mincho"/>
              </w:rPr>
            </w:pPr>
            <w:r w:rsidRPr="00FB292A">
              <w:rPr>
                <w:rFonts w:eastAsia="MS Mincho"/>
              </w:rPr>
              <w:t>Shows a summary of the results of the Recommendation Validation Process</w:t>
            </w:r>
          </w:p>
        </w:tc>
      </w:tr>
      <w:tr w:rsidR="007467C0" w:rsidTr="006271D1" w14:paraId="6BCEBE98"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0E9B4A7C" w14:textId="77777777">
            <w:pPr>
              <w:pStyle w:val="TableBody"/>
              <w:rPr>
                <w:rFonts w:eastAsia="MS Mincho"/>
              </w:rPr>
            </w:pPr>
            <w:r w:rsidRPr="00FB292A">
              <w:rPr>
                <w:rFonts w:eastAsia="MS Mincho"/>
              </w:rPr>
              <w:t>Commercial Consolidation Results</w:t>
            </w:r>
          </w:p>
        </w:tc>
        <w:tc>
          <w:tcPr>
            <w:tcW w:w="5458" w:type="dxa"/>
            <w:tcBorders>
              <w:top w:val="single" w:color="auto" w:sz="6" w:space="0"/>
              <w:left w:val="single" w:color="auto" w:sz="6" w:space="0"/>
              <w:bottom w:val="single" w:color="auto" w:sz="6" w:space="0"/>
            </w:tcBorders>
          </w:tcPr>
          <w:p w:rsidRPr="00FB292A" w:rsidR="007467C0" w:rsidP="004061CA" w:rsidRDefault="007467C0" w14:paraId="76851DA2" w14:textId="77777777">
            <w:pPr>
              <w:pStyle w:val="TableBody"/>
              <w:rPr>
                <w:rFonts w:eastAsia="MS Mincho"/>
              </w:rPr>
            </w:pPr>
            <w:r w:rsidRPr="00FB292A">
              <w:rPr>
                <w:rFonts w:eastAsia="MS Mincho"/>
              </w:rPr>
              <w:t>Displays the results from the previous commercial consolidation process run.</w:t>
            </w:r>
          </w:p>
        </w:tc>
      </w:tr>
      <w:tr w:rsidR="007467C0" w:rsidTr="006271D1" w14:paraId="4D319D28" w14:textId="77777777">
        <w:trPr>
          <w:cantSplit/>
        </w:trPr>
        <w:tc>
          <w:tcPr>
            <w:tcW w:w="8050" w:type="dxa"/>
            <w:gridSpan w:val="2"/>
            <w:tcBorders>
              <w:top w:val="single" w:color="auto" w:sz="6" w:space="0"/>
              <w:bottom w:val="double" w:color="auto" w:sz="6" w:space="0"/>
            </w:tcBorders>
            <w:shd w:val="clear" w:color="auto" w:fill="60C03A"/>
          </w:tcPr>
          <w:p w:rsidR="007467C0" w:rsidP="00170D7D" w:rsidRDefault="007467C0" w14:paraId="7572B90A" w14:textId="77777777">
            <w:pPr>
              <w:pStyle w:val="TableHeader"/>
            </w:pPr>
            <w:r>
              <w:t>History Reports</w:t>
            </w:r>
          </w:p>
        </w:tc>
      </w:tr>
      <w:tr w:rsidR="007467C0" w:rsidTr="006271D1" w14:paraId="1DE25D99"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0366F05C" w14:textId="77777777">
            <w:pPr>
              <w:pStyle w:val="TableBody"/>
              <w:rPr>
                <w:rFonts w:eastAsia="MS Mincho"/>
              </w:rPr>
            </w:pPr>
            <w:r w:rsidRPr="00FB292A">
              <w:rPr>
                <w:rFonts w:eastAsia="MS Mincho"/>
              </w:rPr>
              <w:t>Commercial History</w:t>
            </w:r>
          </w:p>
        </w:tc>
        <w:tc>
          <w:tcPr>
            <w:tcW w:w="5458" w:type="dxa"/>
            <w:tcBorders>
              <w:top w:val="single" w:color="auto" w:sz="6" w:space="0"/>
              <w:left w:val="single" w:color="auto" w:sz="6" w:space="0"/>
              <w:bottom w:val="single" w:color="auto" w:sz="6" w:space="0"/>
            </w:tcBorders>
          </w:tcPr>
          <w:p w:rsidRPr="00FB292A" w:rsidR="007467C0" w:rsidP="004061CA" w:rsidRDefault="007467C0" w14:paraId="1F1FB152" w14:textId="2558B562">
            <w:pPr>
              <w:pStyle w:val="TableBody"/>
              <w:rPr>
                <w:rFonts w:eastAsia="MS Mincho"/>
              </w:rPr>
            </w:pPr>
            <w:r w:rsidRPr="00FB292A">
              <w:rPr>
                <w:rFonts w:eastAsia="MS Mincho"/>
              </w:rPr>
              <w:t xml:space="preserve">Displays the commercial history </w:t>
            </w:r>
            <w:r w:rsidR="00EA6F28">
              <w:rPr>
                <w:rFonts w:eastAsia="MS Mincho"/>
              </w:rPr>
              <w:t>of</w:t>
            </w:r>
            <w:r w:rsidRPr="00FB292A" w:rsidR="00EA6F28">
              <w:rPr>
                <w:rFonts w:eastAsia="MS Mincho"/>
              </w:rPr>
              <w:t xml:space="preserve"> </w:t>
            </w:r>
            <w:r w:rsidRPr="00FB292A">
              <w:rPr>
                <w:rFonts w:eastAsia="MS Mincho"/>
              </w:rPr>
              <w:t>the selected Cashpoint</w:t>
            </w:r>
          </w:p>
        </w:tc>
      </w:tr>
      <w:tr w:rsidR="007467C0" w:rsidTr="006271D1" w14:paraId="6E92A33D"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102D8303" w14:textId="77777777">
            <w:pPr>
              <w:pStyle w:val="TableBody"/>
              <w:rPr>
                <w:rFonts w:eastAsia="MS Mincho"/>
              </w:rPr>
            </w:pPr>
            <w:r w:rsidRPr="00FB292A">
              <w:rPr>
                <w:rFonts w:eastAsia="MS Mincho"/>
              </w:rPr>
              <w:t>Custodial Inventory History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3D07C80E" w14:textId="77777777">
            <w:pPr>
              <w:pStyle w:val="TableBody"/>
              <w:rPr>
                <w:rFonts w:eastAsia="MS Mincho"/>
              </w:rPr>
            </w:pPr>
            <w:r w:rsidRPr="00FB292A">
              <w:rPr>
                <w:rFonts w:eastAsia="MS Mincho"/>
              </w:rPr>
              <w:t>Reports the historical balances and transactions for the Custodial Inventory for the selected dates.</w:t>
            </w:r>
          </w:p>
        </w:tc>
      </w:tr>
      <w:tr w:rsidR="007467C0" w:rsidTr="006271D1" w14:paraId="4384109B"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0A8D596B" w14:textId="77777777">
            <w:pPr>
              <w:pStyle w:val="TableBody"/>
              <w:rPr>
                <w:rFonts w:eastAsia="MS Mincho"/>
              </w:rPr>
            </w:pPr>
            <w:r w:rsidRPr="00FB292A">
              <w:rPr>
                <w:rFonts w:eastAsia="MS Mincho"/>
              </w:rPr>
              <w:t>Vault Orders</w:t>
            </w:r>
          </w:p>
        </w:tc>
        <w:tc>
          <w:tcPr>
            <w:tcW w:w="5458" w:type="dxa"/>
            <w:tcBorders>
              <w:top w:val="single" w:color="auto" w:sz="6" w:space="0"/>
              <w:left w:val="single" w:color="auto" w:sz="6" w:space="0"/>
              <w:bottom w:val="single" w:color="auto" w:sz="6" w:space="0"/>
            </w:tcBorders>
          </w:tcPr>
          <w:p w:rsidRPr="00FB292A" w:rsidR="007467C0" w:rsidP="004061CA" w:rsidRDefault="007467C0" w14:paraId="6BAC13E4" w14:textId="77777777">
            <w:pPr>
              <w:pStyle w:val="TableBody"/>
              <w:rPr>
                <w:rFonts w:eastAsia="MS Mincho"/>
              </w:rPr>
            </w:pPr>
            <w:r w:rsidRPr="00FB292A">
              <w:rPr>
                <w:rFonts w:eastAsia="MS Mincho"/>
              </w:rPr>
              <w:t>Displays a report of the vault orders for the Cashpoints and dates selected.</w:t>
            </w:r>
          </w:p>
        </w:tc>
      </w:tr>
      <w:tr w:rsidR="007467C0" w:rsidTr="006271D1" w14:paraId="53C5E1E7"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3C7DF109" w14:textId="77777777">
            <w:pPr>
              <w:pStyle w:val="TableBody"/>
              <w:rPr>
                <w:rFonts w:eastAsia="MS Mincho"/>
              </w:rPr>
            </w:pPr>
            <w:r w:rsidRPr="00FB292A">
              <w:rPr>
                <w:rFonts w:eastAsia="MS Mincho"/>
              </w:rPr>
              <w:t>Vault Recommendations</w:t>
            </w:r>
          </w:p>
        </w:tc>
        <w:tc>
          <w:tcPr>
            <w:tcW w:w="5458" w:type="dxa"/>
            <w:tcBorders>
              <w:top w:val="single" w:color="auto" w:sz="6" w:space="0"/>
              <w:left w:val="single" w:color="auto" w:sz="6" w:space="0"/>
              <w:bottom w:val="single" w:color="auto" w:sz="6" w:space="0"/>
            </w:tcBorders>
          </w:tcPr>
          <w:p w:rsidRPr="00FB292A" w:rsidR="007467C0" w:rsidP="004061CA" w:rsidRDefault="007467C0" w14:paraId="4694C13B" w14:textId="77777777">
            <w:pPr>
              <w:pStyle w:val="TableBody"/>
              <w:rPr>
                <w:rFonts w:eastAsia="MS Mincho"/>
              </w:rPr>
            </w:pPr>
            <w:r w:rsidRPr="00FB292A">
              <w:rPr>
                <w:rFonts w:eastAsia="MS Mincho"/>
              </w:rPr>
              <w:t>Displays a report of the vault recommendations for the Cashpoints and the dates selected.</w:t>
            </w:r>
          </w:p>
        </w:tc>
      </w:tr>
      <w:tr w:rsidR="007467C0" w:rsidTr="006271D1" w14:paraId="2DFD0818"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69784337" w14:textId="77777777">
            <w:pPr>
              <w:pStyle w:val="TableBody"/>
              <w:rPr>
                <w:rFonts w:eastAsia="MS Mincho"/>
              </w:rPr>
            </w:pPr>
            <w:r w:rsidRPr="00FB292A">
              <w:rPr>
                <w:rFonts w:eastAsia="MS Mincho"/>
              </w:rPr>
              <w:t>Vault Variance</w:t>
            </w:r>
          </w:p>
        </w:tc>
        <w:tc>
          <w:tcPr>
            <w:tcW w:w="5458" w:type="dxa"/>
            <w:tcBorders>
              <w:top w:val="single" w:color="auto" w:sz="6" w:space="0"/>
              <w:left w:val="single" w:color="auto" w:sz="6" w:space="0"/>
              <w:bottom w:val="single" w:color="auto" w:sz="6" w:space="0"/>
            </w:tcBorders>
          </w:tcPr>
          <w:p w:rsidRPr="00FB292A" w:rsidR="007467C0" w:rsidP="004061CA" w:rsidRDefault="007467C0" w14:paraId="45B78F30" w14:textId="77777777">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rsidTr="006271D1" w14:paraId="7B57B58C" w14:textId="77777777">
        <w:trPr>
          <w:cantSplit/>
        </w:trPr>
        <w:tc>
          <w:tcPr>
            <w:tcW w:w="2592" w:type="dxa"/>
            <w:tcBorders>
              <w:top w:val="nil"/>
              <w:bottom w:val="single" w:color="auto" w:sz="6" w:space="0"/>
              <w:right w:val="single" w:color="auto" w:sz="6" w:space="0"/>
            </w:tcBorders>
          </w:tcPr>
          <w:p w:rsidRPr="00FB292A" w:rsidR="007467C0" w:rsidP="004061CA" w:rsidRDefault="007467C0" w14:paraId="5F2C4A86" w14:textId="77777777">
            <w:pPr>
              <w:pStyle w:val="TableBody"/>
            </w:pPr>
            <w:r w:rsidRPr="00FB292A">
              <w:t xml:space="preserve">CI Position (History) </w:t>
            </w:r>
          </w:p>
        </w:tc>
        <w:tc>
          <w:tcPr>
            <w:tcW w:w="5458" w:type="dxa"/>
            <w:tcBorders>
              <w:top w:val="nil"/>
              <w:left w:val="single" w:color="auto" w:sz="6" w:space="0"/>
              <w:bottom w:val="single" w:color="auto" w:sz="6" w:space="0"/>
            </w:tcBorders>
          </w:tcPr>
          <w:p w:rsidRPr="00FB292A" w:rsidR="007467C0" w:rsidP="004061CA" w:rsidRDefault="007467C0" w14:paraId="4133CD4C" w14:textId="5849AFE6">
            <w:pPr>
              <w:pStyle w:val="TableBody"/>
            </w:pPr>
            <w:r w:rsidRPr="00FB292A">
              <w:t>Reports the details of the Custodial Inventory History breaking down the orders by denomination and quality.</w:t>
            </w:r>
          </w:p>
        </w:tc>
      </w:tr>
      <w:tr w:rsidR="007467C0" w:rsidTr="006271D1" w14:paraId="62A8A13A"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6EDCAD00" w14:textId="77777777">
            <w:pPr>
              <w:pStyle w:val="TableBody"/>
              <w:rPr>
                <w:rFonts w:eastAsia="MS Mincho"/>
              </w:rPr>
            </w:pPr>
            <w:r w:rsidRPr="00FB292A">
              <w:rPr>
                <w:rFonts w:eastAsia="MS Mincho"/>
              </w:rPr>
              <w:t>Provisional Credit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22E5BDA1" w14:textId="77777777">
            <w:pPr>
              <w:pStyle w:val="TableBody"/>
              <w:rPr>
                <w:rFonts w:eastAsia="MS Mincho"/>
              </w:rPr>
            </w:pPr>
            <w:r w:rsidRPr="00FB292A">
              <w:rPr>
                <w:rFonts w:eastAsia="MS Mincho"/>
              </w:rPr>
              <w:t>Provides a report for the Provisional Credits entered for the selected vaults and dates selected.</w:t>
            </w:r>
          </w:p>
        </w:tc>
      </w:tr>
      <w:tr w:rsidR="007467C0" w:rsidTr="006271D1" w14:paraId="3CCA38E4" w14:textId="77777777">
        <w:trPr>
          <w:cantSplit/>
        </w:trPr>
        <w:tc>
          <w:tcPr>
            <w:tcW w:w="8050" w:type="dxa"/>
            <w:gridSpan w:val="2"/>
            <w:tcBorders>
              <w:top w:val="single" w:color="auto" w:sz="6" w:space="0"/>
              <w:bottom w:val="double" w:color="auto" w:sz="6" w:space="0"/>
            </w:tcBorders>
            <w:shd w:val="clear" w:color="auto" w:fill="60C03A"/>
          </w:tcPr>
          <w:p w:rsidR="007467C0" w:rsidP="00170D7D" w:rsidRDefault="007467C0" w14:paraId="7A3E22CE" w14:textId="77777777">
            <w:pPr>
              <w:pStyle w:val="TableHeader"/>
            </w:pPr>
            <w:r>
              <w:t>Planning Reports</w:t>
            </w:r>
          </w:p>
        </w:tc>
      </w:tr>
      <w:tr w:rsidR="007467C0" w:rsidTr="006271D1" w14:paraId="659BF247" w14:textId="77777777">
        <w:trPr>
          <w:cantSplit/>
        </w:trPr>
        <w:tc>
          <w:tcPr>
            <w:tcW w:w="2592" w:type="dxa"/>
            <w:tcBorders>
              <w:top w:val="nil"/>
              <w:bottom w:val="single" w:color="auto" w:sz="6" w:space="0"/>
              <w:right w:val="single" w:color="auto" w:sz="6" w:space="0"/>
            </w:tcBorders>
          </w:tcPr>
          <w:p w:rsidRPr="00FB292A" w:rsidR="007467C0" w:rsidP="004061CA" w:rsidRDefault="007467C0" w14:paraId="34F546A4" w14:textId="77777777">
            <w:pPr>
              <w:pStyle w:val="TableBody"/>
            </w:pPr>
            <w:r w:rsidRPr="00FB292A">
              <w:t>Forecast Results</w:t>
            </w:r>
          </w:p>
        </w:tc>
        <w:tc>
          <w:tcPr>
            <w:tcW w:w="5458" w:type="dxa"/>
            <w:tcBorders>
              <w:top w:val="nil"/>
              <w:left w:val="single" w:color="auto" w:sz="6" w:space="0"/>
              <w:bottom w:val="single" w:color="auto" w:sz="6" w:space="0"/>
            </w:tcBorders>
          </w:tcPr>
          <w:p w:rsidRPr="00FB292A" w:rsidR="007467C0" w:rsidP="004061CA" w:rsidRDefault="007467C0" w14:paraId="40A3C3D1" w14:textId="77777777">
            <w:pPr>
              <w:pStyle w:val="TableBody"/>
            </w:pPr>
            <w:r w:rsidRPr="00FB292A">
              <w:t>Shows an overview of the Forecast process for all Cashpoints.</w:t>
            </w:r>
          </w:p>
        </w:tc>
      </w:tr>
      <w:tr w:rsidR="007467C0" w:rsidTr="006271D1" w14:paraId="56597CD2"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2AAA8754" w14:textId="77777777">
            <w:pPr>
              <w:pStyle w:val="TableBody"/>
              <w:rPr>
                <w:rFonts w:eastAsia="MS Mincho"/>
              </w:rPr>
            </w:pPr>
            <w:r w:rsidRPr="00FB292A">
              <w:rPr>
                <w:rFonts w:eastAsia="MS Mincho"/>
              </w:rPr>
              <w:t>Forecast Health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6B166CD1" w14:textId="77777777">
            <w:pPr>
              <w:pStyle w:val="TableBody"/>
              <w:rPr>
                <w:rFonts w:eastAsia="MS Mincho"/>
              </w:rPr>
            </w:pPr>
            <w:r w:rsidRPr="00FB292A">
              <w:rPr>
                <w:rFonts w:eastAsia="MS Mincho"/>
              </w:rPr>
              <w:t>Displays an overview of the forecast quality for all denominations and qualities for the selected Cashpoints.</w:t>
            </w:r>
          </w:p>
        </w:tc>
      </w:tr>
      <w:tr w:rsidR="007467C0" w:rsidTr="006271D1" w14:paraId="344D6B68"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42165789" w14:textId="77777777">
            <w:pPr>
              <w:pStyle w:val="TableBody"/>
              <w:rPr>
                <w:rFonts w:eastAsia="MS Mincho"/>
              </w:rPr>
            </w:pPr>
            <w:r w:rsidRPr="00FB292A">
              <w:rPr>
                <w:rFonts w:eastAsia="MS Mincho"/>
              </w:rPr>
              <w:t>Vault Forecast Details</w:t>
            </w:r>
          </w:p>
        </w:tc>
        <w:tc>
          <w:tcPr>
            <w:tcW w:w="5458" w:type="dxa"/>
            <w:tcBorders>
              <w:top w:val="single" w:color="auto" w:sz="6" w:space="0"/>
              <w:left w:val="single" w:color="auto" w:sz="6" w:space="0"/>
              <w:bottom w:val="single" w:color="auto" w:sz="6" w:space="0"/>
            </w:tcBorders>
          </w:tcPr>
          <w:p w:rsidRPr="00FB292A" w:rsidR="007467C0" w:rsidP="004061CA" w:rsidRDefault="007467C0" w14:paraId="6E28F50A" w14:textId="77777777">
            <w:pPr>
              <w:pStyle w:val="TableBody"/>
              <w:rPr>
                <w:rFonts w:eastAsia="MS Mincho"/>
              </w:rPr>
            </w:pPr>
            <w:r w:rsidRPr="00FB292A">
              <w:rPr>
                <w:rFonts w:eastAsia="MS Mincho"/>
              </w:rPr>
              <w:t>Displays the daily details of the forecast for the denominations and qualities selected.</w:t>
            </w:r>
          </w:p>
        </w:tc>
      </w:tr>
      <w:tr w:rsidR="007467C0" w:rsidTr="006271D1" w14:paraId="5FBEBFAD"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191E487B" w14:textId="77777777">
            <w:pPr>
              <w:pStyle w:val="TableBody"/>
              <w:rPr>
                <w:rFonts w:eastAsia="MS Mincho"/>
              </w:rPr>
            </w:pPr>
            <w:r w:rsidRPr="00FB292A">
              <w:rPr>
                <w:rFonts w:eastAsia="MS Mincho"/>
              </w:rPr>
              <w:t>Commercial Forecast Details</w:t>
            </w:r>
          </w:p>
        </w:tc>
        <w:tc>
          <w:tcPr>
            <w:tcW w:w="5458" w:type="dxa"/>
            <w:tcBorders>
              <w:top w:val="single" w:color="auto" w:sz="6" w:space="0"/>
              <w:left w:val="single" w:color="auto" w:sz="6" w:space="0"/>
              <w:bottom w:val="single" w:color="auto" w:sz="6" w:space="0"/>
            </w:tcBorders>
          </w:tcPr>
          <w:p w:rsidRPr="00FB292A" w:rsidR="007467C0" w:rsidP="004061CA" w:rsidRDefault="007467C0" w14:paraId="39CF460A" w14:textId="77777777">
            <w:pPr>
              <w:pStyle w:val="TableBody"/>
              <w:rPr>
                <w:rFonts w:eastAsia="MS Mincho"/>
              </w:rPr>
            </w:pPr>
            <w:r w:rsidRPr="00FB292A">
              <w:rPr>
                <w:rFonts w:eastAsia="MS Mincho"/>
              </w:rPr>
              <w:t>Displays the daily details of the forecast for the denominations and qualities selected.</w:t>
            </w:r>
          </w:p>
        </w:tc>
      </w:tr>
      <w:tr w:rsidR="007467C0" w:rsidTr="006271D1" w14:paraId="7E7813DF"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33CC4C14" w14:textId="77777777">
            <w:pPr>
              <w:pStyle w:val="TableBody"/>
              <w:rPr>
                <w:rFonts w:eastAsia="MS Mincho"/>
              </w:rPr>
            </w:pPr>
            <w:r w:rsidRPr="00FB292A">
              <w:rPr>
                <w:rFonts w:eastAsia="MS Mincho"/>
              </w:rPr>
              <w:t>Horizons</w:t>
            </w:r>
          </w:p>
        </w:tc>
        <w:tc>
          <w:tcPr>
            <w:tcW w:w="5458" w:type="dxa"/>
            <w:tcBorders>
              <w:top w:val="single" w:color="auto" w:sz="6" w:space="0"/>
              <w:left w:val="single" w:color="auto" w:sz="6" w:space="0"/>
              <w:bottom w:val="single" w:color="auto" w:sz="6" w:space="0"/>
            </w:tcBorders>
          </w:tcPr>
          <w:p w:rsidRPr="00FB292A" w:rsidR="007467C0" w:rsidP="004061CA" w:rsidRDefault="007467C0" w14:paraId="3F8F7B40" w14:textId="77777777">
            <w:pPr>
              <w:pStyle w:val="TableBody"/>
              <w:rPr>
                <w:rFonts w:eastAsia="MS Mincho"/>
              </w:rPr>
            </w:pPr>
            <w:r w:rsidRPr="00FB292A">
              <w:rPr>
                <w:rFonts w:eastAsia="MS Mincho"/>
              </w:rPr>
              <w:t>Displays the horizon information for the selected vault</w:t>
            </w:r>
          </w:p>
        </w:tc>
      </w:tr>
      <w:tr w:rsidR="007467C0" w:rsidTr="006271D1" w14:paraId="14F8A2DF"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5F9F591B" w14:textId="77777777">
            <w:pPr>
              <w:pStyle w:val="TableBody"/>
              <w:rPr>
                <w:rFonts w:eastAsia="MS Mincho"/>
              </w:rPr>
            </w:pPr>
            <w:r w:rsidRPr="00FB292A">
              <w:rPr>
                <w:rFonts w:eastAsia="MS Mincho"/>
              </w:rPr>
              <w:t>Horizons with CI</w:t>
            </w:r>
          </w:p>
        </w:tc>
        <w:tc>
          <w:tcPr>
            <w:tcW w:w="5458" w:type="dxa"/>
            <w:tcBorders>
              <w:top w:val="single" w:color="auto" w:sz="6" w:space="0"/>
              <w:left w:val="single" w:color="auto" w:sz="6" w:space="0"/>
              <w:bottom w:val="single" w:color="auto" w:sz="6" w:space="0"/>
            </w:tcBorders>
          </w:tcPr>
          <w:p w:rsidRPr="00FB292A" w:rsidR="007467C0" w:rsidP="004061CA" w:rsidRDefault="007467C0" w14:paraId="7F2A4DD3" w14:textId="77777777">
            <w:pPr>
              <w:pStyle w:val="TableBody"/>
              <w:rPr>
                <w:rFonts w:eastAsia="MS Mincho"/>
              </w:rPr>
            </w:pPr>
            <w:r w:rsidRPr="00FB292A">
              <w:rPr>
                <w:rFonts w:eastAsia="MS Mincho"/>
              </w:rPr>
              <w:t>Displays the horizon information for the selected vault along with Custodial Inventory information.</w:t>
            </w:r>
          </w:p>
        </w:tc>
      </w:tr>
      <w:tr w:rsidR="007467C0" w:rsidTr="006271D1" w14:paraId="248B2C78"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218D0B5F" w14:textId="77777777">
            <w:pPr>
              <w:pStyle w:val="TableBody"/>
              <w:rPr>
                <w:rFonts w:eastAsia="MS Mincho"/>
              </w:rPr>
            </w:pPr>
            <w:r w:rsidRPr="00FB292A">
              <w:rPr>
                <w:rFonts w:eastAsia="MS Mincho"/>
              </w:rPr>
              <w:t>OptiCash Aggregation Details</w:t>
            </w:r>
          </w:p>
        </w:tc>
        <w:tc>
          <w:tcPr>
            <w:tcW w:w="5458" w:type="dxa"/>
            <w:tcBorders>
              <w:top w:val="single" w:color="auto" w:sz="6" w:space="0"/>
              <w:left w:val="single" w:color="auto" w:sz="6" w:space="0"/>
              <w:bottom w:val="single" w:color="auto" w:sz="6" w:space="0"/>
            </w:tcBorders>
          </w:tcPr>
          <w:p w:rsidRPr="00FB292A" w:rsidR="007467C0" w:rsidP="004061CA" w:rsidRDefault="007467C0" w14:paraId="3AFA047E" w14:textId="77777777">
            <w:pPr>
              <w:pStyle w:val="TableBody"/>
              <w:rPr>
                <w:rFonts w:eastAsia="MS Mincho"/>
              </w:rPr>
            </w:pPr>
            <w:r w:rsidRPr="00FB292A">
              <w:rPr>
                <w:rFonts w:eastAsia="MS Mincho"/>
              </w:rPr>
              <w:t>Shows the results of the aggregation process for the selected Cashpoints and dates.</w:t>
            </w:r>
          </w:p>
        </w:tc>
      </w:tr>
      <w:tr w:rsidR="007467C0" w:rsidTr="006271D1" w14:paraId="59F9A926"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0A35B124" w14:textId="77777777">
            <w:pPr>
              <w:pStyle w:val="TableBody"/>
              <w:rPr>
                <w:rFonts w:eastAsia="MS Mincho"/>
              </w:rPr>
            </w:pPr>
            <w:r w:rsidRPr="00FB292A">
              <w:rPr>
                <w:rFonts w:eastAsia="MS Mincho"/>
              </w:rPr>
              <w:t>CI CAP/OBMH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48D978BC" w14:textId="77777777">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rsidTr="006271D1" w14:paraId="7B43B816"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59DB0360" w14:textId="77777777">
            <w:pPr>
              <w:pStyle w:val="TableBody"/>
              <w:rPr>
                <w:rFonts w:eastAsia="MS Mincho"/>
              </w:rPr>
            </w:pPr>
            <w:r w:rsidRPr="00FB292A">
              <w:rPr>
                <w:rFonts w:eastAsia="MS Mincho"/>
              </w:rPr>
              <w:t>CI Position (Forecasted)</w:t>
            </w:r>
          </w:p>
        </w:tc>
        <w:tc>
          <w:tcPr>
            <w:tcW w:w="5458" w:type="dxa"/>
            <w:tcBorders>
              <w:top w:val="single" w:color="auto" w:sz="6" w:space="0"/>
              <w:left w:val="single" w:color="auto" w:sz="6" w:space="0"/>
              <w:bottom w:val="single" w:color="auto" w:sz="6" w:space="0"/>
            </w:tcBorders>
          </w:tcPr>
          <w:p w:rsidRPr="00FB292A" w:rsidR="007467C0" w:rsidP="004061CA" w:rsidRDefault="007467C0" w14:paraId="421D5B48" w14:textId="77777777">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rsidTr="006271D1" w14:paraId="6B177ACD" w14:textId="77777777">
        <w:trPr>
          <w:cantSplit/>
        </w:trPr>
        <w:tc>
          <w:tcPr>
            <w:tcW w:w="8050" w:type="dxa"/>
            <w:gridSpan w:val="2"/>
            <w:tcBorders>
              <w:top w:val="single" w:color="auto" w:sz="6" w:space="0"/>
              <w:bottom w:val="double" w:color="auto" w:sz="6" w:space="0"/>
            </w:tcBorders>
            <w:shd w:val="clear" w:color="auto" w:fill="60C03A"/>
          </w:tcPr>
          <w:p w:rsidR="007467C0" w:rsidP="00170D7D" w:rsidRDefault="007467C0" w14:paraId="6FFA2983" w14:textId="77777777">
            <w:pPr>
              <w:pStyle w:val="TableHeader"/>
            </w:pPr>
            <w:r>
              <w:t>Management Information Reports</w:t>
            </w:r>
          </w:p>
        </w:tc>
      </w:tr>
      <w:tr w:rsidR="007467C0" w:rsidTr="006271D1" w14:paraId="4AD99EF5"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7ECF002E" w14:textId="77777777">
            <w:pPr>
              <w:pStyle w:val="TableBody"/>
              <w:rPr>
                <w:rFonts w:eastAsia="MS Mincho"/>
              </w:rPr>
            </w:pPr>
            <w:r w:rsidRPr="00FB292A">
              <w:rPr>
                <w:rFonts w:eastAsia="MS Mincho"/>
              </w:rPr>
              <w:t>Costs (Actuals vs. Projected)</w:t>
            </w:r>
          </w:p>
        </w:tc>
        <w:tc>
          <w:tcPr>
            <w:tcW w:w="5458" w:type="dxa"/>
            <w:tcBorders>
              <w:top w:val="single" w:color="auto" w:sz="6" w:space="0"/>
              <w:left w:val="single" w:color="auto" w:sz="6" w:space="0"/>
              <w:bottom w:val="single" w:color="auto" w:sz="6" w:space="0"/>
            </w:tcBorders>
          </w:tcPr>
          <w:p w:rsidRPr="00FB292A" w:rsidR="007467C0" w:rsidP="004061CA" w:rsidRDefault="007467C0" w14:paraId="6646F2B3" w14:textId="77777777">
            <w:pPr>
              <w:pStyle w:val="TableBody"/>
              <w:rPr>
                <w:rFonts w:eastAsia="MS Mincho"/>
              </w:rPr>
            </w:pPr>
            <w:r w:rsidRPr="00FB292A">
              <w:rPr>
                <w:rFonts w:eastAsia="MS Mincho"/>
              </w:rPr>
              <w:t>Reports the cost comparisons between the actual and projected costs.</w:t>
            </w:r>
          </w:p>
        </w:tc>
      </w:tr>
      <w:tr w:rsidR="007467C0" w:rsidTr="006271D1" w14:paraId="6F7673D5" w14:textId="77777777">
        <w:trPr>
          <w:cantSplit/>
        </w:trPr>
        <w:tc>
          <w:tcPr>
            <w:tcW w:w="2592" w:type="dxa"/>
            <w:tcBorders>
              <w:top w:val="nil"/>
              <w:bottom w:val="single" w:color="auto" w:sz="6" w:space="0"/>
              <w:right w:val="single" w:color="auto" w:sz="6" w:space="0"/>
            </w:tcBorders>
          </w:tcPr>
          <w:p w:rsidRPr="00FB292A" w:rsidR="007467C0" w:rsidP="004061CA" w:rsidRDefault="007467C0" w14:paraId="19B4065B" w14:textId="77777777">
            <w:pPr>
              <w:pStyle w:val="TableBody"/>
            </w:pPr>
            <w:r w:rsidRPr="00FB292A">
              <w:t>Costs (Actual)</w:t>
            </w:r>
          </w:p>
        </w:tc>
        <w:tc>
          <w:tcPr>
            <w:tcW w:w="5458" w:type="dxa"/>
            <w:tcBorders>
              <w:top w:val="nil"/>
              <w:left w:val="single" w:color="auto" w:sz="6" w:space="0"/>
              <w:bottom w:val="single" w:color="auto" w:sz="6" w:space="0"/>
            </w:tcBorders>
          </w:tcPr>
          <w:p w:rsidRPr="00FB292A" w:rsidR="007467C0" w:rsidP="004061CA" w:rsidRDefault="007467C0" w14:paraId="2A64935F" w14:textId="77777777">
            <w:pPr>
              <w:pStyle w:val="TableBody"/>
            </w:pPr>
            <w:r w:rsidRPr="00FB292A">
              <w:t>Reports the actual costs that were calculated on historical data</w:t>
            </w:r>
          </w:p>
        </w:tc>
      </w:tr>
      <w:tr w:rsidR="007467C0" w:rsidTr="006271D1" w14:paraId="7BC11479"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2E46A7CB" w14:textId="77777777">
            <w:pPr>
              <w:pStyle w:val="TableBody"/>
              <w:rPr>
                <w:rFonts w:eastAsia="MS Mincho"/>
              </w:rPr>
            </w:pPr>
            <w:r w:rsidRPr="00FB292A">
              <w:rPr>
                <w:rFonts w:eastAsia="MS Mincho"/>
              </w:rPr>
              <w:t>Cross-Shipping Alerts</w:t>
            </w:r>
          </w:p>
        </w:tc>
        <w:tc>
          <w:tcPr>
            <w:tcW w:w="5458" w:type="dxa"/>
            <w:tcBorders>
              <w:top w:val="single" w:color="auto" w:sz="6" w:space="0"/>
              <w:left w:val="single" w:color="auto" w:sz="6" w:space="0"/>
              <w:bottom w:val="single" w:color="auto" w:sz="6" w:space="0"/>
            </w:tcBorders>
          </w:tcPr>
          <w:p w:rsidRPr="00FB292A" w:rsidR="007467C0" w:rsidP="004061CA" w:rsidRDefault="007467C0" w14:paraId="679FE27F" w14:textId="2CE9B197">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rsidTr="006271D1" w14:paraId="37D9387C" w14:textId="77777777">
        <w:trPr>
          <w:cantSplit/>
        </w:trPr>
        <w:tc>
          <w:tcPr>
            <w:tcW w:w="8050" w:type="dxa"/>
            <w:gridSpan w:val="2"/>
            <w:tcBorders>
              <w:top w:val="single" w:color="auto" w:sz="6" w:space="0"/>
              <w:bottom w:val="double" w:color="auto" w:sz="6" w:space="0"/>
            </w:tcBorders>
            <w:shd w:val="clear" w:color="auto" w:fill="60C03A"/>
          </w:tcPr>
          <w:p w:rsidR="007467C0" w:rsidP="00170D7D" w:rsidRDefault="007467C0" w14:paraId="393B6D34" w14:textId="77777777">
            <w:pPr>
              <w:pStyle w:val="TableHeader"/>
            </w:pPr>
            <w:r>
              <w:t>Cashpoint Reports</w:t>
            </w:r>
          </w:p>
        </w:tc>
      </w:tr>
      <w:tr w:rsidR="007467C0" w:rsidTr="006271D1" w14:paraId="63E89A0F"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2358C9A9" w14:textId="77777777">
            <w:pPr>
              <w:pStyle w:val="TableBody"/>
              <w:rPr>
                <w:rFonts w:eastAsia="MS Mincho"/>
              </w:rPr>
            </w:pPr>
            <w:r w:rsidRPr="00FB292A">
              <w:rPr>
                <w:rFonts w:eastAsia="MS Mincho"/>
              </w:rPr>
              <w:t>Vault Horizon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203D1F5B" w14:textId="77777777">
            <w:pPr>
              <w:pStyle w:val="TableBody"/>
              <w:rPr>
                <w:rFonts w:eastAsia="MS Mincho"/>
              </w:rPr>
            </w:pPr>
            <w:r w:rsidRPr="00FB292A">
              <w:rPr>
                <w:rFonts w:eastAsia="MS Mincho"/>
              </w:rPr>
              <w:t xml:space="preserve">Displays the horizon information for the selected vault </w:t>
            </w:r>
          </w:p>
        </w:tc>
      </w:tr>
      <w:tr w:rsidR="007467C0" w:rsidTr="006271D1" w14:paraId="10AC74B3"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6D6B0D89" w14:textId="77777777">
            <w:pPr>
              <w:pStyle w:val="TableBody"/>
              <w:rPr>
                <w:rFonts w:eastAsia="MS Mincho"/>
              </w:rPr>
            </w:pPr>
            <w:r w:rsidRPr="00FB292A">
              <w:rPr>
                <w:rFonts w:eastAsia="MS Mincho"/>
              </w:rPr>
              <w:t>Vault History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3EF323AD" w14:textId="77777777">
            <w:pPr>
              <w:pStyle w:val="TableBody"/>
              <w:rPr>
                <w:rFonts w:eastAsia="MS Mincho"/>
              </w:rPr>
            </w:pPr>
            <w:r w:rsidRPr="00FB292A">
              <w:rPr>
                <w:rFonts w:eastAsia="MS Mincho"/>
              </w:rPr>
              <w:t>Displays the history report for the selected vault</w:t>
            </w:r>
          </w:p>
        </w:tc>
      </w:tr>
      <w:tr w:rsidR="007467C0" w:rsidTr="006271D1" w14:paraId="380797B5"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4305AA21" w14:textId="77777777">
            <w:pPr>
              <w:pStyle w:val="TableBody"/>
              <w:rPr>
                <w:rFonts w:eastAsia="MS Mincho"/>
              </w:rPr>
            </w:pPr>
            <w:r w:rsidRPr="00FB292A">
              <w:rPr>
                <w:rFonts w:eastAsia="MS Mincho"/>
              </w:rPr>
              <w:t>Vault Forecast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4B5C892E" w14:textId="77777777">
            <w:pPr>
              <w:pStyle w:val="TableBody"/>
              <w:rPr>
                <w:rFonts w:eastAsia="MS Mincho"/>
              </w:rPr>
            </w:pPr>
            <w:r w:rsidRPr="00FB292A">
              <w:rPr>
                <w:rFonts w:eastAsia="MS Mincho"/>
              </w:rPr>
              <w:t>Displays the Forecast Report for the selected vault</w:t>
            </w:r>
          </w:p>
        </w:tc>
      </w:tr>
      <w:tr w:rsidR="007467C0" w:rsidTr="006271D1" w14:paraId="4D803BE6"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1653C71C" w14:textId="77777777">
            <w:pPr>
              <w:pStyle w:val="TableBody"/>
              <w:rPr>
                <w:rFonts w:eastAsia="MS Mincho"/>
              </w:rPr>
            </w:pPr>
            <w:r w:rsidRPr="00FB292A">
              <w:rPr>
                <w:rFonts w:eastAsia="MS Mincho"/>
              </w:rPr>
              <w:t>Commercial History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270A342C" w14:textId="011E5FB6">
            <w:pPr>
              <w:pStyle w:val="TableBody"/>
              <w:rPr>
                <w:rFonts w:eastAsia="MS Mincho"/>
              </w:rPr>
            </w:pPr>
            <w:r w:rsidRPr="00FB292A">
              <w:rPr>
                <w:rFonts w:eastAsia="MS Mincho"/>
              </w:rPr>
              <w:t xml:space="preserve">Displays the commercial history </w:t>
            </w:r>
            <w:r w:rsidR="0041526A">
              <w:rPr>
                <w:rFonts w:eastAsia="MS Mincho"/>
              </w:rPr>
              <w:t>of</w:t>
            </w:r>
            <w:r w:rsidRPr="00FB292A" w:rsidR="0041526A">
              <w:rPr>
                <w:rFonts w:eastAsia="MS Mincho"/>
              </w:rPr>
              <w:t xml:space="preserve"> </w:t>
            </w:r>
            <w:r w:rsidRPr="00FB292A">
              <w:rPr>
                <w:rFonts w:eastAsia="MS Mincho"/>
              </w:rPr>
              <w:t>the selected Cashpoint</w:t>
            </w:r>
          </w:p>
        </w:tc>
      </w:tr>
      <w:tr w:rsidR="007467C0" w:rsidTr="006271D1" w14:paraId="48805A90" w14:textId="77777777">
        <w:trPr>
          <w:cantSplit/>
        </w:trPr>
        <w:tc>
          <w:tcPr>
            <w:tcW w:w="2592" w:type="dxa"/>
            <w:tcBorders>
              <w:top w:val="single" w:color="auto" w:sz="6" w:space="0"/>
              <w:bottom w:val="single" w:color="auto" w:sz="6" w:space="0"/>
              <w:right w:val="single" w:color="auto" w:sz="6" w:space="0"/>
            </w:tcBorders>
          </w:tcPr>
          <w:p w:rsidRPr="00FB292A" w:rsidR="007467C0" w:rsidP="004061CA" w:rsidRDefault="007467C0" w14:paraId="4B86BE12" w14:textId="77777777">
            <w:pPr>
              <w:pStyle w:val="TableBody"/>
              <w:rPr>
                <w:rFonts w:eastAsia="MS Mincho"/>
              </w:rPr>
            </w:pPr>
            <w:r w:rsidRPr="00FB292A">
              <w:rPr>
                <w:rFonts w:eastAsia="MS Mincho"/>
              </w:rPr>
              <w:t>Commercial Forecast Report</w:t>
            </w:r>
          </w:p>
        </w:tc>
        <w:tc>
          <w:tcPr>
            <w:tcW w:w="5458" w:type="dxa"/>
            <w:tcBorders>
              <w:top w:val="single" w:color="auto" w:sz="6" w:space="0"/>
              <w:left w:val="single" w:color="auto" w:sz="6" w:space="0"/>
              <w:bottom w:val="single" w:color="auto" w:sz="6" w:space="0"/>
            </w:tcBorders>
          </w:tcPr>
          <w:p w:rsidRPr="00FB292A" w:rsidR="007467C0" w:rsidP="004061CA" w:rsidRDefault="007467C0" w14:paraId="0B369860" w14:textId="77777777">
            <w:pPr>
              <w:pStyle w:val="TableBody"/>
              <w:rPr>
                <w:rFonts w:eastAsia="MS Mincho"/>
              </w:rPr>
            </w:pPr>
            <w:r w:rsidRPr="00FB292A">
              <w:rPr>
                <w:rFonts w:eastAsia="MS Mincho"/>
              </w:rPr>
              <w:t>Displays the commercial forecast for the selected Cashpoint.</w:t>
            </w:r>
          </w:p>
        </w:tc>
      </w:tr>
    </w:tbl>
    <w:p w:rsidR="007467C0" w:rsidP="007467C0" w:rsidRDefault="007467C0" w14:paraId="6A65EFB7" w14:textId="7AB5E12E">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00E85F3D" w:rsidP="007467C0" w:rsidRDefault="00E85F3D" w14:paraId="2E8CA476" w14:textId="77777777">
      <w:pPr>
        <w:pStyle w:val="TopofSection"/>
      </w:pPr>
    </w:p>
    <w:p w:rsidR="007467C0" w:rsidP="007467C0" w:rsidRDefault="007467C0" w14:paraId="63AA2468" w14:textId="77777777">
      <w:pPr>
        <w:pStyle w:val="Heading3"/>
      </w:pPr>
      <w:bookmarkStart w:name="_Ref245721690" w:id="2206"/>
      <w:bookmarkStart w:name="_Toc74556424" w:id="2207"/>
      <w:bookmarkStart w:name="_Toc127491614" w:id="2208"/>
      <w:bookmarkStart w:name="_Toc128021147" w:id="2209"/>
      <w:r>
        <w:t>Report Basics</w:t>
      </w:r>
      <w:bookmarkEnd w:id="2206"/>
      <w:bookmarkEnd w:id="2207"/>
      <w:bookmarkEnd w:id="2208"/>
      <w:bookmarkEnd w:id="2209"/>
    </w:p>
    <w:p w:rsidR="007467C0" w:rsidP="004061CA" w:rsidRDefault="007467C0" w14:paraId="11439D53" w14:textId="77777777">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rsidR="007467C0" w:rsidP="007467C0" w:rsidRDefault="007467C0" w14:paraId="69F73013" w14:textId="77777777">
      <w:pPr>
        <w:pStyle w:val="Caption"/>
      </w:pPr>
      <w:bookmarkStart w:name="_Toc74556500" w:id="2210"/>
      <w:bookmarkStart w:name="_Toc128022177" w:id="2211"/>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2210"/>
      <w:bookmarkEnd w:id="2211"/>
    </w:p>
    <w:p w:rsidRPr="00282FD2" w:rsidR="007467C0" w:rsidP="00465A27" w:rsidRDefault="007467C0" w14:paraId="4AFC2836" w14:textId="189DE40F">
      <w:pPr>
        <w:jc w:val="center"/>
      </w:pPr>
      <w:del w:author="Moses, Robbie" w:date="2023-02-23T05:17:00Z" w:id="2212">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Moses, Robbie" w:date="2023-02-23T05:17:00Z" w:id="2213">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rsidRPr="00DD0754" w:rsidR="007467C0" w:rsidP="007467C0" w:rsidRDefault="007467C0" w14:paraId="469F7B41" w14:textId="77777777">
      <w:pPr>
        <w:pStyle w:val="Caption"/>
      </w:pPr>
      <w:bookmarkStart w:name="_Toc74556730" w:id="2214"/>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221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Pr="00A875AE" w:rsidR="007467C0" w:rsidTr="006271D1" w14:paraId="34C487D4" w14:textId="77777777">
        <w:trPr>
          <w:cantSplit/>
          <w:tblHeader/>
        </w:trPr>
        <w:tc>
          <w:tcPr>
            <w:tcW w:w="2570" w:type="dxa"/>
            <w:gridSpan w:val="2"/>
            <w:tcBorders>
              <w:top w:val="single" w:color="auto" w:sz="6" w:space="0"/>
              <w:bottom w:val="double" w:color="auto" w:sz="6" w:space="0"/>
              <w:right w:val="single" w:color="auto" w:sz="6" w:space="0"/>
            </w:tcBorders>
            <w:shd w:val="clear" w:color="auto" w:fill="60C03A"/>
          </w:tcPr>
          <w:p w:rsidRPr="00A875AE" w:rsidR="007467C0" w:rsidP="00170D7D" w:rsidRDefault="007467C0" w14:paraId="6F484C12" w14:textId="77777777">
            <w:pPr>
              <w:pStyle w:val="TableHeader"/>
            </w:pPr>
            <w:r>
              <w:t>Field</w:t>
            </w:r>
          </w:p>
        </w:tc>
        <w:tc>
          <w:tcPr>
            <w:tcW w:w="5480" w:type="dxa"/>
            <w:gridSpan w:val="2"/>
            <w:tcBorders>
              <w:top w:val="single" w:color="auto" w:sz="6" w:space="0"/>
              <w:left w:val="nil"/>
              <w:bottom w:val="double" w:color="auto" w:sz="6" w:space="0"/>
            </w:tcBorders>
            <w:shd w:val="clear" w:color="auto" w:fill="60C03A"/>
          </w:tcPr>
          <w:p w:rsidRPr="00A875AE" w:rsidR="007467C0" w:rsidP="00170D7D" w:rsidRDefault="007467C0" w14:paraId="439B381D" w14:textId="77777777">
            <w:pPr>
              <w:pStyle w:val="TableHeader"/>
            </w:pPr>
            <w:r>
              <w:t>Description</w:t>
            </w:r>
          </w:p>
        </w:tc>
      </w:tr>
      <w:tr w:rsidRPr="00A875AE" w:rsidR="007467C0" w:rsidTr="006271D1" w14:paraId="4AE016F3" w14:textId="77777777">
        <w:trPr>
          <w:cantSplit/>
          <w:trHeight w:val="135"/>
        </w:trPr>
        <w:tc>
          <w:tcPr>
            <w:tcW w:w="2570" w:type="dxa"/>
            <w:gridSpan w:val="2"/>
            <w:tcBorders>
              <w:top w:val="nil"/>
              <w:bottom w:val="single" w:color="auto" w:sz="6" w:space="0"/>
              <w:right w:val="single" w:color="auto" w:sz="6" w:space="0"/>
            </w:tcBorders>
          </w:tcPr>
          <w:p w:rsidRPr="00465A27" w:rsidR="007467C0" w:rsidP="00465A27" w:rsidRDefault="007467C0" w14:paraId="729B9AF1" w14:textId="77777777">
            <w:pPr>
              <w:pStyle w:val="TableBody"/>
              <w:rPr>
                <w:b/>
                <w:bCs/>
              </w:rPr>
            </w:pPr>
            <w:r w:rsidRPr="00465A27">
              <w:rPr>
                <w:b/>
                <w:bCs/>
              </w:rPr>
              <w:t>Select Button</w:t>
            </w:r>
          </w:p>
        </w:tc>
        <w:tc>
          <w:tcPr>
            <w:tcW w:w="5480" w:type="dxa"/>
            <w:gridSpan w:val="2"/>
            <w:tcBorders>
              <w:top w:val="nil"/>
              <w:left w:val="single" w:color="auto" w:sz="6" w:space="0"/>
              <w:bottom w:val="single" w:color="auto" w:sz="6" w:space="0"/>
            </w:tcBorders>
          </w:tcPr>
          <w:p w:rsidRPr="00FB292A" w:rsidR="007467C0" w:rsidP="00B64CCF" w:rsidRDefault="007467C0" w14:paraId="631C2C65" w14:textId="0505FCB7">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Pr="00A875AE" w:rsidR="007467C0" w:rsidTr="006271D1" w14:paraId="39D68895" w14:textId="77777777">
        <w:trPr>
          <w:cantSplit/>
        </w:trPr>
        <w:tc>
          <w:tcPr>
            <w:tcW w:w="2570" w:type="dxa"/>
            <w:gridSpan w:val="2"/>
            <w:tcBorders>
              <w:top w:val="single" w:color="auto" w:sz="6" w:space="0"/>
              <w:bottom w:val="single" w:color="auto" w:sz="6" w:space="0"/>
              <w:right w:val="single" w:color="auto" w:sz="6" w:space="0"/>
            </w:tcBorders>
          </w:tcPr>
          <w:p w:rsidRPr="00465A27" w:rsidR="007467C0" w:rsidP="00465A27" w:rsidRDefault="007467C0" w14:paraId="11DD5693" w14:textId="77777777">
            <w:pPr>
              <w:pStyle w:val="TableBody"/>
              <w:rPr>
                <w:b/>
                <w:bCs/>
              </w:rPr>
            </w:pPr>
            <w:r w:rsidRPr="00465A27">
              <w:rPr>
                <w:b/>
                <w:bCs/>
              </w:rPr>
              <w:t>Cashpoints Selected</w:t>
            </w:r>
          </w:p>
        </w:tc>
        <w:tc>
          <w:tcPr>
            <w:tcW w:w="5480" w:type="dxa"/>
            <w:gridSpan w:val="2"/>
            <w:tcBorders>
              <w:top w:val="single" w:color="auto" w:sz="6" w:space="0"/>
              <w:left w:val="nil"/>
              <w:bottom w:val="single" w:color="auto" w:sz="6" w:space="0"/>
            </w:tcBorders>
          </w:tcPr>
          <w:p w:rsidRPr="00FB292A" w:rsidR="007467C0" w:rsidP="00465A27" w:rsidRDefault="007467C0" w14:paraId="734F0743" w14:textId="090F21E7">
            <w:pPr>
              <w:pStyle w:val="TableBody"/>
            </w:pPr>
            <w:r w:rsidRPr="00FB292A">
              <w:t xml:space="preserve">A list of the Cashpoints that were selected for the specific report </w:t>
            </w:r>
            <w:r w:rsidR="0041526A">
              <w:t>is</w:t>
            </w:r>
            <w:r w:rsidRPr="00FB292A" w:rsidR="0041526A">
              <w:t xml:space="preserve"> </w:t>
            </w:r>
            <w:r w:rsidRPr="00FB292A">
              <w:t>listed in the box labe</w:t>
            </w:r>
            <w:r w:rsidR="0041526A">
              <w:t>l</w:t>
            </w:r>
            <w:r w:rsidRPr="00FB292A">
              <w:t xml:space="preserve">led </w:t>
            </w:r>
            <w:r w:rsidRPr="00E14B8E">
              <w:rPr>
                <w:b/>
                <w:bCs/>
              </w:rPr>
              <w:t>“Cashpoints Selected”</w:t>
            </w:r>
          </w:p>
        </w:tc>
      </w:tr>
      <w:tr w:rsidRPr="00A875AE" w:rsidR="007467C0" w:rsidTr="006271D1" w14:paraId="03BE602C" w14:textId="77777777">
        <w:trPr>
          <w:cantSplit/>
        </w:trPr>
        <w:tc>
          <w:tcPr>
            <w:tcW w:w="2570" w:type="dxa"/>
            <w:gridSpan w:val="2"/>
            <w:tcBorders>
              <w:top w:val="single" w:color="auto" w:sz="6" w:space="0"/>
              <w:bottom w:val="single" w:color="auto" w:sz="6" w:space="0"/>
              <w:right w:val="single" w:color="auto" w:sz="6" w:space="0"/>
            </w:tcBorders>
          </w:tcPr>
          <w:p w:rsidRPr="00465A27" w:rsidR="007467C0" w:rsidP="00465A27" w:rsidRDefault="007467C0" w14:paraId="76427DB0" w14:textId="77777777">
            <w:pPr>
              <w:pStyle w:val="TableBody"/>
              <w:rPr>
                <w:b/>
                <w:bCs/>
              </w:rPr>
            </w:pPr>
            <w:r w:rsidRPr="00465A27">
              <w:rPr>
                <w:b/>
                <w:bCs/>
              </w:rPr>
              <w:t>Submit Button</w:t>
            </w:r>
          </w:p>
        </w:tc>
        <w:tc>
          <w:tcPr>
            <w:tcW w:w="5480" w:type="dxa"/>
            <w:gridSpan w:val="2"/>
            <w:tcBorders>
              <w:top w:val="single" w:color="auto" w:sz="6" w:space="0"/>
              <w:left w:val="nil"/>
              <w:bottom w:val="single" w:color="auto" w:sz="6" w:space="0"/>
            </w:tcBorders>
          </w:tcPr>
          <w:p w:rsidRPr="00FB292A" w:rsidR="007467C0" w:rsidP="00465A27" w:rsidRDefault="007467C0" w14:paraId="6FDCC6AA" w14:textId="77777777">
            <w:pPr>
              <w:pStyle w:val="TableBody"/>
            </w:pPr>
            <w:r w:rsidRPr="00FB292A">
              <w:t>Processes the report request using the options and Cashpoints selected.</w:t>
            </w:r>
          </w:p>
        </w:tc>
      </w:tr>
      <w:tr w:rsidRPr="00A875AE" w:rsidR="007467C0" w:rsidTr="006271D1" w14:paraId="79254834" w14:textId="77777777">
        <w:trPr>
          <w:cantSplit/>
        </w:trPr>
        <w:tc>
          <w:tcPr>
            <w:tcW w:w="2570" w:type="dxa"/>
            <w:gridSpan w:val="2"/>
            <w:tcBorders>
              <w:top w:val="single" w:color="auto" w:sz="6" w:space="0"/>
              <w:bottom w:val="single" w:color="auto" w:sz="6" w:space="0"/>
              <w:right w:val="single" w:color="auto" w:sz="6" w:space="0"/>
            </w:tcBorders>
          </w:tcPr>
          <w:p w:rsidRPr="00465A27" w:rsidR="007467C0" w:rsidP="00465A27" w:rsidRDefault="007467C0" w14:paraId="397C2791" w14:textId="77777777">
            <w:pPr>
              <w:pStyle w:val="TableBody"/>
              <w:rPr>
                <w:b/>
                <w:bCs/>
              </w:rPr>
            </w:pPr>
            <w:r w:rsidRPr="00465A27">
              <w:rPr>
                <w:b/>
                <w:bCs/>
              </w:rPr>
              <w:t>HTML Button</w:t>
            </w:r>
          </w:p>
        </w:tc>
        <w:tc>
          <w:tcPr>
            <w:tcW w:w="5480" w:type="dxa"/>
            <w:gridSpan w:val="2"/>
            <w:tcBorders>
              <w:top w:val="single" w:color="auto" w:sz="6" w:space="0"/>
              <w:left w:val="nil"/>
              <w:bottom w:val="single" w:color="auto" w:sz="6" w:space="0"/>
            </w:tcBorders>
          </w:tcPr>
          <w:p w:rsidRPr="00FB292A" w:rsidR="007467C0" w:rsidP="00465A27" w:rsidRDefault="007467C0" w14:paraId="6B06A643" w14:textId="68D649E7">
            <w:pPr>
              <w:pStyle w:val="TableBody"/>
            </w:pPr>
            <w:r>
              <w:t>Processes the report into a</w:t>
            </w:r>
            <w:r w:rsidR="0041526A">
              <w:t>n</w:t>
            </w:r>
            <w:r>
              <w:t xml:space="preserve"> HTML report to be used in an external reporting tool</w:t>
            </w:r>
          </w:p>
        </w:tc>
      </w:tr>
      <w:tr w:rsidRPr="00A875AE" w:rsidR="007467C0" w:rsidTr="006271D1" w14:paraId="7EF28BDF" w14:textId="77777777">
        <w:trPr>
          <w:cantSplit/>
        </w:trPr>
        <w:tc>
          <w:tcPr>
            <w:tcW w:w="2570" w:type="dxa"/>
            <w:gridSpan w:val="2"/>
            <w:tcBorders>
              <w:top w:val="single" w:color="auto" w:sz="6" w:space="0"/>
              <w:bottom w:val="single" w:color="auto" w:sz="6" w:space="0"/>
              <w:right w:val="single" w:color="auto" w:sz="6" w:space="0"/>
            </w:tcBorders>
          </w:tcPr>
          <w:p w:rsidRPr="00465A27" w:rsidR="007467C0" w:rsidP="00465A27" w:rsidRDefault="007467C0" w14:paraId="264FFA70" w14:textId="77777777">
            <w:pPr>
              <w:pStyle w:val="TableBody"/>
              <w:rPr>
                <w:b/>
                <w:bCs/>
              </w:rPr>
            </w:pPr>
            <w:r w:rsidRPr="00465A27">
              <w:rPr>
                <w:b/>
                <w:bCs/>
              </w:rPr>
              <w:t>View Button</w:t>
            </w:r>
          </w:p>
        </w:tc>
        <w:tc>
          <w:tcPr>
            <w:tcW w:w="5480" w:type="dxa"/>
            <w:gridSpan w:val="2"/>
            <w:tcBorders>
              <w:top w:val="single" w:color="auto" w:sz="6" w:space="0"/>
              <w:left w:val="nil"/>
              <w:bottom w:val="single" w:color="auto" w:sz="6" w:space="0"/>
            </w:tcBorders>
          </w:tcPr>
          <w:p w:rsidRPr="00FB292A" w:rsidR="007467C0" w:rsidP="00465A27" w:rsidRDefault="007467C0" w14:paraId="654764CA" w14:textId="77777777">
            <w:pPr>
              <w:pStyle w:val="TableBody"/>
            </w:pPr>
            <w:r w:rsidRPr="00FB292A">
              <w:t xml:space="preserve">Processes the report request using the options and Cashpoints </w:t>
            </w:r>
          </w:p>
        </w:tc>
      </w:tr>
      <w:tr w:rsidRPr="00A875AE" w:rsidR="007467C0" w:rsidTr="006271D1" w14:paraId="1BFEF64C" w14:textId="77777777">
        <w:trPr>
          <w:cantSplit/>
        </w:trPr>
        <w:tc>
          <w:tcPr>
            <w:tcW w:w="2570" w:type="dxa"/>
            <w:gridSpan w:val="2"/>
            <w:tcBorders>
              <w:top w:val="single" w:color="auto" w:sz="6" w:space="0"/>
              <w:bottom w:val="single" w:color="auto" w:sz="6" w:space="0"/>
              <w:right w:val="single" w:color="auto" w:sz="6" w:space="0"/>
            </w:tcBorders>
          </w:tcPr>
          <w:p w:rsidRPr="00465A27" w:rsidR="007467C0" w:rsidP="00465A27" w:rsidRDefault="007467C0" w14:paraId="39ECD8D5" w14:textId="77777777">
            <w:pPr>
              <w:pStyle w:val="TableBody"/>
              <w:rPr>
                <w:b/>
                <w:bCs/>
              </w:rPr>
            </w:pPr>
            <w:r w:rsidRPr="00465A27">
              <w:rPr>
                <w:b/>
                <w:bCs/>
              </w:rPr>
              <w:t>Export Button</w:t>
            </w:r>
          </w:p>
        </w:tc>
        <w:tc>
          <w:tcPr>
            <w:tcW w:w="5480" w:type="dxa"/>
            <w:gridSpan w:val="2"/>
            <w:tcBorders>
              <w:top w:val="single" w:color="auto" w:sz="6" w:space="0"/>
              <w:left w:val="nil"/>
              <w:bottom w:val="single" w:color="auto" w:sz="6" w:space="0"/>
            </w:tcBorders>
          </w:tcPr>
          <w:p w:rsidRPr="00FB292A" w:rsidR="007467C0" w:rsidP="00465A27" w:rsidRDefault="007467C0" w14:paraId="4E472FBB" w14:textId="77777777">
            <w:pPr>
              <w:pStyle w:val="TableBody"/>
            </w:pPr>
            <w:r w:rsidRPr="00FB292A">
              <w:t>Exports the report into a CSV report to be used in an external reporting tool</w:t>
            </w:r>
          </w:p>
        </w:tc>
      </w:tr>
      <w:tr w:rsidR="007467C0" w:rsidTr="006271D1" w14:paraId="0C076300" w14:textId="77777777">
        <w:tblPrEx>
          <w:tblBorders>
            <w:insideV w:val="single" w:color="auto" w:sz="6" w:space="0"/>
          </w:tblBorders>
        </w:tblPrEx>
        <w:trPr>
          <w:gridAfter w:val="1"/>
          <w:wAfter w:w="15" w:type="dxa"/>
          <w:cantSplit/>
          <w:trHeight w:val="840"/>
        </w:trPr>
        <w:tc>
          <w:tcPr>
            <w:tcW w:w="1224" w:type="dxa"/>
          </w:tcPr>
          <w:p w:rsidRPr="00FB292A" w:rsidR="007467C0" w:rsidP="00465A27" w:rsidRDefault="007467C0" w14:paraId="1F3B8187" w14:textId="7777777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142E6B93">
                    <v:group id="Canvas 2192" style="width:39.15pt;height:39.75pt;mso-position-horizontal-relative:char;mso-position-vertical-relative:line" coordsize="497205,504825" o:spid="_x0000_s1026" editas="canvas" w14:anchorId="1B42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style="position:absolute;width:497205;height:504825;visibility:visible;mso-wrap-style:square" type="#_x0000_t75">
                        <v:fill o:detectmouseclick="t"/>
                        <v:path o:connecttype="none"/>
                      </v:shape>
                      <v:shape id="Freeform 219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color="auto" w:sz="6" w:space="0"/>
              <w:bottom w:val="single" w:color="auto" w:sz="6" w:space="0"/>
              <w:right w:val="single" w:color="auto" w:sz="6" w:space="0"/>
            </w:tcBorders>
          </w:tcPr>
          <w:p w:rsidRPr="00FB292A" w:rsidR="007467C0" w:rsidP="00465A27" w:rsidRDefault="007467C0" w14:paraId="48E4C932" w14:textId="7777777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rsidR="007467C0" w:rsidP="007467C0" w:rsidRDefault="007467C0" w14:paraId="126DB6B1" w14:textId="77777777"/>
    <w:tbl>
      <w:tblPr>
        <w:tblW w:w="0" w:type="auto"/>
        <w:tblInd w:w="479" w:type="dxa"/>
        <w:tblBorders>
          <w:top w:val="single" w:color="auto" w:sz="6" w:space="0"/>
          <w:left w:val="single" w:color="auto" w:sz="6" w:space="0"/>
          <w:bottom w:val="single" w:color="auto" w:sz="6" w:space="0"/>
          <w:right w:val="single" w:color="auto" w:sz="6" w:space="0"/>
          <w:insideV w:val="single" w:color="auto" w:sz="6" w:space="0"/>
        </w:tblBorders>
        <w:tblLayout w:type="fixed"/>
        <w:tblCellMar>
          <w:left w:w="79" w:type="dxa"/>
          <w:right w:w="79" w:type="dxa"/>
        </w:tblCellMar>
        <w:tblLook w:val="0000" w:firstRow="0" w:lastRow="0" w:firstColumn="0" w:lastColumn="0" w:noHBand="0" w:noVBand="0"/>
      </w:tblPr>
      <w:tblGrid>
        <w:gridCol w:w="1224"/>
        <w:gridCol w:w="6811"/>
      </w:tblGrid>
      <w:tr w:rsidR="007467C0" w:rsidTr="006271D1" w14:paraId="001CB373" w14:textId="77777777">
        <w:trPr>
          <w:cantSplit/>
          <w:trHeight w:val="840"/>
        </w:trPr>
        <w:tc>
          <w:tcPr>
            <w:tcW w:w="1224" w:type="dxa"/>
          </w:tcPr>
          <w:p w:rsidRPr="00FB292A" w:rsidR="007467C0" w:rsidP="00465A27" w:rsidRDefault="007467C0" w14:paraId="160666EA" w14:textId="7777777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134FFCFF">
                    <v:group id="Canvas 17" style="width:39.15pt;height:39.75pt;mso-position-horizontal-relative:char;mso-position-vertical-relative:line" coordsize="497205,504825" o:spid="_x0000_s1026" editas="canvas" w14:anchorId="7BBC6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style="position:absolute;width:497205;height:504825;visibility:visible;mso-wrap-style:square" type="#_x0000_t75">
                        <v:fill o:detectmouseclick="t"/>
                        <v:path o:connecttype="none"/>
                      </v:shape>
                      <v:shape id="Freeform 2190"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color="auto" w:sz="6" w:space="0"/>
              <w:bottom w:val="single" w:color="auto" w:sz="6" w:space="0"/>
              <w:right w:val="single" w:color="auto" w:sz="6" w:space="0"/>
            </w:tcBorders>
          </w:tcPr>
          <w:p w:rsidRPr="00FB292A" w:rsidR="007467C0" w:rsidP="008D6942" w:rsidRDefault="007467C0" w14:paraId="33A5F109" w14:textId="573963E6">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rsidR="007467C0" w:rsidP="007467C0" w:rsidRDefault="007467C0" w14:paraId="3AA42757" w14:textId="77777777">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Pr="00FB0EA9" w:rsidR="007467C0" w:rsidP="007467C0" w:rsidRDefault="007467C0" w14:paraId="4685F844" w14:textId="1A15F13B">
      <w:pPr>
        <w:rPr>
          <w:color w:val="76923C"/>
        </w:rPr>
      </w:pPr>
    </w:p>
    <w:p w:rsidR="007467C0" w:rsidP="007467C0" w:rsidRDefault="007467C0" w14:paraId="61CDD7CE" w14:textId="77777777">
      <w:pPr>
        <w:pStyle w:val="Heading3"/>
      </w:pPr>
      <w:bookmarkStart w:name="_Ref245721693" w:id="2215"/>
      <w:bookmarkStart w:name="_Toc74556425" w:id="2216"/>
      <w:bookmarkStart w:name="_Toc127491615" w:id="2217"/>
      <w:bookmarkStart w:name="_Toc128021148" w:id="2218"/>
      <w:r>
        <w:t>Processing Reports</w:t>
      </w:r>
      <w:bookmarkEnd w:id="2215"/>
      <w:bookmarkEnd w:id="2216"/>
      <w:bookmarkEnd w:id="2217"/>
      <w:bookmarkEnd w:id="2218"/>
    </w:p>
    <w:p w:rsidR="007467C0" w:rsidP="00465A27" w:rsidRDefault="007467C0" w14:paraId="30DCF28C" w14:textId="77777777">
      <w:pPr>
        <w:pStyle w:val="BodyText"/>
      </w:pPr>
      <w:r>
        <w:t>The processing reports are a summary of the Aggregation, Recommendation, and Commercial Consolidation processes.</w:t>
      </w:r>
    </w:p>
    <w:p w:rsidR="007467C0" w:rsidP="00465A27" w:rsidRDefault="007467C0" w14:paraId="2751B03D" w14:textId="77777777">
      <w:pPr>
        <w:pStyle w:val="BodyText"/>
      </w:pPr>
      <w:r>
        <w:t>The following is a summary of the information that will be covered along with hyperlinks to each topic:</w:t>
      </w:r>
    </w:p>
    <w:p w:rsidR="007467C0" w:rsidP="00465A27" w:rsidRDefault="007467C0" w14:paraId="03E2E3AA" w14:textId="77777777">
      <w:pPr>
        <w:pStyle w:val="ListBullet"/>
      </w:pPr>
      <w:r>
        <w:fldChar w:fldCharType="begin"/>
      </w:r>
      <w:r>
        <w:instrText xml:space="preserve"> REF _Ref245722620 \h  \* MERGEFORMAT </w:instrText>
      </w:r>
      <w:r>
        <w:fldChar w:fldCharType="separate"/>
      </w:r>
      <w:r>
        <w:t>Aggregation Results</w:t>
      </w:r>
      <w:r>
        <w:fldChar w:fldCharType="end"/>
      </w:r>
    </w:p>
    <w:p w:rsidR="007467C0" w:rsidP="00465A27" w:rsidRDefault="007467C0" w14:paraId="32449985" w14:textId="7DAB5216">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rsidR="007467C0" w:rsidP="00465A27" w:rsidRDefault="007467C0" w14:paraId="0CC255F7" w14:textId="77777777">
      <w:pPr>
        <w:pStyle w:val="ListBullet"/>
      </w:pPr>
      <w:r>
        <w:fldChar w:fldCharType="begin"/>
      </w:r>
      <w:r>
        <w:instrText xml:space="preserve"> REF _Ref245722627 \h  \* MERGEFORMAT </w:instrText>
      </w:r>
      <w:r>
        <w:fldChar w:fldCharType="separate"/>
      </w:r>
      <w:r>
        <w:t>Recommendation Results</w:t>
      </w:r>
      <w:r>
        <w:fldChar w:fldCharType="end"/>
      </w:r>
    </w:p>
    <w:p w:rsidR="007467C0" w:rsidP="00465A27" w:rsidRDefault="007467C0" w14:paraId="1668A59F" w14:textId="30791812">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rsidR="007467C0" w:rsidP="00465A27" w:rsidRDefault="007467C0" w14:paraId="47A683C7" w14:textId="77777777">
      <w:pPr>
        <w:pStyle w:val="ListBullet"/>
      </w:pPr>
      <w:r>
        <w:fldChar w:fldCharType="begin"/>
      </w:r>
      <w:r>
        <w:instrText xml:space="preserve"> REF _Ref245722630 \h  \* MERGEFORMAT </w:instrText>
      </w:r>
      <w:r>
        <w:fldChar w:fldCharType="separate"/>
      </w:r>
      <w:r>
        <w:t>Commercial Consolidation Results</w:t>
      </w:r>
      <w:r>
        <w:fldChar w:fldCharType="end"/>
      </w:r>
    </w:p>
    <w:p w:rsidR="007467C0" w:rsidP="00465A27" w:rsidRDefault="007467C0" w14:paraId="5A1A39EA" w14:textId="309D2A9B">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rsidR="007467C0" w:rsidP="00465A27" w:rsidRDefault="007467C0" w14:paraId="3B2CB0EE" w14:textId="18783B6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rsidR="007467C0" w:rsidP="00465A27" w:rsidRDefault="007467C0" w14:paraId="3C8C7C05" w14:textId="578B8FA5">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rsidR="007467C0" w:rsidP="00465A27" w:rsidRDefault="007467C0" w14:paraId="747E9252" w14:textId="201293BF">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rsidR="007467C0" w:rsidP="00465A27" w:rsidRDefault="007467C0" w14:paraId="36C05112" w14:textId="03BAC1F5">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rsidR="007467C0" w:rsidP="00465A27" w:rsidRDefault="007467C0" w14:paraId="0AF2EDFE" w14:textId="2EAF96FE">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rsidR="007467C0" w:rsidP="007467C0" w:rsidRDefault="007467C0" w14:paraId="24A0E392" w14:textId="77777777">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007467C0" w:rsidP="007467C0" w:rsidRDefault="007467C0" w14:paraId="016343AE" w14:textId="77777777">
      <w:pPr>
        <w:pStyle w:val="TopofSection"/>
      </w:pPr>
    </w:p>
    <w:p w:rsidR="007467C0" w:rsidP="007467C0" w:rsidRDefault="007467C0" w14:paraId="58280DCD" w14:textId="77777777">
      <w:pPr>
        <w:pStyle w:val="Heading4"/>
      </w:pPr>
      <w:bookmarkStart w:name="_Ref245722620" w:id="2219"/>
      <w:r>
        <w:t>Aggregation Results</w:t>
      </w:r>
      <w:bookmarkEnd w:id="2219"/>
    </w:p>
    <w:p w:rsidR="007467C0" w:rsidP="00465A27" w:rsidRDefault="007467C0" w14:paraId="13A65608" w14:textId="77777777">
      <w:pPr>
        <w:pStyle w:val="BodyText"/>
      </w:pPr>
      <w:r>
        <w:t>The Aggregation Results report is a summary of the results from each Cashpoint that aggregated data from OptiCash during the recommendation process.</w:t>
      </w:r>
    </w:p>
    <w:p w:rsidR="007467C0" w:rsidP="007467C0" w:rsidRDefault="007467C0" w14:paraId="6F3F26B4" w14:textId="77777777">
      <w:pPr>
        <w:pStyle w:val="Caption"/>
      </w:pPr>
      <w:bookmarkStart w:name="_Toc74556731" w:id="2220"/>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222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51DC17AB"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4BCB14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5E94A81" w14:textId="77777777">
            <w:pPr>
              <w:pStyle w:val="TableHeader"/>
            </w:pPr>
            <w:r>
              <w:t>Description</w:t>
            </w:r>
          </w:p>
        </w:tc>
      </w:tr>
      <w:tr w:rsidRPr="00A875AE" w:rsidR="007467C0" w:rsidTr="006271D1" w14:paraId="439B51F9" w14:textId="77777777">
        <w:trPr>
          <w:cantSplit/>
        </w:trPr>
        <w:tc>
          <w:tcPr>
            <w:tcW w:w="2570" w:type="dxa"/>
            <w:tcBorders>
              <w:top w:val="nil"/>
              <w:bottom w:val="single" w:color="auto" w:sz="6" w:space="0"/>
              <w:right w:val="single" w:color="auto" w:sz="6" w:space="0"/>
            </w:tcBorders>
          </w:tcPr>
          <w:p w:rsidRPr="00333D38" w:rsidR="007467C0" w:rsidP="00465A27" w:rsidRDefault="007467C0" w14:paraId="0384EF0A" w14:textId="77777777">
            <w:pPr>
              <w:pStyle w:val="TableBody"/>
              <w:rPr>
                <w:b/>
                <w:bCs/>
              </w:rPr>
            </w:pPr>
            <w:r w:rsidRPr="00333D38">
              <w:rPr>
                <w:b/>
                <w:bCs/>
              </w:rPr>
              <w:t>Generate Start Date</w:t>
            </w:r>
          </w:p>
        </w:tc>
        <w:tc>
          <w:tcPr>
            <w:tcW w:w="5480" w:type="dxa"/>
            <w:tcBorders>
              <w:top w:val="nil"/>
              <w:left w:val="single" w:color="auto" w:sz="6" w:space="0"/>
              <w:bottom w:val="single" w:color="auto" w:sz="6" w:space="0"/>
            </w:tcBorders>
          </w:tcPr>
          <w:p w:rsidRPr="00FB292A" w:rsidR="007467C0" w:rsidP="00465A27" w:rsidRDefault="007467C0" w14:paraId="1DD30609" w14:textId="77777777">
            <w:pPr>
              <w:pStyle w:val="TableBody"/>
            </w:pPr>
            <w:r w:rsidRPr="00FB292A">
              <w:t>Beginning date of the report.</w:t>
            </w:r>
          </w:p>
        </w:tc>
      </w:tr>
      <w:tr w:rsidRPr="00A875AE" w:rsidR="007467C0" w:rsidTr="006271D1" w14:paraId="4BF0B830"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38A49AF8" w14:textId="77777777">
            <w:pPr>
              <w:pStyle w:val="TableBody"/>
              <w:rPr>
                <w:b/>
                <w:bCs/>
              </w:rPr>
            </w:pPr>
            <w:r w:rsidRPr="00333D38">
              <w:rPr>
                <w:b/>
                <w:bCs/>
              </w:rPr>
              <w:t>Generate End Date</w:t>
            </w:r>
          </w:p>
        </w:tc>
        <w:tc>
          <w:tcPr>
            <w:tcW w:w="5480" w:type="dxa"/>
            <w:tcBorders>
              <w:top w:val="single" w:color="auto" w:sz="6" w:space="0"/>
              <w:left w:val="single" w:color="auto" w:sz="6" w:space="0"/>
              <w:bottom w:val="single" w:color="auto" w:sz="6" w:space="0"/>
            </w:tcBorders>
          </w:tcPr>
          <w:p w:rsidRPr="00FB292A" w:rsidR="007467C0" w:rsidP="00465A27" w:rsidRDefault="007467C0" w14:paraId="1DD9E9F2" w14:textId="77777777">
            <w:pPr>
              <w:pStyle w:val="TableBody"/>
            </w:pPr>
            <w:r w:rsidRPr="00FB292A">
              <w:t>Ending Date of the report</w:t>
            </w:r>
          </w:p>
        </w:tc>
      </w:tr>
      <w:tr w:rsidRPr="00A875AE" w:rsidR="007467C0" w:rsidTr="006271D1" w14:paraId="2A12A4C8" w14:textId="77777777">
        <w:trPr>
          <w:cantSplit/>
        </w:trPr>
        <w:tc>
          <w:tcPr>
            <w:tcW w:w="2570" w:type="dxa"/>
            <w:tcBorders>
              <w:top w:val="nil"/>
              <w:bottom w:val="single" w:color="auto" w:sz="6" w:space="0"/>
              <w:right w:val="single" w:color="auto" w:sz="6" w:space="0"/>
            </w:tcBorders>
          </w:tcPr>
          <w:p w:rsidRPr="00333D38" w:rsidR="007467C0" w:rsidP="00465A27" w:rsidRDefault="007467C0" w14:paraId="6CD6EA05" w14:textId="77777777">
            <w:pPr>
              <w:pStyle w:val="TableBody"/>
              <w:rPr>
                <w:b/>
                <w:bCs/>
              </w:rPr>
            </w:pPr>
            <w:r w:rsidRPr="00333D38">
              <w:rPr>
                <w:b/>
                <w:bCs/>
              </w:rPr>
              <w:t>Vault ID</w:t>
            </w:r>
          </w:p>
        </w:tc>
        <w:tc>
          <w:tcPr>
            <w:tcW w:w="5480" w:type="dxa"/>
            <w:tcBorders>
              <w:top w:val="nil"/>
              <w:left w:val="nil"/>
              <w:bottom w:val="single" w:color="auto" w:sz="6" w:space="0"/>
            </w:tcBorders>
          </w:tcPr>
          <w:p w:rsidRPr="00FB292A" w:rsidR="007467C0" w:rsidP="00465A27" w:rsidRDefault="007467C0" w14:paraId="0BDCA0D4" w14:textId="1CCE281F">
            <w:pPr>
              <w:pStyle w:val="TableBody"/>
            </w:pPr>
            <w:r w:rsidRPr="00FB292A">
              <w:t>The unique identifier of the vault was processed for commercial consolidation.</w:t>
            </w:r>
          </w:p>
        </w:tc>
      </w:tr>
      <w:tr w:rsidRPr="00A875AE" w:rsidR="007467C0" w:rsidTr="006271D1" w14:paraId="646A0750"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2848563D" w14:textId="77777777">
            <w:pPr>
              <w:pStyle w:val="TableBody"/>
              <w:rPr>
                <w:b/>
                <w:bCs/>
              </w:rPr>
            </w:pPr>
            <w:r w:rsidRPr="00333D38">
              <w:rPr>
                <w:b/>
                <w:bCs/>
              </w:rPr>
              <w:t>Commercial ID</w:t>
            </w:r>
          </w:p>
        </w:tc>
        <w:tc>
          <w:tcPr>
            <w:tcW w:w="5480" w:type="dxa"/>
            <w:tcBorders>
              <w:top w:val="single" w:color="auto" w:sz="6" w:space="0"/>
              <w:left w:val="nil"/>
              <w:bottom w:val="single" w:color="auto" w:sz="6" w:space="0"/>
            </w:tcBorders>
          </w:tcPr>
          <w:p w:rsidRPr="00FB292A" w:rsidR="007467C0" w:rsidP="00465A27" w:rsidRDefault="007467C0" w14:paraId="7A2123DE" w14:textId="1A155843">
            <w:pPr>
              <w:pStyle w:val="TableBody"/>
            </w:pPr>
            <w:r w:rsidRPr="00FB292A">
              <w:t>The unique identifier of the Commercial Cashpoint was processed for commercial consolidation.</w:t>
            </w:r>
          </w:p>
        </w:tc>
      </w:tr>
      <w:tr w:rsidRPr="00A875AE" w:rsidR="007467C0" w:rsidTr="006271D1" w14:paraId="5E4B65E1"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52A77814" w14:textId="77777777">
            <w:pPr>
              <w:pStyle w:val="TableBody"/>
              <w:rPr>
                <w:b/>
                <w:bCs/>
              </w:rPr>
            </w:pPr>
            <w:r w:rsidRPr="00333D38">
              <w:rPr>
                <w:b/>
                <w:bCs/>
              </w:rPr>
              <w:t>Denomination</w:t>
            </w:r>
          </w:p>
        </w:tc>
        <w:tc>
          <w:tcPr>
            <w:tcW w:w="5480" w:type="dxa"/>
            <w:tcBorders>
              <w:top w:val="single" w:color="auto" w:sz="6" w:space="0"/>
              <w:left w:val="nil"/>
              <w:bottom w:val="single" w:color="auto" w:sz="6" w:space="0"/>
            </w:tcBorders>
          </w:tcPr>
          <w:p w:rsidRPr="00FB292A" w:rsidR="007467C0" w:rsidP="00465A27" w:rsidRDefault="007467C0" w14:paraId="7DB6864E" w14:textId="77777777">
            <w:pPr>
              <w:pStyle w:val="TableBody"/>
            </w:pPr>
            <w:r w:rsidRPr="00FB292A">
              <w:t>The Denomination Description of the vault that was processed for recommendation</w:t>
            </w:r>
          </w:p>
        </w:tc>
      </w:tr>
      <w:tr w:rsidRPr="00A875AE" w:rsidR="007467C0" w:rsidTr="006271D1" w14:paraId="24BD020F"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0D905936" w14:textId="77777777">
            <w:pPr>
              <w:pStyle w:val="TableBody"/>
              <w:rPr>
                <w:b/>
                <w:bCs/>
              </w:rPr>
            </w:pPr>
            <w:r w:rsidRPr="00333D38">
              <w:rPr>
                <w:b/>
                <w:bCs/>
              </w:rPr>
              <w:t>Quality</w:t>
            </w:r>
          </w:p>
        </w:tc>
        <w:tc>
          <w:tcPr>
            <w:tcW w:w="5480" w:type="dxa"/>
            <w:tcBorders>
              <w:top w:val="single" w:color="auto" w:sz="6" w:space="0"/>
              <w:left w:val="nil"/>
              <w:bottom w:val="single" w:color="auto" w:sz="6" w:space="0"/>
            </w:tcBorders>
          </w:tcPr>
          <w:p w:rsidRPr="00FB292A" w:rsidR="007467C0" w:rsidP="00465A27" w:rsidRDefault="007467C0" w14:paraId="75BB1261" w14:textId="77777777">
            <w:pPr>
              <w:pStyle w:val="TableBody"/>
            </w:pPr>
            <w:r w:rsidRPr="00FB292A">
              <w:t>The quality of the denomination that was processed for recommendation</w:t>
            </w:r>
          </w:p>
        </w:tc>
      </w:tr>
      <w:tr w:rsidRPr="00A875AE" w:rsidR="007467C0" w:rsidTr="006271D1" w14:paraId="084F9FA9"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0204C5CE" w14:textId="77777777">
            <w:pPr>
              <w:pStyle w:val="TableBody"/>
              <w:rPr>
                <w:b/>
                <w:bCs/>
              </w:rPr>
            </w:pPr>
            <w:r w:rsidRPr="00333D38">
              <w:rPr>
                <w:b/>
                <w:bCs/>
              </w:rPr>
              <w:t>Start Date</w:t>
            </w:r>
          </w:p>
        </w:tc>
        <w:tc>
          <w:tcPr>
            <w:tcW w:w="5480" w:type="dxa"/>
            <w:tcBorders>
              <w:top w:val="single" w:color="auto" w:sz="6" w:space="0"/>
              <w:left w:val="nil"/>
              <w:bottom w:val="single" w:color="auto" w:sz="6" w:space="0"/>
            </w:tcBorders>
          </w:tcPr>
          <w:p w:rsidRPr="00FB292A" w:rsidR="007467C0" w:rsidP="00465A27" w:rsidRDefault="007467C0" w14:paraId="0C2526D6" w14:textId="77777777">
            <w:pPr>
              <w:pStyle w:val="TableBody"/>
            </w:pPr>
            <w:r w:rsidRPr="00FB292A">
              <w:t>Beginning date of the report</w:t>
            </w:r>
          </w:p>
        </w:tc>
      </w:tr>
      <w:tr w:rsidRPr="00A875AE" w:rsidR="007467C0" w:rsidTr="006271D1" w14:paraId="760B0CA2"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71ACDE8A" w14:textId="77777777">
            <w:pPr>
              <w:pStyle w:val="TableBody"/>
              <w:rPr>
                <w:b/>
                <w:bCs/>
              </w:rPr>
            </w:pPr>
            <w:r w:rsidRPr="00333D38">
              <w:rPr>
                <w:b/>
                <w:bCs/>
              </w:rPr>
              <w:t>End Date</w:t>
            </w:r>
          </w:p>
        </w:tc>
        <w:tc>
          <w:tcPr>
            <w:tcW w:w="5480" w:type="dxa"/>
            <w:tcBorders>
              <w:top w:val="single" w:color="auto" w:sz="6" w:space="0"/>
              <w:left w:val="nil"/>
              <w:bottom w:val="single" w:color="auto" w:sz="6" w:space="0"/>
            </w:tcBorders>
          </w:tcPr>
          <w:p w:rsidRPr="00FB292A" w:rsidR="007467C0" w:rsidP="00465A27" w:rsidRDefault="007467C0" w14:paraId="0FE24202" w14:textId="77777777">
            <w:pPr>
              <w:pStyle w:val="TableBody"/>
            </w:pPr>
            <w:r w:rsidRPr="00FB292A">
              <w:t>Ending date of the report</w:t>
            </w:r>
          </w:p>
        </w:tc>
      </w:tr>
      <w:tr w:rsidRPr="00A875AE" w:rsidR="007467C0" w:rsidTr="006271D1" w14:paraId="0C0DD080"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20F08EC0" w14:textId="77777777">
            <w:pPr>
              <w:pStyle w:val="TableBody"/>
              <w:rPr>
                <w:b/>
                <w:bCs/>
              </w:rPr>
            </w:pPr>
            <w:r w:rsidRPr="00333D38">
              <w:rPr>
                <w:b/>
                <w:bCs/>
              </w:rPr>
              <w:t>Process Status</w:t>
            </w:r>
          </w:p>
        </w:tc>
        <w:tc>
          <w:tcPr>
            <w:tcW w:w="5480" w:type="dxa"/>
            <w:tcBorders>
              <w:top w:val="single" w:color="auto" w:sz="6" w:space="0"/>
              <w:left w:val="nil"/>
              <w:bottom w:val="single" w:color="auto" w:sz="6" w:space="0"/>
            </w:tcBorders>
          </w:tcPr>
          <w:p w:rsidRPr="00FB292A" w:rsidR="007467C0" w:rsidP="00465A27" w:rsidRDefault="007467C0" w14:paraId="47A124CE" w14:textId="77777777">
            <w:pPr>
              <w:pStyle w:val="TableBody"/>
            </w:pPr>
            <w:r w:rsidRPr="00FB292A">
              <w:t>Reports the success or failure of the consolidation process.</w:t>
            </w:r>
          </w:p>
        </w:tc>
      </w:tr>
    </w:tbl>
    <w:p w:rsidR="007467C0" w:rsidP="007467C0" w:rsidRDefault="007467C0" w14:paraId="0AE01222" w14:textId="77777777">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7467C0" w:rsidP="007467C0" w:rsidRDefault="007467C0" w14:paraId="51245D52" w14:textId="77777777"/>
    <w:p w:rsidR="007467C0" w:rsidP="007467C0" w:rsidRDefault="007467C0" w14:paraId="7B1CEAC0" w14:textId="77777777">
      <w:pPr>
        <w:pStyle w:val="Heading4"/>
      </w:pPr>
      <w:bookmarkStart w:name="_Ref249755501" w:id="2221"/>
      <w:r>
        <w:t>Aggregation Summary Results</w:t>
      </w:r>
      <w:bookmarkEnd w:id="2221"/>
    </w:p>
    <w:p w:rsidR="007467C0" w:rsidP="006930AE" w:rsidRDefault="007467C0" w14:paraId="1F66D165" w14:textId="77777777">
      <w:pPr>
        <w:pStyle w:val="BodyText"/>
      </w:pPr>
      <w:r>
        <w:t>The Aggregation Results report is a summary of the results from each Cashpoint that aggregated data from OptiCash during the recommendation process. This report is displayed as PDF or optionally in CSV format.</w:t>
      </w:r>
    </w:p>
    <w:p w:rsidR="007467C0" w:rsidP="007467C0" w:rsidRDefault="007467C0" w14:paraId="467BDD18" w14:textId="77777777">
      <w:pPr>
        <w:pStyle w:val="Caption"/>
      </w:pPr>
      <w:bookmarkStart w:name="_Toc74556732" w:id="222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222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3CA70999"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8DDAD8D"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0B57A6CF" w14:textId="77777777">
            <w:pPr>
              <w:pStyle w:val="TableHeader"/>
            </w:pPr>
            <w:r>
              <w:t>Description</w:t>
            </w:r>
          </w:p>
        </w:tc>
      </w:tr>
      <w:tr w:rsidRPr="00A875AE" w:rsidR="007467C0" w:rsidTr="006271D1" w14:paraId="1FDEBCE4" w14:textId="77777777">
        <w:trPr>
          <w:cantSplit/>
        </w:trPr>
        <w:tc>
          <w:tcPr>
            <w:tcW w:w="2570" w:type="dxa"/>
            <w:tcBorders>
              <w:top w:val="nil"/>
              <w:bottom w:val="single" w:color="auto" w:sz="6" w:space="0"/>
              <w:right w:val="single" w:color="auto" w:sz="6" w:space="0"/>
            </w:tcBorders>
          </w:tcPr>
          <w:p w:rsidRPr="00333D38" w:rsidR="007467C0" w:rsidP="00465A27" w:rsidRDefault="007467C0" w14:paraId="6F280779" w14:textId="77777777">
            <w:pPr>
              <w:pStyle w:val="TableBody"/>
              <w:rPr>
                <w:b/>
                <w:bCs/>
              </w:rPr>
            </w:pPr>
            <w:r w:rsidRPr="00333D38">
              <w:rPr>
                <w:b/>
                <w:bCs/>
              </w:rPr>
              <w:t>Vault</w:t>
            </w:r>
          </w:p>
        </w:tc>
        <w:tc>
          <w:tcPr>
            <w:tcW w:w="5480" w:type="dxa"/>
            <w:tcBorders>
              <w:top w:val="nil"/>
              <w:left w:val="nil"/>
              <w:bottom w:val="single" w:color="auto" w:sz="6" w:space="0"/>
            </w:tcBorders>
          </w:tcPr>
          <w:p w:rsidRPr="00FB292A" w:rsidR="007467C0" w:rsidP="00465A27" w:rsidRDefault="007467C0" w14:paraId="6DB3A570" w14:textId="20FD0FBC">
            <w:pPr>
              <w:pStyle w:val="TableBody"/>
            </w:pPr>
            <w:r w:rsidRPr="00FB292A">
              <w:t>The unique identifier of the vault was processed for commercial consolidation.</w:t>
            </w:r>
          </w:p>
        </w:tc>
      </w:tr>
      <w:tr w:rsidRPr="00A875AE" w:rsidR="007467C0" w:rsidTr="006271D1" w14:paraId="4FDFEF0E"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3F012C67" w14:textId="77777777">
            <w:pPr>
              <w:pStyle w:val="TableBody"/>
              <w:rPr>
                <w:b/>
                <w:bCs/>
              </w:rPr>
            </w:pPr>
            <w:r w:rsidRPr="00333D38">
              <w:rPr>
                <w:b/>
                <w:bCs/>
              </w:rPr>
              <w:t>Result</w:t>
            </w:r>
          </w:p>
        </w:tc>
        <w:tc>
          <w:tcPr>
            <w:tcW w:w="5480" w:type="dxa"/>
            <w:tcBorders>
              <w:top w:val="single" w:color="auto" w:sz="6" w:space="0"/>
              <w:left w:val="nil"/>
              <w:bottom w:val="single" w:color="auto" w:sz="6" w:space="0"/>
            </w:tcBorders>
          </w:tcPr>
          <w:p w:rsidRPr="00FB292A" w:rsidR="007467C0" w:rsidP="00465A27" w:rsidRDefault="007467C0" w14:paraId="2B114063" w14:textId="77777777">
            <w:pPr>
              <w:pStyle w:val="TableBody"/>
            </w:pPr>
            <w:r w:rsidRPr="00FB292A">
              <w:t>The summary result of the Vault Aggregation Process</w:t>
            </w:r>
          </w:p>
        </w:tc>
      </w:tr>
      <w:tr w:rsidRPr="00A875AE" w:rsidR="007467C0" w:rsidTr="006271D1" w14:paraId="06B4B89A"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5CE2C4CD" w14:textId="77777777">
            <w:pPr>
              <w:pStyle w:val="TableBody"/>
              <w:rPr>
                <w:b/>
                <w:bCs/>
              </w:rPr>
            </w:pPr>
            <w:r w:rsidRPr="00333D38">
              <w:rPr>
                <w:b/>
                <w:bCs/>
              </w:rPr>
              <w:t>Count</w:t>
            </w:r>
          </w:p>
        </w:tc>
        <w:tc>
          <w:tcPr>
            <w:tcW w:w="5480" w:type="dxa"/>
            <w:tcBorders>
              <w:top w:val="single" w:color="auto" w:sz="6" w:space="0"/>
              <w:left w:val="nil"/>
              <w:bottom w:val="single" w:color="auto" w:sz="6" w:space="0"/>
            </w:tcBorders>
          </w:tcPr>
          <w:p w:rsidRPr="00FB292A" w:rsidR="007467C0" w:rsidP="00465A27" w:rsidRDefault="007467C0" w14:paraId="02A4C8B7" w14:textId="77777777">
            <w:pPr>
              <w:pStyle w:val="TableBody"/>
            </w:pPr>
            <w:r w:rsidRPr="00FB292A">
              <w:t>The number of Cashpoints that relate to the results and Vault ID</w:t>
            </w:r>
          </w:p>
        </w:tc>
      </w:tr>
      <w:tr w:rsidRPr="00A875AE" w:rsidR="007467C0" w:rsidTr="006271D1" w14:paraId="5E316E1A" w14:textId="77777777">
        <w:trPr>
          <w:cantSplit/>
        </w:trPr>
        <w:tc>
          <w:tcPr>
            <w:tcW w:w="2570" w:type="dxa"/>
            <w:tcBorders>
              <w:top w:val="single" w:color="auto" w:sz="6" w:space="0"/>
              <w:bottom w:val="single" w:color="auto" w:sz="6" w:space="0"/>
              <w:right w:val="single" w:color="auto" w:sz="6" w:space="0"/>
            </w:tcBorders>
          </w:tcPr>
          <w:p w:rsidRPr="00333D38" w:rsidR="007467C0" w:rsidP="00465A27" w:rsidRDefault="007467C0" w14:paraId="5E1A8E30" w14:textId="77777777">
            <w:pPr>
              <w:pStyle w:val="TableBody"/>
              <w:rPr>
                <w:b/>
                <w:bCs/>
              </w:rPr>
            </w:pPr>
            <w:r w:rsidRPr="00333D38">
              <w:rPr>
                <w:b/>
                <w:bCs/>
              </w:rPr>
              <w:t>Open In New Window Link</w:t>
            </w:r>
          </w:p>
        </w:tc>
        <w:tc>
          <w:tcPr>
            <w:tcW w:w="5480" w:type="dxa"/>
            <w:tcBorders>
              <w:top w:val="single" w:color="auto" w:sz="6" w:space="0"/>
              <w:left w:val="nil"/>
              <w:bottom w:val="single" w:color="auto" w:sz="6" w:space="0"/>
            </w:tcBorders>
          </w:tcPr>
          <w:p w:rsidRPr="00FB292A" w:rsidR="007467C0" w:rsidP="00465A27" w:rsidRDefault="007467C0" w14:paraId="3BCDB8A5" w14:textId="77777777">
            <w:pPr>
              <w:pStyle w:val="TableBody"/>
            </w:pPr>
            <w:r w:rsidRPr="00FB292A">
              <w:t>Clicking on the link displays the report in a new window as opposed to in the OptiVault Report Window.</w:t>
            </w:r>
          </w:p>
        </w:tc>
      </w:tr>
    </w:tbl>
    <w:p w:rsidR="007467C0" w:rsidP="007467C0" w:rsidRDefault="007467C0" w14:paraId="73F3A783" w14:textId="77777777">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7467C0" w:rsidP="007467C0" w:rsidRDefault="007467C0" w14:paraId="656E4CCA" w14:textId="77777777"/>
    <w:p w:rsidR="007467C0" w:rsidP="007467C0" w:rsidRDefault="007467C0" w14:paraId="5384D97E" w14:textId="77777777">
      <w:pPr>
        <w:pStyle w:val="Heading4"/>
      </w:pPr>
      <w:bookmarkStart w:name="_Ref245722627" w:id="2223"/>
      <w:r>
        <w:t>Recommendation Results</w:t>
      </w:r>
      <w:bookmarkEnd w:id="2223"/>
    </w:p>
    <w:p w:rsidRPr="00624328" w:rsidR="007467C0" w:rsidP="00465A27" w:rsidRDefault="007467C0" w14:paraId="2A989722" w14:textId="7777777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rsidR="007467C0" w:rsidP="007467C0" w:rsidRDefault="007467C0" w14:paraId="3AEABD75" w14:textId="77777777">
      <w:pPr>
        <w:pStyle w:val="Caption"/>
      </w:pPr>
      <w:bookmarkStart w:name="_Toc74556733" w:id="2224"/>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2224"/>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0878F850" w14:textId="77777777">
        <w:trPr>
          <w:cantSplit/>
          <w:tblHeader/>
        </w:trPr>
        <w:tc>
          <w:tcPr>
            <w:tcW w:w="8050" w:type="dxa"/>
            <w:gridSpan w:val="2"/>
            <w:shd w:val="clear" w:color="auto" w:fill="60C03A"/>
          </w:tcPr>
          <w:p w:rsidR="007467C0" w:rsidP="00170D7D" w:rsidRDefault="007467C0" w14:paraId="5A72FDA1" w14:textId="77777777">
            <w:pPr>
              <w:pStyle w:val="TableHeader"/>
            </w:pPr>
            <w:r>
              <w:t>Recommendation Last Run Results</w:t>
            </w:r>
          </w:p>
        </w:tc>
      </w:tr>
      <w:tr w:rsidRPr="00A875AE" w:rsidR="007467C0" w:rsidTr="006271D1" w14:paraId="5BD70504" w14:textId="77777777">
        <w:trPr>
          <w:cantSplit/>
          <w:tblHeader/>
        </w:trPr>
        <w:tc>
          <w:tcPr>
            <w:tcW w:w="2570" w:type="dxa"/>
            <w:shd w:val="clear" w:color="auto" w:fill="60C03A"/>
          </w:tcPr>
          <w:p w:rsidRPr="00A875AE" w:rsidR="007467C0" w:rsidP="00170D7D" w:rsidRDefault="007467C0" w14:paraId="23DABAFA" w14:textId="77777777">
            <w:pPr>
              <w:pStyle w:val="TableHeader"/>
            </w:pPr>
            <w:r>
              <w:t>Field</w:t>
            </w:r>
          </w:p>
        </w:tc>
        <w:tc>
          <w:tcPr>
            <w:tcW w:w="5480" w:type="dxa"/>
            <w:shd w:val="clear" w:color="auto" w:fill="60C03A"/>
          </w:tcPr>
          <w:p w:rsidRPr="00A875AE" w:rsidR="007467C0" w:rsidP="00170D7D" w:rsidRDefault="007467C0" w14:paraId="1943DF37" w14:textId="77777777">
            <w:pPr>
              <w:pStyle w:val="TableHeader"/>
            </w:pPr>
            <w:r>
              <w:t>Description</w:t>
            </w:r>
          </w:p>
        </w:tc>
      </w:tr>
      <w:tr w:rsidRPr="00A875AE" w:rsidR="007467C0" w:rsidTr="006271D1" w14:paraId="61ABA6B2" w14:textId="77777777">
        <w:trPr>
          <w:cantSplit/>
          <w:trHeight w:val="135"/>
        </w:trPr>
        <w:tc>
          <w:tcPr>
            <w:tcW w:w="2570" w:type="dxa"/>
          </w:tcPr>
          <w:p w:rsidRPr="00333D38" w:rsidR="007467C0" w:rsidP="00465A27" w:rsidRDefault="007467C0" w14:paraId="62E84198" w14:textId="77777777">
            <w:pPr>
              <w:pStyle w:val="TableBody"/>
              <w:rPr>
                <w:b/>
                <w:bCs/>
              </w:rPr>
            </w:pPr>
            <w:r w:rsidRPr="00333D38">
              <w:rPr>
                <w:b/>
                <w:bCs/>
              </w:rPr>
              <w:t>Vault ID</w:t>
            </w:r>
          </w:p>
        </w:tc>
        <w:tc>
          <w:tcPr>
            <w:tcW w:w="5480" w:type="dxa"/>
          </w:tcPr>
          <w:p w:rsidRPr="00FB292A" w:rsidR="007467C0" w:rsidP="00465A27" w:rsidRDefault="007467C0" w14:paraId="03294794" w14:textId="77777777">
            <w:pPr>
              <w:pStyle w:val="TableBody"/>
              <w:rPr>
                <w:rFonts w:cs="Arial"/>
                <w:lang w:val="en-US" w:bidi="en-US"/>
              </w:rPr>
            </w:pPr>
            <w:r w:rsidRPr="00FB292A">
              <w:rPr>
                <w:rFonts w:cs="Arial"/>
                <w:lang w:val="en-US" w:bidi="en-US"/>
              </w:rPr>
              <w:t>The unique identifier of the vault that was processed for recommendation</w:t>
            </w:r>
          </w:p>
        </w:tc>
      </w:tr>
      <w:tr w:rsidRPr="00A875AE" w:rsidR="007467C0" w:rsidTr="006271D1" w14:paraId="4B95521A" w14:textId="77777777">
        <w:trPr>
          <w:cantSplit/>
          <w:trHeight w:val="135"/>
        </w:trPr>
        <w:tc>
          <w:tcPr>
            <w:tcW w:w="2570" w:type="dxa"/>
          </w:tcPr>
          <w:p w:rsidRPr="00333D38" w:rsidR="007467C0" w:rsidP="00465A27" w:rsidRDefault="007467C0" w14:paraId="1126E1C5" w14:textId="77777777">
            <w:pPr>
              <w:pStyle w:val="TableBody"/>
              <w:rPr>
                <w:b/>
                <w:bCs/>
              </w:rPr>
            </w:pPr>
            <w:r w:rsidRPr="00333D38">
              <w:rPr>
                <w:b/>
                <w:bCs/>
              </w:rPr>
              <w:t>Denomination</w:t>
            </w:r>
          </w:p>
        </w:tc>
        <w:tc>
          <w:tcPr>
            <w:tcW w:w="5480" w:type="dxa"/>
          </w:tcPr>
          <w:p w:rsidRPr="00FB292A" w:rsidR="007467C0" w:rsidP="00465A27" w:rsidRDefault="007467C0" w14:paraId="1BB00AA6" w14:textId="77777777">
            <w:pPr>
              <w:pStyle w:val="TableBody"/>
            </w:pPr>
            <w:r w:rsidRPr="00FB292A">
              <w:t>The Denomination Description of the vault that was processed for recommendation</w:t>
            </w:r>
          </w:p>
        </w:tc>
      </w:tr>
      <w:tr w:rsidRPr="00A875AE" w:rsidR="007467C0" w:rsidTr="006271D1" w14:paraId="74A1F526" w14:textId="77777777">
        <w:trPr>
          <w:cantSplit/>
          <w:trHeight w:val="135"/>
        </w:trPr>
        <w:tc>
          <w:tcPr>
            <w:tcW w:w="2570" w:type="dxa"/>
          </w:tcPr>
          <w:p w:rsidRPr="00333D38" w:rsidR="007467C0" w:rsidP="00465A27" w:rsidRDefault="007467C0" w14:paraId="3A7B9A72" w14:textId="77777777">
            <w:pPr>
              <w:pStyle w:val="TableBody"/>
              <w:rPr>
                <w:b/>
                <w:bCs/>
              </w:rPr>
            </w:pPr>
            <w:r w:rsidRPr="00333D38">
              <w:rPr>
                <w:b/>
                <w:bCs/>
              </w:rPr>
              <w:t>Quality</w:t>
            </w:r>
          </w:p>
        </w:tc>
        <w:tc>
          <w:tcPr>
            <w:tcW w:w="5480" w:type="dxa"/>
          </w:tcPr>
          <w:p w:rsidRPr="00FB292A" w:rsidR="007467C0" w:rsidP="00465A27" w:rsidRDefault="007467C0" w14:paraId="32E0C994" w14:textId="77777777">
            <w:pPr>
              <w:pStyle w:val="TableBody"/>
            </w:pPr>
            <w:r w:rsidRPr="00FB292A">
              <w:t>The quality of the denomination that was processed for recommendation</w:t>
            </w:r>
          </w:p>
        </w:tc>
      </w:tr>
      <w:tr w:rsidRPr="00A875AE" w:rsidR="007467C0" w:rsidTr="006271D1" w14:paraId="56A66308" w14:textId="77777777">
        <w:trPr>
          <w:cantSplit/>
          <w:trHeight w:val="135"/>
        </w:trPr>
        <w:tc>
          <w:tcPr>
            <w:tcW w:w="2570" w:type="dxa"/>
          </w:tcPr>
          <w:p w:rsidRPr="00333D38" w:rsidR="007467C0" w:rsidP="00465A27" w:rsidRDefault="007467C0" w14:paraId="0446B077" w14:textId="77777777">
            <w:pPr>
              <w:pStyle w:val="TableBody"/>
              <w:rPr>
                <w:b/>
                <w:bCs/>
              </w:rPr>
            </w:pPr>
            <w:r w:rsidRPr="00333D38">
              <w:rPr>
                <w:b/>
                <w:bCs/>
              </w:rPr>
              <w:t>Date Last Run</w:t>
            </w:r>
          </w:p>
        </w:tc>
        <w:tc>
          <w:tcPr>
            <w:tcW w:w="5480" w:type="dxa"/>
          </w:tcPr>
          <w:p w:rsidRPr="00FB292A" w:rsidR="007467C0" w:rsidP="00465A27" w:rsidRDefault="007467C0" w14:paraId="26EC69DF" w14:textId="108B67A0">
            <w:pPr>
              <w:pStyle w:val="TableBody"/>
            </w:pPr>
            <w:r w:rsidRPr="00FB292A">
              <w:t xml:space="preserve">The date that the recommendation process was </w:t>
            </w:r>
            <w:r w:rsidR="00234321">
              <w:t xml:space="preserve">the </w:t>
            </w:r>
            <w:r w:rsidRPr="00FB292A">
              <w:t>last run for the vault</w:t>
            </w:r>
          </w:p>
        </w:tc>
      </w:tr>
      <w:tr w:rsidRPr="00A875AE" w:rsidR="007467C0" w:rsidTr="006271D1" w14:paraId="54AD1A68" w14:textId="77777777">
        <w:trPr>
          <w:cantSplit/>
          <w:trHeight w:val="135"/>
        </w:trPr>
        <w:tc>
          <w:tcPr>
            <w:tcW w:w="2570" w:type="dxa"/>
          </w:tcPr>
          <w:p w:rsidRPr="00333D38" w:rsidR="007467C0" w:rsidP="00465A27" w:rsidRDefault="007467C0" w14:paraId="48320DA3" w14:textId="77777777">
            <w:pPr>
              <w:pStyle w:val="TableBody"/>
              <w:rPr>
                <w:b/>
                <w:bCs/>
              </w:rPr>
            </w:pPr>
            <w:r w:rsidRPr="00333D38">
              <w:rPr>
                <w:b/>
                <w:bCs/>
              </w:rPr>
              <w:t>Result</w:t>
            </w:r>
          </w:p>
        </w:tc>
        <w:tc>
          <w:tcPr>
            <w:tcW w:w="5480" w:type="dxa"/>
          </w:tcPr>
          <w:p w:rsidRPr="00FB292A" w:rsidR="007467C0" w:rsidP="00465A27" w:rsidRDefault="007467C0" w14:paraId="4341F6FD" w14:textId="77777777">
            <w:pPr>
              <w:pStyle w:val="TableBody"/>
            </w:pPr>
            <w:r w:rsidRPr="00FB292A">
              <w:t>The result of the last recommendation run.</w:t>
            </w:r>
          </w:p>
        </w:tc>
      </w:tr>
    </w:tbl>
    <w:p w:rsidR="007467C0" w:rsidP="007467C0" w:rsidRDefault="007467C0" w14:paraId="5AFA4356" w14:textId="77777777">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7467C0" w:rsidP="007467C0" w:rsidRDefault="007467C0" w14:paraId="4DF6307A" w14:textId="77777777">
      <w:pPr>
        <w:pStyle w:val="Heading4"/>
      </w:pPr>
      <w:bookmarkStart w:name="_Ref249755553" w:id="2225"/>
      <w:r>
        <w:t>Recommendation Validation Results</w:t>
      </w:r>
      <w:bookmarkEnd w:id="2225"/>
    </w:p>
    <w:p w:rsidRPr="00624328" w:rsidR="007467C0" w:rsidP="00465A27" w:rsidRDefault="007467C0" w14:paraId="78AEAA48" w14:textId="77777777">
      <w:pPr>
        <w:pStyle w:val="BodyText"/>
      </w:pPr>
      <w:r>
        <w:t xml:space="preserve">This report shows the results of the validation process that is run before the recommendation process is run. </w:t>
      </w:r>
    </w:p>
    <w:p w:rsidR="007467C0" w:rsidP="007467C0" w:rsidRDefault="007467C0" w14:paraId="5FC796EC" w14:textId="77777777">
      <w:pPr>
        <w:pStyle w:val="Caption"/>
      </w:pPr>
      <w:bookmarkStart w:name="_Toc74556734" w:id="2226"/>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2226"/>
    </w:p>
    <w:tbl>
      <w:tblPr>
        <w:tblW w:w="0" w:type="auto"/>
        <w:tblInd w:w="47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1D8DFFB2" w14:textId="77777777">
        <w:trPr>
          <w:cantSplit/>
          <w:tblHeader/>
        </w:trPr>
        <w:tc>
          <w:tcPr>
            <w:tcW w:w="8050" w:type="dxa"/>
            <w:gridSpan w:val="2"/>
            <w:shd w:val="clear" w:color="auto" w:fill="60C03A"/>
          </w:tcPr>
          <w:p w:rsidRPr="00465A27" w:rsidR="007467C0" w:rsidP="00170D7D" w:rsidRDefault="007467C0" w14:paraId="06F5C4DD" w14:textId="77777777">
            <w:pPr>
              <w:pStyle w:val="TableHeader"/>
            </w:pPr>
            <w:r w:rsidRPr="00465A27">
              <w:t>Recommendation Last Run Results</w:t>
            </w:r>
          </w:p>
        </w:tc>
      </w:tr>
      <w:tr w:rsidRPr="00A875AE" w:rsidR="007467C0" w:rsidTr="006271D1" w14:paraId="37074FFC" w14:textId="77777777">
        <w:trPr>
          <w:cantSplit/>
          <w:tblHeader/>
        </w:trPr>
        <w:tc>
          <w:tcPr>
            <w:tcW w:w="2570" w:type="dxa"/>
            <w:shd w:val="clear" w:color="auto" w:fill="60C03A"/>
          </w:tcPr>
          <w:p w:rsidRPr="00465A27" w:rsidR="007467C0" w:rsidP="00170D7D" w:rsidRDefault="007467C0" w14:paraId="6B9705FC" w14:textId="77777777">
            <w:pPr>
              <w:pStyle w:val="TableHeader"/>
            </w:pPr>
            <w:r w:rsidRPr="00465A27">
              <w:t>Field</w:t>
            </w:r>
          </w:p>
        </w:tc>
        <w:tc>
          <w:tcPr>
            <w:tcW w:w="5480" w:type="dxa"/>
            <w:shd w:val="clear" w:color="auto" w:fill="60C03A"/>
          </w:tcPr>
          <w:p w:rsidRPr="00465A27" w:rsidR="007467C0" w:rsidP="00170D7D" w:rsidRDefault="007467C0" w14:paraId="1BCD88D7" w14:textId="77777777">
            <w:pPr>
              <w:pStyle w:val="TableHeader"/>
            </w:pPr>
            <w:r w:rsidRPr="00465A27">
              <w:t>Description</w:t>
            </w:r>
          </w:p>
        </w:tc>
      </w:tr>
      <w:tr w:rsidRPr="00A875AE" w:rsidR="007467C0" w:rsidTr="006271D1" w14:paraId="641E3BC7" w14:textId="77777777">
        <w:trPr>
          <w:cantSplit/>
          <w:trHeight w:val="135"/>
        </w:trPr>
        <w:tc>
          <w:tcPr>
            <w:tcW w:w="2570" w:type="dxa"/>
          </w:tcPr>
          <w:p w:rsidRPr="002544C5" w:rsidR="007467C0" w:rsidP="00465A27" w:rsidRDefault="007467C0" w14:paraId="2E945303" w14:textId="77777777">
            <w:pPr>
              <w:pStyle w:val="TableBody"/>
              <w:rPr>
                <w:b/>
                <w:bCs/>
              </w:rPr>
            </w:pPr>
            <w:r w:rsidRPr="002544C5">
              <w:rPr>
                <w:b/>
                <w:bCs/>
              </w:rPr>
              <w:t>Vault ID</w:t>
            </w:r>
          </w:p>
        </w:tc>
        <w:tc>
          <w:tcPr>
            <w:tcW w:w="5480" w:type="dxa"/>
          </w:tcPr>
          <w:p w:rsidRPr="00FB292A" w:rsidR="007467C0" w:rsidP="00465A27" w:rsidRDefault="007467C0" w14:paraId="0B41531D" w14:textId="77777777">
            <w:pPr>
              <w:pStyle w:val="TableBody"/>
            </w:pPr>
            <w:r w:rsidRPr="00FB292A">
              <w:t>The unique identifier of the vault that was processed for recommendation</w:t>
            </w:r>
          </w:p>
        </w:tc>
      </w:tr>
      <w:tr w:rsidRPr="00A875AE" w:rsidR="007467C0" w:rsidTr="006271D1" w14:paraId="13F83A89" w14:textId="77777777">
        <w:trPr>
          <w:cantSplit/>
          <w:trHeight w:val="135"/>
        </w:trPr>
        <w:tc>
          <w:tcPr>
            <w:tcW w:w="2570" w:type="dxa"/>
          </w:tcPr>
          <w:p w:rsidRPr="002544C5" w:rsidR="007467C0" w:rsidP="00465A27" w:rsidRDefault="007467C0" w14:paraId="76E81CA1" w14:textId="77777777">
            <w:pPr>
              <w:pStyle w:val="TableBody"/>
              <w:rPr>
                <w:b/>
                <w:bCs/>
              </w:rPr>
            </w:pPr>
            <w:r w:rsidRPr="002544C5">
              <w:rPr>
                <w:b/>
                <w:bCs/>
              </w:rPr>
              <w:t>Denomination</w:t>
            </w:r>
          </w:p>
        </w:tc>
        <w:tc>
          <w:tcPr>
            <w:tcW w:w="5480" w:type="dxa"/>
          </w:tcPr>
          <w:p w:rsidRPr="00FB292A" w:rsidR="007467C0" w:rsidP="00465A27" w:rsidRDefault="007467C0" w14:paraId="419F3670" w14:textId="77777777">
            <w:pPr>
              <w:pStyle w:val="TableBody"/>
            </w:pPr>
            <w:r w:rsidRPr="00FB292A">
              <w:t>The Denomination Description of the vault that was processed for recommendation</w:t>
            </w:r>
          </w:p>
        </w:tc>
      </w:tr>
      <w:tr w:rsidRPr="00A875AE" w:rsidR="007467C0" w:rsidTr="006271D1" w14:paraId="27DBE604" w14:textId="77777777">
        <w:trPr>
          <w:cantSplit/>
          <w:trHeight w:val="135"/>
        </w:trPr>
        <w:tc>
          <w:tcPr>
            <w:tcW w:w="2570" w:type="dxa"/>
          </w:tcPr>
          <w:p w:rsidRPr="002544C5" w:rsidR="007467C0" w:rsidP="00465A27" w:rsidRDefault="007467C0" w14:paraId="34EA5710" w14:textId="77777777">
            <w:pPr>
              <w:pStyle w:val="TableBody"/>
              <w:rPr>
                <w:b/>
                <w:bCs/>
              </w:rPr>
            </w:pPr>
            <w:r w:rsidRPr="002544C5">
              <w:rPr>
                <w:b/>
                <w:bCs/>
              </w:rPr>
              <w:t>Quality</w:t>
            </w:r>
          </w:p>
        </w:tc>
        <w:tc>
          <w:tcPr>
            <w:tcW w:w="5480" w:type="dxa"/>
          </w:tcPr>
          <w:p w:rsidRPr="00FB292A" w:rsidR="007467C0" w:rsidP="00465A27" w:rsidRDefault="007467C0" w14:paraId="1D1ACA9F" w14:textId="77777777">
            <w:pPr>
              <w:pStyle w:val="TableBody"/>
            </w:pPr>
            <w:r w:rsidRPr="00FB292A">
              <w:t>The quality of the denomination that was processed for recommendation</w:t>
            </w:r>
          </w:p>
        </w:tc>
      </w:tr>
      <w:tr w:rsidRPr="00A875AE" w:rsidR="007467C0" w:rsidTr="006271D1" w14:paraId="7725F912" w14:textId="77777777">
        <w:trPr>
          <w:cantSplit/>
          <w:trHeight w:val="135"/>
        </w:trPr>
        <w:tc>
          <w:tcPr>
            <w:tcW w:w="2570" w:type="dxa"/>
          </w:tcPr>
          <w:p w:rsidRPr="002544C5" w:rsidR="007467C0" w:rsidP="00465A27" w:rsidRDefault="007467C0" w14:paraId="3A140065" w14:textId="77777777">
            <w:pPr>
              <w:pStyle w:val="TableBody"/>
              <w:rPr>
                <w:b/>
                <w:bCs/>
              </w:rPr>
            </w:pPr>
            <w:r w:rsidRPr="002544C5">
              <w:rPr>
                <w:b/>
                <w:bCs/>
              </w:rPr>
              <w:t>Date</w:t>
            </w:r>
          </w:p>
        </w:tc>
        <w:tc>
          <w:tcPr>
            <w:tcW w:w="5480" w:type="dxa"/>
          </w:tcPr>
          <w:p w:rsidRPr="00FB292A" w:rsidR="007467C0" w:rsidP="00465A27" w:rsidRDefault="007467C0" w14:paraId="2C5FED79" w14:textId="60EEDA94">
            <w:pPr>
              <w:pStyle w:val="TableBody"/>
            </w:pPr>
            <w:r w:rsidRPr="00FB292A">
              <w:t xml:space="preserve">The date that the recommendation process was </w:t>
            </w:r>
            <w:r w:rsidR="00234321">
              <w:t xml:space="preserve">the </w:t>
            </w:r>
            <w:r w:rsidRPr="00FB292A">
              <w:t>last run for the vault</w:t>
            </w:r>
          </w:p>
        </w:tc>
      </w:tr>
      <w:tr w:rsidRPr="00A875AE" w:rsidR="007467C0" w:rsidTr="006271D1" w14:paraId="5A03188F" w14:textId="77777777">
        <w:trPr>
          <w:cantSplit/>
          <w:trHeight w:val="135"/>
        </w:trPr>
        <w:tc>
          <w:tcPr>
            <w:tcW w:w="2570" w:type="dxa"/>
          </w:tcPr>
          <w:p w:rsidRPr="002544C5" w:rsidR="007467C0" w:rsidP="00465A27" w:rsidRDefault="007467C0" w14:paraId="06D117A3" w14:textId="77777777">
            <w:pPr>
              <w:pStyle w:val="TableBody"/>
              <w:rPr>
                <w:b/>
                <w:bCs/>
              </w:rPr>
            </w:pPr>
            <w:r w:rsidRPr="002544C5">
              <w:rPr>
                <w:b/>
                <w:bCs/>
              </w:rPr>
              <w:t>Error</w:t>
            </w:r>
          </w:p>
        </w:tc>
        <w:tc>
          <w:tcPr>
            <w:tcW w:w="5480" w:type="dxa"/>
          </w:tcPr>
          <w:p w:rsidRPr="00FB292A" w:rsidR="007467C0" w:rsidP="00465A27" w:rsidRDefault="007467C0" w14:paraId="1E847181" w14:textId="77777777">
            <w:pPr>
              <w:pStyle w:val="TableBody"/>
            </w:pPr>
            <w:r w:rsidRPr="00FB292A">
              <w:t>The error that occurred during the validation process</w:t>
            </w:r>
          </w:p>
        </w:tc>
      </w:tr>
      <w:tr w:rsidRPr="00A875AE" w:rsidR="007467C0" w:rsidTr="006271D1" w14:paraId="396F1705" w14:textId="77777777">
        <w:trPr>
          <w:cantSplit/>
          <w:trHeight w:val="135"/>
        </w:trPr>
        <w:tc>
          <w:tcPr>
            <w:tcW w:w="2570" w:type="dxa"/>
          </w:tcPr>
          <w:p w:rsidRPr="002544C5" w:rsidR="007467C0" w:rsidP="00465A27" w:rsidRDefault="007467C0" w14:paraId="43D216B7" w14:textId="77777777">
            <w:pPr>
              <w:pStyle w:val="TableBody"/>
              <w:rPr>
                <w:b/>
                <w:bCs/>
              </w:rPr>
            </w:pPr>
            <w:r w:rsidRPr="002544C5">
              <w:rPr>
                <w:b/>
                <w:bCs/>
              </w:rPr>
              <w:t>Affected Date</w:t>
            </w:r>
          </w:p>
        </w:tc>
        <w:tc>
          <w:tcPr>
            <w:tcW w:w="5480" w:type="dxa"/>
          </w:tcPr>
          <w:p w:rsidRPr="00FB292A" w:rsidR="007467C0" w:rsidP="00465A27" w:rsidRDefault="007467C0" w14:paraId="6DBE527A" w14:textId="77777777">
            <w:pPr>
              <w:pStyle w:val="TableBody"/>
            </w:pPr>
            <w:r w:rsidRPr="00FB292A">
              <w:t>History day that relates to the error</w:t>
            </w:r>
          </w:p>
        </w:tc>
      </w:tr>
      <w:tr w:rsidRPr="00A875AE" w:rsidR="007467C0" w:rsidTr="006271D1" w14:paraId="7C6C7E6C" w14:textId="77777777">
        <w:trPr>
          <w:cantSplit/>
          <w:trHeight w:val="135"/>
        </w:trPr>
        <w:tc>
          <w:tcPr>
            <w:tcW w:w="2570" w:type="dxa"/>
          </w:tcPr>
          <w:p w:rsidRPr="002544C5" w:rsidR="007467C0" w:rsidP="00465A27" w:rsidRDefault="007467C0" w14:paraId="75D2E8AA" w14:textId="77777777">
            <w:pPr>
              <w:pStyle w:val="TableBody"/>
              <w:rPr>
                <w:b/>
                <w:bCs/>
              </w:rPr>
            </w:pPr>
            <w:r w:rsidRPr="002544C5">
              <w:rPr>
                <w:b/>
                <w:bCs/>
              </w:rPr>
              <w:t>Breach Amount</w:t>
            </w:r>
          </w:p>
        </w:tc>
        <w:tc>
          <w:tcPr>
            <w:tcW w:w="5480" w:type="dxa"/>
          </w:tcPr>
          <w:p w:rsidRPr="00FB292A" w:rsidR="007467C0" w:rsidP="00465A27" w:rsidRDefault="007467C0" w14:paraId="3734B765" w14:textId="77777777">
            <w:pPr>
              <w:pStyle w:val="TableBody"/>
            </w:pPr>
            <w:r w:rsidRPr="00FB292A">
              <w:t>When an amount is exceeded, such as maximum capacity, the Breach Amount shows the amount of the violation.</w:t>
            </w:r>
          </w:p>
        </w:tc>
      </w:tr>
    </w:tbl>
    <w:p w:rsidR="007467C0" w:rsidP="007467C0" w:rsidRDefault="007467C0" w14:paraId="1303DCC0" w14:textId="77777777">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7467C0" w:rsidP="007467C0" w:rsidRDefault="007467C0" w14:paraId="163863A8" w14:textId="77777777"/>
    <w:p w:rsidR="007467C0" w:rsidP="007467C0" w:rsidRDefault="007467C0" w14:paraId="0C53D676" w14:textId="77777777">
      <w:pPr>
        <w:pStyle w:val="Heading4"/>
      </w:pPr>
      <w:bookmarkStart w:name="_Ref245722630" w:id="2227"/>
      <w:r>
        <w:t>Commercial Consolidation Results</w:t>
      </w:r>
      <w:bookmarkEnd w:id="2227"/>
    </w:p>
    <w:p w:rsidR="007467C0" w:rsidP="00D30B22" w:rsidRDefault="007467C0" w14:paraId="075729B6" w14:textId="77777777">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rsidR="007467C0" w:rsidP="007467C0" w:rsidRDefault="007467C0" w14:paraId="35E7F17A" w14:textId="77777777">
      <w:pPr>
        <w:pStyle w:val="Caption"/>
      </w:pPr>
      <w:bookmarkStart w:name="_Toc74556735" w:id="2228"/>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222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600247AA"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E279E4E"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0F0C6A9" w14:textId="77777777">
            <w:pPr>
              <w:pStyle w:val="TableHeader"/>
            </w:pPr>
            <w:r>
              <w:t>Description</w:t>
            </w:r>
          </w:p>
        </w:tc>
      </w:tr>
      <w:tr w:rsidRPr="00A875AE" w:rsidR="007467C0" w:rsidTr="006271D1" w14:paraId="41B86C03"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528431C7" w14:textId="77777777">
            <w:pPr>
              <w:pStyle w:val="TableBody"/>
              <w:rPr>
                <w:b/>
                <w:bCs/>
              </w:rPr>
            </w:pPr>
            <w:r w:rsidRPr="00CD2A5C">
              <w:rPr>
                <w:b/>
                <w:bCs/>
              </w:rPr>
              <w:t>Generate Date</w:t>
            </w:r>
          </w:p>
        </w:tc>
        <w:tc>
          <w:tcPr>
            <w:tcW w:w="5480" w:type="dxa"/>
            <w:tcBorders>
              <w:top w:val="single" w:color="auto" w:sz="6" w:space="0"/>
              <w:left w:val="single" w:color="auto" w:sz="6" w:space="0"/>
              <w:bottom w:val="single" w:color="auto" w:sz="6" w:space="0"/>
            </w:tcBorders>
          </w:tcPr>
          <w:p w:rsidRPr="00FB292A" w:rsidR="007467C0" w:rsidP="00285AAB" w:rsidRDefault="007467C0" w14:paraId="34768426" w14:textId="77777777">
            <w:pPr>
              <w:pStyle w:val="TableBody"/>
            </w:pPr>
            <w:r w:rsidRPr="00FB292A">
              <w:t>Date the report was generated.</w:t>
            </w:r>
          </w:p>
        </w:tc>
      </w:tr>
      <w:tr w:rsidRPr="00A875AE" w:rsidR="007467C0" w:rsidTr="006271D1" w14:paraId="53658CB2"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5B14907F" w14:textId="77777777">
            <w:pPr>
              <w:pStyle w:val="TableBody"/>
              <w:rPr>
                <w:b/>
                <w:bCs/>
              </w:rPr>
            </w:pPr>
            <w:r w:rsidRPr="00CD2A5C">
              <w:rPr>
                <w:b/>
                <w:bCs/>
              </w:rPr>
              <w:t>Vault ID</w:t>
            </w:r>
          </w:p>
        </w:tc>
        <w:tc>
          <w:tcPr>
            <w:tcW w:w="5480" w:type="dxa"/>
            <w:tcBorders>
              <w:top w:val="single" w:color="auto" w:sz="6" w:space="0"/>
              <w:left w:val="single" w:color="auto" w:sz="6" w:space="0"/>
              <w:bottom w:val="single" w:color="auto" w:sz="6" w:space="0"/>
            </w:tcBorders>
          </w:tcPr>
          <w:p w:rsidRPr="00FB292A" w:rsidR="007467C0" w:rsidP="00285AAB" w:rsidRDefault="007467C0" w14:paraId="3EF83712" w14:textId="77777777">
            <w:pPr>
              <w:pStyle w:val="TableBody"/>
            </w:pPr>
            <w:r w:rsidRPr="00FB292A">
              <w:t>The unique identifier of the vault that was processed for recommendation</w:t>
            </w:r>
          </w:p>
        </w:tc>
      </w:tr>
      <w:tr w:rsidRPr="00A875AE" w:rsidR="007467C0" w:rsidTr="006271D1" w14:paraId="5409E6E4"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79D37CBA" w14:textId="77777777">
            <w:pPr>
              <w:pStyle w:val="TableBody"/>
              <w:rPr>
                <w:b/>
                <w:bCs/>
              </w:rPr>
            </w:pPr>
            <w:r w:rsidRPr="00CD2A5C">
              <w:rPr>
                <w:b/>
                <w:bCs/>
              </w:rPr>
              <w:t>Commercial ID</w:t>
            </w:r>
          </w:p>
        </w:tc>
        <w:tc>
          <w:tcPr>
            <w:tcW w:w="5480" w:type="dxa"/>
            <w:tcBorders>
              <w:top w:val="single" w:color="auto" w:sz="6" w:space="0"/>
              <w:left w:val="nil"/>
              <w:bottom w:val="single" w:color="auto" w:sz="6" w:space="0"/>
            </w:tcBorders>
          </w:tcPr>
          <w:p w:rsidRPr="00FB292A" w:rsidR="007467C0" w:rsidP="00285AAB" w:rsidRDefault="007467C0" w14:paraId="4164D345" w14:textId="77777777">
            <w:pPr>
              <w:pStyle w:val="TableBody"/>
            </w:pPr>
            <w:r w:rsidRPr="00FB292A">
              <w:t>The Cashpoint ID of the commercial Cashpoint that relates to the report</w:t>
            </w:r>
          </w:p>
        </w:tc>
      </w:tr>
      <w:tr w:rsidRPr="00A875AE" w:rsidR="007467C0" w:rsidTr="006271D1" w14:paraId="12E25BB0"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1AEB9717" w14:textId="77777777">
            <w:pPr>
              <w:pStyle w:val="TableBody"/>
              <w:rPr>
                <w:b/>
                <w:bCs/>
              </w:rPr>
            </w:pPr>
            <w:r w:rsidRPr="00CD2A5C">
              <w:rPr>
                <w:b/>
                <w:bCs/>
              </w:rPr>
              <w:t>Denomination Short Name</w:t>
            </w:r>
          </w:p>
        </w:tc>
        <w:tc>
          <w:tcPr>
            <w:tcW w:w="5480" w:type="dxa"/>
            <w:tcBorders>
              <w:top w:val="single" w:color="auto" w:sz="6" w:space="0"/>
              <w:left w:val="nil"/>
              <w:bottom w:val="single" w:color="auto" w:sz="6" w:space="0"/>
            </w:tcBorders>
          </w:tcPr>
          <w:p w:rsidRPr="00FB292A" w:rsidR="007467C0" w:rsidP="00285AAB" w:rsidRDefault="007467C0" w14:paraId="5B101429" w14:textId="77777777">
            <w:pPr>
              <w:pStyle w:val="TableBody"/>
            </w:pPr>
            <w:r w:rsidRPr="00FB292A">
              <w:t>The denomination name being reported</w:t>
            </w:r>
          </w:p>
        </w:tc>
      </w:tr>
      <w:tr w:rsidRPr="00A875AE" w:rsidR="007467C0" w:rsidTr="006271D1" w14:paraId="13F3BCCC"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10E42CE8" w14:textId="77777777">
            <w:pPr>
              <w:pStyle w:val="TableBody"/>
              <w:rPr>
                <w:b/>
                <w:bCs/>
              </w:rPr>
            </w:pPr>
            <w:r w:rsidRPr="00CD2A5C">
              <w:rPr>
                <w:b/>
                <w:bCs/>
              </w:rPr>
              <w:t>Quality</w:t>
            </w:r>
          </w:p>
        </w:tc>
        <w:tc>
          <w:tcPr>
            <w:tcW w:w="5480" w:type="dxa"/>
            <w:tcBorders>
              <w:top w:val="single" w:color="auto" w:sz="6" w:space="0"/>
              <w:left w:val="nil"/>
              <w:bottom w:val="single" w:color="auto" w:sz="6" w:space="0"/>
            </w:tcBorders>
          </w:tcPr>
          <w:p w:rsidRPr="00FB292A" w:rsidR="007467C0" w:rsidP="00285AAB" w:rsidRDefault="007467C0" w14:paraId="1C9B7C14" w14:textId="77777777">
            <w:pPr>
              <w:pStyle w:val="TableBody"/>
            </w:pPr>
            <w:r w:rsidRPr="00FB292A">
              <w:t>The quality of the denomination being reported</w:t>
            </w:r>
          </w:p>
        </w:tc>
      </w:tr>
      <w:tr w:rsidRPr="00A875AE" w:rsidR="007467C0" w:rsidTr="006271D1" w14:paraId="6FCE4009"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089E9410" w14:textId="77777777">
            <w:pPr>
              <w:pStyle w:val="TableBody"/>
              <w:rPr>
                <w:b/>
                <w:bCs/>
              </w:rPr>
            </w:pPr>
            <w:r w:rsidRPr="00CD2A5C">
              <w:rPr>
                <w:b/>
                <w:bCs/>
              </w:rPr>
              <w:t>Start Date</w:t>
            </w:r>
          </w:p>
        </w:tc>
        <w:tc>
          <w:tcPr>
            <w:tcW w:w="5480" w:type="dxa"/>
            <w:tcBorders>
              <w:top w:val="single" w:color="auto" w:sz="6" w:space="0"/>
              <w:left w:val="nil"/>
              <w:bottom w:val="single" w:color="auto" w:sz="6" w:space="0"/>
            </w:tcBorders>
          </w:tcPr>
          <w:p w:rsidRPr="00FB292A" w:rsidR="007467C0" w:rsidP="00285AAB" w:rsidRDefault="007467C0" w14:paraId="46A2D4E5" w14:textId="77777777">
            <w:pPr>
              <w:pStyle w:val="TableBody"/>
            </w:pPr>
            <w:r w:rsidRPr="00FB292A">
              <w:t>The starting date of the consolidation process</w:t>
            </w:r>
          </w:p>
        </w:tc>
      </w:tr>
      <w:tr w:rsidRPr="00A875AE" w:rsidR="007467C0" w:rsidTr="006271D1" w14:paraId="2A3864A8"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567B9A38" w14:textId="77777777">
            <w:pPr>
              <w:pStyle w:val="TableBody"/>
              <w:rPr>
                <w:b/>
                <w:bCs/>
              </w:rPr>
            </w:pPr>
            <w:r w:rsidRPr="00CD2A5C">
              <w:rPr>
                <w:b/>
                <w:bCs/>
              </w:rPr>
              <w:t>End Date</w:t>
            </w:r>
          </w:p>
        </w:tc>
        <w:tc>
          <w:tcPr>
            <w:tcW w:w="5480" w:type="dxa"/>
            <w:tcBorders>
              <w:top w:val="single" w:color="auto" w:sz="6" w:space="0"/>
              <w:left w:val="nil"/>
              <w:bottom w:val="single" w:color="auto" w:sz="6" w:space="0"/>
            </w:tcBorders>
          </w:tcPr>
          <w:p w:rsidRPr="00FB292A" w:rsidR="007467C0" w:rsidP="00285AAB" w:rsidRDefault="007467C0" w14:paraId="5ED84769" w14:textId="77777777">
            <w:pPr>
              <w:pStyle w:val="TableBody"/>
            </w:pPr>
            <w:r w:rsidRPr="00FB292A">
              <w:t>The ending date of the consolidation process</w:t>
            </w:r>
          </w:p>
        </w:tc>
      </w:tr>
      <w:tr w:rsidRPr="00A875AE" w:rsidR="007467C0" w:rsidTr="006271D1" w14:paraId="165B5A76" w14:textId="77777777">
        <w:trPr>
          <w:cantSplit/>
        </w:trPr>
        <w:tc>
          <w:tcPr>
            <w:tcW w:w="2570" w:type="dxa"/>
            <w:tcBorders>
              <w:top w:val="single" w:color="auto" w:sz="6" w:space="0"/>
              <w:bottom w:val="single" w:color="auto" w:sz="6" w:space="0"/>
              <w:right w:val="single" w:color="auto" w:sz="6" w:space="0"/>
            </w:tcBorders>
          </w:tcPr>
          <w:p w:rsidRPr="00CD2A5C" w:rsidR="007467C0" w:rsidP="00285AAB" w:rsidRDefault="007467C0" w14:paraId="507A4EE2" w14:textId="77777777">
            <w:pPr>
              <w:pStyle w:val="TableBody"/>
              <w:rPr>
                <w:b/>
                <w:bCs/>
              </w:rPr>
            </w:pPr>
            <w:r w:rsidRPr="00CD2A5C">
              <w:rPr>
                <w:b/>
                <w:bCs/>
              </w:rPr>
              <w:t>Process Status</w:t>
            </w:r>
          </w:p>
        </w:tc>
        <w:tc>
          <w:tcPr>
            <w:tcW w:w="5480" w:type="dxa"/>
            <w:tcBorders>
              <w:top w:val="single" w:color="auto" w:sz="6" w:space="0"/>
              <w:left w:val="nil"/>
              <w:bottom w:val="single" w:color="auto" w:sz="6" w:space="0"/>
            </w:tcBorders>
          </w:tcPr>
          <w:p w:rsidRPr="00FB292A" w:rsidR="007467C0" w:rsidP="00285AAB" w:rsidRDefault="007467C0" w14:paraId="7F31035F" w14:textId="77777777">
            <w:pPr>
              <w:pStyle w:val="TableBody"/>
            </w:pPr>
            <w:r w:rsidRPr="00FB292A">
              <w:t>The results of the consolidation process.</w:t>
            </w:r>
          </w:p>
        </w:tc>
      </w:tr>
    </w:tbl>
    <w:p w:rsidR="007467C0" w:rsidP="007467C0" w:rsidRDefault="007467C0" w14:paraId="1DA47C97" w14:textId="77777777">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Pr="00FB0EA9" w:rsidR="007467C0" w:rsidP="007467C0" w:rsidRDefault="007467C0" w14:paraId="4A4C7250" w14:textId="19D3E8FB">
      <w:pPr>
        <w:rPr>
          <w:color w:val="76923C"/>
        </w:rPr>
      </w:pPr>
    </w:p>
    <w:p w:rsidR="007467C0" w:rsidP="007467C0" w:rsidRDefault="007467C0" w14:paraId="71CA4F83" w14:textId="77777777">
      <w:pPr>
        <w:pStyle w:val="Heading4"/>
      </w:pPr>
      <w:bookmarkStart w:name="_Ref270486330" w:id="2229"/>
      <w:r>
        <w:t>Vault Parameters</w:t>
      </w:r>
      <w:bookmarkEnd w:id="2229"/>
    </w:p>
    <w:p w:rsidRPr="00EB1D59" w:rsidR="007467C0" w:rsidP="00453A37" w:rsidRDefault="007467C0" w14:paraId="7959365E" w14:textId="77777777">
      <w:pPr>
        <w:pStyle w:val="BodyText"/>
      </w:pPr>
      <w:r>
        <w:t>This Report details all parameters assigned to a vault.</w:t>
      </w:r>
    </w:p>
    <w:p w:rsidR="007467C0" w:rsidP="007467C0" w:rsidRDefault="007467C0" w14:paraId="6E87B5FF" w14:textId="77777777">
      <w:pPr>
        <w:pStyle w:val="Caption"/>
      </w:pPr>
      <w:bookmarkStart w:name="_Toc74556736" w:id="2230"/>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223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18C03F95"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75DEF98"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19BD9315" w14:textId="77777777">
            <w:pPr>
              <w:pStyle w:val="TableHeader"/>
            </w:pPr>
            <w:r>
              <w:t>Description</w:t>
            </w:r>
          </w:p>
        </w:tc>
      </w:tr>
      <w:tr w:rsidRPr="00A875AE" w:rsidR="007467C0" w:rsidTr="006271D1" w14:paraId="072E62B6"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253FE63" w14:textId="77777777">
            <w:pPr>
              <w:pStyle w:val="TableBody"/>
              <w:rPr>
                <w:b/>
                <w:bCs/>
              </w:rPr>
            </w:pPr>
            <w:r w:rsidRPr="00CD2A5C">
              <w:rPr>
                <w:b/>
                <w:bCs/>
              </w:rPr>
              <w:t>Vault</w:t>
            </w:r>
          </w:p>
        </w:tc>
        <w:tc>
          <w:tcPr>
            <w:tcW w:w="5480" w:type="dxa"/>
            <w:tcBorders>
              <w:top w:val="single" w:color="auto" w:sz="6" w:space="0"/>
              <w:left w:val="single" w:color="auto" w:sz="6" w:space="0"/>
              <w:bottom w:val="single" w:color="auto" w:sz="6" w:space="0"/>
            </w:tcBorders>
          </w:tcPr>
          <w:p w:rsidRPr="004616BD" w:rsidR="007467C0" w:rsidP="00453A37" w:rsidRDefault="007467C0" w14:paraId="0B52EBD8" w14:textId="77777777">
            <w:pPr>
              <w:pStyle w:val="TableBody"/>
            </w:pPr>
            <w:r w:rsidRPr="004616BD">
              <w:t>The Cashpoint ID for the Cashpoint for which parameters are being displayed.</w:t>
            </w:r>
          </w:p>
        </w:tc>
      </w:tr>
      <w:tr w:rsidRPr="00A875AE" w:rsidR="007467C0" w:rsidTr="006271D1" w14:paraId="3F24F9CD"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98D9E29" w14:textId="77777777">
            <w:pPr>
              <w:pStyle w:val="TableBody"/>
              <w:rPr>
                <w:b/>
                <w:bCs/>
              </w:rPr>
            </w:pPr>
            <w:r w:rsidRPr="00CD2A5C">
              <w:rPr>
                <w:b/>
                <w:bCs/>
              </w:rPr>
              <w:t>Maximum Number of Pallets</w:t>
            </w:r>
          </w:p>
        </w:tc>
        <w:tc>
          <w:tcPr>
            <w:tcW w:w="5480" w:type="dxa"/>
            <w:tcBorders>
              <w:top w:val="single" w:color="auto" w:sz="6" w:space="0"/>
              <w:left w:val="nil"/>
              <w:bottom w:val="single" w:color="auto" w:sz="6" w:space="0"/>
            </w:tcBorders>
          </w:tcPr>
          <w:p w:rsidRPr="004616BD" w:rsidR="007467C0" w:rsidP="00453A37" w:rsidRDefault="007467C0" w14:paraId="68F94DA7" w14:textId="77777777">
            <w:pPr>
              <w:pStyle w:val="TableBody"/>
            </w:pPr>
            <w:r w:rsidRPr="004616BD">
              <w:t>The Maximum number of Pallets that can be held in the Cashpoint at any given time</w:t>
            </w:r>
          </w:p>
        </w:tc>
      </w:tr>
      <w:tr w:rsidRPr="00A875AE" w:rsidR="007467C0" w:rsidTr="006271D1" w14:paraId="47741288"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8900A2A" w14:textId="77777777">
            <w:pPr>
              <w:pStyle w:val="TableBody"/>
              <w:rPr>
                <w:b/>
                <w:bCs/>
              </w:rPr>
            </w:pPr>
            <w:r w:rsidRPr="00CD2A5C">
              <w:rPr>
                <w:b/>
                <w:bCs/>
              </w:rPr>
              <w:t>Packaging Time</w:t>
            </w:r>
          </w:p>
        </w:tc>
        <w:tc>
          <w:tcPr>
            <w:tcW w:w="5480" w:type="dxa"/>
            <w:tcBorders>
              <w:top w:val="single" w:color="auto" w:sz="6" w:space="0"/>
              <w:left w:val="nil"/>
              <w:bottom w:val="single" w:color="auto" w:sz="6" w:space="0"/>
            </w:tcBorders>
          </w:tcPr>
          <w:p w:rsidRPr="004616BD" w:rsidR="007467C0" w:rsidP="00453A37" w:rsidRDefault="007467C0" w14:paraId="18E294D3" w14:textId="77777777">
            <w:pPr>
              <w:pStyle w:val="TableBody"/>
            </w:pPr>
            <w:r w:rsidRPr="004616BD">
              <w:t>The time (in days) that it takes for the orders to be packaged before they are sent to the Cashpoint.</w:t>
            </w:r>
          </w:p>
        </w:tc>
      </w:tr>
      <w:tr w:rsidRPr="00A875AE" w:rsidR="007467C0" w:rsidTr="006271D1" w14:paraId="179F688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AF7C7DE" w14:textId="77777777">
            <w:pPr>
              <w:pStyle w:val="TableBody"/>
              <w:rPr>
                <w:b/>
                <w:bCs/>
              </w:rPr>
            </w:pPr>
            <w:r w:rsidRPr="00CD2A5C">
              <w:rPr>
                <w:b/>
                <w:bCs/>
              </w:rPr>
              <w:t>Clearance Time</w:t>
            </w:r>
          </w:p>
        </w:tc>
        <w:tc>
          <w:tcPr>
            <w:tcW w:w="5480" w:type="dxa"/>
            <w:tcBorders>
              <w:top w:val="single" w:color="auto" w:sz="6" w:space="0"/>
              <w:left w:val="nil"/>
              <w:bottom w:val="single" w:color="auto" w:sz="6" w:space="0"/>
            </w:tcBorders>
          </w:tcPr>
          <w:p w:rsidRPr="004616BD" w:rsidR="007467C0" w:rsidP="00453A37" w:rsidRDefault="007467C0" w14:paraId="1EBB6F09" w14:textId="5BD43709">
            <w:pPr>
              <w:pStyle w:val="TableBody"/>
            </w:pPr>
            <w:r w:rsidRPr="004616BD">
              <w:t>The time (in days) that it takes for returns from child Cashpoints to be received at processed upcoming demand.</w:t>
            </w:r>
          </w:p>
        </w:tc>
      </w:tr>
      <w:tr w:rsidRPr="00A875AE" w:rsidR="007467C0" w:rsidTr="006271D1" w14:paraId="2F64FA0E"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97944ED" w14:textId="77777777">
            <w:pPr>
              <w:pStyle w:val="TableBody"/>
              <w:rPr>
                <w:b/>
                <w:bCs/>
              </w:rPr>
            </w:pPr>
            <w:r w:rsidRPr="00CD2A5C">
              <w:rPr>
                <w:b/>
                <w:bCs/>
              </w:rPr>
              <w:t>Bulk Order Reduction</w:t>
            </w:r>
          </w:p>
        </w:tc>
        <w:tc>
          <w:tcPr>
            <w:tcW w:w="5480" w:type="dxa"/>
            <w:tcBorders>
              <w:top w:val="single" w:color="auto" w:sz="6" w:space="0"/>
              <w:left w:val="nil"/>
              <w:bottom w:val="single" w:color="auto" w:sz="6" w:space="0"/>
            </w:tcBorders>
          </w:tcPr>
          <w:p w:rsidRPr="004616BD" w:rsidR="007467C0" w:rsidP="00453A37" w:rsidRDefault="007467C0" w14:paraId="1C56220C" w14:textId="77777777">
            <w:pPr>
              <w:pStyle w:val="TableBody"/>
            </w:pPr>
            <w:r w:rsidRPr="004616BD">
              <w:t>The setting that determines when orders will be available to be used for child Cashpoint demand</w:t>
            </w:r>
          </w:p>
        </w:tc>
      </w:tr>
      <w:tr w:rsidRPr="00A875AE" w:rsidR="007467C0" w:rsidTr="006271D1" w14:paraId="2AE563F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FD9C0CE" w14:textId="77777777">
            <w:pPr>
              <w:pStyle w:val="TableBody"/>
              <w:rPr>
                <w:b/>
                <w:bCs/>
              </w:rPr>
            </w:pPr>
            <w:r w:rsidRPr="00CD2A5C">
              <w:rPr>
                <w:b/>
                <w:bCs/>
              </w:rPr>
              <w:t>Aggregate Emergencies Indicator</w:t>
            </w:r>
          </w:p>
        </w:tc>
        <w:tc>
          <w:tcPr>
            <w:tcW w:w="5480" w:type="dxa"/>
            <w:tcBorders>
              <w:top w:val="single" w:color="auto" w:sz="6" w:space="0"/>
              <w:left w:val="nil"/>
              <w:bottom w:val="single" w:color="auto" w:sz="6" w:space="0"/>
            </w:tcBorders>
          </w:tcPr>
          <w:p w:rsidRPr="004616BD" w:rsidR="007467C0" w:rsidP="00453A37" w:rsidRDefault="007467C0" w14:paraId="6FC670E1" w14:textId="77777777">
            <w:pPr>
              <w:pStyle w:val="TableBody"/>
            </w:pPr>
            <w:r w:rsidRPr="004616BD">
              <w:t xml:space="preserve">Indicates if Emergencies from child Cashpoints will be aggregated during the recommendation process. </w:t>
            </w:r>
          </w:p>
        </w:tc>
      </w:tr>
    </w:tbl>
    <w:p w:rsidR="007467C0" w:rsidP="007467C0" w:rsidRDefault="007467C0" w14:paraId="4EF0E9A2" w14:textId="4B6C1061">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285AAB" w:rsidP="007467C0" w:rsidRDefault="00285AAB" w14:paraId="0BBD3C72" w14:textId="77777777">
      <w:pPr>
        <w:pStyle w:val="TopofSection"/>
      </w:pPr>
    </w:p>
    <w:p w:rsidR="007467C0" w:rsidP="007467C0" w:rsidRDefault="007467C0" w14:paraId="0B3FC458" w14:textId="77777777">
      <w:pPr>
        <w:pStyle w:val="Heading4"/>
      </w:pPr>
      <w:bookmarkStart w:name="_Ref270486331" w:id="2231"/>
      <w:r>
        <w:t>Vault Service Days</w:t>
      </w:r>
      <w:bookmarkEnd w:id="2231"/>
    </w:p>
    <w:p w:rsidR="007467C0" w:rsidP="00453A37" w:rsidRDefault="007467C0" w14:paraId="285C2B4D" w14:textId="77777777">
      <w:pPr>
        <w:pStyle w:val="BodyText"/>
      </w:pPr>
      <w:r>
        <w:t>This report displays the service days that are assigned to Cashpoints and the parameters that affect deliveries and returns.</w:t>
      </w:r>
    </w:p>
    <w:p w:rsidR="007467C0" w:rsidP="007467C0" w:rsidRDefault="007467C0" w14:paraId="72F5FFD0" w14:textId="77777777">
      <w:pPr>
        <w:pStyle w:val="Caption"/>
      </w:pPr>
      <w:bookmarkStart w:name="_Toc74556737" w:id="2232"/>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223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54B7014B"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263BC68"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273FC6B6" w14:textId="77777777">
            <w:pPr>
              <w:pStyle w:val="TableHeader"/>
            </w:pPr>
            <w:r>
              <w:t>Description</w:t>
            </w:r>
          </w:p>
        </w:tc>
      </w:tr>
      <w:tr w:rsidRPr="00A875AE" w:rsidR="007467C0" w:rsidTr="006271D1" w14:paraId="5035F71E"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BB97789" w14:textId="77777777">
            <w:pPr>
              <w:pStyle w:val="TableBody"/>
              <w:rPr>
                <w:b/>
                <w:bCs/>
              </w:rPr>
            </w:pPr>
            <w:r w:rsidRPr="00CD2A5C">
              <w:rPr>
                <w:b/>
                <w:bCs/>
              </w:rPr>
              <w:t>Vault</w:t>
            </w:r>
          </w:p>
        </w:tc>
        <w:tc>
          <w:tcPr>
            <w:tcW w:w="5480" w:type="dxa"/>
            <w:tcBorders>
              <w:top w:val="single" w:color="auto" w:sz="6" w:space="0"/>
              <w:left w:val="single" w:color="auto" w:sz="6" w:space="0"/>
              <w:bottom w:val="single" w:color="auto" w:sz="6" w:space="0"/>
            </w:tcBorders>
          </w:tcPr>
          <w:p w:rsidRPr="00FB292A" w:rsidR="007467C0" w:rsidP="00453A37" w:rsidRDefault="007467C0" w14:paraId="652B7BB7" w14:textId="3A3363BB">
            <w:pPr>
              <w:pStyle w:val="TableBody"/>
            </w:pPr>
            <w:r w:rsidRPr="00FB292A">
              <w:t>The Cashpoint ID for Cashpoint for which Service days are being displayed</w:t>
            </w:r>
          </w:p>
        </w:tc>
      </w:tr>
      <w:tr w:rsidRPr="00A875AE" w:rsidR="007467C0" w:rsidTr="006271D1" w14:paraId="68A09B11"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156195B" w14:textId="77777777">
            <w:pPr>
              <w:pStyle w:val="TableBody"/>
              <w:rPr>
                <w:b/>
                <w:bCs/>
              </w:rPr>
            </w:pPr>
            <w:r w:rsidRPr="00CD2A5C">
              <w:rPr>
                <w:b/>
                <w:bCs/>
              </w:rPr>
              <w:t>Business Days</w:t>
            </w:r>
          </w:p>
        </w:tc>
        <w:tc>
          <w:tcPr>
            <w:tcW w:w="5480" w:type="dxa"/>
            <w:tcBorders>
              <w:top w:val="single" w:color="auto" w:sz="6" w:space="0"/>
              <w:left w:val="single" w:color="auto" w:sz="6" w:space="0"/>
              <w:bottom w:val="single" w:color="auto" w:sz="6" w:space="0"/>
            </w:tcBorders>
          </w:tcPr>
          <w:p w:rsidRPr="00FB292A" w:rsidR="007467C0" w:rsidP="00453A37" w:rsidRDefault="007467C0" w14:paraId="1F17A1A3" w14:textId="77777777">
            <w:pPr>
              <w:pStyle w:val="TableBody"/>
            </w:pPr>
            <w:r w:rsidRPr="00FB292A">
              <w:t>The days of the week that the Cashpoint is open for business</w:t>
            </w:r>
          </w:p>
        </w:tc>
      </w:tr>
      <w:tr w:rsidRPr="00A875AE" w:rsidR="007467C0" w:rsidTr="006271D1" w14:paraId="2DF6A11D"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469C57F" w14:textId="77777777">
            <w:pPr>
              <w:pStyle w:val="TableBody"/>
              <w:rPr>
                <w:b/>
                <w:bCs/>
              </w:rPr>
            </w:pPr>
            <w:r w:rsidRPr="00CD2A5C">
              <w:rPr>
                <w:b/>
                <w:bCs/>
              </w:rPr>
              <w:t>End of Day Return Time</w:t>
            </w:r>
          </w:p>
        </w:tc>
        <w:tc>
          <w:tcPr>
            <w:tcW w:w="5480" w:type="dxa"/>
            <w:tcBorders>
              <w:top w:val="single" w:color="auto" w:sz="6" w:space="0"/>
              <w:left w:val="nil"/>
              <w:bottom w:val="single" w:color="auto" w:sz="6" w:space="0"/>
            </w:tcBorders>
          </w:tcPr>
          <w:p w:rsidRPr="00FB292A" w:rsidR="007467C0" w:rsidP="00453A37" w:rsidRDefault="007467C0" w14:paraId="18CA8FAD" w14:textId="77777777">
            <w:pPr>
              <w:pStyle w:val="TableBody"/>
            </w:pPr>
            <w:r w:rsidRPr="00FB292A">
              <w:t xml:space="preserve">Indicates if returns are processed at the end of the day. </w:t>
            </w:r>
          </w:p>
        </w:tc>
      </w:tr>
      <w:tr w:rsidRPr="00A875AE" w:rsidR="007467C0" w:rsidTr="006271D1" w14:paraId="0F59998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98F9107" w14:textId="77777777">
            <w:pPr>
              <w:pStyle w:val="TableBody"/>
              <w:rPr>
                <w:b/>
                <w:bCs/>
              </w:rPr>
            </w:pPr>
            <w:r w:rsidRPr="00CD2A5C">
              <w:rPr>
                <w:b/>
                <w:bCs/>
              </w:rPr>
              <w:t>Required Service Days</w:t>
            </w:r>
          </w:p>
        </w:tc>
        <w:tc>
          <w:tcPr>
            <w:tcW w:w="5480" w:type="dxa"/>
            <w:tcBorders>
              <w:top w:val="single" w:color="auto" w:sz="6" w:space="0"/>
              <w:left w:val="nil"/>
              <w:bottom w:val="single" w:color="auto" w:sz="6" w:space="0"/>
            </w:tcBorders>
          </w:tcPr>
          <w:p w:rsidRPr="00FB292A" w:rsidR="007467C0" w:rsidP="00453A37" w:rsidRDefault="007467C0" w14:paraId="43BB9BED" w14:textId="77777777">
            <w:pPr>
              <w:pStyle w:val="TableBody"/>
            </w:pPr>
            <w:r w:rsidRPr="00FB292A">
              <w:t>Indicates days that service (Delivery or Return) is required</w:t>
            </w:r>
          </w:p>
        </w:tc>
      </w:tr>
      <w:tr w:rsidRPr="00A875AE" w:rsidR="007467C0" w:rsidTr="006271D1" w14:paraId="25A3F7EC"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B63C65A" w14:textId="77777777">
            <w:pPr>
              <w:pStyle w:val="TableBody"/>
              <w:rPr>
                <w:b/>
                <w:bCs/>
              </w:rPr>
            </w:pPr>
            <w:r w:rsidRPr="00CD2A5C">
              <w:rPr>
                <w:b/>
                <w:bCs/>
              </w:rPr>
              <w:t>Optional Service Days</w:t>
            </w:r>
          </w:p>
        </w:tc>
        <w:tc>
          <w:tcPr>
            <w:tcW w:w="5480" w:type="dxa"/>
            <w:tcBorders>
              <w:top w:val="single" w:color="auto" w:sz="6" w:space="0"/>
              <w:left w:val="nil"/>
              <w:bottom w:val="single" w:color="auto" w:sz="6" w:space="0"/>
            </w:tcBorders>
          </w:tcPr>
          <w:p w:rsidRPr="00FB292A" w:rsidR="007467C0" w:rsidP="00453A37" w:rsidRDefault="007467C0" w14:paraId="3DBD63A1" w14:textId="77777777">
            <w:pPr>
              <w:pStyle w:val="TableBody"/>
            </w:pPr>
            <w:r w:rsidRPr="00FB292A">
              <w:t>Indicates days that service (Delivery or Return) is optional</w:t>
            </w:r>
          </w:p>
        </w:tc>
      </w:tr>
      <w:tr w:rsidRPr="00A875AE" w:rsidR="007467C0" w:rsidTr="006271D1" w14:paraId="21622416"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E6AE9CF" w14:textId="77777777">
            <w:pPr>
              <w:pStyle w:val="TableBody"/>
              <w:rPr>
                <w:b/>
                <w:bCs/>
              </w:rPr>
            </w:pPr>
            <w:r w:rsidRPr="00CD2A5C">
              <w:rPr>
                <w:b/>
                <w:bCs/>
              </w:rPr>
              <w:t>Lead Time</w:t>
            </w:r>
          </w:p>
        </w:tc>
        <w:tc>
          <w:tcPr>
            <w:tcW w:w="5480" w:type="dxa"/>
            <w:tcBorders>
              <w:top w:val="single" w:color="auto" w:sz="6" w:space="0"/>
              <w:left w:val="nil"/>
              <w:bottom w:val="single" w:color="auto" w:sz="6" w:space="0"/>
            </w:tcBorders>
          </w:tcPr>
          <w:p w:rsidRPr="00FB292A" w:rsidR="007467C0" w:rsidP="00453A37" w:rsidRDefault="007467C0" w14:paraId="06987236" w14:textId="77777777">
            <w:pPr>
              <w:pStyle w:val="TableBody"/>
            </w:pPr>
            <w:r w:rsidRPr="00FB292A">
              <w:t>The days prior to delivery that the orders must be placed</w:t>
            </w:r>
          </w:p>
        </w:tc>
      </w:tr>
      <w:tr w:rsidRPr="00A875AE" w:rsidR="007467C0" w:rsidTr="006271D1" w14:paraId="2CAFE70B"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D0F28BF" w14:textId="77777777">
            <w:pPr>
              <w:pStyle w:val="TableBody"/>
              <w:rPr>
                <w:b/>
                <w:bCs/>
              </w:rPr>
            </w:pPr>
            <w:r w:rsidRPr="00CD2A5C">
              <w:rPr>
                <w:b/>
                <w:bCs/>
              </w:rPr>
              <w:t>Cycle</w:t>
            </w:r>
          </w:p>
        </w:tc>
        <w:tc>
          <w:tcPr>
            <w:tcW w:w="5480" w:type="dxa"/>
            <w:tcBorders>
              <w:top w:val="single" w:color="auto" w:sz="6" w:space="0"/>
              <w:left w:val="nil"/>
              <w:bottom w:val="single" w:color="auto" w:sz="6" w:space="0"/>
            </w:tcBorders>
          </w:tcPr>
          <w:p w:rsidRPr="00FB292A" w:rsidR="007467C0" w:rsidP="00453A37" w:rsidRDefault="007467C0" w14:paraId="599B0F89" w14:textId="77777777">
            <w:pPr>
              <w:pStyle w:val="TableBody"/>
            </w:pPr>
            <w:r w:rsidRPr="00FB292A">
              <w:t>Indicates the frequency of visits to the Cashpoint.</w:t>
            </w:r>
          </w:p>
        </w:tc>
      </w:tr>
      <w:tr w:rsidRPr="00A875AE" w:rsidR="007467C0" w:rsidTr="006271D1" w14:paraId="4B9F549A"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33F5687" w14:textId="77777777">
            <w:pPr>
              <w:pStyle w:val="TableBody"/>
              <w:rPr>
                <w:b/>
                <w:bCs/>
              </w:rPr>
            </w:pPr>
            <w:r w:rsidRPr="00CD2A5C">
              <w:rPr>
                <w:b/>
                <w:bCs/>
              </w:rPr>
              <w:t>Start Date</w:t>
            </w:r>
          </w:p>
        </w:tc>
        <w:tc>
          <w:tcPr>
            <w:tcW w:w="5480" w:type="dxa"/>
            <w:tcBorders>
              <w:top w:val="single" w:color="auto" w:sz="6" w:space="0"/>
              <w:left w:val="nil"/>
              <w:bottom w:val="single" w:color="auto" w:sz="6" w:space="0"/>
            </w:tcBorders>
          </w:tcPr>
          <w:p w:rsidRPr="00FB292A" w:rsidR="007467C0" w:rsidP="00453A37" w:rsidRDefault="007467C0" w14:paraId="5FE76876" w14:textId="77777777">
            <w:pPr>
              <w:pStyle w:val="TableBody"/>
            </w:pPr>
            <w:r w:rsidRPr="00FB292A">
              <w:t xml:space="preserve">Indicates the starting date for cycles that are not based on a weekly basis. </w:t>
            </w:r>
          </w:p>
        </w:tc>
      </w:tr>
    </w:tbl>
    <w:p w:rsidR="007467C0" w:rsidP="007467C0" w:rsidRDefault="007467C0" w14:paraId="7AD90E4C" w14:textId="2384FFF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3C1070" w:rsidP="007467C0" w:rsidRDefault="003C1070" w14:paraId="405B68B6" w14:textId="77777777">
      <w:pPr>
        <w:pStyle w:val="TopofSection"/>
      </w:pPr>
    </w:p>
    <w:p w:rsidR="007467C0" w:rsidP="007467C0" w:rsidRDefault="007467C0" w14:paraId="740681AD" w14:textId="77777777">
      <w:pPr>
        <w:pStyle w:val="Heading4"/>
      </w:pPr>
      <w:bookmarkStart w:name="_Ref270486333" w:id="2233"/>
      <w:r>
        <w:t>Vault Service Schedule</w:t>
      </w:r>
      <w:bookmarkEnd w:id="2233"/>
    </w:p>
    <w:p w:rsidR="007467C0" w:rsidP="00453A37" w:rsidRDefault="007467C0" w14:paraId="38A9C4A8" w14:textId="7777777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rsidRPr="00264FCB" w:rsidR="007467C0" w:rsidP="007467C0" w:rsidRDefault="007467C0" w14:paraId="63EA2FC7" w14:textId="77777777">
      <w:pPr>
        <w:pStyle w:val="Caption"/>
        <w:rPr>
          <w:lang w:val="en-US"/>
        </w:rPr>
      </w:pPr>
      <w:bookmarkStart w:name="_Toc74556738" w:id="2234"/>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223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596D3BF2"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A37E1D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CDF3125" w14:textId="77777777">
            <w:pPr>
              <w:pStyle w:val="TableHeader"/>
            </w:pPr>
            <w:r>
              <w:t>Description</w:t>
            </w:r>
          </w:p>
        </w:tc>
      </w:tr>
      <w:tr w:rsidR="007467C0" w:rsidTr="006271D1" w14:paraId="5F63E12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EA19525" w14:textId="77777777">
            <w:pPr>
              <w:pStyle w:val="TableBody"/>
              <w:rPr>
                <w:b/>
                <w:bCs/>
              </w:rPr>
            </w:pPr>
            <w:r w:rsidRPr="00CD2A5C">
              <w:rPr>
                <w:b/>
                <w:bCs/>
              </w:rPr>
              <w:t>Start Date</w:t>
            </w:r>
          </w:p>
        </w:tc>
        <w:tc>
          <w:tcPr>
            <w:tcW w:w="5480" w:type="dxa"/>
            <w:tcBorders>
              <w:top w:val="single" w:color="auto" w:sz="6" w:space="0"/>
              <w:left w:val="single" w:color="auto" w:sz="6" w:space="0"/>
              <w:bottom w:val="single" w:color="auto" w:sz="6" w:space="0"/>
            </w:tcBorders>
          </w:tcPr>
          <w:p w:rsidRPr="00FB292A" w:rsidR="007467C0" w:rsidP="00453A37" w:rsidRDefault="007467C0" w14:paraId="27E38B4D" w14:textId="77777777">
            <w:pPr>
              <w:pStyle w:val="TableBody"/>
            </w:pPr>
            <w:r w:rsidRPr="00FB292A">
              <w:t>The starting date of the report</w:t>
            </w:r>
          </w:p>
        </w:tc>
      </w:tr>
      <w:tr w:rsidR="007467C0" w:rsidTr="006271D1" w14:paraId="2534453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5C1DA15" w14:textId="77777777">
            <w:pPr>
              <w:pStyle w:val="TableBody"/>
              <w:rPr>
                <w:b/>
                <w:bCs/>
              </w:rPr>
            </w:pPr>
            <w:r w:rsidRPr="00CD2A5C">
              <w:rPr>
                <w:b/>
                <w:bCs/>
              </w:rPr>
              <w:t>End Date</w:t>
            </w:r>
          </w:p>
        </w:tc>
        <w:tc>
          <w:tcPr>
            <w:tcW w:w="5480" w:type="dxa"/>
            <w:tcBorders>
              <w:top w:val="single" w:color="auto" w:sz="6" w:space="0"/>
              <w:left w:val="single" w:color="auto" w:sz="6" w:space="0"/>
              <w:bottom w:val="single" w:color="auto" w:sz="6" w:space="0"/>
            </w:tcBorders>
          </w:tcPr>
          <w:p w:rsidRPr="00FB292A" w:rsidR="007467C0" w:rsidP="00453A37" w:rsidRDefault="007467C0" w14:paraId="48D81897" w14:textId="77777777">
            <w:pPr>
              <w:pStyle w:val="TableBody"/>
            </w:pPr>
            <w:r w:rsidRPr="00FB292A">
              <w:t>The ending date of the report</w:t>
            </w:r>
          </w:p>
        </w:tc>
      </w:tr>
      <w:tr w:rsidRPr="00A875AE" w:rsidR="007467C0" w:rsidTr="006271D1" w14:paraId="2724AB2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14FA864" w14:textId="77777777">
            <w:pPr>
              <w:pStyle w:val="TableBody"/>
              <w:rPr>
                <w:b/>
                <w:bCs/>
              </w:rPr>
            </w:pPr>
            <w:r w:rsidRPr="00CD2A5C">
              <w:rPr>
                <w:b/>
                <w:bCs/>
              </w:rPr>
              <w:t>Vault</w:t>
            </w:r>
          </w:p>
        </w:tc>
        <w:tc>
          <w:tcPr>
            <w:tcW w:w="5480" w:type="dxa"/>
            <w:tcBorders>
              <w:top w:val="single" w:color="auto" w:sz="6" w:space="0"/>
              <w:left w:val="single" w:color="auto" w:sz="6" w:space="0"/>
              <w:bottom w:val="single" w:color="auto" w:sz="6" w:space="0"/>
            </w:tcBorders>
          </w:tcPr>
          <w:p w:rsidRPr="00FB292A" w:rsidR="007467C0" w:rsidP="00453A37" w:rsidRDefault="007467C0" w14:paraId="47FBEFA0" w14:textId="77777777">
            <w:pPr>
              <w:pStyle w:val="TableBody"/>
            </w:pPr>
            <w:r w:rsidRPr="00FB292A">
              <w:t>The Cashpoint ID for which Service Schedules will be displayed</w:t>
            </w:r>
          </w:p>
        </w:tc>
      </w:tr>
      <w:tr w:rsidRPr="00A875AE" w:rsidR="007467C0" w:rsidTr="006271D1" w14:paraId="269C01C8"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4C71C29" w14:textId="77777777">
            <w:pPr>
              <w:pStyle w:val="TableBody"/>
              <w:rPr>
                <w:b/>
                <w:bCs/>
              </w:rPr>
            </w:pPr>
            <w:r w:rsidRPr="00CD2A5C">
              <w:rPr>
                <w:b/>
                <w:bCs/>
              </w:rPr>
              <w:t>Vault Type</w:t>
            </w:r>
          </w:p>
        </w:tc>
        <w:tc>
          <w:tcPr>
            <w:tcW w:w="5480" w:type="dxa"/>
            <w:tcBorders>
              <w:top w:val="single" w:color="auto" w:sz="6" w:space="0"/>
              <w:left w:val="single" w:color="auto" w:sz="6" w:space="0"/>
              <w:bottom w:val="single" w:color="auto" w:sz="6" w:space="0"/>
            </w:tcBorders>
          </w:tcPr>
          <w:p w:rsidRPr="00FB292A" w:rsidR="007467C0" w:rsidP="00453A37" w:rsidRDefault="007467C0" w14:paraId="259029B0" w14:textId="77777777">
            <w:pPr>
              <w:pStyle w:val="TableBody"/>
            </w:pPr>
            <w:r w:rsidRPr="00FB292A">
              <w:t xml:space="preserve">The Cashpoint type that relates to the Vault </w:t>
            </w:r>
          </w:p>
        </w:tc>
      </w:tr>
      <w:tr w:rsidRPr="00A875AE" w:rsidR="007467C0" w:rsidTr="006271D1" w14:paraId="44ED0F0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9FD1C03" w14:textId="77777777">
            <w:pPr>
              <w:pStyle w:val="TableBody"/>
              <w:rPr>
                <w:b/>
                <w:bCs/>
              </w:rPr>
            </w:pPr>
            <w:r w:rsidRPr="00CD2A5C">
              <w:rPr>
                <w:b/>
                <w:bCs/>
              </w:rPr>
              <w:t>Service Day</w:t>
            </w:r>
          </w:p>
        </w:tc>
        <w:tc>
          <w:tcPr>
            <w:tcW w:w="5480" w:type="dxa"/>
            <w:tcBorders>
              <w:top w:val="single" w:color="auto" w:sz="6" w:space="0"/>
              <w:left w:val="nil"/>
              <w:bottom w:val="single" w:color="auto" w:sz="6" w:space="0"/>
            </w:tcBorders>
          </w:tcPr>
          <w:p w:rsidRPr="00FB292A" w:rsidR="007467C0" w:rsidP="00453A37" w:rsidRDefault="007467C0" w14:paraId="0E288E70" w14:textId="77777777">
            <w:pPr>
              <w:pStyle w:val="TableBody"/>
            </w:pPr>
            <w:r w:rsidRPr="00FB292A">
              <w:t>Indicates the date for which details are being provided</w:t>
            </w:r>
          </w:p>
        </w:tc>
      </w:tr>
      <w:tr w:rsidRPr="00A875AE" w:rsidR="007467C0" w:rsidTr="006271D1" w14:paraId="4B183DE7"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565EC5C" w14:textId="77777777">
            <w:pPr>
              <w:pStyle w:val="TableBody"/>
              <w:rPr>
                <w:b/>
                <w:bCs/>
              </w:rPr>
            </w:pPr>
            <w:r w:rsidRPr="00CD2A5C">
              <w:rPr>
                <w:b/>
                <w:bCs/>
              </w:rPr>
              <w:t>Delivery Order Day</w:t>
            </w:r>
          </w:p>
        </w:tc>
        <w:tc>
          <w:tcPr>
            <w:tcW w:w="5480" w:type="dxa"/>
            <w:tcBorders>
              <w:top w:val="single" w:color="auto" w:sz="6" w:space="0"/>
              <w:left w:val="nil"/>
              <w:bottom w:val="single" w:color="auto" w:sz="6" w:space="0"/>
            </w:tcBorders>
          </w:tcPr>
          <w:p w:rsidRPr="00FB292A" w:rsidR="007467C0" w:rsidP="00453A37" w:rsidRDefault="007467C0" w14:paraId="42297271" w14:textId="77777777">
            <w:pPr>
              <w:pStyle w:val="TableBody"/>
            </w:pPr>
            <w:r w:rsidRPr="00FB292A">
              <w:t>Indicates if the date is a delivery order day</w:t>
            </w:r>
          </w:p>
        </w:tc>
      </w:tr>
      <w:tr w:rsidRPr="00A875AE" w:rsidR="007467C0" w:rsidTr="006271D1" w14:paraId="3C2667DC"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C0BB37C" w14:textId="77777777">
            <w:pPr>
              <w:pStyle w:val="TableBody"/>
              <w:rPr>
                <w:b/>
                <w:bCs/>
              </w:rPr>
            </w:pPr>
            <w:r w:rsidRPr="00CD2A5C">
              <w:rPr>
                <w:b/>
                <w:bCs/>
              </w:rPr>
              <w:t>Return Order Day</w:t>
            </w:r>
          </w:p>
        </w:tc>
        <w:tc>
          <w:tcPr>
            <w:tcW w:w="5480" w:type="dxa"/>
            <w:tcBorders>
              <w:top w:val="single" w:color="auto" w:sz="6" w:space="0"/>
              <w:left w:val="nil"/>
              <w:bottom w:val="single" w:color="auto" w:sz="6" w:space="0"/>
            </w:tcBorders>
          </w:tcPr>
          <w:p w:rsidRPr="00FB292A" w:rsidR="007467C0" w:rsidP="00453A37" w:rsidRDefault="007467C0" w14:paraId="67F1A3D1" w14:textId="77777777">
            <w:pPr>
              <w:pStyle w:val="TableBody"/>
            </w:pPr>
            <w:r w:rsidRPr="00FB292A">
              <w:t>Indicates if the date is a return order day</w:t>
            </w:r>
          </w:p>
        </w:tc>
      </w:tr>
      <w:tr w:rsidRPr="00A875AE" w:rsidR="007467C0" w:rsidTr="006271D1" w14:paraId="77E79737"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86B4215" w14:textId="77777777">
            <w:pPr>
              <w:pStyle w:val="TableBody"/>
              <w:rPr>
                <w:b/>
                <w:bCs/>
              </w:rPr>
            </w:pPr>
            <w:r w:rsidRPr="00CD2A5C">
              <w:rPr>
                <w:b/>
                <w:bCs/>
              </w:rPr>
              <w:t>Delivery Order Date</w:t>
            </w:r>
          </w:p>
        </w:tc>
        <w:tc>
          <w:tcPr>
            <w:tcW w:w="5480" w:type="dxa"/>
            <w:tcBorders>
              <w:top w:val="single" w:color="auto" w:sz="6" w:space="0"/>
              <w:left w:val="nil"/>
              <w:bottom w:val="single" w:color="auto" w:sz="6" w:space="0"/>
            </w:tcBorders>
          </w:tcPr>
          <w:p w:rsidRPr="00FB292A" w:rsidR="007467C0" w:rsidP="00453A37" w:rsidRDefault="007467C0" w14:paraId="35D2ED55" w14:textId="77777777">
            <w:pPr>
              <w:pStyle w:val="TableBody"/>
            </w:pPr>
            <w:r w:rsidRPr="00FB292A">
              <w:t>Indicates the date that orders must be placed to be delivered on the Delivery Day</w:t>
            </w:r>
          </w:p>
        </w:tc>
      </w:tr>
      <w:tr w:rsidRPr="00A875AE" w:rsidR="007467C0" w:rsidTr="006271D1" w14:paraId="6D2BD7C2"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AA101CF" w14:textId="77777777">
            <w:pPr>
              <w:pStyle w:val="TableBody"/>
              <w:rPr>
                <w:b/>
                <w:bCs/>
              </w:rPr>
            </w:pPr>
            <w:r w:rsidRPr="00CD2A5C">
              <w:rPr>
                <w:b/>
                <w:bCs/>
              </w:rPr>
              <w:t>Return Order Date</w:t>
            </w:r>
          </w:p>
        </w:tc>
        <w:tc>
          <w:tcPr>
            <w:tcW w:w="5480" w:type="dxa"/>
            <w:tcBorders>
              <w:top w:val="single" w:color="auto" w:sz="6" w:space="0"/>
              <w:left w:val="nil"/>
              <w:bottom w:val="single" w:color="auto" w:sz="6" w:space="0"/>
            </w:tcBorders>
          </w:tcPr>
          <w:p w:rsidRPr="00FB292A" w:rsidR="007467C0" w:rsidP="00453A37" w:rsidRDefault="007467C0" w14:paraId="5DCF1A2B" w14:textId="77777777">
            <w:pPr>
              <w:pStyle w:val="TableBody"/>
            </w:pPr>
            <w:r w:rsidRPr="00FB292A">
              <w:t>Indicates the date that orders must be placed to be returned on the Return Day</w:t>
            </w:r>
          </w:p>
        </w:tc>
      </w:tr>
      <w:tr w:rsidRPr="00A875AE" w:rsidR="007467C0" w:rsidTr="006271D1" w14:paraId="59F2F5F2"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6011C25" w14:textId="77777777">
            <w:pPr>
              <w:pStyle w:val="TableBody"/>
              <w:rPr>
                <w:b/>
                <w:bCs/>
              </w:rPr>
            </w:pPr>
            <w:r w:rsidRPr="00CD2A5C">
              <w:rPr>
                <w:b/>
                <w:bCs/>
              </w:rPr>
              <w:t>Unplanned Order Day</w:t>
            </w:r>
          </w:p>
        </w:tc>
        <w:tc>
          <w:tcPr>
            <w:tcW w:w="5480" w:type="dxa"/>
            <w:tcBorders>
              <w:top w:val="single" w:color="auto" w:sz="6" w:space="0"/>
              <w:left w:val="nil"/>
              <w:bottom w:val="single" w:color="auto" w:sz="6" w:space="0"/>
            </w:tcBorders>
          </w:tcPr>
          <w:p w:rsidRPr="00FB292A" w:rsidR="007467C0" w:rsidP="00453A37" w:rsidRDefault="007467C0" w14:paraId="33A19C39" w14:textId="77777777">
            <w:pPr>
              <w:pStyle w:val="TableBody"/>
            </w:pPr>
            <w:r w:rsidRPr="00FB292A">
              <w:t>Indicates if the date is an unplanned delivery day</w:t>
            </w:r>
          </w:p>
        </w:tc>
      </w:tr>
      <w:tr w:rsidRPr="00A875AE" w:rsidR="007467C0" w:rsidTr="006271D1" w14:paraId="1D6AB65B"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8D22A71" w14:textId="77777777">
            <w:pPr>
              <w:pStyle w:val="TableBody"/>
              <w:rPr>
                <w:b/>
                <w:bCs/>
              </w:rPr>
            </w:pPr>
            <w:r w:rsidRPr="00CD2A5C">
              <w:rPr>
                <w:b/>
                <w:bCs/>
              </w:rPr>
              <w:t>Unplanned Order Date</w:t>
            </w:r>
          </w:p>
        </w:tc>
        <w:tc>
          <w:tcPr>
            <w:tcW w:w="5480" w:type="dxa"/>
            <w:tcBorders>
              <w:top w:val="single" w:color="auto" w:sz="6" w:space="0"/>
              <w:left w:val="nil"/>
              <w:bottom w:val="single" w:color="auto" w:sz="6" w:space="0"/>
            </w:tcBorders>
          </w:tcPr>
          <w:p w:rsidRPr="00FB292A" w:rsidR="007467C0" w:rsidP="00453A37" w:rsidRDefault="007467C0" w14:paraId="11B30F9D" w14:textId="77777777">
            <w:pPr>
              <w:pStyle w:val="TableBody"/>
            </w:pPr>
            <w:r w:rsidRPr="00FB292A">
              <w:t>Indicates the date that unplanned orders must be placed to be delivered on the Unplanned Delivery Day</w:t>
            </w:r>
          </w:p>
        </w:tc>
      </w:tr>
      <w:tr w:rsidRPr="00A875AE" w:rsidR="007467C0" w:rsidTr="006271D1" w14:paraId="6CF6EF15"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1E27D01" w14:textId="77777777">
            <w:pPr>
              <w:pStyle w:val="TableBody"/>
              <w:rPr>
                <w:b/>
                <w:bCs/>
              </w:rPr>
            </w:pPr>
            <w:r w:rsidRPr="00CD2A5C">
              <w:rPr>
                <w:b/>
                <w:bCs/>
              </w:rPr>
              <w:t xml:space="preserve">Delivery </w:t>
            </w:r>
          </w:p>
        </w:tc>
        <w:tc>
          <w:tcPr>
            <w:tcW w:w="5480" w:type="dxa"/>
            <w:tcBorders>
              <w:top w:val="single" w:color="auto" w:sz="6" w:space="0"/>
              <w:left w:val="nil"/>
              <w:bottom w:val="single" w:color="auto" w:sz="6" w:space="0"/>
            </w:tcBorders>
          </w:tcPr>
          <w:p w:rsidRPr="00FB292A" w:rsidR="007467C0" w:rsidP="00453A37" w:rsidRDefault="007467C0" w14:paraId="08E24ED5" w14:textId="77777777">
            <w:pPr>
              <w:pStyle w:val="TableBody"/>
            </w:pPr>
            <w:r w:rsidRPr="00FB292A">
              <w:t>Indicates if Delivery is Optional or Mandatory on this date.</w:t>
            </w:r>
          </w:p>
        </w:tc>
      </w:tr>
      <w:tr w:rsidRPr="00A875AE" w:rsidR="007467C0" w:rsidTr="006271D1" w14:paraId="7CDADC22"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83EF130" w14:textId="77777777">
            <w:pPr>
              <w:pStyle w:val="TableBody"/>
              <w:rPr>
                <w:b/>
                <w:bCs/>
              </w:rPr>
            </w:pPr>
            <w:r w:rsidRPr="00CD2A5C">
              <w:rPr>
                <w:b/>
                <w:bCs/>
              </w:rPr>
              <w:t>Return</w:t>
            </w:r>
          </w:p>
        </w:tc>
        <w:tc>
          <w:tcPr>
            <w:tcW w:w="5480" w:type="dxa"/>
            <w:tcBorders>
              <w:top w:val="single" w:color="auto" w:sz="6" w:space="0"/>
              <w:left w:val="nil"/>
              <w:bottom w:val="single" w:color="auto" w:sz="6" w:space="0"/>
            </w:tcBorders>
          </w:tcPr>
          <w:p w:rsidRPr="00FB292A" w:rsidR="007467C0" w:rsidP="00453A37" w:rsidRDefault="007467C0" w14:paraId="01B7A252" w14:textId="77777777">
            <w:pPr>
              <w:pStyle w:val="TableBody"/>
            </w:pPr>
            <w:r w:rsidRPr="00FB292A">
              <w:t>Indicates if Returns are Optional or Mandatory on this date</w:t>
            </w:r>
          </w:p>
        </w:tc>
      </w:tr>
      <w:tr w:rsidRPr="00A875AE" w:rsidR="007467C0" w:rsidTr="006271D1" w14:paraId="357F657B"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33BF4F8" w14:textId="77777777">
            <w:pPr>
              <w:pStyle w:val="TableBody"/>
              <w:rPr>
                <w:b/>
                <w:bCs/>
              </w:rPr>
            </w:pPr>
            <w:r w:rsidRPr="00CD2A5C">
              <w:rPr>
                <w:b/>
                <w:bCs/>
              </w:rPr>
              <w:t>Business Day</w:t>
            </w:r>
          </w:p>
        </w:tc>
        <w:tc>
          <w:tcPr>
            <w:tcW w:w="5480" w:type="dxa"/>
            <w:tcBorders>
              <w:top w:val="single" w:color="auto" w:sz="6" w:space="0"/>
              <w:left w:val="nil"/>
              <w:bottom w:val="single" w:color="auto" w:sz="6" w:space="0"/>
            </w:tcBorders>
          </w:tcPr>
          <w:p w:rsidRPr="00FB292A" w:rsidR="007467C0" w:rsidP="00453A37" w:rsidRDefault="007467C0" w14:paraId="5E31BF29" w14:textId="77777777">
            <w:pPr>
              <w:pStyle w:val="TableBody"/>
            </w:pPr>
            <w:r w:rsidRPr="00FB292A">
              <w:t>Indicates if the date is a Business Day</w:t>
            </w:r>
          </w:p>
        </w:tc>
      </w:tr>
      <w:tr w:rsidRPr="00A875AE" w:rsidR="007467C0" w:rsidTr="006271D1" w14:paraId="68E0AE7C"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364F480" w14:textId="77777777">
            <w:pPr>
              <w:pStyle w:val="TableBody"/>
              <w:rPr>
                <w:b/>
                <w:bCs/>
              </w:rPr>
            </w:pPr>
            <w:r w:rsidRPr="00CD2A5C">
              <w:rPr>
                <w:b/>
                <w:bCs/>
              </w:rPr>
              <w:t>Holiday</w:t>
            </w:r>
          </w:p>
        </w:tc>
        <w:tc>
          <w:tcPr>
            <w:tcW w:w="5480" w:type="dxa"/>
            <w:tcBorders>
              <w:top w:val="single" w:color="auto" w:sz="6" w:space="0"/>
              <w:left w:val="nil"/>
              <w:bottom w:val="single" w:color="auto" w:sz="6" w:space="0"/>
            </w:tcBorders>
          </w:tcPr>
          <w:p w:rsidRPr="00FB292A" w:rsidR="007467C0" w:rsidP="00453A37" w:rsidRDefault="007467C0" w14:paraId="0304C405" w14:textId="77777777">
            <w:pPr>
              <w:pStyle w:val="TableBody"/>
            </w:pPr>
            <w:r w:rsidRPr="00FB292A">
              <w:t>Indicates if the date is a holiday</w:t>
            </w:r>
          </w:p>
        </w:tc>
      </w:tr>
      <w:tr w:rsidRPr="00A875AE" w:rsidR="007467C0" w:rsidTr="006271D1" w14:paraId="0C24A3D5"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E92AD82" w14:textId="77777777">
            <w:pPr>
              <w:pStyle w:val="TableBody"/>
              <w:rPr>
                <w:b/>
                <w:bCs/>
              </w:rPr>
            </w:pPr>
            <w:r w:rsidRPr="00CD2A5C">
              <w:rPr>
                <w:b/>
                <w:bCs/>
              </w:rPr>
              <w:t>Exception</w:t>
            </w:r>
          </w:p>
        </w:tc>
        <w:tc>
          <w:tcPr>
            <w:tcW w:w="5480" w:type="dxa"/>
            <w:tcBorders>
              <w:top w:val="single" w:color="auto" w:sz="6" w:space="0"/>
              <w:left w:val="nil"/>
              <w:bottom w:val="single" w:color="auto" w:sz="6" w:space="0"/>
            </w:tcBorders>
          </w:tcPr>
          <w:p w:rsidRPr="00FB292A" w:rsidR="007467C0" w:rsidP="00453A37" w:rsidRDefault="007467C0" w14:paraId="2C171245" w14:textId="77777777">
            <w:pPr>
              <w:pStyle w:val="TableBody"/>
            </w:pPr>
            <w:r w:rsidRPr="00FB292A">
              <w:t>Indicates if there is a service exception on this date.</w:t>
            </w:r>
          </w:p>
        </w:tc>
      </w:tr>
    </w:tbl>
    <w:p w:rsidR="007467C0" w:rsidP="007467C0" w:rsidRDefault="007467C0" w14:paraId="4B092EB5" w14:textId="02847F2E">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8A1041" w:rsidP="007467C0" w:rsidRDefault="008A1041" w14:paraId="300FAC21" w14:textId="77777777">
      <w:pPr>
        <w:pStyle w:val="TopofSection"/>
      </w:pPr>
    </w:p>
    <w:p w:rsidR="007467C0" w:rsidP="007467C0" w:rsidRDefault="007467C0" w14:paraId="3A51A3C1" w14:textId="77777777">
      <w:pPr>
        <w:pStyle w:val="Heading4"/>
      </w:pPr>
      <w:bookmarkStart w:name="_Ref270486334" w:id="2235"/>
      <w:r>
        <w:t>Vault Denominations</w:t>
      </w:r>
      <w:bookmarkEnd w:id="2235"/>
    </w:p>
    <w:p w:rsidR="007467C0" w:rsidP="00453A37" w:rsidRDefault="007467C0" w14:paraId="69040052" w14:textId="77777777">
      <w:pPr>
        <w:pStyle w:val="BodyText"/>
      </w:pPr>
      <w:r>
        <w:t xml:space="preserve">This report displays all the details on the denominations assigned to Cashpoints. </w:t>
      </w:r>
    </w:p>
    <w:p w:rsidRPr="00883A15" w:rsidR="007467C0" w:rsidP="007467C0" w:rsidRDefault="007467C0" w14:paraId="598D487E" w14:textId="77777777">
      <w:pPr>
        <w:pStyle w:val="Caption"/>
        <w:rPr>
          <w:lang w:val="en-US"/>
        </w:rPr>
      </w:pPr>
      <w:bookmarkStart w:name="_Toc74556739" w:id="2236"/>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223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1A21D982"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C22E989"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0265E57F" w14:textId="77777777">
            <w:pPr>
              <w:pStyle w:val="TableHeader"/>
            </w:pPr>
            <w:r>
              <w:t>Description</w:t>
            </w:r>
          </w:p>
        </w:tc>
      </w:tr>
      <w:tr w:rsidRPr="00A875AE" w:rsidR="007467C0" w:rsidTr="006271D1" w14:paraId="75871741"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FA215B1" w14:textId="77777777">
            <w:pPr>
              <w:pStyle w:val="TableBody"/>
              <w:rPr>
                <w:b/>
                <w:bCs/>
              </w:rPr>
            </w:pPr>
            <w:r w:rsidRPr="00CD2A5C">
              <w:rPr>
                <w:b/>
                <w:bCs/>
              </w:rPr>
              <w:t>Cashpoint</w:t>
            </w:r>
          </w:p>
        </w:tc>
        <w:tc>
          <w:tcPr>
            <w:tcW w:w="5480" w:type="dxa"/>
            <w:tcBorders>
              <w:top w:val="single" w:color="auto" w:sz="6" w:space="0"/>
              <w:left w:val="single" w:color="auto" w:sz="6" w:space="0"/>
              <w:bottom w:val="single" w:color="auto" w:sz="6" w:space="0"/>
            </w:tcBorders>
          </w:tcPr>
          <w:p w:rsidRPr="00FB292A" w:rsidR="007467C0" w:rsidP="00453A37" w:rsidRDefault="007467C0" w14:paraId="2826DA07" w14:textId="77777777">
            <w:pPr>
              <w:pStyle w:val="TableBody"/>
            </w:pPr>
            <w:r w:rsidRPr="00FB292A">
              <w:t>The Cashpoint ID for which denomination details are being provided</w:t>
            </w:r>
          </w:p>
        </w:tc>
      </w:tr>
      <w:tr w:rsidRPr="00A875AE" w:rsidR="007467C0" w:rsidTr="006271D1" w14:paraId="2C2D7258"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A941B36" w14:textId="77777777">
            <w:pPr>
              <w:pStyle w:val="TableBody"/>
              <w:rPr>
                <w:b/>
                <w:bCs/>
              </w:rPr>
            </w:pPr>
            <w:r w:rsidRPr="00CD2A5C">
              <w:rPr>
                <w:b/>
                <w:bCs/>
              </w:rPr>
              <w:t>Denomination</w:t>
            </w:r>
          </w:p>
        </w:tc>
        <w:tc>
          <w:tcPr>
            <w:tcW w:w="5480" w:type="dxa"/>
            <w:tcBorders>
              <w:top w:val="single" w:color="auto" w:sz="6" w:space="0"/>
              <w:left w:val="single" w:color="auto" w:sz="6" w:space="0"/>
              <w:bottom w:val="single" w:color="auto" w:sz="6" w:space="0"/>
            </w:tcBorders>
          </w:tcPr>
          <w:p w:rsidRPr="00FB292A" w:rsidR="007467C0" w:rsidP="00453A37" w:rsidRDefault="007467C0" w14:paraId="7EE4D788" w14:textId="77777777">
            <w:pPr>
              <w:pStyle w:val="TableBody"/>
            </w:pPr>
            <w:r w:rsidRPr="00FB292A">
              <w:t xml:space="preserve">The Denomination ID </w:t>
            </w:r>
          </w:p>
        </w:tc>
      </w:tr>
      <w:tr w:rsidRPr="00A875AE" w:rsidR="007467C0" w:rsidTr="006271D1" w14:paraId="59B472A6"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6887036" w14:textId="77777777">
            <w:pPr>
              <w:pStyle w:val="TableBody"/>
              <w:rPr>
                <w:b/>
                <w:bCs/>
              </w:rPr>
            </w:pPr>
            <w:r w:rsidRPr="00CD2A5C">
              <w:rPr>
                <w:b/>
                <w:bCs/>
              </w:rPr>
              <w:t>Quality</w:t>
            </w:r>
          </w:p>
        </w:tc>
        <w:tc>
          <w:tcPr>
            <w:tcW w:w="5480" w:type="dxa"/>
            <w:tcBorders>
              <w:top w:val="single" w:color="auto" w:sz="6" w:space="0"/>
              <w:left w:val="nil"/>
              <w:bottom w:val="single" w:color="auto" w:sz="6" w:space="0"/>
            </w:tcBorders>
          </w:tcPr>
          <w:p w:rsidRPr="00FB292A" w:rsidR="007467C0" w:rsidP="00453A37" w:rsidRDefault="007467C0" w14:paraId="1B45A415" w14:textId="77777777">
            <w:pPr>
              <w:pStyle w:val="TableBody"/>
            </w:pPr>
            <w:r w:rsidRPr="00FB292A">
              <w:t>The Quality ID that relates to the Denomination ID</w:t>
            </w:r>
          </w:p>
        </w:tc>
      </w:tr>
      <w:tr w:rsidRPr="00A875AE" w:rsidR="007467C0" w:rsidTr="006271D1" w14:paraId="3140A435"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A9F2CE8" w14:textId="77777777">
            <w:pPr>
              <w:pStyle w:val="TableBody"/>
              <w:rPr>
                <w:b/>
                <w:bCs/>
              </w:rPr>
            </w:pPr>
            <w:r w:rsidRPr="00CD2A5C">
              <w:rPr>
                <w:b/>
                <w:bCs/>
              </w:rPr>
              <w:t>Denomination Description</w:t>
            </w:r>
          </w:p>
        </w:tc>
        <w:tc>
          <w:tcPr>
            <w:tcW w:w="5480" w:type="dxa"/>
            <w:tcBorders>
              <w:top w:val="single" w:color="auto" w:sz="6" w:space="0"/>
              <w:left w:val="nil"/>
              <w:bottom w:val="single" w:color="auto" w:sz="6" w:space="0"/>
            </w:tcBorders>
          </w:tcPr>
          <w:p w:rsidRPr="00FB292A" w:rsidR="007467C0" w:rsidP="00453A37" w:rsidRDefault="007467C0" w14:paraId="478AC1FB" w14:textId="77777777">
            <w:pPr>
              <w:pStyle w:val="TableBody"/>
            </w:pPr>
            <w:r w:rsidRPr="00FB292A">
              <w:t xml:space="preserve">The description of the denomination </w:t>
            </w:r>
          </w:p>
        </w:tc>
      </w:tr>
      <w:tr w:rsidRPr="00A875AE" w:rsidR="007467C0" w:rsidTr="006271D1" w14:paraId="516A7B8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7E85FEB" w14:textId="77777777">
            <w:pPr>
              <w:pStyle w:val="TableBody"/>
              <w:rPr>
                <w:b/>
                <w:bCs/>
              </w:rPr>
            </w:pPr>
            <w:r w:rsidRPr="00CD2A5C">
              <w:rPr>
                <w:b/>
                <w:bCs/>
              </w:rPr>
              <w:t>Maximum Balance</w:t>
            </w:r>
          </w:p>
        </w:tc>
        <w:tc>
          <w:tcPr>
            <w:tcW w:w="5480" w:type="dxa"/>
            <w:tcBorders>
              <w:top w:val="single" w:color="auto" w:sz="6" w:space="0"/>
              <w:left w:val="nil"/>
              <w:bottom w:val="single" w:color="auto" w:sz="6" w:space="0"/>
            </w:tcBorders>
          </w:tcPr>
          <w:p w:rsidRPr="00FB292A" w:rsidR="007467C0" w:rsidP="00453A37" w:rsidRDefault="007467C0" w14:paraId="48B48BF8" w14:textId="77777777">
            <w:pPr>
              <w:pStyle w:val="TableBody"/>
            </w:pPr>
            <w:r w:rsidRPr="00FB292A">
              <w:t xml:space="preserve">The maximum balance that can be held for the denomination </w:t>
            </w:r>
          </w:p>
        </w:tc>
      </w:tr>
      <w:tr w:rsidRPr="00A875AE" w:rsidR="007467C0" w:rsidTr="006271D1" w14:paraId="7C067E57"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D11494C" w14:textId="77777777">
            <w:pPr>
              <w:pStyle w:val="TableBody"/>
              <w:rPr>
                <w:b/>
                <w:bCs/>
              </w:rPr>
            </w:pPr>
            <w:r w:rsidRPr="00CD2A5C">
              <w:rPr>
                <w:b/>
                <w:bCs/>
              </w:rPr>
              <w:t>Min Delivery</w:t>
            </w:r>
          </w:p>
        </w:tc>
        <w:tc>
          <w:tcPr>
            <w:tcW w:w="5480" w:type="dxa"/>
            <w:tcBorders>
              <w:top w:val="single" w:color="auto" w:sz="6" w:space="0"/>
              <w:left w:val="nil"/>
              <w:bottom w:val="single" w:color="auto" w:sz="6" w:space="0"/>
            </w:tcBorders>
          </w:tcPr>
          <w:p w:rsidRPr="00FB292A" w:rsidR="007467C0" w:rsidP="00453A37" w:rsidRDefault="007467C0" w14:paraId="1B35DA5A" w14:textId="77777777">
            <w:pPr>
              <w:pStyle w:val="TableBody"/>
            </w:pPr>
            <w:r w:rsidRPr="00FB292A">
              <w:t>The minimum amount that can be delivered to the Cashpoint</w:t>
            </w:r>
          </w:p>
        </w:tc>
      </w:tr>
      <w:tr w:rsidRPr="00A875AE" w:rsidR="007467C0" w:rsidTr="006271D1" w14:paraId="115F1272"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029D308" w14:textId="77777777">
            <w:pPr>
              <w:pStyle w:val="TableBody"/>
              <w:rPr>
                <w:b/>
                <w:bCs/>
              </w:rPr>
            </w:pPr>
            <w:r w:rsidRPr="00CD2A5C">
              <w:rPr>
                <w:b/>
                <w:bCs/>
              </w:rPr>
              <w:t>Min Returns</w:t>
            </w:r>
          </w:p>
        </w:tc>
        <w:tc>
          <w:tcPr>
            <w:tcW w:w="5480" w:type="dxa"/>
            <w:tcBorders>
              <w:top w:val="single" w:color="auto" w:sz="6" w:space="0"/>
              <w:left w:val="nil"/>
              <w:bottom w:val="single" w:color="auto" w:sz="6" w:space="0"/>
            </w:tcBorders>
          </w:tcPr>
          <w:p w:rsidRPr="00FB292A" w:rsidR="007467C0" w:rsidP="00453A37" w:rsidRDefault="007467C0" w14:paraId="7F91A475" w14:textId="77777777">
            <w:pPr>
              <w:pStyle w:val="TableBody"/>
            </w:pPr>
            <w:r>
              <w:t>The minimum amount that can be returned from the cashpoint</w:t>
            </w:r>
          </w:p>
        </w:tc>
      </w:tr>
      <w:tr w:rsidRPr="00A875AE" w:rsidR="007467C0" w:rsidTr="006271D1" w14:paraId="395B1B23"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7534F4C" w14:textId="77777777">
            <w:pPr>
              <w:pStyle w:val="TableBody"/>
              <w:rPr>
                <w:b/>
                <w:bCs/>
              </w:rPr>
            </w:pPr>
            <w:r w:rsidRPr="00CD2A5C">
              <w:rPr>
                <w:b/>
                <w:bCs/>
              </w:rPr>
              <w:t>Min Unplanned Delivery</w:t>
            </w:r>
          </w:p>
        </w:tc>
        <w:tc>
          <w:tcPr>
            <w:tcW w:w="5480" w:type="dxa"/>
            <w:tcBorders>
              <w:top w:val="single" w:color="auto" w:sz="6" w:space="0"/>
              <w:left w:val="nil"/>
              <w:bottom w:val="single" w:color="auto" w:sz="6" w:space="0"/>
            </w:tcBorders>
          </w:tcPr>
          <w:p w:rsidRPr="00FB292A" w:rsidR="007467C0" w:rsidP="00453A37" w:rsidRDefault="007467C0" w14:paraId="2215CCB6" w14:textId="77777777">
            <w:pPr>
              <w:pStyle w:val="TableBody"/>
            </w:pPr>
            <w:r w:rsidRPr="00FB292A">
              <w:t xml:space="preserve">The Minimum amount of unplanned deliveries that can be delivered to the </w:t>
            </w:r>
            <w:r w:rsidRPr="00FB292A">
              <w:br/>
            </w:r>
            <w:r w:rsidRPr="00FB292A">
              <w:t>Cashpoint</w:t>
            </w:r>
          </w:p>
        </w:tc>
      </w:tr>
      <w:tr w:rsidRPr="00A875AE" w:rsidR="007467C0" w:rsidTr="006271D1" w14:paraId="7E2A96A5"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72CF051" w14:textId="77777777">
            <w:pPr>
              <w:pStyle w:val="TableBody"/>
              <w:rPr>
                <w:b/>
                <w:bCs/>
              </w:rPr>
            </w:pPr>
            <w:r w:rsidRPr="00CD2A5C">
              <w:rPr>
                <w:b/>
                <w:bCs/>
              </w:rPr>
              <w:t>Order Unit</w:t>
            </w:r>
          </w:p>
        </w:tc>
        <w:tc>
          <w:tcPr>
            <w:tcW w:w="5480" w:type="dxa"/>
            <w:tcBorders>
              <w:top w:val="single" w:color="auto" w:sz="6" w:space="0"/>
              <w:left w:val="nil"/>
              <w:bottom w:val="single" w:color="auto" w:sz="6" w:space="0"/>
            </w:tcBorders>
          </w:tcPr>
          <w:p w:rsidRPr="00FB292A" w:rsidR="007467C0" w:rsidP="00453A37" w:rsidRDefault="007467C0" w14:paraId="120C5521" w14:textId="77777777">
            <w:pPr>
              <w:pStyle w:val="TableBody"/>
            </w:pPr>
            <w:r w:rsidRPr="00FB292A">
              <w:t xml:space="preserve">The bundle size of the order for the denomination </w:t>
            </w:r>
          </w:p>
        </w:tc>
      </w:tr>
      <w:tr w:rsidRPr="00A875AE" w:rsidR="007467C0" w:rsidTr="006271D1" w14:paraId="368D3F77"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2E238F8" w14:textId="77777777">
            <w:pPr>
              <w:pStyle w:val="TableBody"/>
              <w:rPr>
                <w:b/>
                <w:bCs/>
              </w:rPr>
            </w:pPr>
            <w:r w:rsidRPr="00CD2A5C">
              <w:rPr>
                <w:b/>
                <w:bCs/>
              </w:rPr>
              <w:t>Recommend?</w:t>
            </w:r>
          </w:p>
        </w:tc>
        <w:tc>
          <w:tcPr>
            <w:tcW w:w="5480" w:type="dxa"/>
            <w:tcBorders>
              <w:top w:val="single" w:color="auto" w:sz="6" w:space="0"/>
              <w:left w:val="nil"/>
              <w:bottom w:val="single" w:color="auto" w:sz="6" w:space="0"/>
            </w:tcBorders>
          </w:tcPr>
          <w:p w:rsidRPr="00FB292A" w:rsidR="007467C0" w:rsidP="00453A37" w:rsidRDefault="007467C0" w14:paraId="7BB053D6" w14:textId="77777777">
            <w:pPr>
              <w:pStyle w:val="TableBody"/>
            </w:pPr>
            <w:r w:rsidRPr="00FB292A">
              <w:t>Indications if the denomination should be Recommended for ordering during the Recommendation Process</w:t>
            </w:r>
          </w:p>
        </w:tc>
      </w:tr>
      <w:tr w:rsidRPr="00A875AE" w:rsidR="007467C0" w:rsidTr="006271D1" w14:paraId="7E5E7DBF"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3C8827C" w14:textId="77777777">
            <w:pPr>
              <w:pStyle w:val="TableBody"/>
              <w:rPr>
                <w:b/>
                <w:bCs/>
              </w:rPr>
            </w:pPr>
            <w:r w:rsidRPr="00CD2A5C">
              <w:rPr>
                <w:b/>
                <w:bCs/>
              </w:rPr>
              <w:t>Cross Shipping?</w:t>
            </w:r>
          </w:p>
        </w:tc>
        <w:tc>
          <w:tcPr>
            <w:tcW w:w="5480" w:type="dxa"/>
            <w:tcBorders>
              <w:top w:val="single" w:color="auto" w:sz="6" w:space="0"/>
              <w:left w:val="nil"/>
              <w:bottom w:val="single" w:color="auto" w:sz="6" w:space="0"/>
            </w:tcBorders>
          </w:tcPr>
          <w:p w:rsidRPr="00FB292A" w:rsidR="007467C0" w:rsidP="00453A37" w:rsidRDefault="007467C0" w14:paraId="1E42A91D" w14:textId="77777777">
            <w:pPr>
              <w:pStyle w:val="TableBody"/>
            </w:pPr>
            <w:r w:rsidRPr="00FB292A">
              <w:t xml:space="preserve">Indicates if Cross-Shipping penalties apply to the denomination and quality </w:t>
            </w:r>
          </w:p>
        </w:tc>
      </w:tr>
      <w:tr w:rsidRPr="00A875AE" w:rsidR="007467C0" w:rsidTr="006271D1" w14:paraId="10760B22"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A0AFBC8" w14:textId="77777777">
            <w:pPr>
              <w:pStyle w:val="TableBody"/>
              <w:rPr>
                <w:b/>
                <w:bCs/>
              </w:rPr>
            </w:pPr>
            <w:r w:rsidRPr="00CD2A5C">
              <w:rPr>
                <w:b/>
                <w:bCs/>
              </w:rPr>
              <w:t>Include in Sorting?</w:t>
            </w:r>
          </w:p>
        </w:tc>
        <w:tc>
          <w:tcPr>
            <w:tcW w:w="5480" w:type="dxa"/>
            <w:tcBorders>
              <w:top w:val="single" w:color="auto" w:sz="6" w:space="0"/>
              <w:left w:val="nil"/>
              <w:bottom w:val="single" w:color="auto" w:sz="6" w:space="0"/>
            </w:tcBorders>
          </w:tcPr>
          <w:p w:rsidRPr="00FB292A" w:rsidR="007467C0" w:rsidP="00453A37" w:rsidRDefault="007467C0" w14:paraId="6269D0A4" w14:textId="77777777">
            <w:pPr>
              <w:pStyle w:val="TableBody"/>
            </w:pPr>
            <w:r w:rsidRPr="00FB292A">
              <w:t>Indicates if the denomination is included in the sorting process.</w:t>
            </w:r>
          </w:p>
        </w:tc>
      </w:tr>
    </w:tbl>
    <w:p w:rsidR="007467C0" w:rsidP="007467C0" w:rsidRDefault="007467C0" w14:paraId="5CBB36E0" w14:textId="77C027EA">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CF63FA" w:rsidP="007467C0" w:rsidRDefault="00CF63FA" w14:paraId="21C83AE7" w14:textId="77777777">
      <w:pPr>
        <w:pStyle w:val="TopofSection"/>
      </w:pPr>
    </w:p>
    <w:p w:rsidR="007467C0" w:rsidP="007467C0" w:rsidRDefault="007467C0" w14:paraId="15351BCD" w14:textId="77777777">
      <w:pPr>
        <w:pStyle w:val="Heading4"/>
      </w:pPr>
      <w:bookmarkStart w:name="_Ref270486336" w:id="2237"/>
      <w:r>
        <w:t>Vault Service Cost</w:t>
      </w:r>
      <w:bookmarkEnd w:id="2237"/>
    </w:p>
    <w:p w:rsidRPr="00453A37" w:rsidR="007467C0" w:rsidP="00453A37" w:rsidRDefault="007467C0" w14:paraId="31783495" w14:textId="77777777">
      <w:pPr>
        <w:pStyle w:val="BodyText"/>
      </w:pPr>
      <w:r w:rsidRPr="00453A37">
        <w:rPr>
          <w:rStyle w:val="BodyTextChar"/>
        </w:rPr>
        <w:t>This report displays the service costs assigned to Cashpoints</w:t>
      </w:r>
      <w:r w:rsidRPr="00453A37">
        <w:t xml:space="preserve">. </w:t>
      </w:r>
    </w:p>
    <w:p w:rsidR="007467C0" w:rsidP="007467C0" w:rsidRDefault="007467C0" w14:paraId="6B85F8F1" w14:textId="77777777">
      <w:pPr>
        <w:pStyle w:val="Caption"/>
      </w:pPr>
      <w:bookmarkStart w:name="_Toc74556740" w:id="2238"/>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223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4FACB1B8"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DAC13F7"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1D86991D" w14:textId="77777777">
            <w:pPr>
              <w:pStyle w:val="TableHeader"/>
            </w:pPr>
            <w:r>
              <w:t>Description</w:t>
            </w:r>
          </w:p>
        </w:tc>
      </w:tr>
      <w:tr w:rsidRPr="00A875AE" w:rsidR="007467C0" w:rsidTr="006271D1" w14:paraId="7B4995DF"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F2AC4EC" w14:textId="77777777">
            <w:pPr>
              <w:pStyle w:val="TableBody"/>
              <w:rPr>
                <w:b/>
                <w:bCs/>
              </w:rPr>
            </w:pPr>
            <w:r w:rsidRPr="00CD2A5C">
              <w:rPr>
                <w:b/>
                <w:bCs/>
              </w:rPr>
              <w:t>Vault</w:t>
            </w:r>
          </w:p>
        </w:tc>
        <w:tc>
          <w:tcPr>
            <w:tcW w:w="5480" w:type="dxa"/>
            <w:tcBorders>
              <w:top w:val="single" w:color="auto" w:sz="6" w:space="0"/>
              <w:left w:val="single" w:color="auto" w:sz="6" w:space="0"/>
              <w:bottom w:val="single" w:color="auto" w:sz="6" w:space="0"/>
            </w:tcBorders>
          </w:tcPr>
          <w:p w:rsidRPr="00FB292A" w:rsidR="007467C0" w:rsidP="00453A37" w:rsidRDefault="007467C0" w14:paraId="16D16CDA" w14:textId="77777777">
            <w:pPr>
              <w:pStyle w:val="TableBody"/>
            </w:pPr>
            <w:r w:rsidRPr="00FB292A">
              <w:t>The Cashpoint ID for which Service Cost details are being displayed</w:t>
            </w:r>
          </w:p>
        </w:tc>
      </w:tr>
      <w:tr w:rsidRPr="00A875AE" w:rsidR="007467C0" w:rsidTr="006271D1" w14:paraId="782953B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107926F" w14:textId="77777777">
            <w:pPr>
              <w:pStyle w:val="TableBody"/>
              <w:rPr>
                <w:b/>
                <w:bCs/>
              </w:rPr>
            </w:pPr>
            <w:r w:rsidRPr="00CD2A5C">
              <w:rPr>
                <w:b/>
                <w:bCs/>
              </w:rPr>
              <w:t>Cashpoint Type</w:t>
            </w:r>
          </w:p>
        </w:tc>
        <w:tc>
          <w:tcPr>
            <w:tcW w:w="5480" w:type="dxa"/>
            <w:tcBorders>
              <w:top w:val="single" w:color="auto" w:sz="6" w:space="0"/>
              <w:left w:val="single" w:color="auto" w:sz="6" w:space="0"/>
              <w:bottom w:val="single" w:color="auto" w:sz="6" w:space="0"/>
            </w:tcBorders>
          </w:tcPr>
          <w:p w:rsidRPr="00FB292A" w:rsidR="007467C0" w:rsidP="00453A37" w:rsidRDefault="007467C0" w14:paraId="2A898112" w14:textId="77777777">
            <w:pPr>
              <w:pStyle w:val="TableBody"/>
            </w:pPr>
            <w:r w:rsidRPr="00FB292A">
              <w:t>The type of Cashpoint being reported</w:t>
            </w:r>
          </w:p>
        </w:tc>
      </w:tr>
      <w:tr w:rsidRPr="00A875AE" w:rsidR="007467C0" w:rsidTr="006271D1" w14:paraId="371F67C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47DC549" w14:textId="77777777">
            <w:pPr>
              <w:pStyle w:val="TableBody"/>
              <w:rPr>
                <w:b/>
                <w:bCs/>
              </w:rPr>
            </w:pPr>
            <w:r w:rsidRPr="00CD2A5C">
              <w:rPr>
                <w:b/>
                <w:bCs/>
              </w:rPr>
              <w:t>Cashpoint Name</w:t>
            </w:r>
          </w:p>
        </w:tc>
        <w:tc>
          <w:tcPr>
            <w:tcW w:w="5480" w:type="dxa"/>
            <w:tcBorders>
              <w:top w:val="single" w:color="auto" w:sz="6" w:space="0"/>
              <w:left w:val="nil"/>
              <w:bottom w:val="single" w:color="auto" w:sz="6" w:space="0"/>
            </w:tcBorders>
          </w:tcPr>
          <w:p w:rsidRPr="00FB292A" w:rsidR="007467C0" w:rsidP="00453A37" w:rsidRDefault="007467C0" w14:paraId="48065CB5" w14:textId="77777777">
            <w:pPr>
              <w:pStyle w:val="TableBody"/>
            </w:pPr>
            <w:r w:rsidRPr="00FB292A">
              <w:t xml:space="preserve">The name of the Cashpoint </w:t>
            </w:r>
          </w:p>
        </w:tc>
      </w:tr>
      <w:tr w:rsidRPr="00A875AE" w:rsidR="007467C0" w:rsidTr="006271D1" w14:paraId="2D160D73"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ADCA624" w14:textId="77777777">
            <w:pPr>
              <w:pStyle w:val="TableBody"/>
              <w:rPr>
                <w:b/>
                <w:bCs/>
              </w:rPr>
            </w:pPr>
            <w:r w:rsidRPr="00CD2A5C">
              <w:rPr>
                <w:b/>
                <w:bCs/>
              </w:rPr>
              <w:t>Carrier</w:t>
            </w:r>
          </w:p>
        </w:tc>
        <w:tc>
          <w:tcPr>
            <w:tcW w:w="5480" w:type="dxa"/>
            <w:tcBorders>
              <w:top w:val="single" w:color="auto" w:sz="6" w:space="0"/>
              <w:left w:val="nil"/>
              <w:bottom w:val="single" w:color="auto" w:sz="6" w:space="0"/>
            </w:tcBorders>
          </w:tcPr>
          <w:p w:rsidRPr="00FB292A" w:rsidR="007467C0" w:rsidP="00453A37" w:rsidRDefault="007467C0" w14:paraId="0DDE880D" w14:textId="77777777">
            <w:pPr>
              <w:pStyle w:val="TableBody"/>
            </w:pPr>
            <w:r w:rsidRPr="00FB292A">
              <w:t xml:space="preserve">The Name of the Default Carrier that provides service to the cashpoint </w:t>
            </w:r>
          </w:p>
        </w:tc>
      </w:tr>
      <w:tr w:rsidRPr="00A875AE" w:rsidR="007467C0" w:rsidTr="006271D1" w14:paraId="69C13891"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20ECD7E" w14:textId="77777777">
            <w:pPr>
              <w:pStyle w:val="TableBody"/>
              <w:rPr>
                <w:b/>
                <w:bCs/>
              </w:rPr>
            </w:pPr>
            <w:r w:rsidRPr="00CD2A5C">
              <w:rPr>
                <w:b/>
                <w:bCs/>
              </w:rPr>
              <w:t>Services</w:t>
            </w:r>
          </w:p>
        </w:tc>
        <w:tc>
          <w:tcPr>
            <w:tcW w:w="5480" w:type="dxa"/>
            <w:tcBorders>
              <w:top w:val="single" w:color="auto" w:sz="6" w:space="0"/>
              <w:left w:val="nil"/>
              <w:bottom w:val="single" w:color="auto" w:sz="6" w:space="0"/>
            </w:tcBorders>
          </w:tcPr>
          <w:p w:rsidRPr="00FB292A" w:rsidR="007467C0" w:rsidP="00453A37" w:rsidRDefault="007467C0" w14:paraId="4CEE3702" w14:textId="77777777">
            <w:pPr>
              <w:pStyle w:val="TableBody"/>
            </w:pPr>
            <w:r w:rsidRPr="00FB292A">
              <w:t>The Types of services that are being reported</w:t>
            </w:r>
          </w:p>
        </w:tc>
      </w:tr>
      <w:tr w:rsidRPr="00A875AE" w:rsidR="007467C0" w:rsidTr="006271D1" w14:paraId="343359AF"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34A401A5" w14:textId="77777777">
            <w:pPr>
              <w:pStyle w:val="TableBody"/>
              <w:rPr>
                <w:b/>
                <w:bCs/>
              </w:rPr>
            </w:pPr>
            <w:r w:rsidRPr="00CD2A5C">
              <w:rPr>
                <w:b/>
                <w:bCs/>
              </w:rPr>
              <w:t>Currency</w:t>
            </w:r>
          </w:p>
        </w:tc>
        <w:tc>
          <w:tcPr>
            <w:tcW w:w="5480" w:type="dxa"/>
            <w:tcBorders>
              <w:top w:val="single" w:color="auto" w:sz="6" w:space="0"/>
              <w:left w:val="nil"/>
              <w:bottom w:val="single" w:color="auto" w:sz="6" w:space="0"/>
            </w:tcBorders>
          </w:tcPr>
          <w:p w:rsidRPr="00FB292A" w:rsidR="007467C0" w:rsidP="00453A37" w:rsidRDefault="007467C0" w14:paraId="12DFF128" w14:textId="77777777">
            <w:pPr>
              <w:pStyle w:val="TableBody"/>
            </w:pPr>
            <w:r>
              <w:t>Currency that the delivery/service costs are associated with</w:t>
            </w:r>
          </w:p>
        </w:tc>
      </w:tr>
      <w:tr w:rsidRPr="00A875AE" w:rsidR="007467C0" w:rsidTr="006271D1" w14:paraId="012C8ED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3104535C" w14:textId="77777777">
            <w:pPr>
              <w:pStyle w:val="TableBody"/>
              <w:rPr>
                <w:b/>
                <w:bCs/>
              </w:rPr>
            </w:pPr>
            <w:r w:rsidRPr="00CD2A5C">
              <w:rPr>
                <w:b/>
                <w:bCs/>
              </w:rPr>
              <w:t>Max Holding Amt</w:t>
            </w:r>
          </w:p>
        </w:tc>
        <w:tc>
          <w:tcPr>
            <w:tcW w:w="5480" w:type="dxa"/>
            <w:tcBorders>
              <w:top w:val="single" w:color="auto" w:sz="6" w:space="0"/>
              <w:left w:val="nil"/>
              <w:bottom w:val="single" w:color="auto" w:sz="6" w:space="0"/>
            </w:tcBorders>
          </w:tcPr>
          <w:p w:rsidRPr="00FB292A" w:rsidR="007467C0" w:rsidP="00453A37" w:rsidRDefault="007467C0" w14:paraId="0DFEC086" w14:textId="7777777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Pr="00A875AE" w:rsidR="007467C0" w:rsidTr="006271D1" w14:paraId="64EB11ED"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5700CB2" w14:textId="77777777">
            <w:pPr>
              <w:pStyle w:val="TableBody"/>
              <w:rPr>
                <w:b/>
                <w:bCs/>
              </w:rPr>
            </w:pPr>
            <w:r w:rsidRPr="00CD2A5C">
              <w:rPr>
                <w:b/>
                <w:bCs/>
              </w:rPr>
              <w:t>Currency Insurance Rate</w:t>
            </w:r>
          </w:p>
        </w:tc>
        <w:tc>
          <w:tcPr>
            <w:tcW w:w="5480" w:type="dxa"/>
            <w:tcBorders>
              <w:top w:val="single" w:color="auto" w:sz="6" w:space="0"/>
              <w:left w:val="nil"/>
              <w:bottom w:val="single" w:color="auto" w:sz="6" w:space="0"/>
            </w:tcBorders>
          </w:tcPr>
          <w:p w:rsidRPr="00FB292A" w:rsidR="007467C0" w:rsidP="00453A37" w:rsidRDefault="007467C0" w14:paraId="56A3CC8D" w14:textId="77777777">
            <w:pPr>
              <w:pStyle w:val="TableBody"/>
            </w:pPr>
            <w:r w:rsidRPr="00FB292A">
              <w:t>The Currency Insurance Rate Assigned to the Cashpoint</w:t>
            </w:r>
          </w:p>
        </w:tc>
      </w:tr>
      <w:tr w:rsidRPr="00A875AE" w:rsidR="007467C0" w:rsidTr="006271D1" w14:paraId="5030EDF8"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91BAB62" w14:textId="77777777">
            <w:pPr>
              <w:pStyle w:val="TableBody"/>
              <w:rPr>
                <w:b/>
                <w:bCs/>
              </w:rPr>
            </w:pPr>
            <w:r w:rsidRPr="00CD2A5C">
              <w:rPr>
                <w:b/>
                <w:bCs/>
              </w:rPr>
              <w:t>Handling Cost</w:t>
            </w:r>
          </w:p>
        </w:tc>
        <w:tc>
          <w:tcPr>
            <w:tcW w:w="5480" w:type="dxa"/>
            <w:tcBorders>
              <w:top w:val="single" w:color="auto" w:sz="6" w:space="0"/>
              <w:left w:val="nil"/>
              <w:bottom w:val="single" w:color="auto" w:sz="6" w:space="0"/>
            </w:tcBorders>
          </w:tcPr>
          <w:p w:rsidRPr="00FB292A" w:rsidR="007467C0" w:rsidP="00453A37" w:rsidRDefault="007467C0" w14:paraId="258A92DD" w14:textId="77777777">
            <w:pPr>
              <w:pStyle w:val="TableBody"/>
            </w:pPr>
            <w:r w:rsidRPr="00FB292A">
              <w:t xml:space="preserve">Displays the Handling Cost  </w:t>
            </w:r>
          </w:p>
        </w:tc>
      </w:tr>
      <w:tr w:rsidRPr="00A875AE" w:rsidR="007467C0" w:rsidTr="006271D1" w14:paraId="79FAFFAE"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0261A17" w14:textId="77777777">
            <w:pPr>
              <w:pStyle w:val="TableBody"/>
              <w:rPr>
                <w:b/>
                <w:bCs/>
              </w:rPr>
            </w:pPr>
            <w:r w:rsidRPr="00CD2A5C">
              <w:rPr>
                <w:b/>
                <w:bCs/>
              </w:rPr>
              <w:t>Fixed Cost</w:t>
            </w:r>
          </w:p>
        </w:tc>
        <w:tc>
          <w:tcPr>
            <w:tcW w:w="5480" w:type="dxa"/>
            <w:tcBorders>
              <w:top w:val="single" w:color="auto" w:sz="6" w:space="0"/>
              <w:left w:val="nil"/>
              <w:bottom w:val="single" w:color="auto" w:sz="6" w:space="0"/>
            </w:tcBorders>
          </w:tcPr>
          <w:p w:rsidRPr="00FB292A" w:rsidR="007467C0" w:rsidP="00453A37" w:rsidRDefault="007467C0" w14:paraId="50C39369" w14:textId="77777777">
            <w:pPr>
              <w:pStyle w:val="TableBody"/>
            </w:pPr>
            <w:r w:rsidRPr="00FB292A">
              <w:t>Displays the Fixed Cost that is charged for the specified service</w:t>
            </w:r>
          </w:p>
        </w:tc>
      </w:tr>
      <w:tr w:rsidRPr="00A875AE" w:rsidR="007467C0" w:rsidTr="006271D1" w14:paraId="4CFD7E92"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2D2FAAF3" w14:textId="77777777">
            <w:pPr>
              <w:pStyle w:val="TableBody"/>
              <w:rPr>
                <w:b/>
                <w:bCs/>
              </w:rPr>
            </w:pPr>
            <w:r w:rsidRPr="00CD2A5C">
              <w:rPr>
                <w:b/>
                <w:bCs/>
              </w:rPr>
              <w:t>Per Defined Unit</w:t>
            </w:r>
          </w:p>
        </w:tc>
        <w:tc>
          <w:tcPr>
            <w:tcW w:w="5480" w:type="dxa"/>
            <w:tcBorders>
              <w:top w:val="single" w:color="auto" w:sz="6" w:space="0"/>
              <w:left w:val="nil"/>
              <w:bottom w:val="single" w:color="auto" w:sz="6" w:space="0"/>
            </w:tcBorders>
          </w:tcPr>
          <w:p w:rsidRPr="00FB292A" w:rsidR="007467C0" w:rsidP="00453A37" w:rsidRDefault="007467C0" w14:paraId="18BE061E" w14:textId="77777777">
            <w:pPr>
              <w:pStyle w:val="TableBody"/>
            </w:pPr>
            <w:r w:rsidRPr="00FB292A">
              <w:t>Displays the amount charged per unit of currency</w:t>
            </w:r>
          </w:p>
        </w:tc>
      </w:tr>
      <w:tr w:rsidRPr="00A875AE" w:rsidR="007467C0" w:rsidTr="006271D1" w14:paraId="6AAD5F30"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33ED806E" w14:textId="77777777">
            <w:pPr>
              <w:pStyle w:val="TableBody"/>
              <w:rPr>
                <w:b/>
                <w:bCs/>
              </w:rPr>
            </w:pPr>
            <w:r w:rsidRPr="00CD2A5C">
              <w:rPr>
                <w:b/>
                <w:bCs/>
              </w:rPr>
              <w:t>Unit Size</w:t>
            </w:r>
          </w:p>
        </w:tc>
        <w:tc>
          <w:tcPr>
            <w:tcW w:w="5480" w:type="dxa"/>
            <w:tcBorders>
              <w:top w:val="single" w:color="auto" w:sz="6" w:space="0"/>
              <w:left w:val="nil"/>
              <w:bottom w:val="single" w:color="auto" w:sz="6" w:space="0"/>
            </w:tcBorders>
          </w:tcPr>
          <w:p w:rsidRPr="00FB292A" w:rsidR="007467C0" w:rsidP="00453A37" w:rsidRDefault="007467C0" w14:paraId="3964CA30" w14:textId="77777777">
            <w:pPr>
              <w:pStyle w:val="TableBody"/>
            </w:pPr>
            <w:r w:rsidRPr="00FB292A">
              <w:t>Displays the unit size that relates to the Per Defined Unit</w:t>
            </w:r>
          </w:p>
        </w:tc>
      </w:tr>
      <w:tr w:rsidRPr="00A875AE" w:rsidR="007467C0" w:rsidTr="006271D1" w14:paraId="6269EFDD"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829A6C8" w14:textId="77777777">
            <w:pPr>
              <w:pStyle w:val="TableBody"/>
              <w:rPr>
                <w:b/>
                <w:bCs/>
              </w:rPr>
            </w:pPr>
            <w:r w:rsidRPr="00CD2A5C">
              <w:rPr>
                <w:b/>
                <w:bCs/>
              </w:rPr>
              <w:t>Per Unit of Currency</w:t>
            </w:r>
          </w:p>
        </w:tc>
        <w:tc>
          <w:tcPr>
            <w:tcW w:w="5480" w:type="dxa"/>
            <w:tcBorders>
              <w:top w:val="single" w:color="auto" w:sz="6" w:space="0"/>
              <w:left w:val="nil"/>
              <w:bottom w:val="single" w:color="auto" w:sz="6" w:space="0"/>
            </w:tcBorders>
          </w:tcPr>
          <w:p w:rsidRPr="00FB292A" w:rsidR="007467C0" w:rsidP="00453A37" w:rsidRDefault="007467C0" w14:paraId="10F0012E" w14:textId="77777777">
            <w:pPr>
              <w:pStyle w:val="TableBody"/>
            </w:pPr>
            <w:r w:rsidRPr="00FB292A">
              <w:t>Displays the amount that is charged for each 1 unit of currency</w:t>
            </w:r>
          </w:p>
        </w:tc>
      </w:tr>
      <w:tr w:rsidRPr="00A875AE" w:rsidR="007467C0" w:rsidTr="006271D1" w14:paraId="76324723"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523ED4B" w14:textId="77777777">
            <w:pPr>
              <w:pStyle w:val="TableBody"/>
              <w:rPr>
                <w:b/>
                <w:bCs/>
              </w:rPr>
            </w:pPr>
            <w:r w:rsidRPr="00CD2A5C">
              <w:rPr>
                <w:b/>
                <w:bCs/>
              </w:rPr>
              <w:t>Amount Range</w:t>
            </w:r>
          </w:p>
        </w:tc>
        <w:tc>
          <w:tcPr>
            <w:tcW w:w="5480" w:type="dxa"/>
            <w:tcBorders>
              <w:top w:val="single" w:color="auto" w:sz="6" w:space="0"/>
              <w:left w:val="nil"/>
              <w:bottom w:val="single" w:color="auto" w:sz="6" w:space="0"/>
            </w:tcBorders>
          </w:tcPr>
          <w:p w:rsidRPr="00FB292A" w:rsidR="007467C0" w:rsidP="00453A37" w:rsidRDefault="007467C0" w14:paraId="1E532154" w14:textId="3785BA70">
            <w:pPr>
              <w:pStyle w:val="TableBody"/>
            </w:pPr>
            <w:r w:rsidRPr="00FB292A">
              <w:t xml:space="preserve">Displays the range for which </w:t>
            </w:r>
            <w:r w:rsidR="004F71E2">
              <w:t xml:space="preserve">the </w:t>
            </w:r>
            <w:r w:rsidRPr="00FB292A">
              <w:t>amount that is charged Per Unit of Currency applies</w:t>
            </w:r>
          </w:p>
        </w:tc>
      </w:tr>
    </w:tbl>
    <w:p w:rsidR="007467C0" w:rsidP="007467C0" w:rsidRDefault="007467C0" w14:paraId="0BC6A417" w14:textId="140A5AAF">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A62310" w:rsidP="007467C0" w:rsidRDefault="00A62310" w14:paraId="6C45A45E" w14:textId="77777777">
      <w:pPr>
        <w:pStyle w:val="TopofSection"/>
      </w:pPr>
    </w:p>
    <w:p w:rsidR="007467C0" w:rsidP="007467C0" w:rsidRDefault="007467C0" w14:paraId="5E91AEF8" w14:textId="77777777">
      <w:pPr>
        <w:pStyle w:val="Heading4"/>
      </w:pPr>
      <w:bookmarkStart w:name="_Ref270486337" w:id="2239"/>
      <w:r>
        <w:t>Vault Requirements</w:t>
      </w:r>
      <w:bookmarkEnd w:id="2239"/>
    </w:p>
    <w:p w:rsidR="007467C0" w:rsidP="00453A37" w:rsidRDefault="007467C0" w14:paraId="15F23BCD" w14:textId="77777777">
      <w:pPr>
        <w:pStyle w:val="BodyText"/>
      </w:pPr>
      <w:r>
        <w:t>This report displays the Vault Requirements assigned to Cashpoints for each denomination, quality, and day of the week.</w:t>
      </w:r>
      <w:r>
        <w:tab/>
      </w:r>
      <w:r>
        <w:tab/>
      </w:r>
    </w:p>
    <w:p w:rsidR="007467C0" w:rsidP="007467C0" w:rsidRDefault="007467C0" w14:paraId="08ECD841" w14:textId="77777777">
      <w:pPr>
        <w:pStyle w:val="Caption"/>
      </w:pPr>
      <w:bookmarkStart w:name="_Toc74556741" w:id="2240"/>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224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7169130C"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130F29C"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DD7F89A" w14:textId="77777777">
            <w:pPr>
              <w:pStyle w:val="TableHeader"/>
            </w:pPr>
            <w:r>
              <w:t>Description</w:t>
            </w:r>
          </w:p>
        </w:tc>
      </w:tr>
      <w:tr w:rsidRPr="00A875AE" w:rsidR="007467C0" w:rsidTr="79D9DC4C" w14:paraId="7A431DAF"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70C9643" w14:textId="77777777">
            <w:pPr>
              <w:pStyle w:val="TableBody"/>
              <w:rPr>
                <w:b/>
                <w:bCs/>
              </w:rPr>
            </w:pPr>
            <w:r w:rsidRPr="00CD2A5C">
              <w:rPr>
                <w:b/>
                <w:bCs/>
              </w:rPr>
              <w:t>Day</w:t>
            </w:r>
          </w:p>
        </w:tc>
        <w:tc>
          <w:tcPr>
            <w:tcW w:w="5480" w:type="dxa"/>
            <w:tcBorders>
              <w:top w:val="single" w:color="auto" w:sz="6" w:space="0"/>
              <w:left w:val="single" w:color="auto" w:sz="6" w:space="0"/>
              <w:bottom w:val="single" w:color="auto" w:sz="6" w:space="0"/>
            </w:tcBorders>
          </w:tcPr>
          <w:p w:rsidRPr="00FB292A" w:rsidR="007467C0" w:rsidP="00453A37" w:rsidRDefault="007467C0" w14:paraId="68ED7F8C" w14:textId="77777777">
            <w:pPr>
              <w:pStyle w:val="TableBody"/>
            </w:pPr>
            <w:r w:rsidRPr="00FB292A">
              <w:t xml:space="preserve">Displays the day of the week for which requirements apply. This will display All Day for standard parameters or the particular day of the week for specific requirements. </w:t>
            </w:r>
          </w:p>
        </w:tc>
      </w:tr>
      <w:tr w:rsidR="007467C0" w:rsidTr="79D9DC4C" w14:paraId="1FAEA0D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7BD6BE21" w14:textId="77777777">
            <w:pPr>
              <w:pStyle w:val="TableBody"/>
              <w:rPr>
                <w:b/>
                <w:bCs/>
              </w:rPr>
            </w:pPr>
            <w:r w:rsidRPr="00CD2A5C">
              <w:rPr>
                <w:b/>
                <w:bCs/>
              </w:rPr>
              <w:t>Denomination</w:t>
            </w:r>
          </w:p>
        </w:tc>
        <w:tc>
          <w:tcPr>
            <w:tcW w:w="5480" w:type="dxa"/>
            <w:tcBorders>
              <w:top w:val="single" w:color="auto" w:sz="6" w:space="0"/>
              <w:left w:val="single" w:color="auto" w:sz="6" w:space="0"/>
              <w:bottom w:val="single" w:color="auto" w:sz="6" w:space="0"/>
            </w:tcBorders>
          </w:tcPr>
          <w:p w:rsidRPr="00FB292A" w:rsidR="007467C0" w:rsidP="00453A37" w:rsidRDefault="007467C0" w14:paraId="7848E60E" w14:textId="77777777">
            <w:pPr>
              <w:pStyle w:val="TableBody"/>
            </w:pPr>
            <w:r w:rsidRPr="00FB292A">
              <w:t>The denomination ID being reported</w:t>
            </w:r>
          </w:p>
        </w:tc>
      </w:tr>
      <w:tr w:rsidR="007467C0" w:rsidTr="79D9DC4C" w14:paraId="13E9C880"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95D5EC1" w14:textId="77777777">
            <w:pPr>
              <w:pStyle w:val="TableBody"/>
              <w:rPr>
                <w:b/>
                <w:bCs/>
              </w:rPr>
            </w:pPr>
            <w:r w:rsidRPr="00CD2A5C">
              <w:rPr>
                <w:b/>
                <w:bCs/>
              </w:rPr>
              <w:t>Quality</w:t>
            </w:r>
          </w:p>
        </w:tc>
        <w:tc>
          <w:tcPr>
            <w:tcW w:w="5480" w:type="dxa"/>
            <w:tcBorders>
              <w:top w:val="single" w:color="auto" w:sz="6" w:space="0"/>
              <w:left w:val="single" w:color="auto" w:sz="6" w:space="0"/>
              <w:bottom w:val="single" w:color="auto" w:sz="6" w:space="0"/>
            </w:tcBorders>
          </w:tcPr>
          <w:p w:rsidRPr="00FB292A" w:rsidR="007467C0" w:rsidP="00453A37" w:rsidRDefault="007467C0" w14:paraId="5E08D53F" w14:textId="77777777">
            <w:pPr>
              <w:pStyle w:val="TableBody"/>
            </w:pPr>
            <w:r w:rsidRPr="00FB292A">
              <w:t>The quality of the note relating to the denomination ID</w:t>
            </w:r>
          </w:p>
        </w:tc>
      </w:tr>
      <w:tr w:rsidRPr="00A875AE" w:rsidR="007467C0" w:rsidTr="79D9DC4C" w14:paraId="7CAD3418"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0ABD9E96" w14:textId="77777777">
            <w:pPr>
              <w:pStyle w:val="TableBody"/>
              <w:rPr>
                <w:b/>
                <w:bCs/>
              </w:rPr>
            </w:pPr>
            <w:r w:rsidRPr="00CD2A5C">
              <w:rPr>
                <w:b/>
                <w:bCs/>
              </w:rPr>
              <w:t>Cycle</w:t>
            </w:r>
          </w:p>
        </w:tc>
        <w:tc>
          <w:tcPr>
            <w:tcW w:w="5480" w:type="dxa"/>
            <w:tcBorders>
              <w:top w:val="single" w:color="auto" w:sz="6" w:space="0"/>
              <w:left w:val="single" w:color="auto" w:sz="6" w:space="0"/>
              <w:bottom w:val="single" w:color="auto" w:sz="6" w:space="0"/>
            </w:tcBorders>
          </w:tcPr>
          <w:p w:rsidRPr="00FB292A" w:rsidR="007467C0" w:rsidP="00453A37" w:rsidRDefault="007467C0" w14:paraId="277989EE" w14:textId="77777777">
            <w:pPr>
              <w:pStyle w:val="TableBody"/>
            </w:pPr>
            <w:r w:rsidRPr="00FB292A">
              <w:t>The delivery cycle that applies to the denomination ID</w:t>
            </w:r>
          </w:p>
        </w:tc>
      </w:tr>
      <w:tr w:rsidRPr="00A875AE" w:rsidR="007467C0" w:rsidTr="79D9DC4C" w14:paraId="07F10898"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BB4653F" w14:textId="77777777">
            <w:pPr>
              <w:pStyle w:val="TableBody"/>
              <w:rPr>
                <w:b/>
                <w:bCs/>
              </w:rPr>
            </w:pPr>
            <w:r w:rsidRPr="00CD2A5C">
              <w:rPr>
                <w:b/>
                <w:bCs/>
              </w:rPr>
              <w:t>Specific Date</w:t>
            </w:r>
          </w:p>
        </w:tc>
        <w:tc>
          <w:tcPr>
            <w:tcW w:w="5480" w:type="dxa"/>
            <w:tcBorders>
              <w:top w:val="single" w:color="auto" w:sz="6" w:space="0"/>
              <w:left w:val="nil"/>
              <w:bottom w:val="single" w:color="auto" w:sz="6" w:space="0"/>
            </w:tcBorders>
          </w:tcPr>
          <w:p w:rsidRPr="00FB292A" w:rsidR="007467C0" w:rsidP="00453A37" w:rsidRDefault="007467C0" w14:paraId="729CE458" w14:textId="77777777">
            <w:pPr>
              <w:pStyle w:val="TableBody"/>
            </w:pPr>
            <w:r w:rsidRPr="00FB292A">
              <w:t xml:space="preserve">Indicates a specific date (if applicable) for which the requirements apply. </w:t>
            </w:r>
          </w:p>
        </w:tc>
      </w:tr>
      <w:tr w:rsidRPr="00A875AE" w:rsidR="007467C0" w:rsidTr="79D9DC4C" w14:paraId="688C0034"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4E3762D" w14:textId="77777777">
            <w:pPr>
              <w:pStyle w:val="TableBody"/>
              <w:rPr>
                <w:b/>
                <w:bCs/>
              </w:rPr>
            </w:pPr>
            <w:r w:rsidRPr="00CD2A5C">
              <w:rPr>
                <w:b/>
                <w:bCs/>
              </w:rPr>
              <w:t>Minimum Operating Balance</w:t>
            </w:r>
          </w:p>
        </w:tc>
        <w:tc>
          <w:tcPr>
            <w:tcW w:w="5480" w:type="dxa"/>
            <w:tcBorders>
              <w:top w:val="single" w:color="auto" w:sz="6" w:space="0"/>
              <w:left w:val="nil"/>
              <w:bottom w:val="single" w:color="auto" w:sz="6" w:space="0"/>
            </w:tcBorders>
          </w:tcPr>
          <w:p w:rsidRPr="00FB292A" w:rsidR="007467C0" w:rsidP="00453A37" w:rsidRDefault="007467C0" w14:paraId="653976B6" w14:textId="77777777">
            <w:pPr>
              <w:pStyle w:val="TableBody"/>
            </w:pPr>
            <w:r w:rsidRPr="00FB292A">
              <w:t>Indicates the Minimum Holding Amount that should always be held for the denomination and quality</w:t>
            </w:r>
          </w:p>
        </w:tc>
      </w:tr>
      <w:tr w:rsidRPr="00A875AE" w:rsidR="007467C0" w:rsidTr="79D9DC4C" w14:paraId="6F30FF77"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DF0ADCB" w14:textId="77777777">
            <w:pPr>
              <w:pStyle w:val="TableBody"/>
              <w:rPr>
                <w:b/>
                <w:bCs/>
              </w:rPr>
            </w:pPr>
            <w:r w:rsidRPr="00CD2A5C">
              <w:rPr>
                <w:b/>
                <w:bCs/>
              </w:rPr>
              <w:t>E-Cash Holding Amount</w:t>
            </w:r>
          </w:p>
        </w:tc>
        <w:tc>
          <w:tcPr>
            <w:tcW w:w="5480" w:type="dxa"/>
            <w:tcBorders>
              <w:top w:val="single" w:color="auto" w:sz="6" w:space="0"/>
              <w:left w:val="nil"/>
              <w:bottom w:val="single" w:color="auto" w:sz="6" w:space="0"/>
            </w:tcBorders>
          </w:tcPr>
          <w:p w:rsidRPr="00FB292A" w:rsidR="007467C0" w:rsidP="00453A37" w:rsidRDefault="007467C0" w14:paraId="75483BF4" w14:textId="77777777">
            <w:pPr>
              <w:pStyle w:val="TableBody"/>
            </w:pPr>
            <w:r w:rsidRPr="00FB292A">
              <w:t xml:space="preserve">Indicates the amount of Emergency cash that should always be held for the denomination and quality. </w:t>
            </w:r>
          </w:p>
        </w:tc>
      </w:tr>
      <w:tr w:rsidRPr="00A875AE" w:rsidR="007467C0" w:rsidTr="79D9DC4C" w14:paraId="151D1D76"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5C573F0" w14:textId="77777777">
            <w:pPr>
              <w:pStyle w:val="TableBody"/>
              <w:rPr>
                <w:b/>
                <w:bCs/>
              </w:rPr>
            </w:pPr>
            <w:r w:rsidRPr="00CD2A5C">
              <w:rPr>
                <w:b/>
                <w:bCs/>
              </w:rPr>
              <w:t>% of Withdrawals to Cover</w:t>
            </w:r>
          </w:p>
        </w:tc>
        <w:tc>
          <w:tcPr>
            <w:tcW w:w="5480" w:type="dxa"/>
            <w:tcBorders>
              <w:top w:val="single" w:color="auto" w:sz="6" w:space="0"/>
              <w:left w:val="nil"/>
              <w:bottom w:val="single" w:color="auto" w:sz="6" w:space="0"/>
            </w:tcBorders>
          </w:tcPr>
          <w:p w:rsidRPr="00FB292A" w:rsidR="007467C0" w:rsidP="00453A37" w:rsidRDefault="007467C0" w14:paraId="42FD93D5" w14:textId="025C4CD6">
            <w:pPr>
              <w:pStyle w:val="TableBody"/>
            </w:pPr>
            <w:r w:rsidRPr="00FB292A">
              <w:t>Indicates the percentage of withdrawals to cover the denomination and quality</w:t>
            </w:r>
          </w:p>
        </w:tc>
      </w:tr>
      <w:tr w:rsidRPr="00A875AE" w:rsidR="007467C0" w:rsidTr="79D9DC4C" w14:paraId="12B920C1"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18FFEB7F" w14:textId="77777777">
            <w:pPr>
              <w:pStyle w:val="TableBody"/>
              <w:rPr>
                <w:b/>
                <w:bCs/>
              </w:rPr>
            </w:pPr>
            <w:r w:rsidRPr="00CD2A5C">
              <w:rPr>
                <w:b/>
                <w:bCs/>
              </w:rPr>
              <w:t>% of Deposits Available for Withdrawal</w:t>
            </w:r>
          </w:p>
        </w:tc>
        <w:tc>
          <w:tcPr>
            <w:tcW w:w="5480" w:type="dxa"/>
            <w:tcBorders>
              <w:top w:val="single" w:color="auto" w:sz="6" w:space="0"/>
              <w:left w:val="nil"/>
              <w:bottom w:val="single" w:color="auto" w:sz="6" w:space="0"/>
            </w:tcBorders>
          </w:tcPr>
          <w:p w:rsidRPr="00FB292A" w:rsidR="007467C0" w:rsidP="00453A37" w:rsidRDefault="007467C0" w14:paraId="2CFA2062" w14:textId="77777777">
            <w:pPr>
              <w:pStyle w:val="TableBody"/>
            </w:pPr>
            <w:r w:rsidRPr="00FB292A">
              <w:t>Indicates the percentage of deposits available for withdrawal for the denomination and quality</w:t>
            </w:r>
          </w:p>
        </w:tc>
      </w:tr>
      <w:tr w:rsidRPr="00A875AE" w:rsidR="007467C0" w:rsidTr="79D9DC4C" w14:paraId="51B9FB4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32A34B9" w14:textId="77777777">
            <w:pPr>
              <w:pStyle w:val="TableBody"/>
              <w:rPr>
                <w:b/>
                <w:bCs/>
              </w:rPr>
            </w:pPr>
            <w:r w:rsidRPr="00CD2A5C">
              <w:rPr>
                <w:b/>
                <w:bCs/>
              </w:rPr>
              <w:t>% of Deposits Held Until the End of the Day</w:t>
            </w:r>
          </w:p>
        </w:tc>
        <w:tc>
          <w:tcPr>
            <w:tcW w:w="5480" w:type="dxa"/>
            <w:tcBorders>
              <w:top w:val="single" w:color="auto" w:sz="6" w:space="0"/>
              <w:left w:val="nil"/>
              <w:bottom w:val="single" w:color="auto" w:sz="6" w:space="0"/>
            </w:tcBorders>
          </w:tcPr>
          <w:p w:rsidRPr="00FB292A" w:rsidR="007467C0" w:rsidP="00453A37" w:rsidRDefault="007467C0" w14:paraId="65358847" w14:textId="77777777">
            <w:pPr>
              <w:pStyle w:val="TableBody"/>
            </w:pPr>
            <w:r w:rsidRPr="00FB292A">
              <w:t>Indicates the percentage of deposits held until the end of the day for the denomination and quality</w:t>
            </w:r>
          </w:p>
        </w:tc>
      </w:tr>
      <w:tr w:rsidRPr="00A875AE" w:rsidR="007467C0" w:rsidTr="79D9DC4C" w14:paraId="3FE1D25D"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6EA0425" w14:textId="77777777">
            <w:pPr>
              <w:pStyle w:val="TableBody"/>
              <w:rPr>
                <w:b/>
                <w:bCs/>
              </w:rPr>
            </w:pPr>
            <w:r w:rsidRPr="00CD2A5C">
              <w:rPr>
                <w:b/>
                <w:bCs/>
              </w:rPr>
              <w:t>% Adjustment to Forecasted Demand</w:t>
            </w:r>
          </w:p>
        </w:tc>
        <w:tc>
          <w:tcPr>
            <w:tcW w:w="5480" w:type="dxa"/>
            <w:tcBorders>
              <w:top w:val="single" w:color="auto" w:sz="6" w:space="0"/>
              <w:left w:val="nil"/>
              <w:bottom w:val="single" w:color="auto" w:sz="6" w:space="0"/>
            </w:tcBorders>
          </w:tcPr>
          <w:p w:rsidRPr="00FB292A" w:rsidR="007467C0" w:rsidP="00453A37" w:rsidRDefault="007467C0" w14:paraId="3AADFD79" w14:textId="77777777">
            <w:pPr>
              <w:pStyle w:val="TableBody"/>
            </w:pPr>
            <w:r w:rsidRPr="00FB292A">
              <w:t>Indicates the adjustment to the forecasted demand for the denomination and quality</w:t>
            </w:r>
          </w:p>
        </w:tc>
      </w:tr>
      <w:tr w:rsidRPr="00A875AE" w:rsidR="007467C0" w:rsidTr="79D9DC4C" w14:paraId="092501B5"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5501798" w14:textId="77777777">
            <w:pPr>
              <w:pStyle w:val="TableBody"/>
              <w:rPr>
                <w:b/>
                <w:bCs/>
              </w:rPr>
            </w:pPr>
            <w:r w:rsidRPr="00CD2A5C">
              <w:rPr>
                <w:b/>
                <w:bCs/>
              </w:rPr>
              <w:t>% Adjustment to Forecasted Deposits</w:t>
            </w:r>
          </w:p>
        </w:tc>
        <w:tc>
          <w:tcPr>
            <w:tcW w:w="5480" w:type="dxa"/>
            <w:tcBorders>
              <w:top w:val="single" w:color="auto" w:sz="6" w:space="0"/>
              <w:left w:val="nil"/>
              <w:bottom w:val="single" w:color="auto" w:sz="6" w:space="0"/>
            </w:tcBorders>
          </w:tcPr>
          <w:p w:rsidRPr="00FB292A" w:rsidR="007467C0" w:rsidP="00453A37" w:rsidRDefault="007467C0" w14:paraId="7CA60BF0" w14:textId="77777777">
            <w:pPr>
              <w:pStyle w:val="TableBody"/>
            </w:pPr>
            <w:r w:rsidRPr="00FB292A">
              <w:t>Indicates the adjustment to the forecasted deposits for the denomination and quality</w:t>
            </w:r>
          </w:p>
        </w:tc>
      </w:tr>
      <w:tr w:rsidRPr="00A875AE" w:rsidR="007467C0" w:rsidTr="79D9DC4C" w14:paraId="77604E19"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6BBF389F" w14:textId="77777777">
            <w:pPr>
              <w:pStyle w:val="TableBody"/>
              <w:rPr>
                <w:b/>
                <w:bCs/>
              </w:rPr>
            </w:pPr>
            <w:r w:rsidRPr="00CD2A5C">
              <w:rPr>
                <w:b/>
                <w:bCs/>
              </w:rPr>
              <w:t>% Adjustment to Total Requirements</w:t>
            </w:r>
          </w:p>
        </w:tc>
        <w:tc>
          <w:tcPr>
            <w:tcW w:w="5480" w:type="dxa"/>
            <w:tcBorders>
              <w:top w:val="single" w:color="auto" w:sz="6" w:space="0"/>
              <w:left w:val="nil"/>
              <w:bottom w:val="single" w:color="auto" w:sz="6" w:space="0"/>
            </w:tcBorders>
          </w:tcPr>
          <w:p w:rsidRPr="00FB292A" w:rsidR="007467C0" w:rsidP="00453A37" w:rsidRDefault="007467C0" w14:paraId="21EC0AA0" w14:textId="77777777">
            <w:pPr>
              <w:pStyle w:val="TableBody"/>
            </w:pPr>
            <w:r w:rsidRPr="00FB292A">
              <w:t>Indicates the adjustment to total requirements for the denomination and quality</w:t>
            </w:r>
          </w:p>
        </w:tc>
      </w:tr>
      <w:tr w:rsidRPr="00A875AE" w:rsidR="007467C0" w:rsidTr="79D9DC4C" w14:paraId="7B3C954A"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44A11B34" w14:textId="77777777">
            <w:pPr>
              <w:pStyle w:val="TableBody"/>
              <w:rPr>
                <w:b/>
                <w:bCs/>
              </w:rPr>
            </w:pPr>
            <w:r w:rsidRPr="00CD2A5C">
              <w:rPr>
                <w:b/>
                <w:bCs/>
              </w:rPr>
              <w:t>Exception Threshold /Balance Buffer Amount</w:t>
            </w:r>
          </w:p>
        </w:tc>
        <w:tc>
          <w:tcPr>
            <w:tcW w:w="5480" w:type="dxa"/>
            <w:tcBorders>
              <w:top w:val="single" w:color="auto" w:sz="6" w:space="0"/>
              <w:left w:val="nil"/>
              <w:bottom w:val="single" w:color="auto" w:sz="6" w:space="0"/>
            </w:tcBorders>
          </w:tcPr>
          <w:p w:rsidRPr="00FB292A" w:rsidR="007467C0" w:rsidP="00453A37" w:rsidRDefault="007467C0" w14:paraId="739D791F" w14:textId="77777777">
            <w:pPr>
              <w:pStyle w:val="TableBody"/>
            </w:pPr>
            <w:r w:rsidRPr="00FB292A">
              <w:t>Indicates the amount of the Exception Threshold. If no amount is indicated, then a percentage is used.</w:t>
            </w:r>
          </w:p>
        </w:tc>
      </w:tr>
      <w:tr w:rsidRPr="00A875AE" w:rsidR="007467C0" w:rsidTr="79D9DC4C" w14:paraId="741C4D95" w14:textId="77777777">
        <w:trPr>
          <w:cantSplit/>
        </w:trPr>
        <w:tc>
          <w:tcPr>
            <w:tcW w:w="2570" w:type="dxa"/>
            <w:tcBorders>
              <w:top w:val="single" w:color="auto" w:sz="6" w:space="0"/>
              <w:bottom w:val="single" w:color="auto" w:sz="6" w:space="0"/>
              <w:right w:val="single" w:color="auto" w:sz="6" w:space="0"/>
            </w:tcBorders>
          </w:tcPr>
          <w:p w:rsidRPr="00CD2A5C" w:rsidR="007467C0" w:rsidP="00453A37" w:rsidRDefault="007467C0" w14:paraId="5E3841F9" w14:textId="77777777">
            <w:pPr>
              <w:pStyle w:val="TableBody"/>
              <w:rPr>
                <w:b/>
                <w:bCs/>
              </w:rPr>
            </w:pPr>
            <w:r w:rsidRPr="00CD2A5C">
              <w:rPr>
                <w:b/>
                <w:bCs/>
              </w:rPr>
              <w:t>Exception Threshold / Balance Buffer Percentage</w:t>
            </w:r>
          </w:p>
        </w:tc>
        <w:tc>
          <w:tcPr>
            <w:tcW w:w="5480" w:type="dxa"/>
            <w:tcBorders>
              <w:top w:val="single" w:color="auto" w:sz="6" w:space="0"/>
              <w:left w:val="nil"/>
              <w:bottom w:val="single" w:color="auto" w:sz="6" w:space="0"/>
            </w:tcBorders>
          </w:tcPr>
          <w:p w:rsidRPr="00FB292A" w:rsidR="007467C0" w:rsidP="00453A37" w:rsidRDefault="007467C0" w14:paraId="2F47E4AB" w14:textId="77777777">
            <w:pPr>
              <w:pStyle w:val="TableBody"/>
            </w:pPr>
            <w:r w:rsidRPr="00FB292A">
              <w:t xml:space="preserve">Indicates the percentage of holdings that is applicable as the Exception Threshold. If no percentage is indicated, then an Exception Amount is applicable. </w:t>
            </w:r>
          </w:p>
        </w:tc>
      </w:tr>
    </w:tbl>
    <w:p w:rsidR="79D9DC4C" w:rsidRDefault="79D9DC4C" w14:paraId="090F2DB9" w14:textId="4399DBA2"/>
    <w:p w:rsidR="007467C0" w:rsidP="007467C0" w:rsidRDefault="007467C0" w14:paraId="36C64FA5" w14:textId="77777777">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rsidR="007467C0" w:rsidP="007467C0" w:rsidRDefault="007467C0" w14:paraId="70EA4055" w14:textId="77777777">
      <w:pPr>
        <w:pStyle w:val="TopofSection"/>
      </w:pPr>
    </w:p>
    <w:p w:rsidR="007467C0" w:rsidP="007467C0" w:rsidRDefault="007467C0" w14:paraId="2D41EC12" w14:textId="77777777">
      <w:pPr>
        <w:pStyle w:val="Heading3"/>
      </w:pPr>
      <w:bookmarkStart w:name="_Ref245721699" w:id="2241"/>
      <w:bookmarkStart w:name="_Toc74556426" w:id="2242"/>
      <w:bookmarkStart w:name="_Toc127491616" w:id="2243"/>
      <w:bookmarkStart w:name="_Toc128021149" w:id="2244"/>
      <w:r>
        <w:t>History Reports</w:t>
      </w:r>
      <w:bookmarkEnd w:id="2241"/>
      <w:bookmarkEnd w:id="2242"/>
      <w:bookmarkEnd w:id="2243"/>
      <w:bookmarkEnd w:id="2244"/>
    </w:p>
    <w:p w:rsidR="007467C0" w:rsidP="0014174A" w:rsidRDefault="007467C0" w14:paraId="550A363F" w14:textId="77777777">
      <w:pPr>
        <w:pStyle w:val="BodyText"/>
      </w:pPr>
      <w:r>
        <w:t>The following is a summary of the information that will be covered along with hyperlinks to each topic:</w:t>
      </w:r>
    </w:p>
    <w:p w:rsidRPr="00BE3A28" w:rsidR="007467C0" w:rsidP="0014174A" w:rsidRDefault="007467C0" w14:paraId="03CFE236" w14:textId="1D0E6FD9">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rsidRPr="00CD2A5C" w:rsidR="007467C0" w:rsidP="0014174A" w:rsidRDefault="007467C0" w14:paraId="5925E47E" w14:textId="77777777">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rsidRPr="00CD2A5C" w:rsidR="007467C0" w:rsidP="0014174A" w:rsidRDefault="007467C0" w14:paraId="1DBB9C6D" w14:textId="77777777">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rsidRPr="00CD2A5C" w:rsidR="007467C0" w:rsidP="0014174A" w:rsidRDefault="007467C0" w14:paraId="416CD598" w14:textId="77777777">
      <w:pPr>
        <w:pStyle w:val="ListBullet"/>
      </w:pPr>
      <w:r>
        <w:fldChar w:fldCharType="begin"/>
      </w:r>
      <w:r>
        <w:instrText xml:space="preserve"> REF _Ref245722651 \h  \* MERGEFORMAT </w:instrText>
      </w:r>
      <w:r>
        <w:fldChar w:fldCharType="separate"/>
      </w:r>
      <w:r w:rsidRPr="00CD2A5C">
        <w:t>Vault Orders</w:t>
      </w:r>
      <w:r>
        <w:fldChar w:fldCharType="end"/>
      </w:r>
    </w:p>
    <w:p w:rsidRPr="00CD2A5C" w:rsidR="007467C0" w:rsidP="0014174A" w:rsidRDefault="007467C0" w14:paraId="074AF373" w14:textId="77777777">
      <w:pPr>
        <w:pStyle w:val="ListBullet"/>
      </w:pPr>
      <w:r>
        <w:fldChar w:fldCharType="begin"/>
      </w:r>
      <w:r>
        <w:instrText xml:space="preserve"> REF _Ref245722654 \h  \* MERGEFORMAT </w:instrText>
      </w:r>
      <w:r>
        <w:fldChar w:fldCharType="separate"/>
      </w:r>
      <w:r w:rsidRPr="00CD2A5C">
        <w:t>Vault Recommendations</w:t>
      </w:r>
      <w:r>
        <w:fldChar w:fldCharType="end"/>
      </w:r>
    </w:p>
    <w:p w:rsidRPr="00CD2A5C" w:rsidR="007467C0" w:rsidP="0014174A" w:rsidRDefault="007467C0" w14:paraId="616A4456" w14:textId="77777777">
      <w:pPr>
        <w:pStyle w:val="ListBullet"/>
      </w:pPr>
      <w:r>
        <w:fldChar w:fldCharType="begin"/>
      </w:r>
      <w:r>
        <w:instrText xml:space="preserve"> REF _Ref245722658 \h  \* MERGEFORMAT </w:instrText>
      </w:r>
      <w:r>
        <w:fldChar w:fldCharType="separate"/>
      </w:r>
      <w:r w:rsidRPr="00CD2A5C">
        <w:t>Vault Variance</w:t>
      </w:r>
      <w:r>
        <w:fldChar w:fldCharType="end"/>
      </w:r>
    </w:p>
    <w:p w:rsidRPr="00CD2A5C" w:rsidR="007467C0" w:rsidP="0014174A" w:rsidRDefault="007467C0" w14:paraId="44CC94F9" w14:textId="77777777">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rsidRPr="00BE3A28" w:rsidR="007467C0" w:rsidP="0014174A" w:rsidRDefault="007467C0" w14:paraId="777BE65A" w14:textId="77777777">
      <w:pPr>
        <w:pStyle w:val="ListBullet"/>
      </w:pPr>
      <w:r>
        <w:fldChar w:fldCharType="begin"/>
      </w:r>
      <w:r>
        <w:instrText xml:space="preserve"> REF _Ref245722734 \h  \* MERGEFORMAT </w:instrText>
      </w:r>
      <w:r>
        <w:fldChar w:fldCharType="separate"/>
      </w:r>
      <w:r w:rsidRPr="00CD2A5C">
        <w:t>Provisional Credit Report</w:t>
      </w:r>
      <w:r>
        <w:fldChar w:fldCharType="end"/>
      </w:r>
    </w:p>
    <w:p w:rsidRPr="00BE3A28" w:rsidR="007467C0" w:rsidP="0014174A" w:rsidRDefault="007467C0" w14:paraId="6740F8FD" w14:textId="4DE59D71">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rsidRPr="00BE3A28" w:rsidR="007467C0" w:rsidP="0014174A" w:rsidRDefault="007467C0" w14:paraId="429CEA23" w14:textId="7CD5C812">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rsidRPr="00BE3A28" w:rsidR="007467C0" w:rsidP="0014174A" w:rsidRDefault="007467C0" w14:paraId="18CF0D98" w14:textId="30695A71">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rsidR="007467C0" w:rsidP="007467C0" w:rsidRDefault="007467C0" w14:paraId="4767AD48" w14:textId="77777777">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007467C0" w:rsidP="007467C0" w:rsidRDefault="007467C0" w14:paraId="6F6F7D4B" w14:textId="77777777"/>
    <w:p w:rsidR="007467C0" w:rsidP="007467C0" w:rsidRDefault="007467C0" w14:paraId="232693CB" w14:textId="77777777">
      <w:pPr>
        <w:pStyle w:val="Heading4"/>
      </w:pPr>
      <w:bookmarkStart w:name="_Ref270485869" w:id="2245"/>
      <w:r>
        <w:t>Vault History</w:t>
      </w:r>
      <w:bookmarkEnd w:id="2245"/>
    </w:p>
    <w:p w:rsidRPr="00D6760E" w:rsidR="007467C0" w:rsidP="0014174A" w:rsidRDefault="007467C0" w14:paraId="1A009BCE" w14:textId="77777777">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rsidR="007467C0" w:rsidP="007467C0" w:rsidRDefault="007467C0" w14:paraId="2465E523" w14:textId="77777777">
      <w:pPr>
        <w:pStyle w:val="Caption"/>
      </w:pPr>
      <w:bookmarkStart w:name="_Toc74556742" w:id="2246"/>
      <w:r>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224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41551C81"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414252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3E19D1C" w14:textId="77777777">
            <w:pPr>
              <w:pStyle w:val="TableHeader"/>
            </w:pPr>
            <w:r>
              <w:t>Description</w:t>
            </w:r>
          </w:p>
        </w:tc>
      </w:tr>
      <w:tr w:rsidRPr="00A875AE" w:rsidR="007467C0" w:rsidTr="006271D1" w14:paraId="54895102"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793358D3" w14:textId="77777777">
            <w:pPr>
              <w:pStyle w:val="TableBody"/>
              <w:rPr>
                <w:b/>
                <w:bCs/>
              </w:rPr>
            </w:pPr>
            <w:r w:rsidRPr="00CD2A5C">
              <w:rPr>
                <w:b/>
                <w:bCs/>
              </w:rPr>
              <w:t>Denom.</w:t>
            </w:r>
          </w:p>
        </w:tc>
        <w:tc>
          <w:tcPr>
            <w:tcW w:w="5480" w:type="dxa"/>
            <w:tcBorders>
              <w:top w:val="nil"/>
              <w:left w:val="single" w:color="auto" w:sz="6" w:space="0"/>
              <w:bottom w:val="single" w:color="auto" w:sz="6" w:space="0"/>
            </w:tcBorders>
          </w:tcPr>
          <w:p w:rsidRPr="00FB292A" w:rsidR="007467C0" w:rsidP="005810B0" w:rsidRDefault="007467C0" w14:paraId="41E3A04C" w14:textId="77777777">
            <w:pPr>
              <w:pStyle w:val="TableBody"/>
            </w:pPr>
            <w:r w:rsidRPr="00FB292A">
              <w:t>Allows the analyst to select the denomination(s) that will be shown in the report</w:t>
            </w:r>
          </w:p>
        </w:tc>
      </w:tr>
      <w:tr w:rsidRPr="00A875AE" w:rsidR="007467C0" w:rsidTr="006271D1" w14:paraId="142AE531"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32F5ABEB" w14:textId="77777777">
            <w:pPr>
              <w:pStyle w:val="TableBody"/>
              <w:rPr>
                <w:b/>
                <w:bCs/>
              </w:rPr>
            </w:pPr>
            <w:r w:rsidRPr="00CD2A5C">
              <w:rPr>
                <w:b/>
                <w:bCs/>
              </w:rPr>
              <w:t>Qual.</w:t>
            </w:r>
          </w:p>
        </w:tc>
        <w:tc>
          <w:tcPr>
            <w:tcW w:w="5480" w:type="dxa"/>
            <w:tcBorders>
              <w:top w:val="nil"/>
              <w:left w:val="single" w:color="auto" w:sz="6" w:space="0"/>
              <w:bottom w:val="single" w:color="auto" w:sz="6" w:space="0"/>
            </w:tcBorders>
          </w:tcPr>
          <w:p w:rsidRPr="00FB292A" w:rsidR="007467C0" w:rsidP="005810B0" w:rsidRDefault="007467C0" w14:paraId="15D12952" w14:textId="77777777">
            <w:pPr>
              <w:pStyle w:val="TableBody"/>
            </w:pPr>
            <w:r w:rsidRPr="00FB292A">
              <w:t>Quality of the denomination(s) that will be shown in the report.</w:t>
            </w:r>
          </w:p>
        </w:tc>
      </w:tr>
      <w:tr w:rsidRPr="00A875AE" w:rsidR="007467C0" w:rsidTr="006271D1" w14:paraId="6A74FED5"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4CA73755" w14:textId="77777777">
            <w:pPr>
              <w:pStyle w:val="TableBody"/>
              <w:rPr>
                <w:b/>
                <w:bCs/>
              </w:rPr>
            </w:pPr>
            <w:r w:rsidRPr="00CD2A5C">
              <w:rPr>
                <w:b/>
                <w:bCs/>
              </w:rPr>
              <w:t>Start Date</w:t>
            </w:r>
          </w:p>
        </w:tc>
        <w:tc>
          <w:tcPr>
            <w:tcW w:w="5480" w:type="dxa"/>
            <w:tcBorders>
              <w:top w:val="nil"/>
              <w:left w:val="single" w:color="auto" w:sz="6" w:space="0"/>
              <w:bottom w:val="single" w:color="auto" w:sz="6" w:space="0"/>
            </w:tcBorders>
          </w:tcPr>
          <w:p w:rsidRPr="00FB292A" w:rsidR="007467C0" w:rsidP="005810B0" w:rsidRDefault="007467C0" w14:paraId="46028A00" w14:textId="77777777">
            <w:pPr>
              <w:pStyle w:val="TableBody"/>
            </w:pPr>
            <w:r w:rsidRPr="00FB292A">
              <w:t>Starting date of the report</w:t>
            </w:r>
          </w:p>
        </w:tc>
      </w:tr>
      <w:tr w:rsidRPr="00A875AE" w:rsidR="007467C0" w:rsidTr="006271D1" w14:paraId="7957A6E8"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2561339B" w14:textId="77777777">
            <w:pPr>
              <w:pStyle w:val="TableBody"/>
              <w:rPr>
                <w:b/>
                <w:bCs/>
              </w:rPr>
            </w:pPr>
            <w:r w:rsidRPr="00CD2A5C">
              <w:rPr>
                <w:b/>
                <w:bCs/>
              </w:rPr>
              <w:t>End Date</w:t>
            </w:r>
          </w:p>
        </w:tc>
        <w:tc>
          <w:tcPr>
            <w:tcW w:w="5480" w:type="dxa"/>
            <w:tcBorders>
              <w:top w:val="nil"/>
              <w:left w:val="single" w:color="auto" w:sz="6" w:space="0"/>
              <w:bottom w:val="single" w:color="auto" w:sz="6" w:space="0"/>
            </w:tcBorders>
          </w:tcPr>
          <w:p w:rsidRPr="00FB292A" w:rsidR="007467C0" w:rsidP="005810B0" w:rsidRDefault="007467C0" w14:paraId="1D058F50" w14:textId="77777777">
            <w:pPr>
              <w:pStyle w:val="TableBody"/>
            </w:pPr>
            <w:r w:rsidRPr="00FB292A">
              <w:t>Ending date of the report</w:t>
            </w:r>
          </w:p>
        </w:tc>
      </w:tr>
      <w:tr w:rsidRPr="00A875AE" w:rsidR="007467C0" w:rsidTr="006271D1" w14:paraId="03D2364B" w14:textId="77777777">
        <w:trPr>
          <w:cantSplit/>
        </w:trPr>
        <w:tc>
          <w:tcPr>
            <w:tcW w:w="2570" w:type="dxa"/>
            <w:tcBorders>
              <w:top w:val="nil"/>
              <w:bottom w:val="single" w:color="auto" w:sz="6" w:space="0"/>
              <w:right w:val="single" w:color="auto" w:sz="6" w:space="0"/>
            </w:tcBorders>
          </w:tcPr>
          <w:p w:rsidRPr="00CD2A5C" w:rsidR="007467C0" w:rsidP="005810B0" w:rsidRDefault="007467C0" w14:paraId="32AB10FC" w14:textId="77777777">
            <w:pPr>
              <w:pStyle w:val="TableBody"/>
              <w:rPr>
                <w:b/>
                <w:bCs/>
              </w:rPr>
            </w:pPr>
            <w:r w:rsidRPr="00CD2A5C">
              <w:rPr>
                <w:b/>
                <w:bCs/>
              </w:rPr>
              <w:t>Date</w:t>
            </w:r>
          </w:p>
        </w:tc>
        <w:tc>
          <w:tcPr>
            <w:tcW w:w="5480" w:type="dxa"/>
            <w:tcBorders>
              <w:top w:val="nil"/>
              <w:left w:val="single" w:color="auto" w:sz="6" w:space="0"/>
              <w:bottom w:val="single" w:color="auto" w:sz="6" w:space="0"/>
            </w:tcBorders>
          </w:tcPr>
          <w:p w:rsidRPr="00FB292A" w:rsidR="007467C0" w:rsidP="005810B0" w:rsidRDefault="007467C0" w14:paraId="67B77361" w14:textId="77777777">
            <w:pPr>
              <w:pStyle w:val="TableBody"/>
            </w:pPr>
            <w:r w:rsidRPr="00FB292A">
              <w:t>Date of the reporting day</w:t>
            </w:r>
          </w:p>
        </w:tc>
      </w:tr>
      <w:tr w:rsidRPr="00A875AE" w:rsidR="007467C0" w:rsidTr="006271D1" w14:paraId="523ABF0A" w14:textId="77777777">
        <w:trPr>
          <w:cantSplit/>
        </w:trPr>
        <w:tc>
          <w:tcPr>
            <w:tcW w:w="2570" w:type="dxa"/>
            <w:tcBorders>
              <w:top w:val="single" w:color="auto" w:sz="6" w:space="0"/>
              <w:bottom w:val="single" w:color="auto" w:sz="6" w:space="0"/>
              <w:right w:val="single" w:color="auto" w:sz="6" w:space="0"/>
            </w:tcBorders>
            <w:vAlign w:val="center"/>
          </w:tcPr>
          <w:p w:rsidRPr="00CD2A5C" w:rsidR="007467C0" w:rsidP="005810B0" w:rsidRDefault="007467C0" w14:paraId="32799DDC" w14:textId="77777777">
            <w:pPr>
              <w:pStyle w:val="TableBody"/>
              <w:rPr>
                <w:b/>
                <w:bCs/>
              </w:rPr>
            </w:pPr>
            <w:r w:rsidRPr="00CD2A5C">
              <w:rPr>
                <w:b/>
                <w:bCs/>
              </w:rPr>
              <w:t>Currency</w:t>
            </w:r>
          </w:p>
        </w:tc>
        <w:tc>
          <w:tcPr>
            <w:tcW w:w="5480" w:type="dxa"/>
            <w:tcBorders>
              <w:top w:val="single" w:color="auto" w:sz="6" w:space="0"/>
              <w:left w:val="single" w:color="auto" w:sz="6" w:space="0"/>
              <w:bottom w:val="single" w:color="auto" w:sz="6" w:space="0"/>
            </w:tcBorders>
            <w:vAlign w:val="center"/>
          </w:tcPr>
          <w:p w:rsidRPr="00D93B3F" w:rsidR="007467C0" w:rsidP="005810B0" w:rsidRDefault="007467C0" w14:paraId="7EA9C6C0" w14:textId="77777777">
            <w:pPr>
              <w:pStyle w:val="TableBody"/>
              <w:rPr>
                <w:szCs w:val="16"/>
              </w:rPr>
            </w:pPr>
            <w:r w:rsidRPr="00D93B3F">
              <w:rPr>
                <w:szCs w:val="16"/>
              </w:rPr>
              <w:t>OptiVault short name of the currency to which the reported denominations are a part of</w:t>
            </w:r>
          </w:p>
        </w:tc>
      </w:tr>
      <w:tr w:rsidRPr="00A875AE" w:rsidR="007467C0" w:rsidTr="006271D1" w14:paraId="666A2744"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32BFD640" w14:textId="77777777">
            <w:pPr>
              <w:pStyle w:val="TableBody"/>
              <w:rPr>
                <w:b/>
                <w:bCs/>
              </w:rPr>
            </w:pPr>
            <w:r w:rsidRPr="00CD2A5C">
              <w:rPr>
                <w:b/>
                <w:bCs/>
              </w:rPr>
              <w:t>Denomination</w:t>
            </w:r>
          </w:p>
        </w:tc>
        <w:tc>
          <w:tcPr>
            <w:tcW w:w="5480" w:type="dxa"/>
            <w:tcBorders>
              <w:top w:val="single" w:color="auto" w:sz="6" w:space="0"/>
              <w:left w:val="single" w:color="auto" w:sz="6" w:space="0"/>
              <w:bottom w:val="single" w:color="auto" w:sz="6" w:space="0"/>
            </w:tcBorders>
          </w:tcPr>
          <w:p w:rsidRPr="00FB292A" w:rsidR="007467C0" w:rsidP="005810B0" w:rsidRDefault="007467C0" w14:paraId="048B1325" w14:textId="77777777">
            <w:pPr>
              <w:pStyle w:val="TableBody"/>
            </w:pPr>
            <w:r w:rsidRPr="00FB292A">
              <w:t>Denomination and quality relating to the date of the report</w:t>
            </w:r>
          </w:p>
        </w:tc>
      </w:tr>
      <w:tr w:rsidRPr="00A875AE" w:rsidR="007467C0" w:rsidTr="006271D1" w14:paraId="43EE34D7"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117137B8" w14:textId="77777777">
            <w:pPr>
              <w:pStyle w:val="TableBody"/>
              <w:rPr>
                <w:b/>
                <w:bCs/>
              </w:rPr>
            </w:pPr>
            <w:r w:rsidRPr="00CD2A5C">
              <w:rPr>
                <w:b/>
                <w:bCs/>
              </w:rPr>
              <w:t>Deposits</w:t>
            </w:r>
          </w:p>
        </w:tc>
        <w:tc>
          <w:tcPr>
            <w:tcW w:w="5480" w:type="dxa"/>
            <w:tcBorders>
              <w:top w:val="single" w:color="auto" w:sz="6" w:space="0"/>
              <w:left w:val="nil"/>
              <w:bottom w:val="single" w:color="auto" w:sz="6" w:space="0"/>
            </w:tcBorders>
          </w:tcPr>
          <w:p w:rsidRPr="00FB292A" w:rsidR="007467C0" w:rsidP="005810B0" w:rsidRDefault="007467C0" w14:paraId="3F73436B" w14:textId="77777777">
            <w:pPr>
              <w:pStyle w:val="TableBody"/>
            </w:pPr>
            <w:r w:rsidRPr="00FB292A">
              <w:t>Deposits into the Vault for the quality and denomination of the report</w:t>
            </w:r>
          </w:p>
        </w:tc>
      </w:tr>
      <w:tr w:rsidRPr="00A875AE" w:rsidR="007467C0" w:rsidTr="006271D1" w14:paraId="098C2EFB"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246DF532" w14:textId="77777777">
            <w:pPr>
              <w:pStyle w:val="TableBody"/>
              <w:rPr>
                <w:b/>
                <w:bCs/>
              </w:rPr>
            </w:pPr>
            <w:r w:rsidRPr="00CD2A5C">
              <w:rPr>
                <w:b/>
                <w:bCs/>
              </w:rPr>
              <w:t>Withdrawals</w:t>
            </w:r>
          </w:p>
        </w:tc>
        <w:tc>
          <w:tcPr>
            <w:tcW w:w="5480" w:type="dxa"/>
            <w:tcBorders>
              <w:top w:val="single" w:color="auto" w:sz="6" w:space="0"/>
              <w:left w:val="nil"/>
              <w:bottom w:val="single" w:color="auto" w:sz="6" w:space="0"/>
            </w:tcBorders>
          </w:tcPr>
          <w:p w:rsidRPr="00FB292A" w:rsidR="007467C0" w:rsidP="005810B0" w:rsidRDefault="007467C0" w14:paraId="296457E2" w14:textId="77777777">
            <w:pPr>
              <w:pStyle w:val="TableBody"/>
            </w:pPr>
            <w:r w:rsidRPr="00FB292A">
              <w:t>Withdrawals from the Vault for the quality and denomination of the report</w:t>
            </w:r>
          </w:p>
        </w:tc>
      </w:tr>
      <w:tr w:rsidRPr="00A875AE" w:rsidR="007467C0" w:rsidTr="006271D1" w14:paraId="2043C0FB"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61F2F74C" w14:textId="77777777">
            <w:pPr>
              <w:pStyle w:val="TableBody"/>
              <w:rPr>
                <w:b/>
                <w:bCs/>
              </w:rPr>
            </w:pPr>
            <w:r w:rsidRPr="00CD2A5C">
              <w:rPr>
                <w:b/>
                <w:bCs/>
              </w:rPr>
              <w:t>Exclude Flag</w:t>
            </w:r>
          </w:p>
        </w:tc>
        <w:tc>
          <w:tcPr>
            <w:tcW w:w="5480" w:type="dxa"/>
            <w:tcBorders>
              <w:top w:val="single" w:color="auto" w:sz="6" w:space="0"/>
              <w:left w:val="nil"/>
              <w:bottom w:val="single" w:color="auto" w:sz="6" w:space="0"/>
            </w:tcBorders>
          </w:tcPr>
          <w:p w:rsidRPr="00FB292A" w:rsidR="007467C0" w:rsidP="005810B0" w:rsidRDefault="007467C0" w14:paraId="41060D94" w14:textId="77777777">
            <w:pPr>
              <w:pStyle w:val="TableBody"/>
            </w:pPr>
            <w:r w:rsidRPr="00FB292A">
              <w:t>Indicates that the record is excluded from the history.</w:t>
            </w:r>
          </w:p>
        </w:tc>
      </w:tr>
    </w:tbl>
    <w:p w:rsidR="007467C0" w:rsidP="007467C0" w:rsidRDefault="007467C0" w14:paraId="123E4708" w14:textId="01F23178">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06358" w:rsidP="007467C0" w:rsidRDefault="00706358" w14:paraId="436072EE" w14:textId="77777777">
      <w:pPr>
        <w:pStyle w:val="TopofSection"/>
      </w:pPr>
    </w:p>
    <w:p w:rsidR="007467C0" w:rsidP="007467C0" w:rsidRDefault="007467C0" w14:paraId="7A37A7A3" w14:textId="77777777">
      <w:pPr>
        <w:pStyle w:val="Heading4"/>
      </w:pPr>
      <w:bookmarkStart w:name="_Ref249755748" w:id="2247"/>
      <w:bookmarkStart w:name="_Ref245722647" w:id="2248"/>
      <w:r>
        <w:t>Commercial History</w:t>
      </w:r>
      <w:bookmarkEnd w:id="2247"/>
    </w:p>
    <w:p w:rsidRPr="00D6760E" w:rsidR="007467C0" w:rsidP="005810B0" w:rsidRDefault="007467C0" w14:paraId="44271F16" w14:textId="77777777">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rsidR="007467C0" w:rsidP="007467C0" w:rsidRDefault="007467C0" w14:paraId="2BE06709" w14:textId="1D0C0485">
      <w:pPr>
        <w:pStyle w:val="Caption"/>
      </w:pPr>
      <w:bookmarkStart w:name="_Toc74556743" w:id="2249"/>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224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17DD2AE6"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ADD8827"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FBD2FBC" w14:textId="77777777">
            <w:pPr>
              <w:pStyle w:val="TableHeader"/>
            </w:pPr>
            <w:r>
              <w:t>Description</w:t>
            </w:r>
          </w:p>
        </w:tc>
      </w:tr>
      <w:tr w:rsidRPr="00A875AE" w:rsidR="007467C0" w:rsidTr="006271D1" w14:paraId="72A15156"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1AC366BD" w14:textId="77777777">
            <w:pPr>
              <w:pStyle w:val="TableBody"/>
              <w:rPr>
                <w:b/>
                <w:bCs/>
              </w:rPr>
            </w:pPr>
            <w:r w:rsidRPr="00CD2A5C">
              <w:rPr>
                <w:b/>
                <w:bCs/>
              </w:rPr>
              <w:t>Denom.</w:t>
            </w:r>
          </w:p>
        </w:tc>
        <w:tc>
          <w:tcPr>
            <w:tcW w:w="5480" w:type="dxa"/>
            <w:tcBorders>
              <w:top w:val="nil"/>
              <w:left w:val="single" w:color="auto" w:sz="6" w:space="0"/>
              <w:bottom w:val="single" w:color="auto" w:sz="6" w:space="0"/>
            </w:tcBorders>
          </w:tcPr>
          <w:p w:rsidRPr="00FB292A" w:rsidR="007467C0" w:rsidP="005810B0" w:rsidRDefault="007467C0" w14:paraId="55492871" w14:textId="77777777">
            <w:pPr>
              <w:pStyle w:val="TableBody"/>
            </w:pPr>
            <w:r w:rsidRPr="00FB292A">
              <w:t>Allows the analyst to select the denomination(s) that will be shown in the report</w:t>
            </w:r>
          </w:p>
        </w:tc>
      </w:tr>
      <w:tr w:rsidRPr="00A875AE" w:rsidR="007467C0" w:rsidTr="006271D1" w14:paraId="0A3BD146"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31BA4BBA" w14:textId="77777777">
            <w:pPr>
              <w:pStyle w:val="TableBody"/>
              <w:rPr>
                <w:b/>
                <w:bCs/>
              </w:rPr>
            </w:pPr>
            <w:r w:rsidRPr="00CD2A5C">
              <w:rPr>
                <w:b/>
                <w:bCs/>
              </w:rPr>
              <w:t>Qual.</w:t>
            </w:r>
          </w:p>
        </w:tc>
        <w:tc>
          <w:tcPr>
            <w:tcW w:w="5480" w:type="dxa"/>
            <w:tcBorders>
              <w:top w:val="nil"/>
              <w:left w:val="single" w:color="auto" w:sz="6" w:space="0"/>
              <w:bottom w:val="single" w:color="auto" w:sz="6" w:space="0"/>
            </w:tcBorders>
          </w:tcPr>
          <w:p w:rsidRPr="00FB292A" w:rsidR="007467C0" w:rsidP="005810B0" w:rsidRDefault="007467C0" w14:paraId="52F7DF3C" w14:textId="77777777">
            <w:pPr>
              <w:pStyle w:val="TableBody"/>
            </w:pPr>
            <w:r w:rsidRPr="00FB292A">
              <w:t>Quality of the denomination(s) that will be shown in the report.</w:t>
            </w:r>
          </w:p>
        </w:tc>
      </w:tr>
      <w:tr w:rsidRPr="00A875AE" w:rsidR="007467C0" w:rsidTr="006271D1" w14:paraId="083DAF71"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33D8210E" w14:textId="77777777">
            <w:pPr>
              <w:pStyle w:val="TableBody"/>
              <w:rPr>
                <w:b/>
                <w:bCs/>
              </w:rPr>
            </w:pPr>
            <w:r w:rsidRPr="00CD2A5C">
              <w:rPr>
                <w:b/>
                <w:bCs/>
              </w:rPr>
              <w:t>Start Date</w:t>
            </w:r>
          </w:p>
        </w:tc>
        <w:tc>
          <w:tcPr>
            <w:tcW w:w="5480" w:type="dxa"/>
            <w:tcBorders>
              <w:top w:val="nil"/>
              <w:left w:val="single" w:color="auto" w:sz="6" w:space="0"/>
              <w:bottom w:val="single" w:color="auto" w:sz="6" w:space="0"/>
            </w:tcBorders>
          </w:tcPr>
          <w:p w:rsidRPr="00FB292A" w:rsidR="007467C0" w:rsidP="005810B0" w:rsidRDefault="007467C0" w14:paraId="0578D986" w14:textId="77777777">
            <w:pPr>
              <w:pStyle w:val="TableBody"/>
            </w:pPr>
            <w:r w:rsidRPr="00FB292A">
              <w:t>Starting date of the report</w:t>
            </w:r>
          </w:p>
        </w:tc>
      </w:tr>
      <w:tr w:rsidRPr="00A875AE" w:rsidR="007467C0" w:rsidTr="006271D1" w14:paraId="2EDCFEDC" w14:textId="77777777">
        <w:trPr>
          <w:cantSplit/>
          <w:trHeight w:val="135"/>
        </w:trPr>
        <w:tc>
          <w:tcPr>
            <w:tcW w:w="2570" w:type="dxa"/>
            <w:tcBorders>
              <w:top w:val="nil"/>
              <w:bottom w:val="single" w:color="auto" w:sz="6" w:space="0"/>
              <w:right w:val="single" w:color="auto" w:sz="6" w:space="0"/>
            </w:tcBorders>
          </w:tcPr>
          <w:p w:rsidRPr="00CD2A5C" w:rsidR="007467C0" w:rsidP="005810B0" w:rsidRDefault="007467C0" w14:paraId="418039A6" w14:textId="77777777">
            <w:pPr>
              <w:pStyle w:val="TableBody"/>
              <w:rPr>
                <w:b/>
                <w:bCs/>
              </w:rPr>
            </w:pPr>
            <w:r w:rsidRPr="00CD2A5C">
              <w:rPr>
                <w:b/>
                <w:bCs/>
              </w:rPr>
              <w:t>End Date</w:t>
            </w:r>
          </w:p>
        </w:tc>
        <w:tc>
          <w:tcPr>
            <w:tcW w:w="5480" w:type="dxa"/>
            <w:tcBorders>
              <w:top w:val="nil"/>
              <w:left w:val="single" w:color="auto" w:sz="6" w:space="0"/>
              <w:bottom w:val="single" w:color="auto" w:sz="6" w:space="0"/>
            </w:tcBorders>
          </w:tcPr>
          <w:p w:rsidRPr="00FB292A" w:rsidR="007467C0" w:rsidP="005810B0" w:rsidRDefault="007467C0" w14:paraId="6F306699" w14:textId="77777777">
            <w:pPr>
              <w:pStyle w:val="TableBody"/>
            </w:pPr>
            <w:r w:rsidRPr="00FB292A">
              <w:t>Ending date of the report</w:t>
            </w:r>
          </w:p>
        </w:tc>
      </w:tr>
      <w:tr w:rsidRPr="00A875AE" w:rsidR="007467C0" w:rsidTr="006271D1" w14:paraId="5F1706FD" w14:textId="77777777">
        <w:trPr>
          <w:cantSplit/>
        </w:trPr>
        <w:tc>
          <w:tcPr>
            <w:tcW w:w="2570" w:type="dxa"/>
            <w:tcBorders>
              <w:top w:val="nil"/>
              <w:bottom w:val="single" w:color="auto" w:sz="6" w:space="0"/>
              <w:right w:val="single" w:color="auto" w:sz="6" w:space="0"/>
            </w:tcBorders>
          </w:tcPr>
          <w:p w:rsidRPr="00CD2A5C" w:rsidR="007467C0" w:rsidP="005810B0" w:rsidRDefault="007467C0" w14:paraId="6F29FA63" w14:textId="77777777">
            <w:pPr>
              <w:pStyle w:val="TableBody"/>
              <w:rPr>
                <w:b/>
                <w:bCs/>
              </w:rPr>
            </w:pPr>
            <w:r w:rsidRPr="00CD2A5C">
              <w:rPr>
                <w:b/>
                <w:bCs/>
              </w:rPr>
              <w:t>Date</w:t>
            </w:r>
          </w:p>
        </w:tc>
        <w:tc>
          <w:tcPr>
            <w:tcW w:w="5480" w:type="dxa"/>
            <w:tcBorders>
              <w:top w:val="nil"/>
              <w:left w:val="single" w:color="auto" w:sz="6" w:space="0"/>
              <w:bottom w:val="single" w:color="auto" w:sz="6" w:space="0"/>
            </w:tcBorders>
          </w:tcPr>
          <w:p w:rsidRPr="00FB292A" w:rsidR="007467C0" w:rsidP="005810B0" w:rsidRDefault="007467C0" w14:paraId="38779835" w14:textId="77777777">
            <w:pPr>
              <w:pStyle w:val="TableBody"/>
            </w:pPr>
            <w:r w:rsidRPr="00FB292A">
              <w:t>Date of the reporting day</w:t>
            </w:r>
          </w:p>
        </w:tc>
      </w:tr>
      <w:tr w:rsidRPr="00A875AE" w:rsidR="007467C0" w:rsidTr="006271D1" w14:paraId="0453559E" w14:textId="77777777">
        <w:trPr>
          <w:cantSplit/>
        </w:trPr>
        <w:tc>
          <w:tcPr>
            <w:tcW w:w="2570" w:type="dxa"/>
            <w:tcBorders>
              <w:top w:val="single" w:color="auto" w:sz="6" w:space="0"/>
              <w:bottom w:val="single" w:color="auto" w:sz="6" w:space="0"/>
              <w:right w:val="single" w:color="auto" w:sz="6" w:space="0"/>
            </w:tcBorders>
            <w:vAlign w:val="center"/>
          </w:tcPr>
          <w:p w:rsidRPr="00CD2A5C" w:rsidR="007467C0" w:rsidP="005810B0" w:rsidRDefault="007467C0" w14:paraId="1173FAAB" w14:textId="77777777">
            <w:pPr>
              <w:pStyle w:val="TableBody"/>
              <w:rPr>
                <w:b/>
                <w:bCs/>
              </w:rPr>
            </w:pPr>
            <w:r w:rsidRPr="00CD2A5C">
              <w:rPr>
                <w:b/>
                <w:bCs/>
              </w:rPr>
              <w:t>Currency</w:t>
            </w:r>
          </w:p>
        </w:tc>
        <w:tc>
          <w:tcPr>
            <w:tcW w:w="5480" w:type="dxa"/>
            <w:tcBorders>
              <w:top w:val="single" w:color="auto" w:sz="6" w:space="0"/>
              <w:left w:val="single" w:color="auto" w:sz="6" w:space="0"/>
              <w:bottom w:val="single" w:color="auto" w:sz="6" w:space="0"/>
            </w:tcBorders>
            <w:vAlign w:val="center"/>
          </w:tcPr>
          <w:p w:rsidRPr="00D93B3F" w:rsidR="007467C0" w:rsidP="005810B0" w:rsidRDefault="007467C0" w14:paraId="29643509" w14:textId="77777777">
            <w:pPr>
              <w:pStyle w:val="TableBody"/>
              <w:rPr>
                <w:szCs w:val="16"/>
              </w:rPr>
            </w:pPr>
            <w:r w:rsidRPr="00D93B3F">
              <w:rPr>
                <w:szCs w:val="16"/>
              </w:rPr>
              <w:t>OptiVault short name of the currency to which the reported denominations are a part of</w:t>
            </w:r>
          </w:p>
        </w:tc>
      </w:tr>
      <w:tr w:rsidRPr="00A875AE" w:rsidR="007467C0" w:rsidTr="006271D1" w14:paraId="6344DD9F"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0C083C7C" w14:textId="77777777">
            <w:pPr>
              <w:pStyle w:val="TableBody"/>
              <w:rPr>
                <w:b/>
                <w:bCs/>
              </w:rPr>
            </w:pPr>
            <w:r w:rsidRPr="00CD2A5C">
              <w:rPr>
                <w:b/>
                <w:bCs/>
              </w:rPr>
              <w:t>Denomination</w:t>
            </w:r>
          </w:p>
        </w:tc>
        <w:tc>
          <w:tcPr>
            <w:tcW w:w="5480" w:type="dxa"/>
            <w:tcBorders>
              <w:top w:val="single" w:color="auto" w:sz="6" w:space="0"/>
              <w:left w:val="single" w:color="auto" w:sz="6" w:space="0"/>
              <w:bottom w:val="single" w:color="auto" w:sz="6" w:space="0"/>
            </w:tcBorders>
          </w:tcPr>
          <w:p w:rsidRPr="00FB292A" w:rsidR="007467C0" w:rsidP="005810B0" w:rsidRDefault="007467C0" w14:paraId="3305095C" w14:textId="77777777">
            <w:pPr>
              <w:pStyle w:val="TableBody"/>
            </w:pPr>
            <w:r w:rsidRPr="00FB292A">
              <w:t>Denomination and quality relating to the date of the report</w:t>
            </w:r>
          </w:p>
        </w:tc>
      </w:tr>
      <w:tr w:rsidRPr="00A875AE" w:rsidR="007467C0" w:rsidTr="006271D1" w14:paraId="5ADEA01D"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63F6F660" w14:textId="77777777">
            <w:pPr>
              <w:pStyle w:val="TableBody"/>
              <w:rPr>
                <w:b/>
                <w:bCs/>
              </w:rPr>
            </w:pPr>
            <w:r w:rsidRPr="00CD2A5C">
              <w:rPr>
                <w:b/>
                <w:bCs/>
              </w:rPr>
              <w:t>Deposits</w:t>
            </w:r>
          </w:p>
        </w:tc>
        <w:tc>
          <w:tcPr>
            <w:tcW w:w="5480" w:type="dxa"/>
            <w:tcBorders>
              <w:top w:val="single" w:color="auto" w:sz="6" w:space="0"/>
              <w:left w:val="nil"/>
              <w:bottom w:val="single" w:color="auto" w:sz="6" w:space="0"/>
            </w:tcBorders>
          </w:tcPr>
          <w:p w:rsidRPr="00FB292A" w:rsidR="007467C0" w:rsidP="005810B0" w:rsidRDefault="007467C0" w14:paraId="1456A402" w14:textId="77777777">
            <w:pPr>
              <w:pStyle w:val="TableBody"/>
            </w:pPr>
            <w:r w:rsidRPr="00FB292A">
              <w:t>Deposits into the Vault for the quality and denomination of the report</w:t>
            </w:r>
          </w:p>
        </w:tc>
      </w:tr>
      <w:tr w:rsidRPr="00A875AE" w:rsidR="007467C0" w:rsidTr="006271D1" w14:paraId="239090DC"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29B16C00" w14:textId="77777777">
            <w:pPr>
              <w:pStyle w:val="TableBody"/>
              <w:rPr>
                <w:b/>
                <w:bCs/>
              </w:rPr>
            </w:pPr>
            <w:r w:rsidRPr="00CD2A5C">
              <w:rPr>
                <w:b/>
                <w:bCs/>
              </w:rPr>
              <w:t>Withdrawals</w:t>
            </w:r>
          </w:p>
        </w:tc>
        <w:tc>
          <w:tcPr>
            <w:tcW w:w="5480" w:type="dxa"/>
            <w:tcBorders>
              <w:top w:val="single" w:color="auto" w:sz="6" w:space="0"/>
              <w:left w:val="nil"/>
              <w:bottom w:val="single" w:color="auto" w:sz="6" w:space="0"/>
            </w:tcBorders>
          </w:tcPr>
          <w:p w:rsidRPr="00FB292A" w:rsidR="007467C0" w:rsidP="005810B0" w:rsidRDefault="007467C0" w14:paraId="16891252" w14:textId="77777777">
            <w:pPr>
              <w:pStyle w:val="TableBody"/>
            </w:pPr>
            <w:r w:rsidRPr="00FB292A">
              <w:t>Withdrawals from the Vault for the quality and denomination of the report</w:t>
            </w:r>
          </w:p>
        </w:tc>
      </w:tr>
      <w:tr w:rsidRPr="00A875AE" w:rsidR="007467C0" w:rsidTr="006271D1" w14:paraId="44E119F5"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7C11FCD1" w14:textId="77777777">
            <w:pPr>
              <w:pStyle w:val="TableBody"/>
              <w:rPr>
                <w:b/>
                <w:bCs/>
              </w:rPr>
            </w:pPr>
            <w:r w:rsidRPr="00CD2A5C">
              <w:rPr>
                <w:b/>
                <w:bCs/>
              </w:rPr>
              <w:t>Exclude Flag</w:t>
            </w:r>
          </w:p>
        </w:tc>
        <w:tc>
          <w:tcPr>
            <w:tcW w:w="5480" w:type="dxa"/>
            <w:tcBorders>
              <w:top w:val="single" w:color="auto" w:sz="6" w:space="0"/>
              <w:left w:val="nil"/>
              <w:bottom w:val="single" w:color="auto" w:sz="6" w:space="0"/>
            </w:tcBorders>
          </w:tcPr>
          <w:p w:rsidRPr="00FB292A" w:rsidR="007467C0" w:rsidP="005810B0" w:rsidRDefault="007467C0" w14:paraId="591CE745" w14:textId="77777777">
            <w:pPr>
              <w:pStyle w:val="TableBody"/>
            </w:pPr>
            <w:r w:rsidRPr="00FB292A">
              <w:t>Indicates that the record is excluded from the history.</w:t>
            </w:r>
          </w:p>
        </w:tc>
      </w:tr>
    </w:tbl>
    <w:p w:rsidR="00A108B9" w:rsidP="00CD2A5C" w:rsidRDefault="00A108B9" w14:paraId="0D9A176A" w14:textId="77777777">
      <w:pPr>
        <w:pStyle w:val="BodyText"/>
      </w:pPr>
      <w:bookmarkStart w:name="_Ref249809936" w:id="2250"/>
    </w:p>
    <w:p w:rsidR="007467C0" w:rsidP="007467C0" w:rsidRDefault="007467C0" w14:paraId="0AADA852" w14:textId="2DF0E551">
      <w:pPr>
        <w:pStyle w:val="Heading4"/>
      </w:pPr>
      <w:r>
        <w:t>Custodial Inventory History</w:t>
      </w:r>
      <w:bookmarkEnd w:id="2248"/>
      <w:bookmarkEnd w:id="2250"/>
    </w:p>
    <w:p w:rsidR="007467C0" w:rsidP="005810B0" w:rsidRDefault="007467C0" w14:paraId="431EFCDF" w14:textId="77777777">
      <w:pPr>
        <w:pStyle w:val="BodyText"/>
      </w:pPr>
      <w:r>
        <w:t>This report shows the Custodial Inventory History for a single Custodial Inventory Cashpoint. The user must first select the Cashpoint for which the report will be run, then the user can select the options and run the report.</w:t>
      </w:r>
    </w:p>
    <w:p w:rsidR="007467C0" w:rsidP="007467C0" w:rsidRDefault="007467C0" w14:paraId="16D7E1DD" w14:textId="77777777">
      <w:pPr>
        <w:pStyle w:val="Caption"/>
      </w:pPr>
      <w:bookmarkStart w:name="_Toc74556744" w:id="2251"/>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2251"/>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2BE7BDE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3008F82"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78E5F37" w14:textId="77777777">
            <w:pPr>
              <w:pStyle w:val="TableHeader"/>
            </w:pPr>
            <w:r>
              <w:t>Description</w:t>
            </w:r>
          </w:p>
        </w:tc>
      </w:tr>
      <w:tr w:rsidRPr="00A875AE" w:rsidR="007467C0" w:rsidTr="79D9DC4C" w14:paraId="0B865AA4" w14:textId="77777777">
        <w:trPr>
          <w:cantSplit/>
        </w:trPr>
        <w:tc>
          <w:tcPr>
            <w:tcW w:w="2570" w:type="dxa"/>
            <w:tcBorders>
              <w:top w:val="nil"/>
              <w:bottom w:val="single" w:color="auto" w:sz="6" w:space="0"/>
              <w:right w:val="single" w:color="auto" w:sz="6" w:space="0"/>
            </w:tcBorders>
          </w:tcPr>
          <w:p w:rsidRPr="00CD2A5C" w:rsidR="007467C0" w:rsidP="005810B0" w:rsidRDefault="007467C0" w14:paraId="746C7F82" w14:textId="77777777">
            <w:pPr>
              <w:pStyle w:val="TableBody"/>
              <w:rPr>
                <w:b/>
                <w:bCs/>
              </w:rPr>
            </w:pPr>
            <w:r w:rsidRPr="00CD2A5C">
              <w:rPr>
                <w:b/>
                <w:bCs/>
              </w:rPr>
              <w:t>Start Date</w:t>
            </w:r>
          </w:p>
        </w:tc>
        <w:tc>
          <w:tcPr>
            <w:tcW w:w="5480" w:type="dxa"/>
            <w:tcBorders>
              <w:top w:val="nil"/>
              <w:left w:val="single" w:color="auto" w:sz="6" w:space="0"/>
              <w:bottom w:val="single" w:color="auto" w:sz="6" w:space="0"/>
            </w:tcBorders>
          </w:tcPr>
          <w:p w:rsidRPr="00FB292A" w:rsidR="007467C0" w:rsidP="005810B0" w:rsidRDefault="007467C0" w14:paraId="01649A76" w14:textId="77777777">
            <w:pPr>
              <w:pStyle w:val="TableBody"/>
            </w:pPr>
            <w:r w:rsidRPr="00FB292A">
              <w:t>Starting date of the report</w:t>
            </w:r>
          </w:p>
        </w:tc>
      </w:tr>
      <w:tr w:rsidRPr="00A875AE" w:rsidR="007467C0" w:rsidTr="79D9DC4C" w14:paraId="3CFD2E8A"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3C4FFAC7" w14:textId="77777777">
            <w:pPr>
              <w:pStyle w:val="TableBody"/>
              <w:rPr>
                <w:b/>
                <w:bCs/>
              </w:rPr>
            </w:pPr>
            <w:r w:rsidRPr="00CD2A5C">
              <w:rPr>
                <w:b/>
                <w:bCs/>
              </w:rPr>
              <w:t>End Date</w:t>
            </w:r>
          </w:p>
        </w:tc>
        <w:tc>
          <w:tcPr>
            <w:tcW w:w="5480" w:type="dxa"/>
            <w:tcBorders>
              <w:top w:val="single" w:color="auto" w:sz="6" w:space="0"/>
              <w:left w:val="single" w:color="auto" w:sz="6" w:space="0"/>
              <w:bottom w:val="single" w:color="auto" w:sz="6" w:space="0"/>
            </w:tcBorders>
          </w:tcPr>
          <w:p w:rsidRPr="00FB292A" w:rsidR="007467C0" w:rsidP="005810B0" w:rsidRDefault="007467C0" w14:paraId="63548848" w14:textId="77777777">
            <w:pPr>
              <w:pStyle w:val="TableBody"/>
            </w:pPr>
            <w:r w:rsidRPr="00FB292A">
              <w:t>Ending date of the report</w:t>
            </w:r>
          </w:p>
        </w:tc>
      </w:tr>
      <w:tr w:rsidRPr="00A875AE" w:rsidR="007467C0" w:rsidTr="79D9DC4C" w14:paraId="00171D0F"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57EF2BB0" w14:textId="77777777">
            <w:pPr>
              <w:pStyle w:val="TableBody"/>
              <w:rPr>
                <w:b/>
                <w:bCs/>
              </w:rPr>
            </w:pPr>
            <w:r w:rsidRPr="00CD2A5C">
              <w:rPr>
                <w:b/>
                <w:bCs/>
              </w:rPr>
              <w:t>Denom.</w:t>
            </w:r>
          </w:p>
        </w:tc>
        <w:tc>
          <w:tcPr>
            <w:tcW w:w="5480" w:type="dxa"/>
            <w:tcBorders>
              <w:top w:val="single" w:color="auto" w:sz="6" w:space="0"/>
              <w:left w:val="nil"/>
              <w:bottom w:val="single" w:color="auto" w:sz="6" w:space="0"/>
            </w:tcBorders>
          </w:tcPr>
          <w:p w:rsidRPr="00FB292A" w:rsidR="007467C0" w:rsidP="005810B0" w:rsidRDefault="007467C0" w14:paraId="0D6BEAB0" w14:textId="77777777">
            <w:pPr>
              <w:pStyle w:val="TableBody"/>
            </w:pPr>
            <w:r w:rsidRPr="00FB292A">
              <w:t>Denomination to be included in the report. The user can select all denominations or a single denomination with this option.</w:t>
            </w:r>
          </w:p>
        </w:tc>
      </w:tr>
      <w:tr w:rsidRPr="00A875AE" w:rsidR="007467C0" w:rsidTr="79D9DC4C" w14:paraId="4E217902"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11C287FE" w14:textId="77777777">
            <w:pPr>
              <w:pStyle w:val="TableBody"/>
              <w:rPr>
                <w:b/>
                <w:bCs/>
              </w:rPr>
            </w:pPr>
            <w:r w:rsidRPr="00CD2A5C">
              <w:rPr>
                <w:b/>
                <w:bCs/>
              </w:rPr>
              <w:t xml:space="preserve">Qual </w:t>
            </w:r>
          </w:p>
        </w:tc>
        <w:tc>
          <w:tcPr>
            <w:tcW w:w="5480" w:type="dxa"/>
            <w:tcBorders>
              <w:top w:val="single" w:color="auto" w:sz="6" w:space="0"/>
              <w:left w:val="nil"/>
              <w:bottom w:val="single" w:color="auto" w:sz="6" w:space="0"/>
            </w:tcBorders>
          </w:tcPr>
          <w:p w:rsidRPr="00FB292A" w:rsidR="007467C0" w:rsidP="005810B0" w:rsidRDefault="007467C0" w14:paraId="6EE7CFF2" w14:textId="77777777">
            <w:pPr>
              <w:pStyle w:val="TableBody"/>
            </w:pPr>
            <w:r w:rsidRPr="00FB292A">
              <w:t>Quality of the denomination(s) that will be shown in the report.</w:t>
            </w:r>
          </w:p>
        </w:tc>
      </w:tr>
      <w:tr w:rsidRPr="00A875AE" w:rsidR="007467C0" w:rsidTr="79D9DC4C" w14:paraId="5D99B7DF"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752C205C" w14:textId="77777777">
            <w:pPr>
              <w:pStyle w:val="TableBody"/>
              <w:rPr>
                <w:b/>
                <w:bCs/>
              </w:rPr>
            </w:pPr>
            <w:r w:rsidRPr="00CD2A5C">
              <w:rPr>
                <w:b/>
                <w:bCs/>
              </w:rPr>
              <w:t>Denomination</w:t>
            </w:r>
          </w:p>
        </w:tc>
        <w:tc>
          <w:tcPr>
            <w:tcW w:w="5480" w:type="dxa"/>
            <w:tcBorders>
              <w:top w:val="single" w:color="auto" w:sz="6" w:space="0"/>
              <w:left w:val="nil"/>
              <w:bottom w:val="single" w:color="auto" w:sz="6" w:space="0"/>
            </w:tcBorders>
          </w:tcPr>
          <w:p w:rsidRPr="00FB292A" w:rsidR="007467C0" w:rsidP="005810B0" w:rsidRDefault="007467C0" w14:paraId="38E25312" w14:textId="77777777">
            <w:pPr>
              <w:pStyle w:val="TableBody"/>
            </w:pPr>
            <w:r w:rsidRPr="00FB292A">
              <w:t>The description of the denomination in the Custodial Inventory Cashpoint</w:t>
            </w:r>
          </w:p>
        </w:tc>
      </w:tr>
      <w:tr w:rsidRPr="00A875AE" w:rsidR="007467C0" w:rsidTr="79D9DC4C" w14:paraId="692750BC"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6D2FDA26" w14:textId="77777777">
            <w:pPr>
              <w:pStyle w:val="TableBody"/>
              <w:rPr>
                <w:b/>
                <w:bCs/>
              </w:rPr>
            </w:pPr>
            <w:r w:rsidRPr="00CD2A5C">
              <w:rPr>
                <w:b/>
                <w:bCs/>
              </w:rPr>
              <w:t>Opening Balance</w:t>
            </w:r>
          </w:p>
        </w:tc>
        <w:tc>
          <w:tcPr>
            <w:tcW w:w="5480" w:type="dxa"/>
            <w:tcBorders>
              <w:top w:val="single" w:color="auto" w:sz="6" w:space="0"/>
              <w:left w:val="nil"/>
              <w:bottom w:val="single" w:color="auto" w:sz="6" w:space="0"/>
            </w:tcBorders>
          </w:tcPr>
          <w:p w:rsidRPr="00FB292A" w:rsidR="007467C0" w:rsidP="005810B0" w:rsidRDefault="007467C0" w14:paraId="5FD0D279" w14:textId="77777777">
            <w:pPr>
              <w:pStyle w:val="TableBody"/>
            </w:pPr>
            <w:r w:rsidRPr="00FB292A">
              <w:t>The Opening Balance of the Custodial Inventory Cashpoint</w:t>
            </w:r>
          </w:p>
        </w:tc>
      </w:tr>
      <w:tr w:rsidRPr="00A875AE" w:rsidR="007467C0" w:rsidTr="79D9DC4C" w14:paraId="0B22B631"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245121E7" w14:textId="77777777">
            <w:pPr>
              <w:pStyle w:val="TableBody"/>
              <w:rPr>
                <w:b/>
                <w:bCs/>
              </w:rPr>
            </w:pPr>
            <w:r w:rsidRPr="00CD2A5C">
              <w:rPr>
                <w:b/>
                <w:bCs/>
              </w:rPr>
              <w:t>Cash In</w:t>
            </w:r>
          </w:p>
        </w:tc>
        <w:tc>
          <w:tcPr>
            <w:tcW w:w="5480" w:type="dxa"/>
            <w:tcBorders>
              <w:top w:val="single" w:color="auto" w:sz="6" w:space="0"/>
              <w:left w:val="nil"/>
              <w:bottom w:val="single" w:color="auto" w:sz="6" w:space="0"/>
            </w:tcBorders>
          </w:tcPr>
          <w:p w:rsidRPr="00FB292A" w:rsidR="007467C0" w:rsidP="005810B0" w:rsidRDefault="007467C0" w14:paraId="578E5A15" w14:textId="77777777">
            <w:pPr>
              <w:pStyle w:val="TableBody"/>
            </w:pPr>
            <w:r w:rsidRPr="00FB292A">
              <w:t xml:space="preserve">Cash Transferred into the Custodial Inventory Cashpoint. </w:t>
            </w:r>
          </w:p>
        </w:tc>
      </w:tr>
      <w:tr w:rsidRPr="00A875AE" w:rsidR="007467C0" w:rsidTr="79D9DC4C" w14:paraId="5E302FB7"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4DB4321E" w14:textId="77777777">
            <w:pPr>
              <w:pStyle w:val="TableBody"/>
              <w:rPr>
                <w:b/>
                <w:bCs/>
              </w:rPr>
            </w:pPr>
            <w:r w:rsidRPr="00CD2A5C">
              <w:rPr>
                <w:b/>
                <w:bCs/>
              </w:rPr>
              <w:t>Cash out</w:t>
            </w:r>
          </w:p>
        </w:tc>
        <w:tc>
          <w:tcPr>
            <w:tcW w:w="5480" w:type="dxa"/>
            <w:tcBorders>
              <w:top w:val="single" w:color="auto" w:sz="6" w:space="0"/>
              <w:left w:val="nil"/>
              <w:bottom w:val="single" w:color="auto" w:sz="6" w:space="0"/>
            </w:tcBorders>
          </w:tcPr>
          <w:p w:rsidRPr="00FB292A" w:rsidR="007467C0" w:rsidP="005810B0" w:rsidRDefault="007467C0" w14:paraId="14F38B35" w14:textId="77777777">
            <w:pPr>
              <w:pStyle w:val="TableBody"/>
            </w:pPr>
            <w:r w:rsidRPr="00FB292A">
              <w:t>Cash Transferred out of the Custodial Inventory Cashpoint</w:t>
            </w:r>
          </w:p>
        </w:tc>
      </w:tr>
      <w:tr w:rsidRPr="00A875AE" w:rsidR="007467C0" w:rsidTr="79D9DC4C" w14:paraId="0FDB26C6" w14:textId="77777777">
        <w:trPr>
          <w:cantSplit/>
        </w:trPr>
        <w:tc>
          <w:tcPr>
            <w:tcW w:w="2570" w:type="dxa"/>
            <w:tcBorders>
              <w:top w:val="single" w:color="auto" w:sz="6" w:space="0"/>
              <w:bottom w:val="single" w:color="auto" w:sz="6" w:space="0"/>
              <w:right w:val="single" w:color="auto" w:sz="6" w:space="0"/>
            </w:tcBorders>
          </w:tcPr>
          <w:p w:rsidRPr="00CD2A5C" w:rsidR="007467C0" w:rsidP="005810B0" w:rsidRDefault="007467C0" w14:paraId="79A379E9" w14:textId="77777777">
            <w:pPr>
              <w:pStyle w:val="TableBody"/>
              <w:rPr>
                <w:b/>
                <w:bCs/>
              </w:rPr>
            </w:pPr>
            <w:r w:rsidRPr="00CD2A5C">
              <w:rPr>
                <w:b/>
                <w:bCs/>
              </w:rPr>
              <w:t>Closing Balance</w:t>
            </w:r>
          </w:p>
        </w:tc>
        <w:tc>
          <w:tcPr>
            <w:tcW w:w="5480" w:type="dxa"/>
            <w:tcBorders>
              <w:top w:val="single" w:color="auto" w:sz="6" w:space="0"/>
              <w:left w:val="nil"/>
              <w:bottom w:val="single" w:color="auto" w:sz="6" w:space="0"/>
            </w:tcBorders>
          </w:tcPr>
          <w:p w:rsidRPr="00FB292A" w:rsidR="007467C0" w:rsidP="005810B0" w:rsidRDefault="007467C0" w14:paraId="0F88D835" w14:textId="77777777">
            <w:pPr>
              <w:pStyle w:val="TableBody"/>
            </w:pPr>
            <w:r w:rsidRPr="00FB292A">
              <w:t>The Closing Balance of the Custodial Inventory Cashpoint</w:t>
            </w:r>
          </w:p>
        </w:tc>
      </w:tr>
    </w:tbl>
    <w:p w:rsidR="79D9DC4C" w:rsidRDefault="79D9DC4C" w14:paraId="25DA334A" w14:textId="71D3129A"/>
    <w:p w:rsidR="007467C0" w:rsidP="007467C0" w:rsidRDefault="007467C0" w14:paraId="5C74980C"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467C0" w:rsidP="007467C0" w:rsidRDefault="007467C0" w14:paraId="7FF9DE6B" w14:textId="77777777"/>
    <w:p w:rsidR="007467C0" w:rsidP="007467C0" w:rsidRDefault="007467C0" w14:paraId="2FD6BBD0" w14:textId="77777777">
      <w:pPr>
        <w:pStyle w:val="Heading4"/>
      </w:pPr>
      <w:bookmarkStart w:name="_Ref245722651" w:id="2252"/>
      <w:r>
        <w:t>Vault Orders</w:t>
      </w:r>
      <w:bookmarkEnd w:id="2252"/>
    </w:p>
    <w:p w:rsidR="007467C0" w:rsidP="005810B0" w:rsidRDefault="007467C0" w14:paraId="5BEFE7AA" w14:textId="77777777">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rsidR="007467C0" w:rsidP="007467C0" w:rsidRDefault="007467C0" w14:paraId="4DC22B55" w14:textId="77777777">
      <w:pPr>
        <w:pStyle w:val="Caption"/>
      </w:pPr>
      <w:bookmarkStart w:name="_Toc74556745" w:id="2253"/>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25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63166E4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D053725"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C21430F" w14:textId="77777777">
            <w:pPr>
              <w:pStyle w:val="TableHeader"/>
            </w:pPr>
            <w:r>
              <w:t>Description</w:t>
            </w:r>
          </w:p>
        </w:tc>
      </w:tr>
      <w:tr w:rsidRPr="00A875AE" w:rsidR="007467C0" w:rsidTr="79D9DC4C" w14:paraId="7948C7B8" w14:textId="77777777">
        <w:trPr>
          <w:cantSplit/>
          <w:trHeight w:val="135"/>
        </w:trPr>
        <w:tc>
          <w:tcPr>
            <w:tcW w:w="2570" w:type="dxa"/>
            <w:tcBorders>
              <w:top w:val="nil"/>
              <w:bottom w:val="single" w:color="auto" w:sz="6" w:space="0"/>
              <w:right w:val="single" w:color="auto" w:sz="6" w:space="0"/>
            </w:tcBorders>
          </w:tcPr>
          <w:p w:rsidRPr="00CD2A5C" w:rsidR="007467C0" w:rsidP="00A05EAB" w:rsidRDefault="007467C0" w14:paraId="6E90FC0B" w14:textId="77777777">
            <w:pPr>
              <w:pStyle w:val="TableBody"/>
              <w:rPr>
                <w:b/>
                <w:bCs/>
              </w:rPr>
            </w:pPr>
            <w:r w:rsidRPr="00CD2A5C">
              <w:rPr>
                <w:b/>
                <w:bCs/>
              </w:rPr>
              <w:t>Vault ID</w:t>
            </w:r>
          </w:p>
        </w:tc>
        <w:tc>
          <w:tcPr>
            <w:tcW w:w="5480" w:type="dxa"/>
            <w:tcBorders>
              <w:top w:val="nil"/>
              <w:left w:val="single" w:color="auto" w:sz="6" w:space="0"/>
              <w:bottom w:val="single" w:color="auto" w:sz="6" w:space="0"/>
            </w:tcBorders>
          </w:tcPr>
          <w:p w:rsidRPr="00FB292A" w:rsidR="007467C0" w:rsidP="00A05EAB" w:rsidRDefault="007467C0" w14:paraId="4B222DED" w14:textId="77777777">
            <w:pPr>
              <w:pStyle w:val="TableBody"/>
            </w:pPr>
            <w:r w:rsidRPr="00FB292A">
              <w:t>The unique identifier for the Cashpoint</w:t>
            </w:r>
          </w:p>
        </w:tc>
      </w:tr>
      <w:tr w:rsidRPr="00A875AE" w:rsidR="007467C0" w:rsidTr="79D9DC4C" w14:paraId="6E203B85" w14:textId="77777777">
        <w:trPr>
          <w:cantSplit/>
          <w:trHeight w:val="135"/>
        </w:trPr>
        <w:tc>
          <w:tcPr>
            <w:tcW w:w="2570" w:type="dxa"/>
            <w:tcBorders>
              <w:top w:val="nil"/>
              <w:bottom w:val="single" w:color="auto" w:sz="6" w:space="0"/>
              <w:right w:val="single" w:color="auto" w:sz="6" w:space="0"/>
            </w:tcBorders>
          </w:tcPr>
          <w:p w:rsidRPr="00CD2A5C" w:rsidR="007467C0" w:rsidP="00A05EAB" w:rsidRDefault="007467C0" w14:paraId="7822C9E3" w14:textId="77777777">
            <w:pPr>
              <w:pStyle w:val="TableBody"/>
              <w:rPr>
                <w:b/>
                <w:bCs/>
              </w:rPr>
            </w:pPr>
            <w:r w:rsidRPr="00CD2A5C">
              <w:rPr>
                <w:b/>
                <w:bCs/>
              </w:rPr>
              <w:t>Funding Source</w:t>
            </w:r>
          </w:p>
        </w:tc>
        <w:tc>
          <w:tcPr>
            <w:tcW w:w="5480" w:type="dxa"/>
            <w:tcBorders>
              <w:top w:val="nil"/>
              <w:left w:val="single" w:color="auto" w:sz="6" w:space="0"/>
              <w:bottom w:val="single" w:color="auto" w:sz="6" w:space="0"/>
            </w:tcBorders>
          </w:tcPr>
          <w:p w:rsidRPr="00FB292A" w:rsidR="007467C0" w:rsidP="00A05EAB" w:rsidRDefault="007467C0" w14:paraId="69A806F8" w14:textId="77777777">
            <w:pPr>
              <w:pStyle w:val="TableBody"/>
            </w:pPr>
            <w:r w:rsidRPr="00FB292A">
              <w:t>The Cashpoint ID of the vault that will supply the cash to the vault</w:t>
            </w:r>
          </w:p>
        </w:tc>
      </w:tr>
      <w:tr w:rsidRPr="00A875AE" w:rsidR="007467C0" w:rsidTr="79D9DC4C" w14:paraId="1256DB19" w14:textId="77777777">
        <w:trPr>
          <w:cantSplit/>
        </w:trPr>
        <w:tc>
          <w:tcPr>
            <w:tcW w:w="2570" w:type="dxa"/>
            <w:tcBorders>
              <w:top w:val="nil"/>
              <w:bottom w:val="single" w:color="auto" w:sz="6" w:space="0"/>
              <w:right w:val="single" w:color="auto" w:sz="6" w:space="0"/>
            </w:tcBorders>
          </w:tcPr>
          <w:p w:rsidRPr="00CD2A5C" w:rsidR="007467C0" w:rsidP="00A05EAB" w:rsidRDefault="007467C0" w14:paraId="65985EF1" w14:textId="77777777">
            <w:pPr>
              <w:pStyle w:val="TableBody"/>
              <w:rPr>
                <w:b/>
                <w:bCs/>
              </w:rPr>
            </w:pPr>
            <w:r w:rsidRPr="00CD2A5C">
              <w:rPr>
                <w:b/>
                <w:bCs/>
              </w:rPr>
              <w:t>Report Sorted by</w:t>
            </w:r>
          </w:p>
        </w:tc>
        <w:tc>
          <w:tcPr>
            <w:tcW w:w="5480" w:type="dxa"/>
            <w:tcBorders>
              <w:top w:val="nil"/>
              <w:left w:val="single" w:color="auto" w:sz="6" w:space="0"/>
              <w:bottom w:val="single" w:color="auto" w:sz="6" w:space="0"/>
            </w:tcBorders>
          </w:tcPr>
          <w:p w:rsidRPr="00FB292A" w:rsidR="007467C0" w:rsidP="00A05EAB" w:rsidRDefault="007467C0" w14:paraId="217F26AF" w14:textId="77777777">
            <w:pPr>
              <w:pStyle w:val="TableBody"/>
            </w:pPr>
            <w:r w:rsidRPr="00FB292A">
              <w:t xml:space="preserve">Determines the way the report is displayed. </w:t>
            </w:r>
          </w:p>
          <w:p w:rsidRPr="00FB292A" w:rsidR="007467C0" w:rsidP="00A05EAB" w:rsidRDefault="007467C0" w14:paraId="25FBC6F7" w14:textId="77777777">
            <w:pPr>
              <w:pStyle w:val="TableBody"/>
            </w:pPr>
            <w:r w:rsidRPr="00FB292A">
              <w:t>The available options are:</w:t>
            </w:r>
          </w:p>
          <w:p w:rsidRPr="00FB292A" w:rsidR="007467C0" w:rsidP="00A05EAB" w:rsidRDefault="007467C0" w14:paraId="470CBED5" w14:textId="77777777">
            <w:pPr>
              <w:pStyle w:val="TableListBullet"/>
            </w:pPr>
            <w:r w:rsidRPr="00FB292A">
              <w:t>Due Date</w:t>
            </w:r>
          </w:p>
          <w:p w:rsidRPr="00FB292A" w:rsidR="007467C0" w:rsidP="00A05EAB" w:rsidRDefault="007467C0" w14:paraId="4F01C7B2" w14:textId="77777777">
            <w:pPr>
              <w:pStyle w:val="TableListBullet"/>
            </w:pPr>
            <w:r w:rsidRPr="00FB292A">
              <w:t>Order Date</w:t>
            </w:r>
          </w:p>
        </w:tc>
      </w:tr>
      <w:tr w:rsidRPr="00A875AE" w:rsidR="007467C0" w:rsidTr="79D9DC4C" w14:paraId="65073512"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292002FC" w14:textId="77777777">
            <w:pPr>
              <w:pStyle w:val="TableBody"/>
              <w:rPr>
                <w:b/>
                <w:bCs/>
              </w:rPr>
            </w:pPr>
            <w:r w:rsidRPr="00CD2A5C">
              <w:rPr>
                <w:b/>
                <w:bCs/>
              </w:rPr>
              <w:t>Start Date</w:t>
            </w:r>
          </w:p>
        </w:tc>
        <w:tc>
          <w:tcPr>
            <w:tcW w:w="5480" w:type="dxa"/>
            <w:tcBorders>
              <w:top w:val="single" w:color="auto" w:sz="6" w:space="0"/>
              <w:left w:val="single" w:color="auto" w:sz="6" w:space="0"/>
              <w:bottom w:val="single" w:color="auto" w:sz="6" w:space="0"/>
            </w:tcBorders>
          </w:tcPr>
          <w:p w:rsidRPr="00FB292A" w:rsidR="007467C0" w:rsidP="00A05EAB" w:rsidRDefault="007467C0" w14:paraId="4C1F3A2A" w14:textId="77777777">
            <w:pPr>
              <w:pStyle w:val="TableBody"/>
            </w:pPr>
            <w:r w:rsidRPr="00FB292A">
              <w:t>Starting date of the report</w:t>
            </w:r>
          </w:p>
        </w:tc>
      </w:tr>
      <w:tr w:rsidRPr="00A875AE" w:rsidR="007467C0" w:rsidTr="79D9DC4C" w14:paraId="2EEB619D"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608BEF3E" w14:textId="77777777">
            <w:pPr>
              <w:pStyle w:val="TableBody"/>
              <w:rPr>
                <w:b/>
                <w:bCs/>
              </w:rPr>
            </w:pPr>
            <w:r w:rsidRPr="00CD2A5C">
              <w:rPr>
                <w:b/>
                <w:bCs/>
              </w:rPr>
              <w:t>End Date</w:t>
            </w:r>
          </w:p>
        </w:tc>
        <w:tc>
          <w:tcPr>
            <w:tcW w:w="5480" w:type="dxa"/>
            <w:tcBorders>
              <w:top w:val="single" w:color="auto" w:sz="6" w:space="0"/>
              <w:left w:val="nil"/>
              <w:bottom w:val="single" w:color="auto" w:sz="6" w:space="0"/>
            </w:tcBorders>
          </w:tcPr>
          <w:p w:rsidRPr="00FB292A" w:rsidR="007467C0" w:rsidP="00A05EAB" w:rsidRDefault="007467C0" w14:paraId="73661974" w14:textId="77777777">
            <w:pPr>
              <w:pStyle w:val="TableBody"/>
            </w:pPr>
            <w:r w:rsidRPr="00FB292A">
              <w:t>Ending date of the report</w:t>
            </w:r>
          </w:p>
        </w:tc>
      </w:tr>
      <w:tr w:rsidRPr="00A875AE" w:rsidR="007467C0" w:rsidTr="79D9DC4C" w14:paraId="655EDF68"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170CA239" w14:textId="77777777">
            <w:pPr>
              <w:pStyle w:val="TableBody"/>
              <w:rPr>
                <w:b/>
                <w:bCs/>
              </w:rPr>
            </w:pPr>
            <w:r w:rsidRPr="00CD2A5C">
              <w:rPr>
                <w:b/>
                <w:bCs/>
              </w:rPr>
              <w:t>Action</w:t>
            </w:r>
          </w:p>
        </w:tc>
        <w:tc>
          <w:tcPr>
            <w:tcW w:w="5480" w:type="dxa"/>
            <w:tcBorders>
              <w:top w:val="single" w:color="auto" w:sz="6" w:space="0"/>
              <w:left w:val="nil"/>
              <w:bottom w:val="single" w:color="auto" w:sz="6" w:space="0"/>
            </w:tcBorders>
          </w:tcPr>
          <w:p w:rsidRPr="00FB292A" w:rsidR="007467C0" w:rsidP="00A05EAB" w:rsidRDefault="007467C0" w14:paraId="5AB8248B" w14:textId="77777777">
            <w:pPr>
              <w:pStyle w:val="TableBody"/>
            </w:pPr>
            <w:r w:rsidRPr="00FB292A">
              <w:t>The type of service that will be performed for the corresponding Cashpoint</w:t>
            </w:r>
          </w:p>
        </w:tc>
      </w:tr>
      <w:tr w:rsidRPr="00A875AE" w:rsidR="007467C0" w:rsidTr="79D9DC4C" w14:paraId="0D65C5F5"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03AD7CBD" w14:textId="77777777">
            <w:pPr>
              <w:pStyle w:val="TableBody"/>
              <w:rPr>
                <w:b/>
                <w:bCs/>
              </w:rPr>
            </w:pPr>
            <w:r w:rsidRPr="00CD2A5C">
              <w:rPr>
                <w:b/>
                <w:bCs/>
              </w:rPr>
              <w:t>Conf #</w:t>
            </w:r>
          </w:p>
        </w:tc>
        <w:tc>
          <w:tcPr>
            <w:tcW w:w="5480" w:type="dxa"/>
            <w:tcBorders>
              <w:top w:val="single" w:color="auto" w:sz="6" w:space="0"/>
              <w:left w:val="nil"/>
              <w:bottom w:val="single" w:color="auto" w:sz="6" w:space="0"/>
            </w:tcBorders>
          </w:tcPr>
          <w:p w:rsidRPr="00FB292A" w:rsidR="007467C0" w:rsidP="00A05EAB" w:rsidRDefault="007467C0" w14:paraId="31971DFA" w14:textId="77777777">
            <w:pPr>
              <w:pStyle w:val="TableBody"/>
            </w:pPr>
            <w:r w:rsidRPr="00FB292A">
              <w:t>The confirmation number of the order</w:t>
            </w:r>
          </w:p>
        </w:tc>
      </w:tr>
      <w:tr w:rsidRPr="00A875AE" w:rsidR="007467C0" w:rsidTr="79D9DC4C" w14:paraId="1A1B1E93"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1467FC15" w14:textId="77777777">
            <w:pPr>
              <w:pStyle w:val="TableBody"/>
              <w:rPr>
                <w:b/>
                <w:bCs/>
              </w:rPr>
            </w:pPr>
            <w:r w:rsidRPr="00CD2A5C">
              <w:rPr>
                <w:b/>
                <w:bCs/>
              </w:rPr>
              <w:t>Order Date</w:t>
            </w:r>
          </w:p>
        </w:tc>
        <w:tc>
          <w:tcPr>
            <w:tcW w:w="5480" w:type="dxa"/>
            <w:tcBorders>
              <w:top w:val="single" w:color="auto" w:sz="6" w:space="0"/>
              <w:left w:val="nil"/>
              <w:bottom w:val="single" w:color="auto" w:sz="6" w:space="0"/>
            </w:tcBorders>
          </w:tcPr>
          <w:p w:rsidRPr="00FB292A" w:rsidR="007467C0" w:rsidP="00A05EAB" w:rsidRDefault="007467C0" w14:paraId="743E6E51" w14:textId="77777777">
            <w:pPr>
              <w:pStyle w:val="TableBody"/>
            </w:pPr>
            <w:r w:rsidRPr="00FB292A">
              <w:t>The date the order was placed</w:t>
            </w:r>
          </w:p>
        </w:tc>
      </w:tr>
      <w:tr w:rsidRPr="00A875AE" w:rsidR="007467C0" w:rsidTr="79D9DC4C" w14:paraId="78609B04"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1D70BEB4" w14:textId="77777777">
            <w:pPr>
              <w:pStyle w:val="TableBody"/>
              <w:rPr>
                <w:b/>
                <w:bCs/>
              </w:rPr>
            </w:pPr>
            <w:r w:rsidRPr="00CD2A5C">
              <w:rPr>
                <w:b/>
                <w:bCs/>
              </w:rPr>
              <w:t>Order Src.</w:t>
            </w:r>
          </w:p>
        </w:tc>
        <w:tc>
          <w:tcPr>
            <w:tcW w:w="5480" w:type="dxa"/>
            <w:tcBorders>
              <w:top w:val="single" w:color="auto" w:sz="6" w:space="0"/>
              <w:left w:val="nil"/>
              <w:bottom w:val="single" w:color="auto" w:sz="6" w:space="0"/>
            </w:tcBorders>
          </w:tcPr>
          <w:p w:rsidRPr="00FB292A" w:rsidR="007467C0" w:rsidP="00A05EAB" w:rsidRDefault="007467C0" w14:paraId="0950B5F1" w14:textId="77777777">
            <w:pPr>
              <w:pStyle w:val="TableBody"/>
            </w:pPr>
            <w:r w:rsidRPr="00FB292A">
              <w:t>The status of the order source.</w:t>
            </w:r>
          </w:p>
        </w:tc>
      </w:tr>
      <w:tr w:rsidRPr="00A875AE" w:rsidR="007467C0" w:rsidTr="79D9DC4C" w14:paraId="5DB5E5CF"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2D27D8B2" w14:textId="77777777">
            <w:pPr>
              <w:pStyle w:val="TableBody"/>
              <w:rPr>
                <w:b/>
                <w:bCs/>
              </w:rPr>
            </w:pPr>
            <w:r w:rsidRPr="00CD2A5C">
              <w:rPr>
                <w:b/>
                <w:bCs/>
              </w:rPr>
              <w:t>Denom.</w:t>
            </w:r>
          </w:p>
        </w:tc>
        <w:tc>
          <w:tcPr>
            <w:tcW w:w="5480" w:type="dxa"/>
            <w:tcBorders>
              <w:top w:val="single" w:color="auto" w:sz="6" w:space="0"/>
              <w:left w:val="nil"/>
              <w:bottom w:val="single" w:color="auto" w:sz="6" w:space="0"/>
            </w:tcBorders>
          </w:tcPr>
          <w:p w:rsidRPr="00FB292A" w:rsidR="007467C0" w:rsidP="00A05EAB" w:rsidRDefault="007467C0" w14:paraId="6CB10266" w14:textId="77777777">
            <w:pPr>
              <w:pStyle w:val="TableBody"/>
            </w:pPr>
            <w:r w:rsidRPr="00FB292A">
              <w:t>Denomination ID of the order</w:t>
            </w:r>
          </w:p>
        </w:tc>
      </w:tr>
      <w:tr w:rsidRPr="00A875AE" w:rsidR="007467C0" w:rsidTr="79D9DC4C" w14:paraId="71128FFB" w14:textId="77777777">
        <w:trPr>
          <w:cantSplit/>
        </w:trPr>
        <w:tc>
          <w:tcPr>
            <w:tcW w:w="2570" w:type="dxa"/>
            <w:tcBorders>
              <w:top w:val="single" w:color="auto" w:sz="6" w:space="0"/>
              <w:bottom w:val="single" w:color="auto" w:sz="6" w:space="0"/>
              <w:right w:val="single" w:color="auto" w:sz="6" w:space="0"/>
            </w:tcBorders>
          </w:tcPr>
          <w:p w:rsidRPr="00CD2A5C" w:rsidR="007467C0" w:rsidP="00A05EAB" w:rsidRDefault="007467C0" w14:paraId="263E1FA0" w14:textId="77777777">
            <w:pPr>
              <w:pStyle w:val="TableBody"/>
              <w:rPr>
                <w:b/>
                <w:bCs/>
              </w:rPr>
            </w:pPr>
            <w:r w:rsidRPr="00CD2A5C">
              <w:rPr>
                <w:b/>
                <w:bCs/>
              </w:rPr>
              <w:t>Amount</w:t>
            </w:r>
          </w:p>
        </w:tc>
        <w:tc>
          <w:tcPr>
            <w:tcW w:w="5480" w:type="dxa"/>
            <w:tcBorders>
              <w:top w:val="single" w:color="auto" w:sz="6" w:space="0"/>
              <w:left w:val="nil"/>
              <w:bottom w:val="single" w:color="auto" w:sz="6" w:space="0"/>
            </w:tcBorders>
          </w:tcPr>
          <w:p w:rsidRPr="00FB292A" w:rsidR="007467C0" w:rsidP="00A05EAB" w:rsidRDefault="007467C0" w14:paraId="38500668" w14:textId="77777777">
            <w:pPr>
              <w:pStyle w:val="TableBody"/>
            </w:pPr>
            <w:r w:rsidRPr="00FB292A">
              <w:t>The amount of the order</w:t>
            </w:r>
          </w:p>
        </w:tc>
      </w:tr>
    </w:tbl>
    <w:p w:rsidR="79D9DC4C" w:rsidRDefault="79D9DC4C" w14:paraId="53F3B6A9" w14:textId="0B0C1D44"/>
    <w:p w:rsidR="007467C0" w:rsidP="007467C0" w:rsidRDefault="007467C0" w14:paraId="2A62699D"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467C0" w:rsidP="007467C0" w:rsidRDefault="007467C0" w14:paraId="1C7A82E1" w14:textId="19891B77"/>
    <w:p w:rsidR="007467C0" w:rsidP="007467C0" w:rsidRDefault="007467C0" w14:paraId="22FBB939" w14:textId="77777777">
      <w:pPr>
        <w:pStyle w:val="Heading4"/>
      </w:pPr>
      <w:bookmarkStart w:name="_Ref245722654" w:id="2254"/>
      <w:r>
        <w:t>Vault Recommendations</w:t>
      </w:r>
      <w:bookmarkEnd w:id="2254"/>
    </w:p>
    <w:p w:rsidRPr="00AE4365" w:rsidR="007467C0" w:rsidP="00A82B85" w:rsidRDefault="007467C0" w14:paraId="2DFD7E20" w14:textId="77777777">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rsidR="007467C0" w:rsidP="007467C0" w:rsidRDefault="007467C0" w14:paraId="70DC50DD" w14:textId="77777777">
      <w:pPr>
        <w:pStyle w:val="Caption"/>
      </w:pPr>
      <w:bookmarkStart w:name="_Toc74556746" w:id="2255"/>
      <w:r>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25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52B4F4D0"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F1713D0"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35FF132" w14:textId="77777777">
            <w:pPr>
              <w:pStyle w:val="TableHeader"/>
            </w:pPr>
            <w:r>
              <w:t>Description</w:t>
            </w:r>
          </w:p>
        </w:tc>
      </w:tr>
      <w:tr w:rsidRPr="00A875AE" w:rsidR="007467C0" w:rsidTr="006271D1" w14:paraId="4A579768" w14:textId="77777777">
        <w:trPr>
          <w:cantSplit/>
          <w:trHeight w:val="135"/>
        </w:trPr>
        <w:tc>
          <w:tcPr>
            <w:tcW w:w="2570" w:type="dxa"/>
            <w:tcBorders>
              <w:top w:val="nil"/>
              <w:bottom w:val="single" w:color="auto" w:sz="6" w:space="0"/>
              <w:right w:val="single" w:color="auto" w:sz="6" w:space="0"/>
            </w:tcBorders>
          </w:tcPr>
          <w:p w:rsidRPr="00CD2A5C" w:rsidR="007467C0" w:rsidP="00A82B85" w:rsidRDefault="007467C0" w14:paraId="0320ADC0" w14:textId="77777777">
            <w:pPr>
              <w:pStyle w:val="TableBody"/>
              <w:rPr>
                <w:b/>
                <w:bCs/>
              </w:rPr>
            </w:pPr>
            <w:r w:rsidRPr="00CD2A5C">
              <w:rPr>
                <w:b/>
                <w:bCs/>
              </w:rPr>
              <w:t>Vault ID</w:t>
            </w:r>
          </w:p>
        </w:tc>
        <w:tc>
          <w:tcPr>
            <w:tcW w:w="5480" w:type="dxa"/>
            <w:tcBorders>
              <w:top w:val="nil"/>
              <w:left w:val="single" w:color="auto" w:sz="6" w:space="0"/>
              <w:bottom w:val="single" w:color="auto" w:sz="6" w:space="0"/>
            </w:tcBorders>
          </w:tcPr>
          <w:p w:rsidRPr="00FB292A" w:rsidR="007467C0" w:rsidP="00A82B85" w:rsidRDefault="007467C0" w14:paraId="17B65E97" w14:textId="77777777">
            <w:pPr>
              <w:pStyle w:val="TableBody"/>
            </w:pPr>
            <w:r w:rsidRPr="00FB292A">
              <w:t>The unique identifier for the Cashpoint</w:t>
            </w:r>
          </w:p>
        </w:tc>
      </w:tr>
      <w:tr w:rsidRPr="00A875AE" w:rsidR="007467C0" w:rsidTr="006271D1" w14:paraId="2F9E925E" w14:textId="77777777">
        <w:trPr>
          <w:cantSplit/>
          <w:trHeight w:val="135"/>
        </w:trPr>
        <w:tc>
          <w:tcPr>
            <w:tcW w:w="2570" w:type="dxa"/>
            <w:tcBorders>
              <w:top w:val="nil"/>
              <w:bottom w:val="single" w:color="auto" w:sz="6" w:space="0"/>
              <w:right w:val="single" w:color="auto" w:sz="6" w:space="0"/>
            </w:tcBorders>
          </w:tcPr>
          <w:p w:rsidRPr="00CD2A5C" w:rsidR="007467C0" w:rsidP="00A82B85" w:rsidRDefault="007467C0" w14:paraId="1D584561" w14:textId="77777777">
            <w:pPr>
              <w:pStyle w:val="TableBody"/>
              <w:rPr>
                <w:b/>
                <w:bCs/>
              </w:rPr>
            </w:pPr>
            <w:r w:rsidRPr="00CD2A5C">
              <w:rPr>
                <w:b/>
                <w:bCs/>
              </w:rPr>
              <w:t>Start Date</w:t>
            </w:r>
          </w:p>
        </w:tc>
        <w:tc>
          <w:tcPr>
            <w:tcW w:w="5480" w:type="dxa"/>
            <w:tcBorders>
              <w:top w:val="nil"/>
              <w:left w:val="single" w:color="auto" w:sz="6" w:space="0"/>
              <w:bottom w:val="single" w:color="auto" w:sz="6" w:space="0"/>
            </w:tcBorders>
          </w:tcPr>
          <w:p w:rsidRPr="00FB292A" w:rsidR="007467C0" w:rsidP="00A82B85" w:rsidRDefault="007467C0" w14:paraId="5E6A507C" w14:textId="77777777">
            <w:pPr>
              <w:pStyle w:val="TableBody"/>
            </w:pPr>
            <w:r w:rsidRPr="00FB292A">
              <w:t>Starting date of the report</w:t>
            </w:r>
          </w:p>
        </w:tc>
      </w:tr>
      <w:tr w:rsidRPr="00A875AE" w:rsidR="007467C0" w:rsidTr="006271D1" w14:paraId="2A0182D4" w14:textId="77777777">
        <w:trPr>
          <w:cantSplit/>
        </w:trPr>
        <w:tc>
          <w:tcPr>
            <w:tcW w:w="2570" w:type="dxa"/>
            <w:tcBorders>
              <w:top w:val="nil"/>
              <w:bottom w:val="single" w:color="auto" w:sz="6" w:space="0"/>
              <w:right w:val="single" w:color="auto" w:sz="6" w:space="0"/>
            </w:tcBorders>
          </w:tcPr>
          <w:p w:rsidRPr="00CD2A5C" w:rsidR="007467C0" w:rsidP="00A82B85" w:rsidRDefault="007467C0" w14:paraId="7161FA82" w14:textId="77777777">
            <w:pPr>
              <w:pStyle w:val="TableBody"/>
              <w:rPr>
                <w:b/>
                <w:bCs/>
              </w:rPr>
            </w:pPr>
            <w:r w:rsidRPr="00CD2A5C">
              <w:rPr>
                <w:b/>
                <w:bCs/>
              </w:rPr>
              <w:t>End Date</w:t>
            </w:r>
          </w:p>
        </w:tc>
        <w:tc>
          <w:tcPr>
            <w:tcW w:w="5480" w:type="dxa"/>
            <w:tcBorders>
              <w:top w:val="nil"/>
              <w:left w:val="single" w:color="auto" w:sz="6" w:space="0"/>
              <w:bottom w:val="single" w:color="auto" w:sz="6" w:space="0"/>
            </w:tcBorders>
          </w:tcPr>
          <w:p w:rsidRPr="00FB292A" w:rsidR="007467C0" w:rsidP="00A82B85" w:rsidRDefault="007467C0" w14:paraId="56D44FAD" w14:textId="77777777">
            <w:pPr>
              <w:pStyle w:val="TableBody"/>
            </w:pPr>
            <w:r w:rsidRPr="00FB292A">
              <w:t>Ending date of the report</w:t>
            </w:r>
          </w:p>
        </w:tc>
      </w:tr>
      <w:tr w:rsidRPr="00A875AE" w:rsidR="007467C0" w:rsidTr="006271D1" w14:paraId="6DB454C6" w14:textId="77777777">
        <w:trPr>
          <w:cantSplit/>
        </w:trPr>
        <w:tc>
          <w:tcPr>
            <w:tcW w:w="2570" w:type="dxa"/>
            <w:tcBorders>
              <w:top w:val="single" w:color="auto" w:sz="6" w:space="0"/>
              <w:bottom w:val="single" w:color="auto" w:sz="6" w:space="0"/>
              <w:right w:val="single" w:color="auto" w:sz="6" w:space="0"/>
            </w:tcBorders>
          </w:tcPr>
          <w:p w:rsidRPr="00CD2A5C" w:rsidR="007467C0" w:rsidP="00A82B85" w:rsidRDefault="007467C0" w14:paraId="1704D6D6" w14:textId="77777777">
            <w:pPr>
              <w:pStyle w:val="TableBody"/>
              <w:rPr>
                <w:b/>
                <w:bCs/>
              </w:rPr>
            </w:pPr>
            <w:r w:rsidRPr="00CD2A5C">
              <w:rPr>
                <w:b/>
                <w:bCs/>
              </w:rPr>
              <w:t>Action</w:t>
            </w:r>
          </w:p>
        </w:tc>
        <w:tc>
          <w:tcPr>
            <w:tcW w:w="5480" w:type="dxa"/>
            <w:tcBorders>
              <w:top w:val="single" w:color="auto" w:sz="6" w:space="0"/>
              <w:left w:val="single" w:color="auto" w:sz="6" w:space="0"/>
              <w:bottom w:val="single" w:color="auto" w:sz="6" w:space="0"/>
            </w:tcBorders>
          </w:tcPr>
          <w:p w:rsidRPr="00FB292A" w:rsidR="007467C0" w:rsidP="00A82B85" w:rsidRDefault="007467C0" w14:paraId="2FB27EB9" w14:textId="77777777">
            <w:pPr>
              <w:pStyle w:val="TableBody"/>
            </w:pPr>
            <w:r w:rsidRPr="00FB292A">
              <w:t>The type of service that will be performed for the corresponding Cashpoint</w:t>
            </w:r>
          </w:p>
        </w:tc>
      </w:tr>
      <w:tr w:rsidRPr="00A875AE" w:rsidR="007467C0" w:rsidTr="006271D1" w14:paraId="192D5D26" w14:textId="77777777">
        <w:trPr>
          <w:cantSplit/>
        </w:trPr>
        <w:tc>
          <w:tcPr>
            <w:tcW w:w="2570" w:type="dxa"/>
            <w:tcBorders>
              <w:top w:val="single" w:color="auto" w:sz="6" w:space="0"/>
              <w:bottom w:val="single" w:color="auto" w:sz="6" w:space="0"/>
              <w:right w:val="single" w:color="auto" w:sz="6" w:space="0"/>
            </w:tcBorders>
          </w:tcPr>
          <w:p w:rsidRPr="00CD2A5C" w:rsidR="007467C0" w:rsidP="00A82B85" w:rsidRDefault="007467C0" w14:paraId="3A251A67" w14:textId="77777777">
            <w:pPr>
              <w:pStyle w:val="TableBody"/>
              <w:rPr>
                <w:b/>
                <w:bCs/>
              </w:rPr>
            </w:pPr>
            <w:r w:rsidRPr="00CD2A5C">
              <w:rPr>
                <w:b/>
                <w:bCs/>
              </w:rPr>
              <w:t>Due Date</w:t>
            </w:r>
          </w:p>
        </w:tc>
        <w:tc>
          <w:tcPr>
            <w:tcW w:w="5480" w:type="dxa"/>
            <w:tcBorders>
              <w:top w:val="single" w:color="auto" w:sz="6" w:space="0"/>
              <w:left w:val="nil"/>
              <w:bottom w:val="single" w:color="auto" w:sz="6" w:space="0"/>
            </w:tcBorders>
          </w:tcPr>
          <w:p w:rsidRPr="00FB292A" w:rsidR="007467C0" w:rsidP="00A82B85" w:rsidRDefault="007467C0" w14:paraId="3C72BF9A" w14:textId="77777777">
            <w:pPr>
              <w:pStyle w:val="TableBody"/>
            </w:pPr>
            <w:r w:rsidRPr="00FB292A">
              <w:t>The date the recommendation is scheduled to be completed if the order is completed</w:t>
            </w:r>
          </w:p>
        </w:tc>
      </w:tr>
      <w:tr w:rsidRPr="00A875AE" w:rsidR="007467C0" w:rsidTr="006271D1" w14:paraId="5D078921" w14:textId="77777777">
        <w:trPr>
          <w:cantSplit/>
        </w:trPr>
        <w:tc>
          <w:tcPr>
            <w:tcW w:w="2570" w:type="dxa"/>
            <w:tcBorders>
              <w:top w:val="single" w:color="auto" w:sz="6" w:space="0"/>
              <w:bottom w:val="single" w:color="auto" w:sz="6" w:space="0"/>
              <w:right w:val="single" w:color="auto" w:sz="6" w:space="0"/>
            </w:tcBorders>
          </w:tcPr>
          <w:p w:rsidRPr="00CD2A5C" w:rsidR="007467C0" w:rsidP="00A82B85" w:rsidRDefault="007467C0" w14:paraId="7C5B4B59" w14:textId="77777777">
            <w:pPr>
              <w:pStyle w:val="TableBody"/>
              <w:rPr>
                <w:b/>
                <w:bCs/>
              </w:rPr>
            </w:pPr>
            <w:r w:rsidRPr="00CD2A5C">
              <w:rPr>
                <w:b/>
                <w:bCs/>
              </w:rPr>
              <w:t>Funding Source</w:t>
            </w:r>
          </w:p>
        </w:tc>
        <w:tc>
          <w:tcPr>
            <w:tcW w:w="5480" w:type="dxa"/>
            <w:tcBorders>
              <w:top w:val="single" w:color="auto" w:sz="6" w:space="0"/>
              <w:left w:val="nil"/>
              <w:bottom w:val="single" w:color="auto" w:sz="6" w:space="0"/>
            </w:tcBorders>
          </w:tcPr>
          <w:p w:rsidRPr="00FB292A" w:rsidR="007467C0" w:rsidP="00A82B85" w:rsidRDefault="007467C0" w14:paraId="55669FA6" w14:textId="77777777">
            <w:pPr>
              <w:pStyle w:val="TableBody"/>
            </w:pPr>
            <w:r w:rsidRPr="00FB292A">
              <w:t>The funding Cashpoint ID for the recommendation.</w:t>
            </w:r>
          </w:p>
        </w:tc>
      </w:tr>
      <w:tr w:rsidRPr="00A875AE" w:rsidR="007467C0" w:rsidTr="006271D1" w14:paraId="7248B5C3" w14:textId="77777777">
        <w:trPr>
          <w:cantSplit/>
        </w:trPr>
        <w:tc>
          <w:tcPr>
            <w:tcW w:w="2570" w:type="dxa"/>
            <w:tcBorders>
              <w:top w:val="single" w:color="auto" w:sz="6" w:space="0"/>
              <w:bottom w:val="single" w:color="auto" w:sz="6" w:space="0"/>
              <w:right w:val="single" w:color="auto" w:sz="6" w:space="0"/>
            </w:tcBorders>
          </w:tcPr>
          <w:p w:rsidRPr="00CD2A5C" w:rsidR="007467C0" w:rsidP="00A82B85" w:rsidRDefault="007467C0" w14:paraId="0524B16D" w14:textId="77777777">
            <w:pPr>
              <w:pStyle w:val="TableBody"/>
              <w:rPr>
                <w:b/>
                <w:bCs/>
              </w:rPr>
            </w:pPr>
            <w:r w:rsidRPr="00CD2A5C">
              <w:rPr>
                <w:b/>
                <w:bCs/>
              </w:rPr>
              <w:t>Denomination</w:t>
            </w:r>
          </w:p>
        </w:tc>
        <w:tc>
          <w:tcPr>
            <w:tcW w:w="5480" w:type="dxa"/>
            <w:tcBorders>
              <w:top w:val="single" w:color="auto" w:sz="6" w:space="0"/>
              <w:left w:val="nil"/>
              <w:bottom w:val="single" w:color="auto" w:sz="6" w:space="0"/>
            </w:tcBorders>
          </w:tcPr>
          <w:p w:rsidRPr="00FB292A" w:rsidR="007467C0" w:rsidP="00A82B85" w:rsidRDefault="007467C0" w14:paraId="6BB74E6E" w14:textId="77777777">
            <w:pPr>
              <w:pStyle w:val="TableBody"/>
            </w:pPr>
            <w:r w:rsidRPr="00FB292A">
              <w:t>Denomination ID of the order</w:t>
            </w:r>
          </w:p>
        </w:tc>
      </w:tr>
      <w:tr w:rsidRPr="00A875AE" w:rsidR="007467C0" w:rsidTr="006271D1" w14:paraId="44704971" w14:textId="77777777">
        <w:trPr>
          <w:cantSplit/>
        </w:trPr>
        <w:tc>
          <w:tcPr>
            <w:tcW w:w="2570" w:type="dxa"/>
            <w:tcBorders>
              <w:top w:val="single" w:color="auto" w:sz="6" w:space="0"/>
              <w:bottom w:val="single" w:color="auto" w:sz="6" w:space="0"/>
              <w:right w:val="single" w:color="auto" w:sz="6" w:space="0"/>
            </w:tcBorders>
          </w:tcPr>
          <w:p w:rsidRPr="00CD2A5C" w:rsidR="007467C0" w:rsidP="00A82B85" w:rsidRDefault="007467C0" w14:paraId="6A71F7F1" w14:textId="77777777">
            <w:pPr>
              <w:pStyle w:val="TableBody"/>
              <w:rPr>
                <w:b/>
                <w:bCs/>
              </w:rPr>
            </w:pPr>
            <w:r w:rsidRPr="00CD2A5C">
              <w:rPr>
                <w:b/>
                <w:bCs/>
              </w:rPr>
              <w:t>Amount</w:t>
            </w:r>
          </w:p>
        </w:tc>
        <w:tc>
          <w:tcPr>
            <w:tcW w:w="5480" w:type="dxa"/>
            <w:tcBorders>
              <w:top w:val="single" w:color="auto" w:sz="6" w:space="0"/>
              <w:left w:val="nil"/>
              <w:bottom w:val="single" w:color="auto" w:sz="6" w:space="0"/>
            </w:tcBorders>
          </w:tcPr>
          <w:p w:rsidRPr="00FB292A" w:rsidR="007467C0" w:rsidP="00A82B85" w:rsidRDefault="007467C0" w14:paraId="3141CD5D" w14:textId="77777777">
            <w:pPr>
              <w:pStyle w:val="TableBody"/>
            </w:pPr>
            <w:r w:rsidRPr="00FB292A">
              <w:t>The amount of the order</w:t>
            </w:r>
          </w:p>
        </w:tc>
      </w:tr>
      <w:tr w:rsidRPr="00A875AE" w:rsidR="007467C0" w:rsidTr="006271D1" w14:paraId="766C0B2D" w14:textId="77777777">
        <w:trPr>
          <w:cantSplit/>
        </w:trPr>
        <w:tc>
          <w:tcPr>
            <w:tcW w:w="2570" w:type="dxa"/>
            <w:tcBorders>
              <w:top w:val="single" w:color="auto" w:sz="6" w:space="0"/>
              <w:bottom w:val="single" w:color="auto" w:sz="6" w:space="0"/>
              <w:right w:val="single" w:color="auto" w:sz="6" w:space="0"/>
            </w:tcBorders>
          </w:tcPr>
          <w:p w:rsidRPr="00CD2A5C" w:rsidR="007467C0" w:rsidP="00A82B85" w:rsidRDefault="007467C0" w14:paraId="22BE5A08" w14:textId="77777777">
            <w:pPr>
              <w:pStyle w:val="TableBody"/>
              <w:rPr>
                <w:b/>
                <w:bCs/>
              </w:rPr>
            </w:pPr>
            <w:r w:rsidRPr="00CD2A5C">
              <w:rPr>
                <w:b/>
                <w:bCs/>
              </w:rPr>
              <w:t>Total Amount</w:t>
            </w:r>
          </w:p>
        </w:tc>
        <w:tc>
          <w:tcPr>
            <w:tcW w:w="5480" w:type="dxa"/>
            <w:tcBorders>
              <w:top w:val="single" w:color="auto" w:sz="6" w:space="0"/>
              <w:left w:val="nil"/>
              <w:bottom w:val="single" w:color="auto" w:sz="6" w:space="0"/>
            </w:tcBorders>
          </w:tcPr>
          <w:p w:rsidRPr="00FB292A" w:rsidR="007467C0" w:rsidP="00A82B85" w:rsidRDefault="007467C0" w14:paraId="7B90A08C" w14:textId="77777777">
            <w:pPr>
              <w:pStyle w:val="TableBody"/>
            </w:pPr>
            <w:r w:rsidRPr="00FB292A">
              <w:t>A summary record is shown at the end of each Cashpoint’s recommendations to show the total amount of the orders.</w:t>
            </w:r>
          </w:p>
        </w:tc>
      </w:tr>
    </w:tbl>
    <w:p w:rsidR="007467C0" w:rsidP="007467C0" w:rsidRDefault="007467C0" w14:paraId="4F53CB90"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Pr="00FB0EA9" w:rsidR="007467C0" w:rsidP="007467C0" w:rsidRDefault="007467C0" w14:paraId="5CB521B0" w14:textId="1B0DD849">
      <w:pPr>
        <w:rPr>
          <w:color w:val="76923C"/>
        </w:rPr>
      </w:pPr>
    </w:p>
    <w:p w:rsidR="007467C0" w:rsidP="007467C0" w:rsidRDefault="007467C0" w14:paraId="6D6E8239" w14:textId="77777777">
      <w:pPr>
        <w:pStyle w:val="Heading4"/>
      </w:pPr>
      <w:bookmarkStart w:name="_Ref245722658" w:id="2256"/>
      <w:r>
        <w:t>Vault Variance</w:t>
      </w:r>
      <w:bookmarkEnd w:id="2256"/>
    </w:p>
    <w:p w:rsidR="007467C0" w:rsidP="00A82B85" w:rsidRDefault="007467C0" w14:paraId="4386A657" w14:textId="77777777">
      <w:pPr>
        <w:pStyle w:val="BodyText"/>
      </w:pPr>
      <w:r>
        <w:t>This report helps control the difference between what has been recommended and the orders that have been placed. This report will also monitor the difference between the forecast(aggregation) versus the actual data.</w:t>
      </w:r>
    </w:p>
    <w:p w:rsidR="007467C0" w:rsidP="00A82B85" w:rsidRDefault="007467C0" w14:paraId="1FA82529" w14:textId="3FAE504A">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rsidR="007467C0" w:rsidP="007467C0" w:rsidRDefault="007467C0" w14:paraId="5656B350" w14:textId="77777777">
      <w:pPr>
        <w:pStyle w:val="Caption"/>
      </w:pPr>
      <w:bookmarkStart w:name="_Toc74556747" w:id="225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25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5C5A96E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729E192"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CBF9240" w14:textId="77777777">
            <w:pPr>
              <w:pStyle w:val="TableHeader"/>
            </w:pPr>
            <w:r>
              <w:t>Description</w:t>
            </w:r>
          </w:p>
        </w:tc>
      </w:tr>
      <w:tr w:rsidRPr="00A875AE" w:rsidR="007467C0" w:rsidTr="006271D1" w14:paraId="0035AA10" w14:textId="77777777">
        <w:trPr>
          <w:cantSplit/>
          <w:trHeight w:val="135"/>
        </w:trPr>
        <w:tc>
          <w:tcPr>
            <w:tcW w:w="2570" w:type="dxa"/>
            <w:tcBorders>
              <w:top w:val="nil"/>
              <w:bottom w:val="single" w:color="auto" w:sz="6" w:space="0"/>
              <w:right w:val="single" w:color="auto" w:sz="6" w:space="0"/>
            </w:tcBorders>
          </w:tcPr>
          <w:p w:rsidRPr="00A82B85" w:rsidR="007467C0" w:rsidP="00A82B85" w:rsidRDefault="007467C0" w14:paraId="1A5B6333" w14:textId="77777777">
            <w:pPr>
              <w:pStyle w:val="TableBody"/>
              <w:rPr>
                <w:b/>
                <w:bCs/>
              </w:rPr>
            </w:pPr>
            <w:r w:rsidRPr="00A82B85">
              <w:rPr>
                <w:b/>
                <w:bCs/>
              </w:rPr>
              <w:t>Vault ID</w:t>
            </w:r>
          </w:p>
        </w:tc>
        <w:tc>
          <w:tcPr>
            <w:tcW w:w="5480" w:type="dxa"/>
            <w:tcBorders>
              <w:top w:val="nil"/>
              <w:left w:val="single" w:color="auto" w:sz="6" w:space="0"/>
              <w:bottom w:val="single" w:color="auto" w:sz="6" w:space="0"/>
            </w:tcBorders>
          </w:tcPr>
          <w:p w:rsidRPr="00FB292A" w:rsidR="007467C0" w:rsidP="00A82B85" w:rsidRDefault="007467C0" w14:paraId="3EF9621C" w14:textId="77777777">
            <w:pPr>
              <w:pStyle w:val="TableBody"/>
            </w:pPr>
            <w:r w:rsidRPr="00FB292A">
              <w:t>The unique identifier for the Cashpoint</w:t>
            </w:r>
          </w:p>
        </w:tc>
      </w:tr>
      <w:tr w:rsidRPr="00A875AE" w:rsidR="007467C0" w:rsidTr="006271D1" w14:paraId="6B7DCAFE" w14:textId="77777777">
        <w:trPr>
          <w:cantSplit/>
          <w:trHeight w:val="135"/>
        </w:trPr>
        <w:tc>
          <w:tcPr>
            <w:tcW w:w="2570" w:type="dxa"/>
            <w:tcBorders>
              <w:top w:val="nil"/>
              <w:bottom w:val="single" w:color="auto" w:sz="6" w:space="0"/>
              <w:right w:val="single" w:color="auto" w:sz="6" w:space="0"/>
            </w:tcBorders>
          </w:tcPr>
          <w:p w:rsidRPr="00A82B85" w:rsidR="007467C0" w:rsidP="00A82B85" w:rsidRDefault="007467C0" w14:paraId="25C9CBC8" w14:textId="77777777">
            <w:pPr>
              <w:pStyle w:val="TableBody"/>
              <w:rPr>
                <w:b/>
                <w:bCs/>
              </w:rPr>
            </w:pPr>
            <w:r w:rsidRPr="00A82B85">
              <w:rPr>
                <w:b/>
                <w:bCs/>
              </w:rPr>
              <w:t>Start Date</w:t>
            </w:r>
          </w:p>
        </w:tc>
        <w:tc>
          <w:tcPr>
            <w:tcW w:w="5480" w:type="dxa"/>
            <w:tcBorders>
              <w:top w:val="nil"/>
              <w:left w:val="single" w:color="auto" w:sz="6" w:space="0"/>
              <w:bottom w:val="single" w:color="auto" w:sz="6" w:space="0"/>
            </w:tcBorders>
          </w:tcPr>
          <w:p w:rsidRPr="00FB292A" w:rsidR="007467C0" w:rsidP="00A82B85" w:rsidRDefault="007467C0" w14:paraId="499B7254" w14:textId="77777777">
            <w:pPr>
              <w:pStyle w:val="TableBody"/>
            </w:pPr>
            <w:r w:rsidRPr="00FB292A">
              <w:t>Starting date of the report</w:t>
            </w:r>
          </w:p>
        </w:tc>
      </w:tr>
      <w:tr w:rsidRPr="00A875AE" w:rsidR="007467C0" w:rsidTr="006271D1" w14:paraId="5B213DAE" w14:textId="77777777">
        <w:trPr>
          <w:cantSplit/>
        </w:trPr>
        <w:tc>
          <w:tcPr>
            <w:tcW w:w="2570" w:type="dxa"/>
            <w:tcBorders>
              <w:top w:val="nil"/>
              <w:bottom w:val="single" w:color="auto" w:sz="6" w:space="0"/>
              <w:right w:val="single" w:color="auto" w:sz="6" w:space="0"/>
            </w:tcBorders>
          </w:tcPr>
          <w:p w:rsidRPr="00A82B85" w:rsidR="007467C0" w:rsidP="00A82B85" w:rsidRDefault="007467C0" w14:paraId="53E1613E" w14:textId="77777777">
            <w:pPr>
              <w:pStyle w:val="TableBody"/>
              <w:rPr>
                <w:b/>
                <w:bCs/>
              </w:rPr>
            </w:pPr>
            <w:r w:rsidRPr="00A82B85">
              <w:rPr>
                <w:b/>
                <w:bCs/>
              </w:rPr>
              <w:t>End Date</w:t>
            </w:r>
          </w:p>
        </w:tc>
        <w:tc>
          <w:tcPr>
            <w:tcW w:w="5480" w:type="dxa"/>
            <w:tcBorders>
              <w:top w:val="nil"/>
              <w:left w:val="single" w:color="auto" w:sz="6" w:space="0"/>
              <w:bottom w:val="single" w:color="auto" w:sz="6" w:space="0"/>
            </w:tcBorders>
          </w:tcPr>
          <w:p w:rsidRPr="00FB292A" w:rsidR="007467C0" w:rsidP="00A82B85" w:rsidRDefault="007467C0" w14:paraId="085C61D1" w14:textId="77777777">
            <w:pPr>
              <w:pStyle w:val="TableBody"/>
            </w:pPr>
            <w:r w:rsidRPr="00FB292A">
              <w:t>Ending date of the report</w:t>
            </w:r>
          </w:p>
        </w:tc>
      </w:tr>
      <w:tr w:rsidRPr="00A875AE" w:rsidR="007467C0" w:rsidTr="006271D1" w14:paraId="616DEAA6"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2548233D" w14:textId="77777777">
            <w:pPr>
              <w:pStyle w:val="TableBody"/>
              <w:rPr>
                <w:b/>
                <w:bCs/>
              </w:rPr>
            </w:pPr>
            <w:r w:rsidRPr="00A82B85">
              <w:rPr>
                <w:b/>
                <w:bCs/>
              </w:rPr>
              <w:t>Schedule</w:t>
            </w:r>
          </w:p>
        </w:tc>
        <w:tc>
          <w:tcPr>
            <w:tcW w:w="5480" w:type="dxa"/>
            <w:tcBorders>
              <w:top w:val="single" w:color="auto" w:sz="6" w:space="0"/>
              <w:left w:val="single" w:color="auto" w:sz="6" w:space="0"/>
              <w:bottom w:val="single" w:color="auto" w:sz="6" w:space="0"/>
            </w:tcBorders>
          </w:tcPr>
          <w:p w:rsidRPr="00FB292A" w:rsidR="007467C0" w:rsidP="00A82B85" w:rsidRDefault="007467C0" w14:paraId="5B7CABA2" w14:textId="77777777">
            <w:pPr>
              <w:pStyle w:val="TableBody"/>
            </w:pPr>
            <w:r w:rsidRPr="00FB292A">
              <w:t>The type of schedule related to the order.</w:t>
            </w:r>
          </w:p>
          <w:p w:rsidRPr="00FB292A" w:rsidR="007467C0" w:rsidP="00A82B85" w:rsidRDefault="007467C0" w14:paraId="58D142D6" w14:textId="77777777">
            <w:pPr>
              <w:pStyle w:val="TableBody"/>
            </w:pPr>
            <w:r w:rsidRPr="00FB292A">
              <w:t>The available types are:</w:t>
            </w:r>
          </w:p>
          <w:p w:rsidRPr="00FB292A" w:rsidR="007467C0" w:rsidP="008D75DC" w:rsidRDefault="007467C0" w14:paraId="6EFDF58A" w14:textId="77777777">
            <w:pPr>
              <w:pStyle w:val="TableListBullet"/>
            </w:pPr>
            <w:r w:rsidRPr="00FB292A">
              <w:t>Planned</w:t>
            </w:r>
          </w:p>
          <w:p w:rsidRPr="00FB292A" w:rsidR="007467C0" w:rsidP="008D75DC" w:rsidRDefault="007467C0" w14:paraId="1FC19B42" w14:textId="77777777">
            <w:pPr>
              <w:pStyle w:val="TableListBullet"/>
            </w:pPr>
            <w:r w:rsidRPr="00FB292A">
              <w:t>Unplanned</w:t>
            </w:r>
          </w:p>
        </w:tc>
      </w:tr>
      <w:tr w:rsidRPr="00A875AE" w:rsidR="007467C0" w:rsidTr="006271D1" w14:paraId="119AD23A"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50CFBA92" w14:textId="77777777">
            <w:pPr>
              <w:pStyle w:val="TableBody"/>
              <w:rPr>
                <w:b/>
                <w:bCs/>
              </w:rPr>
            </w:pPr>
            <w:r w:rsidRPr="00A82B85">
              <w:rPr>
                <w:b/>
                <w:bCs/>
              </w:rPr>
              <w:t>Action</w:t>
            </w:r>
          </w:p>
        </w:tc>
        <w:tc>
          <w:tcPr>
            <w:tcW w:w="5480" w:type="dxa"/>
            <w:tcBorders>
              <w:top w:val="single" w:color="auto" w:sz="6" w:space="0"/>
              <w:left w:val="single" w:color="auto" w:sz="6" w:space="0"/>
              <w:bottom w:val="single" w:color="auto" w:sz="6" w:space="0"/>
            </w:tcBorders>
          </w:tcPr>
          <w:p w:rsidRPr="00FB292A" w:rsidR="007467C0" w:rsidP="00A82B85" w:rsidRDefault="007467C0" w14:paraId="4C354BD4" w14:textId="77777777">
            <w:pPr>
              <w:pStyle w:val="TableBody"/>
            </w:pPr>
            <w:r w:rsidRPr="00FB292A">
              <w:t>The type of service that will be performed for the corresponding Cashpoint</w:t>
            </w:r>
          </w:p>
          <w:p w:rsidRPr="00FB292A" w:rsidR="007467C0" w:rsidP="00A82B85" w:rsidRDefault="007467C0" w14:paraId="33AAE739" w14:textId="77777777">
            <w:pPr>
              <w:pStyle w:val="TableBody"/>
            </w:pPr>
            <w:r w:rsidRPr="00FB292A">
              <w:t>The available actions are:</w:t>
            </w:r>
          </w:p>
          <w:p w:rsidRPr="00FB292A" w:rsidR="007467C0" w:rsidP="00A82B85" w:rsidRDefault="007467C0" w14:paraId="3E753C11" w14:textId="77777777">
            <w:pPr>
              <w:pStyle w:val="TableListBullet"/>
            </w:pPr>
            <w:r w:rsidRPr="00FB292A">
              <w:t>Delivery</w:t>
            </w:r>
          </w:p>
          <w:p w:rsidRPr="00FB292A" w:rsidR="007467C0" w:rsidP="00A82B85" w:rsidRDefault="007467C0" w14:paraId="328E2128" w14:textId="77777777">
            <w:pPr>
              <w:pStyle w:val="TableListBullet"/>
            </w:pPr>
            <w:r w:rsidRPr="00FB292A">
              <w:t>Return</w:t>
            </w:r>
          </w:p>
        </w:tc>
      </w:tr>
      <w:tr w:rsidRPr="00A875AE" w:rsidR="007467C0" w:rsidTr="006271D1" w14:paraId="6BAD7603"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7B7FB49D" w14:textId="77777777">
            <w:pPr>
              <w:pStyle w:val="TableBody"/>
              <w:rPr>
                <w:b/>
                <w:bCs/>
              </w:rPr>
            </w:pPr>
            <w:r w:rsidRPr="00A82B85">
              <w:rPr>
                <w:b/>
                <w:bCs/>
              </w:rPr>
              <w:t>Funding Source</w:t>
            </w:r>
          </w:p>
        </w:tc>
        <w:tc>
          <w:tcPr>
            <w:tcW w:w="5480" w:type="dxa"/>
            <w:tcBorders>
              <w:top w:val="single" w:color="auto" w:sz="6" w:space="0"/>
              <w:left w:val="nil"/>
              <w:bottom w:val="single" w:color="auto" w:sz="6" w:space="0"/>
            </w:tcBorders>
          </w:tcPr>
          <w:p w:rsidRPr="00FB292A" w:rsidR="007467C0" w:rsidP="008D75DC" w:rsidRDefault="007467C0" w14:paraId="6D40D80E" w14:textId="77777777">
            <w:pPr>
              <w:pStyle w:val="TableBody"/>
            </w:pPr>
            <w:r w:rsidRPr="00FB292A">
              <w:t>The Cashpoint ID of the vault that will supply the cash to the Cashpoint</w:t>
            </w:r>
          </w:p>
        </w:tc>
      </w:tr>
      <w:tr w:rsidRPr="00A875AE" w:rsidR="007467C0" w:rsidTr="006271D1" w14:paraId="7FD82212"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789544B3" w14:textId="77777777">
            <w:pPr>
              <w:pStyle w:val="TableBody"/>
              <w:rPr>
                <w:b/>
                <w:bCs/>
              </w:rPr>
            </w:pPr>
            <w:r w:rsidRPr="00A82B85">
              <w:rPr>
                <w:b/>
                <w:bCs/>
              </w:rPr>
              <w:t>Min Variance Percent</w:t>
            </w:r>
          </w:p>
        </w:tc>
        <w:tc>
          <w:tcPr>
            <w:tcW w:w="5480" w:type="dxa"/>
            <w:tcBorders>
              <w:top w:val="single" w:color="auto" w:sz="6" w:space="0"/>
              <w:left w:val="nil"/>
              <w:bottom w:val="single" w:color="auto" w:sz="6" w:space="0"/>
            </w:tcBorders>
          </w:tcPr>
          <w:p w:rsidRPr="00FB292A" w:rsidR="007467C0" w:rsidP="008D75DC" w:rsidRDefault="007467C0" w14:paraId="117991B9" w14:textId="77777777">
            <w:pPr>
              <w:pStyle w:val="TableBody"/>
            </w:pPr>
            <w:r w:rsidRPr="00FB292A">
              <w:t>Allows the report to be filtered by selecting the minimum variance percentage. Valid entries should be 0 to 100</w:t>
            </w:r>
          </w:p>
        </w:tc>
      </w:tr>
      <w:tr w:rsidRPr="00A875AE" w:rsidR="007467C0" w:rsidTr="006271D1" w14:paraId="7A1C4A77"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21A011C4" w14:textId="77777777">
            <w:pPr>
              <w:pStyle w:val="TableBody"/>
              <w:rPr>
                <w:b/>
                <w:bCs/>
              </w:rPr>
            </w:pPr>
            <w:r w:rsidRPr="00A82B85">
              <w:rPr>
                <w:b/>
                <w:bCs/>
              </w:rPr>
              <w:t>Max Variance Percent</w:t>
            </w:r>
          </w:p>
        </w:tc>
        <w:tc>
          <w:tcPr>
            <w:tcW w:w="5480" w:type="dxa"/>
            <w:tcBorders>
              <w:top w:val="single" w:color="auto" w:sz="6" w:space="0"/>
              <w:left w:val="nil"/>
              <w:bottom w:val="single" w:color="auto" w:sz="6" w:space="0"/>
            </w:tcBorders>
          </w:tcPr>
          <w:p w:rsidRPr="00FB292A" w:rsidR="007467C0" w:rsidP="008D75DC" w:rsidRDefault="007467C0" w14:paraId="14D63E2F" w14:textId="77777777">
            <w:pPr>
              <w:pStyle w:val="TableBody"/>
            </w:pPr>
            <w:r w:rsidRPr="00FB292A">
              <w:t>Allows the report to be filtered by selecting the maximum variance percent. Valid entries should be 0 to 100.</w:t>
            </w:r>
          </w:p>
        </w:tc>
      </w:tr>
      <w:tr w:rsidRPr="00A875AE" w:rsidR="007467C0" w:rsidTr="006271D1" w14:paraId="6F0F5A3E"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2A61BCAE" w14:textId="77777777">
            <w:pPr>
              <w:pStyle w:val="TableBody"/>
              <w:rPr>
                <w:b/>
                <w:bCs/>
              </w:rPr>
            </w:pPr>
            <w:r w:rsidRPr="00A82B85">
              <w:rPr>
                <w:b/>
                <w:bCs/>
              </w:rPr>
              <w:t>Denom.</w:t>
            </w:r>
          </w:p>
        </w:tc>
        <w:tc>
          <w:tcPr>
            <w:tcW w:w="5480" w:type="dxa"/>
            <w:tcBorders>
              <w:top w:val="single" w:color="auto" w:sz="6" w:space="0"/>
              <w:left w:val="nil"/>
              <w:bottom w:val="single" w:color="auto" w:sz="6" w:space="0"/>
            </w:tcBorders>
          </w:tcPr>
          <w:p w:rsidRPr="00FB292A" w:rsidR="007467C0" w:rsidP="008D75DC" w:rsidRDefault="007467C0" w14:paraId="02902606" w14:textId="77777777">
            <w:pPr>
              <w:pStyle w:val="TableBody"/>
            </w:pPr>
            <w:r w:rsidRPr="00FB292A">
              <w:t>Represents the vault-denomination value.</w:t>
            </w:r>
          </w:p>
        </w:tc>
      </w:tr>
      <w:tr w:rsidRPr="00A875AE" w:rsidR="007467C0" w:rsidTr="006271D1" w14:paraId="0F03E5E3"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3B05E0DB" w14:textId="77777777">
            <w:pPr>
              <w:pStyle w:val="TableBody"/>
              <w:rPr>
                <w:b/>
                <w:bCs/>
              </w:rPr>
            </w:pPr>
            <w:r w:rsidRPr="00A82B85">
              <w:rPr>
                <w:b/>
                <w:bCs/>
              </w:rPr>
              <w:t>Date</w:t>
            </w:r>
          </w:p>
        </w:tc>
        <w:tc>
          <w:tcPr>
            <w:tcW w:w="5480" w:type="dxa"/>
            <w:tcBorders>
              <w:top w:val="single" w:color="auto" w:sz="6" w:space="0"/>
              <w:left w:val="nil"/>
              <w:bottom w:val="single" w:color="auto" w:sz="6" w:space="0"/>
            </w:tcBorders>
          </w:tcPr>
          <w:p w:rsidRPr="00FB292A" w:rsidR="007467C0" w:rsidP="008D75DC" w:rsidRDefault="007467C0" w14:paraId="6B90045A" w14:textId="77777777">
            <w:pPr>
              <w:pStyle w:val="TableBody"/>
            </w:pPr>
            <w:r w:rsidRPr="00FB292A">
              <w:t>Date when the recommendations were placed.</w:t>
            </w:r>
          </w:p>
        </w:tc>
      </w:tr>
      <w:tr w:rsidRPr="00A875AE" w:rsidR="007467C0" w:rsidTr="006271D1" w14:paraId="2634924A"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2396EC3D" w14:textId="77777777">
            <w:pPr>
              <w:pStyle w:val="TableBody"/>
              <w:rPr>
                <w:b/>
                <w:bCs/>
              </w:rPr>
            </w:pPr>
            <w:r w:rsidRPr="00A82B85">
              <w:rPr>
                <w:b/>
                <w:bCs/>
              </w:rPr>
              <w:t>Recommended Order</w:t>
            </w:r>
          </w:p>
        </w:tc>
        <w:tc>
          <w:tcPr>
            <w:tcW w:w="5480" w:type="dxa"/>
            <w:tcBorders>
              <w:top w:val="single" w:color="auto" w:sz="6" w:space="0"/>
              <w:left w:val="nil"/>
              <w:bottom w:val="single" w:color="auto" w:sz="6" w:space="0"/>
            </w:tcBorders>
          </w:tcPr>
          <w:p w:rsidRPr="00FB292A" w:rsidR="007467C0" w:rsidP="008D75DC" w:rsidRDefault="007467C0" w14:paraId="6FF1B188" w14:textId="77777777">
            <w:pPr>
              <w:pStyle w:val="TableBody"/>
            </w:pPr>
            <w:r w:rsidRPr="00FB292A">
              <w:t xml:space="preserve">Recommendation generated by OptiVault. </w:t>
            </w:r>
          </w:p>
        </w:tc>
      </w:tr>
      <w:tr w:rsidRPr="00A875AE" w:rsidR="007467C0" w:rsidTr="006271D1" w14:paraId="07CA81E5"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49DCD94E" w14:textId="77777777">
            <w:pPr>
              <w:pStyle w:val="TableBody"/>
              <w:rPr>
                <w:b/>
                <w:bCs/>
              </w:rPr>
            </w:pPr>
            <w:r w:rsidRPr="00A82B85">
              <w:rPr>
                <w:b/>
                <w:bCs/>
              </w:rPr>
              <w:t xml:space="preserve">Ordered </w:t>
            </w:r>
          </w:p>
        </w:tc>
        <w:tc>
          <w:tcPr>
            <w:tcW w:w="5480" w:type="dxa"/>
            <w:tcBorders>
              <w:top w:val="single" w:color="auto" w:sz="6" w:space="0"/>
              <w:left w:val="nil"/>
              <w:bottom w:val="single" w:color="auto" w:sz="6" w:space="0"/>
            </w:tcBorders>
          </w:tcPr>
          <w:p w:rsidRPr="00FB292A" w:rsidR="007467C0" w:rsidP="008D75DC" w:rsidRDefault="007467C0" w14:paraId="3889568F" w14:textId="77777777">
            <w:pPr>
              <w:pStyle w:val="TableBody"/>
            </w:pPr>
            <w:r w:rsidRPr="00FB292A">
              <w:t xml:space="preserve">Actual order committed by the user. </w:t>
            </w:r>
          </w:p>
        </w:tc>
      </w:tr>
      <w:tr w:rsidRPr="00A875AE" w:rsidR="007467C0" w:rsidTr="006271D1" w14:paraId="47A55E14"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7EE5EEC7" w14:textId="77777777">
            <w:pPr>
              <w:pStyle w:val="TableBody"/>
              <w:rPr>
                <w:b/>
                <w:bCs/>
              </w:rPr>
            </w:pPr>
            <w:r w:rsidRPr="00A82B85">
              <w:rPr>
                <w:b/>
                <w:bCs/>
              </w:rPr>
              <w:t>History</w:t>
            </w:r>
          </w:p>
        </w:tc>
        <w:tc>
          <w:tcPr>
            <w:tcW w:w="5480" w:type="dxa"/>
            <w:tcBorders>
              <w:top w:val="single" w:color="auto" w:sz="6" w:space="0"/>
              <w:left w:val="nil"/>
              <w:bottom w:val="single" w:color="auto" w:sz="6" w:space="0"/>
            </w:tcBorders>
          </w:tcPr>
          <w:p w:rsidRPr="00FB292A" w:rsidR="007467C0" w:rsidP="008D75DC" w:rsidRDefault="007467C0" w14:paraId="56063829" w14:textId="77777777">
            <w:pPr>
              <w:pStyle w:val="TableBody"/>
            </w:pPr>
            <w:r w:rsidRPr="00FB292A">
              <w:t xml:space="preserve">The historical order committed by the user.  This number is directly taken from the Vault History Report. </w:t>
            </w:r>
          </w:p>
        </w:tc>
      </w:tr>
      <w:tr w:rsidRPr="00A875AE" w:rsidR="007467C0" w:rsidTr="006271D1" w14:paraId="78558124"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2E16EF4C" w14:textId="77777777">
            <w:pPr>
              <w:pStyle w:val="TableBody"/>
              <w:rPr>
                <w:b/>
                <w:bCs/>
              </w:rPr>
            </w:pPr>
            <w:r w:rsidRPr="00A82B85">
              <w:rPr>
                <w:b/>
                <w:bCs/>
              </w:rPr>
              <w:t>Difference</w:t>
            </w:r>
          </w:p>
        </w:tc>
        <w:tc>
          <w:tcPr>
            <w:tcW w:w="5480" w:type="dxa"/>
            <w:tcBorders>
              <w:top w:val="single" w:color="auto" w:sz="6" w:space="0"/>
              <w:left w:val="nil"/>
              <w:bottom w:val="single" w:color="auto" w:sz="6" w:space="0"/>
            </w:tcBorders>
          </w:tcPr>
          <w:p w:rsidRPr="00FB292A" w:rsidR="007467C0" w:rsidP="008D75DC" w:rsidRDefault="007467C0" w14:paraId="40E6FBC5" w14:textId="77777777">
            <w:pPr>
              <w:pStyle w:val="TableBody"/>
            </w:pPr>
            <w:r w:rsidRPr="00FB292A">
              <w:t xml:space="preserve">Variation between the recommended order vs. the actual order. The calculation is:  [(Recommended Order - Actual Order)]/[Recommended Order].  </w:t>
            </w:r>
          </w:p>
        </w:tc>
      </w:tr>
      <w:tr w:rsidRPr="00A875AE" w:rsidR="007467C0" w:rsidTr="006271D1" w14:paraId="7F11AF9C"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03483459" w14:textId="77777777">
            <w:pPr>
              <w:pStyle w:val="TableBody"/>
              <w:rPr>
                <w:b/>
                <w:bCs/>
              </w:rPr>
            </w:pPr>
            <w:r w:rsidRPr="00A82B85">
              <w:rPr>
                <w:b/>
                <w:bCs/>
              </w:rPr>
              <w:t>Diff. Percentage</w:t>
            </w:r>
          </w:p>
        </w:tc>
        <w:tc>
          <w:tcPr>
            <w:tcW w:w="5480" w:type="dxa"/>
            <w:tcBorders>
              <w:top w:val="single" w:color="auto" w:sz="6" w:space="0"/>
              <w:left w:val="nil"/>
              <w:bottom w:val="single" w:color="auto" w:sz="6" w:space="0"/>
            </w:tcBorders>
          </w:tcPr>
          <w:p w:rsidRPr="00FB292A" w:rsidR="007467C0" w:rsidP="008D75DC" w:rsidRDefault="007467C0" w14:paraId="040CEDF6" w14:textId="77777777">
            <w:pPr>
              <w:pStyle w:val="TableBody"/>
            </w:pPr>
            <w:r w:rsidRPr="00FB292A">
              <w:t>% Representation of the difference between recommendations and Actual Orders.</w:t>
            </w:r>
          </w:p>
        </w:tc>
      </w:tr>
      <w:tr w:rsidRPr="00A875AE" w:rsidR="007467C0" w:rsidTr="006271D1" w14:paraId="69DF476B"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648B022D" w14:textId="77777777">
            <w:pPr>
              <w:pStyle w:val="TableBody"/>
              <w:rPr>
                <w:b/>
                <w:bCs/>
              </w:rPr>
            </w:pPr>
            <w:r w:rsidRPr="00A82B85">
              <w:rPr>
                <w:b/>
                <w:bCs/>
              </w:rPr>
              <w:t>Forecast Demand</w:t>
            </w:r>
          </w:p>
        </w:tc>
        <w:tc>
          <w:tcPr>
            <w:tcW w:w="5480" w:type="dxa"/>
            <w:tcBorders>
              <w:top w:val="single" w:color="auto" w:sz="6" w:space="0"/>
              <w:left w:val="nil"/>
              <w:bottom w:val="single" w:color="auto" w:sz="6" w:space="0"/>
            </w:tcBorders>
          </w:tcPr>
          <w:p w:rsidRPr="00FB292A" w:rsidR="007467C0" w:rsidP="008D75DC" w:rsidRDefault="007467C0" w14:paraId="43DF557C" w14:textId="77777777">
            <w:pPr>
              <w:pStyle w:val="TableBody"/>
            </w:pPr>
            <w:r w:rsidRPr="00FB292A">
              <w:t xml:space="preserve">Predicted demand. Demand = Deposits (aggregated Returns) – Withdrawals (aggregated Deliveries) </w:t>
            </w:r>
          </w:p>
        </w:tc>
      </w:tr>
      <w:tr w:rsidRPr="00A875AE" w:rsidR="007467C0" w:rsidTr="006271D1" w14:paraId="655CBC1F" w14:textId="77777777">
        <w:trPr>
          <w:cantSplit/>
        </w:trPr>
        <w:tc>
          <w:tcPr>
            <w:tcW w:w="2570" w:type="dxa"/>
            <w:tcBorders>
              <w:top w:val="single" w:color="auto" w:sz="6" w:space="0"/>
              <w:bottom w:val="single" w:color="auto" w:sz="6" w:space="0"/>
              <w:right w:val="single" w:color="auto" w:sz="6" w:space="0"/>
            </w:tcBorders>
          </w:tcPr>
          <w:p w:rsidRPr="00A82B85" w:rsidR="007467C0" w:rsidP="00A82B85" w:rsidRDefault="007467C0" w14:paraId="35C3B7C0" w14:textId="77777777">
            <w:pPr>
              <w:pStyle w:val="TableBody"/>
              <w:rPr>
                <w:b/>
                <w:bCs/>
              </w:rPr>
            </w:pPr>
            <w:r w:rsidRPr="00A82B85">
              <w:rPr>
                <w:b/>
                <w:bCs/>
              </w:rPr>
              <w:t>Actual Demand</w:t>
            </w:r>
          </w:p>
        </w:tc>
        <w:tc>
          <w:tcPr>
            <w:tcW w:w="5480" w:type="dxa"/>
            <w:tcBorders>
              <w:top w:val="single" w:color="auto" w:sz="6" w:space="0"/>
              <w:left w:val="nil"/>
              <w:bottom w:val="single" w:color="auto" w:sz="6" w:space="0"/>
            </w:tcBorders>
          </w:tcPr>
          <w:p w:rsidRPr="00FB292A" w:rsidR="007467C0" w:rsidP="008D75DC" w:rsidRDefault="007467C0" w14:paraId="306D1F76" w14:textId="77777777">
            <w:pPr>
              <w:pStyle w:val="TableBody"/>
            </w:pPr>
            <w:r w:rsidRPr="00FB292A">
              <w:t>Actual demand. Demand = Deposits (Actual aggregated Returns) – Withdrawals (Actual aggregated Deliveries)</w:t>
            </w:r>
          </w:p>
        </w:tc>
      </w:tr>
      <w:tr w:rsidRPr="00A875AE" w:rsidR="007467C0" w:rsidTr="006271D1" w14:paraId="045073F7" w14:textId="77777777">
        <w:trPr>
          <w:cantSplit/>
        </w:trPr>
        <w:tc>
          <w:tcPr>
            <w:tcW w:w="2570" w:type="dxa"/>
            <w:tcBorders>
              <w:top w:val="single" w:color="auto" w:sz="6" w:space="0"/>
              <w:bottom w:val="single" w:color="auto" w:sz="6" w:space="0"/>
              <w:right w:val="single" w:color="auto" w:sz="6" w:space="0"/>
            </w:tcBorders>
          </w:tcPr>
          <w:p w:rsidRPr="008D75DC" w:rsidR="007467C0" w:rsidP="008D75DC" w:rsidRDefault="007467C0" w14:paraId="31A9CB54" w14:textId="77777777">
            <w:pPr>
              <w:pStyle w:val="TableBody"/>
              <w:rPr>
                <w:b/>
                <w:bCs/>
              </w:rPr>
            </w:pPr>
            <w:r w:rsidRPr="008D75DC">
              <w:rPr>
                <w:b/>
                <w:bCs/>
              </w:rPr>
              <w:t>Difference</w:t>
            </w:r>
          </w:p>
        </w:tc>
        <w:tc>
          <w:tcPr>
            <w:tcW w:w="5480" w:type="dxa"/>
            <w:tcBorders>
              <w:top w:val="single" w:color="auto" w:sz="6" w:space="0"/>
              <w:left w:val="nil"/>
              <w:bottom w:val="single" w:color="auto" w:sz="6" w:space="0"/>
            </w:tcBorders>
          </w:tcPr>
          <w:p w:rsidRPr="00FB292A" w:rsidR="007467C0" w:rsidP="008D75DC" w:rsidRDefault="007467C0" w14:paraId="59EA15BA" w14:textId="77777777">
            <w:pPr>
              <w:pStyle w:val="TableBody"/>
            </w:pPr>
            <w:r w:rsidRPr="00FB292A">
              <w:t xml:space="preserve">Variation between the Forecasted Demand Vs the Actual Net Demand. The calculation is: [(Recommended Order - Actual Order)]/[Recommended Order].  </w:t>
            </w:r>
          </w:p>
        </w:tc>
      </w:tr>
      <w:tr w:rsidRPr="00A875AE" w:rsidR="007467C0" w:rsidTr="006271D1" w14:paraId="0792DCCC" w14:textId="77777777">
        <w:trPr>
          <w:cantSplit/>
        </w:trPr>
        <w:tc>
          <w:tcPr>
            <w:tcW w:w="2570" w:type="dxa"/>
            <w:tcBorders>
              <w:top w:val="single" w:color="auto" w:sz="6" w:space="0"/>
              <w:bottom w:val="single" w:color="auto" w:sz="6" w:space="0"/>
              <w:right w:val="single" w:color="auto" w:sz="6" w:space="0"/>
            </w:tcBorders>
          </w:tcPr>
          <w:p w:rsidRPr="008D75DC" w:rsidR="007467C0" w:rsidP="008D75DC" w:rsidRDefault="007467C0" w14:paraId="1D7D73B8" w14:textId="77777777">
            <w:pPr>
              <w:pStyle w:val="TableBody"/>
              <w:rPr>
                <w:b/>
                <w:bCs/>
              </w:rPr>
            </w:pPr>
            <w:r w:rsidRPr="008D75DC">
              <w:rPr>
                <w:b/>
                <w:bCs/>
              </w:rPr>
              <w:t>Diff. Percentage</w:t>
            </w:r>
          </w:p>
        </w:tc>
        <w:tc>
          <w:tcPr>
            <w:tcW w:w="5480" w:type="dxa"/>
            <w:tcBorders>
              <w:top w:val="single" w:color="auto" w:sz="6" w:space="0"/>
              <w:left w:val="nil"/>
              <w:bottom w:val="single" w:color="auto" w:sz="6" w:space="0"/>
            </w:tcBorders>
          </w:tcPr>
          <w:p w:rsidRPr="00FB292A" w:rsidR="007467C0" w:rsidP="008D75DC" w:rsidRDefault="007467C0" w14:paraId="70CD1B07" w14:textId="77777777">
            <w:pPr>
              <w:pStyle w:val="TableBody"/>
            </w:pPr>
            <w:r w:rsidRPr="00FB292A">
              <w:t>Variation, in percentages, between the Forecasted Demand Vs the Actual Net Demand.</w:t>
            </w:r>
          </w:p>
        </w:tc>
      </w:tr>
    </w:tbl>
    <w:p w:rsidR="007467C0" w:rsidP="007467C0" w:rsidRDefault="007467C0" w14:paraId="6ABCC32D"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467C0" w:rsidP="007467C0" w:rsidRDefault="007467C0" w14:paraId="66988B0F" w14:textId="77777777"/>
    <w:p w:rsidR="007467C0" w:rsidP="007467C0" w:rsidRDefault="007467C0" w14:paraId="051BA601" w14:textId="77777777">
      <w:pPr>
        <w:pStyle w:val="Heading4"/>
      </w:pPr>
      <w:bookmarkStart w:name="_Ref245722668" w:id="2258"/>
      <w:r>
        <w:t>Custodial Inventory (CI) Position (History)</w:t>
      </w:r>
      <w:bookmarkEnd w:id="2258"/>
    </w:p>
    <w:p w:rsidRPr="00AE4365" w:rsidR="007467C0" w:rsidP="00FB5B80" w:rsidRDefault="007467C0" w14:paraId="10BC28E4" w14:textId="77777777">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rsidR="007467C0" w:rsidP="007467C0" w:rsidRDefault="007467C0" w14:paraId="573C5A27" w14:textId="77777777">
      <w:pPr>
        <w:pStyle w:val="Caption"/>
      </w:pPr>
      <w:bookmarkStart w:name="_Toc74556748" w:id="2259"/>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25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298863BD"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15B5DA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69241D64" w14:textId="77777777">
            <w:pPr>
              <w:pStyle w:val="TableHeader"/>
            </w:pPr>
            <w:r>
              <w:t>Description</w:t>
            </w:r>
          </w:p>
        </w:tc>
      </w:tr>
      <w:tr w:rsidRPr="00A875AE" w:rsidR="007467C0" w:rsidTr="79D9DC4C" w14:paraId="6DD0CBF5" w14:textId="77777777">
        <w:trPr>
          <w:cantSplit/>
          <w:trHeight w:val="135"/>
        </w:trPr>
        <w:tc>
          <w:tcPr>
            <w:tcW w:w="2570" w:type="dxa"/>
            <w:tcBorders>
              <w:top w:val="nil"/>
              <w:bottom w:val="single" w:color="auto" w:sz="6" w:space="0"/>
              <w:right w:val="single" w:color="auto" w:sz="6" w:space="0"/>
            </w:tcBorders>
          </w:tcPr>
          <w:p w:rsidRPr="00CD2A5C" w:rsidR="007467C0" w:rsidP="00FB5B80" w:rsidRDefault="007467C0" w14:paraId="70671E67" w14:textId="77777777">
            <w:pPr>
              <w:pStyle w:val="TableBody"/>
              <w:rPr>
                <w:b/>
                <w:bCs/>
              </w:rPr>
            </w:pPr>
            <w:r w:rsidRPr="00CD2A5C">
              <w:rPr>
                <w:b/>
                <w:bCs/>
              </w:rPr>
              <w:t>Vault ID</w:t>
            </w:r>
          </w:p>
        </w:tc>
        <w:tc>
          <w:tcPr>
            <w:tcW w:w="5480" w:type="dxa"/>
            <w:tcBorders>
              <w:top w:val="nil"/>
              <w:left w:val="single" w:color="auto" w:sz="6" w:space="0"/>
              <w:bottom w:val="single" w:color="auto" w:sz="6" w:space="0"/>
            </w:tcBorders>
          </w:tcPr>
          <w:p w:rsidRPr="00FB292A" w:rsidR="007467C0" w:rsidP="00FB5B80" w:rsidRDefault="007467C0" w14:paraId="3F063FF7" w14:textId="77777777">
            <w:pPr>
              <w:pStyle w:val="TableBody"/>
            </w:pPr>
            <w:r w:rsidRPr="00FB292A">
              <w:t>The unique identifier for the Cashpoint</w:t>
            </w:r>
          </w:p>
        </w:tc>
      </w:tr>
      <w:tr w:rsidRPr="00A875AE" w:rsidR="007467C0" w:rsidTr="79D9DC4C" w14:paraId="175E6D17" w14:textId="77777777">
        <w:trPr>
          <w:cantSplit/>
          <w:trHeight w:val="135"/>
        </w:trPr>
        <w:tc>
          <w:tcPr>
            <w:tcW w:w="2570" w:type="dxa"/>
            <w:tcBorders>
              <w:top w:val="nil"/>
              <w:bottom w:val="single" w:color="auto" w:sz="6" w:space="0"/>
              <w:right w:val="single" w:color="auto" w:sz="6" w:space="0"/>
            </w:tcBorders>
          </w:tcPr>
          <w:p w:rsidRPr="00CD2A5C" w:rsidR="007467C0" w:rsidP="00FB5B80" w:rsidRDefault="007467C0" w14:paraId="7E2D5F0D" w14:textId="77777777">
            <w:pPr>
              <w:pStyle w:val="TableBody"/>
              <w:rPr>
                <w:b/>
                <w:bCs/>
              </w:rPr>
            </w:pPr>
            <w:r w:rsidRPr="00CD2A5C">
              <w:rPr>
                <w:b/>
                <w:bCs/>
              </w:rPr>
              <w:t>Report Date</w:t>
            </w:r>
          </w:p>
        </w:tc>
        <w:tc>
          <w:tcPr>
            <w:tcW w:w="5480" w:type="dxa"/>
            <w:tcBorders>
              <w:top w:val="nil"/>
              <w:left w:val="single" w:color="auto" w:sz="6" w:space="0"/>
              <w:bottom w:val="single" w:color="auto" w:sz="6" w:space="0"/>
            </w:tcBorders>
          </w:tcPr>
          <w:p w:rsidRPr="00FB292A" w:rsidR="007467C0" w:rsidP="00FB5B80" w:rsidRDefault="007467C0" w14:paraId="2DA4690A" w14:textId="77777777">
            <w:pPr>
              <w:pStyle w:val="TableBody"/>
            </w:pPr>
            <w:r w:rsidRPr="00FB292A">
              <w:t>The date for which the report will be ran</w:t>
            </w:r>
          </w:p>
        </w:tc>
      </w:tr>
      <w:tr w:rsidRPr="00A875AE" w:rsidR="007467C0" w:rsidTr="79D9DC4C" w14:paraId="0A668CED" w14:textId="77777777">
        <w:trPr>
          <w:cantSplit/>
        </w:trPr>
        <w:tc>
          <w:tcPr>
            <w:tcW w:w="2570" w:type="dxa"/>
            <w:tcBorders>
              <w:top w:val="nil"/>
              <w:bottom w:val="single" w:color="auto" w:sz="6" w:space="0"/>
              <w:right w:val="single" w:color="auto" w:sz="6" w:space="0"/>
            </w:tcBorders>
          </w:tcPr>
          <w:p w:rsidRPr="00CD2A5C" w:rsidR="007467C0" w:rsidP="00FB5B80" w:rsidRDefault="007467C0" w14:paraId="1C8BD7A3" w14:textId="77777777">
            <w:pPr>
              <w:pStyle w:val="TableBody"/>
              <w:rPr>
                <w:b/>
                <w:bCs/>
              </w:rPr>
            </w:pPr>
            <w:r w:rsidRPr="00CD2A5C">
              <w:rPr>
                <w:b/>
                <w:bCs/>
              </w:rPr>
              <w:t>Denominations</w:t>
            </w:r>
          </w:p>
        </w:tc>
        <w:tc>
          <w:tcPr>
            <w:tcW w:w="5480" w:type="dxa"/>
            <w:tcBorders>
              <w:top w:val="nil"/>
              <w:left w:val="single" w:color="auto" w:sz="6" w:space="0"/>
              <w:bottom w:val="single" w:color="auto" w:sz="6" w:space="0"/>
            </w:tcBorders>
          </w:tcPr>
          <w:p w:rsidRPr="00FB292A" w:rsidR="007467C0" w:rsidP="00FB5B80" w:rsidRDefault="007467C0" w14:paraId="3BDC383F" w14:textId="77777777">
            <w:pPr>
              <w:pStyle w:val="TableBody"/>
            </w:pPr>
            <w:r w:rsidRPr="00FB292A">
              <w:t>The denominations for which balances will be reported</w:t>
            </w:r>
          </w:p>
        </w:tc>
      </w:tr>
    </w:tbl>
    <w:p w:rsidR="79D9DC4C" w:rsidRDefault="79D9DC4C" w14:paraId="2379606D" w14:textId="1AE86DD7"/>
    <w:p w:rsidR="007467C0" w:rsidP="007467C0" w:rsidRDefault="007467C0" w14:paraId="774944BA"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467C0" w:rsidP="007467C0" w:rsidRDefault="007467C0" w14:paraId="50DE8E3A" w14:textId="1DAD8A95"/>
    <w:p w:rsidR="007467C0" w:rsidP="007467C0" w:rsidRDefault="007467C0" w14:paraId="6612054B" w14:textId="77777777">
      <w:pPr>
        <w:pStyle w:val="Heading4"/>
      </w:pPr>
      <w:bookmarkStart w:name="_Ref245722734" w:id="2260"/>
      <w:r>
        <w:t>Provisional Credit Report</w:t>
      </w:r>
      <w:bookmarkEnd w:id="2260"/>
    </w:p>
    <w:p w:rsidRPr="00903325" w:rsidR="007467C0" w:rsidP="00AD0B13" w:rsidRDefault="007467C0" w14:paraId="5C62095A" w14:textId="77777777">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rsidR="007467C0" w:rsidP="007467C0" w:rsidRDefault="007467C0" w14:paraId="380DAC3F" w14:textId="77777777">
      <w:pPr>
        <w:pStyle w:val="Caption"/>
      </w:pPr>
      <w:bookmarkStart w:name="_Toc74556749" w:id="2261"/>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261"/>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0D592A7F"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F95AB99"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2BE50E0F" w14:textId="77777777">
            <w:pPr>
              <w:pStyle w:val="TableHeader"/>
            </w:pPr>
            <w:r>
              <w:t>Description</w:t>
            </w:r>
          </w:p>
        </w:tc>
      </w:tr>
      <w:tr w:rsidRPr="00A875AE" w:rsidR="007467C0" w:rsidTr="79D9DC4C" w14:paraId="64C6EB11" w14:textId="77777777">
        <w:trPr>
          <w:cantSplit/>
          <w:trHeight w:val="135"/>
        </w:trPr>
        <w:tc>
          <w:tcPr>
            <w:tcW w:w="2570" w:type="dxa"/>
            <w:tcBorders>
              <w:top w:val="nil"/>
              <w:bottom w:val="single" w:color="auto" w:sz="6" w:space="0"/>
              <w:right w:val="single" w:color="auto" w:sz="6" w:space="0"/>
            </w:tcBorders>
          </w:tcPr>
          <w:p w:rsidRPr="00CD2A5C" w:rsidR="007467C0" w:rsidP="00AD0B13" w:rsidRDefault="007467C0" w14:paraId="30C003D5" w14:textId="77777777">
            <w:pPr>
              <w:pStyle w:val="TableBody"/>
              <w:rPr>
                <w:b/>
                <w:bCs/>
              </w:rPr>
            </w:pPr>
            <w:r w:rsidRPr="00CD2A5C">
              <w:rPr>
                <w:b/>
                <w:bCs/>
              </w:rPr>
              <w:t>Vault ID</w:t>
            </w:r>
          </w:p>
        </w:tc>
        <w:tc>
          <w:tcPr>
            <w:tcW w:w="5480" w:type="dxa"/>
            <w:tcBorders>
              <w:top w:val="nil"/>
              <w:left w:val="single" w:color="auto" w:sz="6" w:space="0"/>
              <w:bottom w:val="single" w:color="auto" w:sz="6" w:space="0"/>
            </w:tcBorders>
          </w:tcPr>
          <w:p w:rsidRPr="00FB292A" w:rsidR="007467C0" w:rsidP="00AD0B13" w:rsidRDefault="007467C0" w14:paraId="515FD6F9" w14:textId="77777777">
            <w:pPr>
              <w:pStyle w:val="TableBody"/>
            </w:pPr>
            <w:r w:rsidRPr="00FB292A">
              <w:t>The unique identifier for the Cashpoint</w:t>
            </w:r>
          </w:p>
        </w:tc>
      </w:tr>
      <w:tr w:rsidRPr="00A875AE" w:rsidR="007467C0" w:rsidTr="79D9DC4C" w14:paraId="3436BC97" w14:textId="77777777">
        <w:trPr>
          <w:cantSplit/>
          <w:trHeight w:val="135"/>
        </w:trPr>
        <w:tc>
          <w:tcPr>
            <w:tcW w:w="2570" w:type="dxa"/>
            <w:tcBorders>
              <w:top w:val="nil"/>
              <w:bottom w:val="single" w:color="auto" w:sz="6" w:space="0"/>
              <w:right w:val="single" w:color="auto" w:sz="6" w:space="0"/>
            </w:tcBorders>
          </w:tcPr>
          <w:p w:rsidRPr="00CD2A5C" w:rsidR="007467C0" w:rsidP="00AD0B13" w:rsidRDefault="007467C0" w14:paraId="3E34D87F" w14:textId="77777777">
            <w:pPr>
              <w:pStyle w:val="TableBody"/>
              <w:rPr>
                <w:b/>
                <w:bCs/>
              </w:rPr>
            </w:pPr>
            <w:r w:rsidRPr="00CD2A5C">
              <w:rPr>
                <w:b/>
                <w:bCs/>
              </w:rPr>
              <w:t>Start Date</w:t>
            </w:r>
          </w:p>
        </w:tc>
        <w:tc>
          <w:tcPr>
            <w:tcW w:w="5480" w:type="dxa"/>
            <w:tcBorders>
              <w:top w:val="nil"/>
              <w:left w:val="single" w:color="auto" w:sz="6" w:space="0"/>
              <w:bottom w:val="single" w:color="auto" w:sz="6" w:space="0"/>
            </w:tcBorders>
          </w:tcPr>
          <w:p w:rsidRPr="00FB292A" w:rsidR="007467C0" w:rsidP="00AD0B13" w:rsidRDefault="007467C0" w14:paraId="0C625A81" w14:textId="77777777">
            <w:pPr>
              <w:pStyle w:val="TableBody"/>
            </w:pPr>
            <w:r w:rsidRPr="00FB292A">
              <w:t>The starting date of the report</w:t>
            </w:r>
          </w:p>
        </w:tc>
      </w:tr>
      <w:tr w:rsidRPr="00A875AE" w:rsidR="007467C0" w:rsidTr="79D9DC4C" w14:paraId="29793D62" w14:textId="77777777">
        <w:trPr>
          <w:cantSplit/>
        </w:trPr>
        <w:tc>
          <w:tcPr>
            <w:tcW w:w="2570" w:type="dxa"/>
            <w:tcBorders>
              <w:top w:val="nil"/>
              <w:bottom w:val="single" w:color="auto" w:sz="6" w:space="0"/>
              <w:right w:val="single" w:color="auto" w:sz="6" w:space="0"/>
            </w:tcBorders>
          </w:tcPr>
          <w:p w:rsidRPr="00CD2A5C" w:rsidR="007467C0" w:rsidP="00AD0B13" w:rsidRDefault="007467C0" w14:paraId="32EDA966" w14:textId="77777777">
            <w:pPr>
              <w:pStyle w:val="TableBody"/>
              <w:rPr>
                <w:b/>
                <w:bCs/>
              </w:rPr>
            </w:pPr>
            <w:r w:rsidRPr="00CD2A5C">
              <w:rPr>
                <w:b/>
                <w:bCs/>
              </w:rPr>
              <w:t>End Date</w:t>
            </w:r>
          </w:p>
        </w:tc>
        <w:tc>
          <w:tcPr>
            <w:tcW w:w="5480" w:type="dxa"/>
            <w:tcBorders>
              <w:top w:val="nil"/>
              <w:left w:val="single" w:color="auto" w:sz="6" w:space="0"/>
              <w:bottom w:val="single" w:color="auto" w:sz="6" w:space="0"/>
            </w:tcBorders>
          </w:tcPr>
          <w:p w:rsidRPr="00FB292A" w:rsidR="007467C0" w:rsidP="00AD0B13" w:rsidRDefault="007467C0" w14:paraId="62887EE7" w14:textId="77777777">
            <w:pPr>
              <w:pStyle w:val="TableBody"/>
            </w:pPr>
            <w:r w:rsidRPr="00FB292A">
              <w:t>The ending date of the report</w:t>
            </w:r>
          </w:p>
        </w:tc>
      </w:tr>
      <w:tr w:rsidRPr="00A875AE" w:rsidR="007467C0" w:rsidTr="79D9DC4C" w14:paraId="4C336F60"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2B34ADCC" w14:textId="77777777">
            <w:pPr>
              <w:pStyle w:val="TableBody"/>
              <w:rPr>
                <w:b/>
                <w:bCs/>
              </w:rPr>
            </w:pPr>
            <w:r w:rsidRPr="00CD2A5C">
              <w:rPr>
                <w:b/>
                <w:bCs/>
              </w:rPr>
              <w:t>Date</w:t>
            </w:r>
          </w:p>
        </w:tc>
        <w:tc>
          <w:tcPr>
            <w:tcW w:w="5480" w:type="dxa"/>
            <w:tcBorders>
              <w:top w:val="single" w:color="auto" w:sz="6" w:space="0"/>
              <w:left w:val="single" w:color="auto" w:sz="6" w:space="0"/>
              <w:bottom w:val="single" w:color="auto" w:sz="6" w:space="0"/>
            </w:tcBorders>
          </w:tcPr>
          <w:p w:rsidRPr="00FB292A" w:rsidR="007467C0" w:rsidP="00AD0B13" w:rsidRDefault="007467C0" w14:paraId="1EFC32BE" w14:textId="77777777">
            <w:pPr>
              <w:pStyle w:val="TableBody"/>
            </w:pPr>
            <w:r w:rsidRPr="00FB292A">
              <w:t>Date of the Provisional Credit entry</w:t>
            </w:r>
          </w:p>
        </w:tc>
      </w:tr>
      <w:tr w:rsidRPr="00A875AE" w:rsidR="007467C0" w:rsidTr="79D9DC4C" w14:paraId="0139EF7F"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6C44933C" w14:textId="77777777">
            <w:pPr>
              <w:pStyle w:val="TableBody"/>
              <w:rPr>
                <w:b/>
                <w:bCs/>
              </w:rPr>
            </w:pPr>
            <w:r w:rsidRPr="00CD2A5C">
              <w:rPr>
                <w:b/>
                <w:bCs/>
              </w:rPr>
              <w:t>Amount</w:t>
            </w:r>
          </w:p>
        </w:tc>
        <w:tc>
          <w:tcPr>
            <w:tcW w:w="5480" w:type="dxa"/>
            <w:tcBorders>
              <w:top w:val="single" w:color="auto" w:sz="6" w:space="0"/>
              <w:left w:val="nil"/>
              <w:bottom w:val="single" w:color="auto" w:sz="6" w:space="0"/>
            </w:tcBorders>
          </w:tcPr>
          <w:p w:rsidRPr="00FB292A" w:rsidR="007467C0" w:rsidP="00AD0B13" w:rsidRDefault="007467C0" w14:paraId="1DD14B14" w14:textId="77777777">
            <w:pPr>
              <w:pStyle w:val="TableBody"/>
            </w:pPr>
            <w:r w:rsidRPr="00FB292A">
              <w:t>The amount of the provisional credit</w:t>
            </w:r>
          </w:p>
        </w:tc>
      </w:tr>
    </w:tbl>
    <w:p w:rsidR="79D9DC4C" w:rsidRDefault="79D9DC4C" w14:paraId="39D70CCA" w14:textId="52A6371A"/>
    <w:p w:rsidR="007467C0" w:rsidP="007467C0" w:rsidRDefault="007467C0" w14:paraId="3A4E3856"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467C0" w:rsidP="007467C0" w:rsidRDefault="007467C0" w14:paraId="65D409BA" w14:textId="6D52BC7F"/>
    <w:p w:rsidR="007467C0" w:rsidP="007467C0" w:rsidRDefault="007467C0" w14:paraId="12861BDC" w14:textId="77777777">
      <w:pPr>
        <w:pStyle w:val="Heading4"/>
      </w:pPr>
      <w:bookmarkStart w:name="_Ref270485885" w:id="2262"/>
      <w:r>
        <w:t>Vault Transaction History</w:t>
      </w:r>
      <w:bookmarkEnd w:id="2262"/>
    </w:p>
    <w:p w:rsidRPr="00D6760E" w:rsidR="007467C0" w:rsidP="00AD0B13" w:rsidRDefault="007467C0" w14:paraId="3DE780FE" w14:textId="77777777">
      <w:pPr>
        <w:pStyle w:val="BodyText"/>
      </w:pPr>
      <w:r>
        <w:t xml:space="preserve">This report is used to give a daily summary of transaction history between Cashpoints. </w:t>
      </w:r>
    </w:p>
    <w:p w:rsidRPr="00264FCB" w:rsidR="007467C0" w:rsidP="007467C0" w:rsidRDefault="007467C0" w14:paraId="754C6158" w14:textId="77777777">
      <w:pPr>
        <w:pStyle w:val="Caption"/>
        <w:rPr>
          <w:lang w:val="en-US"/>
        </w:rPr>
      </w:pPr>
      <w:bookmarkStart w:name="_Toc74556750" w:id="2263"/>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26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239B2E51"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E3F5B57"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2F9FE183" w14:textId="77777777">
            <w:pPr>
              <w:pStyle w:val="TableHeader"/>
            </w:pPr>
            <w:r>
              <w:t>Description</w:t>
            </w:r>
          </w:p>
        </w:tc>
      </w:tr>
      <w:tr w:rsidRPr="00A875AE" w:rsidR="007467C0" w:rsidTr="006271D1" w14:paraId="39B6FA60" w14:textId="77777777">
        <w:trPr>
          <w:cantSplit/>
          <w:trHeight w:val="135"/>
        </w:trPr>
        <w:tc>
          <w:tcPr>
            <w:tcW w:w="2570" w:type="dxa"/>
            <w:tcBorders>
              <w:top w:val="nil"/>
              <w:bottom w:val="single" w:color="auto" w:sz="6" w:space="0"/>
              <w:right w:val="single" w:color="auto" w:sz="6" w:space="0"/>
            </w:tcBorders>
          </w:tcPr>
          <w:p w:rsidRPr="00CD2A5C" w:rsidR="007467C0" w:rsidP="00AD0B13" w:rsidRDefault="007467C0" w14:paraId="134C9718" w14:textId="77777777">
            <w:pPr>
              <w:pStyle w:val="TableBody"/>
              <w:rPr>
                <w:b/>
                <w:bCs/>
              </w:rPr>
            </w:pPr>
            <w:r w:rsidRPr="00CD2A5C">
              <w:rPr>
                <w:b/>
                <w:bCs/>
              </w:rPr>
              <w:t>Date</w:t>
            </w:r>
          </w:p>
        </w:tc>
        <w:tc>
          <w:tcPr>
            <w:tcW w:w="5480" w:type="dxa"/>
            <w:tcBorders>
              <w:top w:val="nil"/>
              <w:left w:val="single" w:color="auto" w:sz="6" w:space="0"/>
              <w:bottom w:val="single" w:color="auto" w:sz="6" w:space="0"/>
            </w:tcBorders>
          </w:tcPr>
          <w:p w:rsidRPr="00FB292A" w:rsidR="007467C0" w:rsidP="00AD0B13" w:rsidRDefault="007467C0" w14:paraId="7C4D3A00" w14:textId="77777777">
            <w:pPr>
              <w:pStyle w:val="TableBody"/>
            </w:pPr>
            <w:r w:rsidRPr="00FB292A">
              <w:t>The date of the reported cash transactions</w:t>
            </w:r>
          </w:p>
        </w:tc>
      </w:tr>
      <w:tr w:rsidRPr="00A875AE" w:rsidR="007467C0" w:rsidTr="006271D1" w14:paraId="43500007" w14:textId="77777777">
        <w:trPr>
          <w:cantSplit/>
          <w:trHeight w:val="135"/>
        </w:trPr>
        <w:tc>
          <w:tcPr>
            <w:tcW w:w="2570" w:type="dxa"/>
            <w:tcBorders>
              <w:top w:val="nil"/>
              <w:bottom w:val="single" w:color="auto" w:sz="6" w:space="0"/>
              <w:right w:val="single" w:color="auto" w:sz="6" w:space="0"/>
            </w:tcBorders>
          </w:tcPr>
          <w:p w:rsidRPr="00CD2A5C" w:rsidR="007467C0" w:rsidP="00AD0B13" w:rsidRDefault="007467C0" w14:paraId="3BB00FC3" w14:textId="77777777">
            <w:pPr>
              <w:pStyle w:val="TableBody"/>
              <w:rPr>
                <w:b/>
                <w:bCs/>
              </w:rPr>
            </w:pPr>
            <w:r w:rsidRPr="00CD2A5C">
              <w:rPr>
                <w:b/>
                <w:bCs/>
              </w:rPr>
              <w:t>Cash In</w:t>
            </w:r>
          </w:p>
        </w:tc>
        <w:tc>
          <w:tcPr>
            <w:tcW w:w="5480" w:type="dxa"/>
            <w:tcBorders>
              <w:top w:val="nil"/>
              <w:left w:val="single" w:color="auto" w:sz="6" w:space="0"/>
              <w:bottom w:val="single" w:color="auto" w:sz="6" w:space="0"/>
            </w:tcBorders>
          </w:tcPr>
          <w:p w:rsidRPr="00FB292A" w:rsidR="007467C0" w:rsidP="00AD0B13" w:rsidRDefault="007467C0" w14:paraId="6C599257" w14:textId="77777777">
            <w:pPr>
              <w:pStyle w:val="TableBody"/>
            </w:pPr>
            <w:r w:rsidRPr="00FB292A">
              <w:t xml:space="preserve">The total amount of cash that came into the Cashpoint </w:t>
            </w:r>
          </w:p>
        </w:tc>
      </w:tr>
      <w:tr w:rsidRPr="00A875AE" w:rsidR="007467C0" w:rsidTr="006271D1" w14:paraId="45680B27" w14:textId="77777777">
        <w:trPr>
          <w:cantSplit/>
          <w:trHeight w:val="135"/>
        </w:trPr>
        <w:tc>
          <w:tcPr>
            <w:tcW w:w="2570" w:type="dxa"/>
            <w:tcBorders>
              <w:top w:val="nil"/>
              <w:bottom w:val="single" w:color="auto" w:sz="6" w:space="0"/>
              <w:right w:val="single" w:color="auto" w:sz="6" w:space="0"/>
            </w:tcBorders>
          </w:tcPr>
          <w:p w:rsidRPr="00CD2A5C" w:rsidR="007467C0" w:rsidP="00AD0B13" w:rsidRDefault="007467C0" w14:paraId="6F1DE016" w14:textId="77777777">
            <w:pPr>
              <w:pStyle w:val="TableBody"/>
              <w:rPr>
                <w:b/>
                <w:bCs/>
              </w:rPr>
            </w:pPr>
            <w:r w:rsidRPr="00CD2A5C">
              <w:rPr>
                <w:b/>
                <w:bCs/>
              </w:rPr>
              <w:t>Cash Out</w:t>
            </w:r>
          </w:p>
        </w:tc>
        <w:tc>
          <w:tcPr>
            <w:tcW w:w="5480" w:type="dxa"/>
            <w:tcBorders>
              <w:top w:val="nil"/>
              <w:left w:val="single" w:color="auto" w:sz="6" w:space="0"/>
              <w:bottom w:val="single" w:color="auto" w:sz="6" w:space="0"/>
            </w:tcBorders>
          </w:tcPr>
          <w:p w:rsidRPr="00FB292A" w:rsidR="007467C0" w:rsidP="00AD0B13" w:rsidRDefault="007467C0" w14:paraId="682A9A22" w14:textId="77777777">
            <w:pPr>
              <w:pStyle w:val="TableBody"/>
            </w:pPr>
            <w:r w:rsidRPr="00FB292A">
              <w:t>The total amount of cash that left the Cashpoint to service child Cashpoint demand</w:t>
            </w:r>
          </w:p>
        </w:tc>
      </w:tr>
      <w:tr w:rsidRPr="00A875AE" w:rsidR="007467C0" w:rsidTr="006271D1" w14:paraId="6EE0E1FE" w14:textId="77777777">
        <w:trPr>
          <w:cantSplit/>
        </w:trPr>
        <w:tc>
          <w:tcPr>
            <w:tcW w:w="2570" w:type="dxa"/>
            <w:tcBorders>
              <w:top w:val="nil"/>
              <w:bottom w:val="single" w:color="auto" w:sz="6" w:space="0"/>
              <w:right w:val="single" w:color="auto" w:sz="6" w:space="0"/>
            </w:tcBorders>
          </w:tcPr>
          <w:p w:rsidRPr="00CD2A5C" w:rsidR="007467C0" w:rsidP="00AD0B13" w:rsidRDefault="007467C0" w14:paraId="4380BA39" w14:textId="77777777">
            <w:pPr>
              <w:pStyle w:val="TableBody"/>
              <w:rPr>
                <w:b/>
                <w:bCs/>
              </w:rPr>
            </w:pPr>
            <w:r w:rsidRPr="00CD2A5C">
              <w:rPr>
                <w:b/>
                <w:bCs/>
              </w:rPr>
              <w:t>Fed In</w:t>
            </w:r>
          </w:p>
        </w:tc>
        <w:tc>
          <w:tcPr>
            <w:tcW w:w="5480" w:type="dxa"/>
            <w:tcBorders>
              <w:top w:val="nil"/>
              <w:left w:val="single" w:color="auto" w:sz="6" w:space="0"/>
              <w:bottom w:val="single" w:color="auto" w:sz="6" w:space="0"/>
            </w:tcBorders>
          </w:tcPr>
          <w:p w:rsidRPr="00FB292A" w:rsidR="007467C0" w:rsidP="00AD0B13" w:rsidRDefault="007467C0" w14:paraId="3C74FB7E" w14:textId="77777777">
            <w:pPr>
              <w:pStyle w:val="TableBody"/>
            </w:pPr>
            <w:r w:rsidRPr="00FB292A">
              <w:t>The total amount of cash that was brought into the Cashpoint from the Fed</w:t>
            </w:r>
          </w:p>
        </w:tc>
      </w:tr>
      <w:tr w:rsidRPr="00A875AE" w:rsidR="007467C0" w:rsidTr="006271D1" w14:paraId="77FE5137"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444AC994" w14:textId="77777777">
            <w:pPr>
              <w:pStyle w:val="TableBody"/>
              <w:rPr>
                <w:b/>
                <w:bCs/>
              </w:rPr>
            </w:pPr>
            <w:r w:rsidRPr="00CD2A5C">
              <w:rPr>
                <w:b/>
                <w:bCs/>
              </w:rPr>
              <w:t>Fed Out</w:t>
            </w:r>
          </w:p>
        </w:tc>
        <w:tc>
          <w:tcPr>
            <w:tcW w:w="5480" w:type="dxa"/>
            <w:tcBorders>
              <w:top w:val="single" w:color="auto" w:sz="6" w:space="0"/>
              <w:left w:val="single" w:color="auto" w:sz="6" w:space="0"/>
              <w:bottom w:val="single" w:color="auto" w:sz="6" w:space="0"/>
            </w:tcBorders>
          </w:tcPr>
          <w:p w:rsidRPr="00FB292A" w:rsidR="007467C0" w:rsidP="00AD0B13" w:rsidRDefault="007467C0" w14:paraId="042419CC" w14:textId="77777777">
            <w:pPr>
              <w:pStyle w:val="TableBody"/>
            </w:pPr>
            <w:r w:rsidRPr="00FB292A">
              <w:t xml:space="preserve">The total amount of cash that was sent back to the Fed from the Cashpoint </w:t>
            </w:r>
          </w:p>
        </w:tc>
      </w:tr>
    </w:tbl>
    <w:p w:rsidR="007467C0" w:rsidP="007467C0" w:rsidRDefault="007467C0" w14:paraId="00F2B665" w14:textId="43E40F8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565EE0" w:rsidP="007467C0" w:rsidRDefault="00565EE0" w14:paraId="1F3476E0" w14:textId="77777777">
      <w:pPr>
        <w:pStyle w:val="TopofSection"/>
      </w:pPr>
    </w:p>
    <w:p w:rsidR="007467C0" w:rsidP="007467C0" w:rsidRDefault="007467C0" w14:paraId="7A4BE720" w14:textId="77777777">
      <w:pPr>
        <w:pStyle w:val="Heading4"/>
      </w:pPr>
      <w:bookmarkStart w:name="_Ref270485896" w:id="2264"/>
      <w:r>
        <w:t>Vault Transaction Summary - Averages</w:t>
      </w:r>
      <w:bookmarkEnd w:id="2264"/>
    </w:p>
    <w:p w:rsidRPr="00D6760E" w:rsidR="007467C0" w:rsidP="00AD0B13" w:rsidRDefault="007467C0" w14:paraId="4CEEBDCC" w14:textId="77777777">
      <w:pPr>
        <w:pStyle w:val="BodyText"/>
      </w:pPr>
      <w:r>
        <w:t xml:space="preserve">This report gives an average, minimum and maximum of the cash transactions that occurred during a selected period. </w:t>
      </w:r>
    </w:p>
    <w:p w:rsidRPr="00264FCB" w:rsidR="007467C0" w:rsidP="007467C0" w:rsidRDefault="007467C0" w14:paraId="7DF41432" w14:textId="77777777">
      <w:pPr>
        <w:pStyle w:val="Caption"/>
        <w:rPr>
          <w:lang w:val="en-US"/>
        </w:rPr>
      </w:pPr>
      <w:bookmarkStart w:name="_Toc74556751" w:id="2265"/>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26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039D5A5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7B7C13F"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F7D43C2" w14:textId="77777777">
            <w:pPr>
              <w:pStyle w:val="TableHeader"/>
            </w:pPr>
            <w:r>
              <w:t>Description</w:t>
            </w:r>
          </w:p>
        </w:tc>
      </w:tr>
      <w:tr w:rsidRPr="00A875AE" w:rsidR="007467C0" w:rsidTr="006271D1" w14:paraId="5DAAD636" w14:textId="77777777">
        <w:trPr>
          <w:cantSplit/>
          <w:trHeight w:val="135"/>
        </w:trPr>
        <w:tc>
          <w:tcPr>
            <w:tcW w:w="2570" w:type="dxa"/>
            <w:tcBorders>
              <w:top w:val="nil"/>
              <w:bottom w:val="single" w:color="auto" w:sz="6" w:space="0"/>
              <w:right w:val="single" w:color="auto" w:sz="6" w:space="0"/>
            </w:tcBorders>
          </w:tcPr>
          <w:p w:rsidRPr="00CD2A5C" w:rsidR="007467C0" w:rsidP="00AD0B13" w:rsidRDefault="007467C0" w14:paraId="469EC48B" w14:textId="77777777">
            <w:pPr>
              <w:pStyle w:val="TableBody"/>
              <w:rPr>
                <w:b/>
                <w:bCs/>
              </w:rPr>
            </w:pPr>
            <w:r w:rsidRPr="00CD2A5C">
              <w:rPr>
                <w:b/>
                <w:bCs/>
              </w:rPr>
              <w:t>Denomination</w:t>
            </w:r>
          </w:p>
        </w:tc>
        <w:tc>
          <w:tcPr>
            <w:tcW w:w="5480" w:type="dxa"/>
            <w:tcBorders>
              <w:top w:val="nil"/>
              <w:left w:val="single" w:color="auto" w:sz="6" w:space="0"/>
              <w:bottom w:val="single" w:color="auto" w:sz="6" w:space="0"/>
            </w:tcBorders>
          </w:tcPr>
          <w:p w:rsidRPr="00FB292A" w:rsidR="007467C0" w:rsidP="00AD0B13" w:rsidRDefault="007467C0" w14:paraId="53E6F0A5" w14:textId="77777777">
            <w:pPr>
              <w:pStyle w:val="TableBody"/>
            </w:pPr>
            <w:r w:rsidRPr="00FB292A">
              <w:t>The denomination ID being reported</w:t>
            </w:r>
          </w:p>
        </w:tc>
      </w:tr>
      <w:tr w:rsidRPr="00A875AE" w:rsidR="007467C0" w:rsidTr="006271D1" w14:paraId="7CA46075"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7DE8C183" w14:textId="77777777">
            <w:pPr>
              <w:pStyle w:val="TableBody"/>
              <w:rPr>
                <w:b/>
                <w:bCs/>
              </w:rPr>
            </w:pPr>
            <w:r w:rsidRPr="00CD2A5C">
              <w:rPr>
                <w:b/>
                <w:bCs/>
              </w:rPr>
              <w:t>Cash In</w:t>
            </w:r>
          </w:p>
        </w:tc>
        <w:tc>
          <w:tcPr>
            <w:tcW w:w="5480" w:type="dxa"/>
            <w:tcBorders>
              <w:top w:val="single" w:color="auto" w:sz="6" w:space="0"/>
              <w:left w:val="nil"/>
              <w:bottom w:val="single" w:color="auto" w:sz="6" w:space="0"/>
            </w:tcBorders>
          </w:tcPr>
          <w:p w:rsidRPr="00FB292A" w:rsidR="007467C0" w:rsidP="00AD0B13" w:rsidRDefault="007467C0" w14:paraId="6554AE02" w14:textId="77777777">
            <w:pPr>
              <w:pStyle w:val="TableBody"/>
            </w:pPr>
            <w:r w:rsidRPr="00FB292A">
              <w:t>Cash that is coming into the Cashpoints from child Cashpoints</w:t>
            </w:r>
          </w:p>
        </w:tc>
      </w:tr>
      <w:tr w:rsidRPr="00A875AE" w:rsidR="007467C0" w:rsidTr="006271D1" w14:paraId="70BD5CB7"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4915719F" w14:textId="77777777">
            <w:pPr>
              <w:pStyle w:val="TableBody"/>
              <w:rPr>
                <w:b/>
                <w:bCs/>
              </w:rPr>
            </w:pPr>
            <w:r w:rsidRPr="00CD2A5C">
              <w:rPr>
                <w:b/>
                <w:bCs/>
              </w:rPr>
              <w:t>Cash Out</w:t>
            </w:r>
          </w:p>
        </w:tc>
        <w:tc>
          <w:tcPr>
            <w:tcW w:w="5480" w:type="dxa"/>
            <w:tcBorders>
              <w:top w:val="single" w:color="auto" w:sz="6" w:space="0"/>
              <w:left w:val="nil"/>
              <w:bottom w:val="single" w:color="auto" w:sz="6" w:space="0"/>
            </w:tcBorders>
          </w:tcPr>
          <w:p w:rsidRPr="00FB292A" w:rsidR="007467C0" w:rsidP="00AD0B13" w:rsidRDefault="007467C0" w14:paraId="56B4CA2F" w14:textId="42BBEE2C">
            <w:pPr>
              <w:pStyle w:val="TableBody"/>
            </w:pPr>
            <w:r w:rsidRPr="00FB292A">
              <w:t xml:space="preserve">Cash going out to service </w:t>
            </w:r>
            <w:r w:rsidR="006334BA">
              <w:t xml:space="preserve">the </w:t>
            </w:r>
            <w:r w:rsidRPr="00FB292A">
              <w:t xml:space="preserve">demand </w:t>
            </w:r>
            <w:r w:rsidR="001658CF">
              <w:t>for</w:t>
            </w:r>
            <w:r w:rsidRPr="00FB292A" w:rsidR="001658CF">
              <w:t xml:space="preserve"> </w:t>
            </w:r>
            <w:r w:rsidRPr="00FB292A">
              <w:t xml:space="preserve">child Cashpoints </w:t>
            </w:r>
          </w:p>
        </w:tc>
      </w:tr>
      <w:tr w:rsidRPr="00A875AE" w:rsidR="007467C0" w:rsidTr="006271D1" w14:paraId="13E6790D"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2B9ACB0C" w14:textId="77777777">
            <w:pPr>
              <w:pStyle w:val="TableBody"/>
              <w:rPr>
                <w:b/>
                <w:bCs/>
              </w:rPr>
            </w:pPr>
            <w:r w:rsidRPr="00CD2A5C">
              <w:rPr>
                <w:b/>
                <w:bCs/>
              </w:rPr>
              <w:t>Fed In</w:t>
            </w:r>
          </w:p>
        </w:tc>
        <w:tc>
          <w:tcPr>
            <w:tcW w:w="5480" w:type="dxa"/>
            <w:tcBorders>
              <w:top w:val="single" w:color="auto" w:sz="6" w:space="0"/>
              <w:left w:val="nil"/>
              <w:bottom w:val="single" w:color="auto" w:sz="6" w:space="0"/>
            </w:tcBorders>
          </w:tcPr>
          <w:p w:rsidRPr="00FB292A" w:rsidR="007467C0" w:rsidP="00AD0B13" w:rsidRDefault="007467C0" w14:paraId="6C6C5ADB" w14:textId="77777777">
            <w:pPr>
              <w:pStyle w:val="TableBody"/>
            </w:pPr>
            <w:r w:rsidRPr="00FB292A">
              <w:t>Cash coming into the Cashpoint from the Fed</w:t>
            </w:r>
          </w:p>
        </w:tc>
      </w:tr>
      <w:tr w:rsidRPr="00A875AE" w:rsidR="007467C0" w:rsidTr="006271D1" w14:paraId="36B6596A"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0BBE9402" w14:textId="77777777">
            <w:pPr>
              <w:pStyle w:val="TableBody"/>
              <w:rPr>
                <w:b/>
                <w:bCs/>
              </w:rPr>
            </w:pPr>
            <w:r w:rsidRPr="00CD2A5C">
              <w:rPr>
                <w:b/>
                <w:bCs/>
              </w:rPr>
              <w:t>Fed Out</w:t>
            </w:r>
          </w:p>
        </w:tc>
        <w:tc>
          <w:tcPr>
            <w:tcW w:w="5480" w:type="dxa"/>
            <w:tcBorders>
              <w:top w:val="single" w:color="auto" w:sz="6" w:space="0"/>
              <w:left w:val="nil"/>
              <w:bottom w:val="single" w:color="auto" w:sz="6" w:space="0"/>
            </w:tcBorders>
          </w:tcPr>
          <w:p w:rsidRPr="00FB292A" w:rsidR="007467C0" w:rsidP="00AD0B13" w:rsidRDefault="007467C0" w14:paraId="2940D19E" w14:textId="77777777">
            <w:pPr>
              <w:pStyle w:val="TableBody"/>
            </w:pPr>
            <w:r w:rsidRPr="00FB292A">
              <w:t>Cash going out to the Fed from the Cashpoint</w:t>
            </w:r>
          </w:p>
        </w:tc>
      </w:tr>
      <w:tr w:rsidRPr="00A875AE" w:rsidR="007467C0" w:rsidTr="006271D1" w14:paraId="001C0035"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0C910822" w14:textId="77777777">
            <w:pPr>
              <w:pStyle w:val="TableBody"/>
              <w:rPr>
                <w:b/>
                <w:bCs/>
              </w:rPr>
            </w:pPr>
            <w:r w:rsidRPr="00CD2A5C">
              <w:rPr>
                <w:b/>
                <w:bCs/>
              </w:rPr>
              <w:t>Minimum</w:t>
            </w:r>
          </w:p>
        </w:tc>
        <w:tc>
          <w:tcPr>
            <w:tcW w:w="5480" w:type="dxa"/>
            <w:tcBorders>
              <w:top w:val="single" w:color="auto" w:sz="6" w:space="0"/>
              <w:left w:val="nil"/>
              <w:bottom w:val="single" w:color="auto" w:sz="6" w:space="0"/>
            </w:tcBorders>
          </w:tcPr>
          <w:p w:rsidRPr="00FB292A" w:rsidR="007467C0" w:rsidP="00AD0B13" w:rsidRDefault="007467C0" w14:paraId="32F1C4E9" w14:textId="77777777">
            <w:pPr>
              <w:pStyle w:val="TableBody"/>
            </w:pPr>
            <w:r w:rsidRPr="00FB292A">
              <w:t>The minimum amount of cash transactions for the period selected</w:t>
            </w:r>
          </w:p>
        </w:tc>
      </w:tr>
      <w:tr w:rsidRPr="00A875AE" w:rsidR="007467C0" w:rsidTr="006271D1" w14:paraId="22C2494C"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4D409166" w14:textId="77777777">
            <w:pPr>
              <w:pStyle w:val="TableBody"/>
              <w:rPr>
                <w:b/>
                <w:bCs/>
              </w:rPr>
            </w:pPr>
            <w:r w:rsidRPr="00CD2A5C">
              <w:rPr>
                <w:b/>
                <w:bCs/>
              </w:rPr>
              <w:t>Maximum</w:t>
            </w:r>
          </w:p>
        </w:tc>
        <w:tc>
          <w:tcPr>
            <w:tcW w:w="5480" w:type="dxa"/>
            <w:tcBorders>
              <w:top w:val="single" w:color="auto" w:sz="6" w:space="0"/>
              <w:left w:val="nil"/>
              <w:bottom w:val="single" w:color="auto" w:sz="6" w:space="0"/>
            </w:tcBorders>
          </w:tcPr>
          <w:p w:rsidRPr="00FB292A" w:rsidR="007467C0" w:rsidP="00AD0B13" w:rsidRDefault="007467C0" w14:paraId="4116CCF9" w14:textId="77777777">
            <w:pPr>
              <w:pStyle w:val="TableBody"/>
            </w:pPr>
            <w:r w:rsidRPr="00FB292A">
              <w:t>The maximum amount of cash transactions for the period selected</w:t>
            </w:r>
          </w:p>
        </w:tc>
      </w:tr>
      <w:tr w:rsidRPr="00A875AE" w:rsidR="007467C0" w:rsidTr="006271D1" w14:paraId="4F748332"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12829E1C" w14:textId="77777777">
            <w:pPr>
              <w:pStyle w:val="TableBody"/>
              <w:rPr>
                <w:b/>
                <w:bCs/>
              </w:rPr>
            </w:pPr>
            <w:r w:rsidRPr="00CD2A5C">
              <w:rPr>
                <w:b/>
                <w:bCs/>
              </w:rPr>
              <w:t>Average</w:t>
            </w:r>
          </w:p>
        </w:tc>
        <w:tc>
          <w:tcPr>
            <w:tcW w:w="5480" w:type="dxa"/>
            <w:tcBorders>
              <w:top w:val="single" w:color="auto" w:sz="6" w:space="0"/>
              <w:left w:val="nil"/>
              <w:bottom w:val="single" w:color="auto" w:sz="6" w:space="0"/>
            </w:tcBorders>
          </w:tcPr>
          <w:p w:rsidRPr="00FB292A" w:rsidR="007467C0" w:rsidP="00AD0B13" w:rsidRDefault="007467C0" w14:paraId="37F8662C" w14:textId="77777777">
            <w:pPr>
              <w:pStyle w:val="TableBody"/>
            </w:pPr>
            <w:r w:rsidRPr="00FB292A">
              <w:t>The average amount of cash transactions for the period selected</w:t>
            </w:r>
          </w:p>
        </w:tc>
      </w:tr>
    </w:tbl>
    <w:p w:rsidR="007467C0" w:rsidP="007467C0" w:rsidRDefault="007467C0" w14:paraId="1A794DA0" w14:textId="7B98883E">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565EE0" w:rsidP="007467C0" w:rsidRDefault="00565EE0" w14:paraId="25AFB25A" w14:textId="77777777">
      <w:pPr>
        <w:pStyle w:val="TopofSection"/>
      </w:pPr>
    </w:p>
    <w:p w:rsidR="007467C0" w:rsidP="007467C0" w:rsidRDefault="007467C0" w14:paraId="3AA3ABD9" w14:textId="77777777">
      <w:pPr>
        <w:pStyle w:val="Heading4"/>
      </w:pPr>
      <w:bookmarkStart w:name="_Ref270485901" w:id="2266"/>
      <w:r>
        <w:t>Vault Recommendations, Orders, and Shipments</w:t>
      </w:r>
      <w:bookmarkEnd w:id="2266"/>
    </w:p>
    <w:p w:rsidRPr="00D6760E" w:rsidR="007467C0" w:rsidP="00AD0B13" w:rsidRDefault="007467C0" w14:paraId="34046A91" w14:textId="77777777">
      <w:pPr>
        <w:pStyle w:val="BodyText"/>
      </w:pPr>
      <w:r>
        <w:t xml:space="preserve">This report gives a summary of the orders and shipments that were recommended as well as ordered for a specific period. </w:t>
      </w:r>
    </w:p>
    <w:p w:rsidRPr="00264FCB" w:rsidR="007467C0" w:rsidP="007467C0" w:rsidRDefault="007467C0" w14:paraId="28790223" w14:textId="77777777">
      <w:pPr>
        <w:pStyle w:val="Caption"/>
        <w:rPr>
          <w:lang w:val="en-US"/>
        </w:rPr>
      </w:pPr>
      <w:bookmarkStart w:name="_Toc74556752" w:id="2267"/>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26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77D89506"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553BACD"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8322C41" w14:textId="77777777">
            <w:pPr>
              <w:pStyle w:val="TableHeader"/>
            </w:pPr>
            <w:r>
              <w:t>Description</w:t>
            </w:r>
          </w:p>
        </w:tc>
      </w:tr>
      <w:tr w:rsidRPr="00A875AE" w:rsidR="007467C0" w:rsidTr="006271D1" w14:paraId="1E7C30FF" w14:textId="77777777">
        <w:trPr>
          <w:cantSplit/>
        </w:trPr>
        <w:tc>
          <w:tcPr>
            <w:tcW w:w="2570" w:type="dxa"/>
            <w:tcBorders>
              <w:top w:val="nil"/>
              <w:bottom w:val="single" w:color="auto" w:sz="6" w:space="0"/>
              <w:right w:val="single" w:color="auto" w:sz="6" w:space="0"/>
            </w:tcBorders>
          </w:tcPr>
          <w:p w:rsidRPr="00CD2A5C" w:rsidR="007467C0" w:rsidP="00AD0B13" w:rsidRDefault="007467C0" w14:paraId="4AD9F819" w14:textId="77777777">
            <w:pPr>
              <w:pStyle w:val="TableBody"/>
              <w:rPr>
                <w:b/>
                <w:bCs/>
              </w:rPr>
            </w:pPr>
            <w:r w:rsidRPr="00CD2A5C">
              <w:rPr>
                <w:b/>
                <w:bCs/>
              </w:rPr>
              <w:t>Orders Count</w:t>
            </w:r>
          </w:p>
        </w:tc>
        <w:tc>
          <w:tcPr>
            <w:tcW w:w="5480" w:type="dxa"/>
            <w:tcBorders>
              <w:top w:val="nil"/>
              <w:left w:val="single" w:color="auto" w:sz="6" w:space="0"/>
              <w:bottom w:val="single" w:color="auto" w:sz="6" w:space="0"/>
            </w:tcBorders>
          </w:tcPr>
          <w:p w:rsidRPr="00FB292A" w:rsidR="007467C0" w:rsidP="00AD0B13" w:rsidRDefault="007467C0" w14:paraId="270FA6BC" w14:textId="54BD675F">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Pr="00A875AE" w:rsidR="007467C0" w:rsidTr="006271D1" w14:paraId="02604931"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1D70710B" w14:textId="77777777">
            <w:pPr>
              <w:pStyle w:val="TableBody"/>
              <w:rPr>
                <w:rFonts w:cs="Arial"/>
                <w:b/>
                <w:bCs/>
                <w:lang w:val="en-US" w:bidi="en-US"/>
              </w:rPr>
            </w:pPr>
            <w:r w:rsidRPr="00CD2A5C">
              <w:rPr>
                <w:rFonts w:cs="Arial"/>
                <w:b/>
                <w:bCs/>
                <w:lang w:val="en-US" w:bidi="en-US"/>
              </w:rPr>
              <w:t>Orders Amount</w:t>
            </w:r>
          </w:p>
        </w:tc>
        <w:tc>
          <w:tcPr>
            <w:tcW w:w="5480" w:type="dxa"/>
            <w:tcBorders>
              <w:top w:val="single" w:color="auto" w:sz="6" w:space="0"/>
              <w:left w:val="single" w:color="auto" w:sz="6" w:space="0"/>
              <w:bottom w:val="single" w:color="auto" w:sz="6" w:space="0"/>
            </w:tcBorders>
          </w:tcPr>
          <w:p w:rsidRPr="00FB292A" w:rsidR="007467C0" w:rsidP="00AD0B13" w:rsidRDefault="007467C0" w14:paraId="7DAD74A1" w14:textId="09957F58">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Pr="00A875AE" w:rsidR="007467C0" w:rsidTr="006271D1" w14:paraId="35C5281E"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42E4844A" w14:textId="77777777">
            <w:pPr>
              <w:pStyle w:val="TableBody"/>
              <w:rPr>
                <w:rFonts w:cs="Arial"/>
                <w:b/>
                <w:bCs/>
                <w:lang w:val="en-US" w:bidi="en-US"/>
              </w:rPr>
            </w:pPr>
            <w:r w:rsidRPr="00CD2A5C">
              <w:rPr>
                <w:rFonts w:cs="Arial"/>
                <w:b/>
                <w:bCs/>
                <w:lang w:val="en-US" w:bidi="en-US"/>
              </w:rPr>
              <w:t>Shipments Count</w:t>
            </w:r>
          </w:p>
        </w:tc>
        <w:tc>
          <w:tcPr>
            <w:tcW w:w="5480" w:type="dxa"/>
            <w:tcBorders>
              <w:top w:val="single" w:color="auto" w:sz="6" w:space="0"/>
              <w:left w:val="nil"/>
              <w:bottom w:val="single" w:color="auto" w:sz="6" w:space="0"/>
            </w:tcBorders>
          </w:tcPr>
          <w:p w:rsidRPr="00FB292A" w:rsidR="007467C0" w:rsidP="00AD0B13" w:rsidRDefault="007467C0" w14:paraId="53B3DA29" w14:textId="70826F10">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Pr="00A875AE" w:rsidR="007467C0" w:rsidTr="006271D1" w14:paraId="70C607F4" w14:textId="77777777">
        <w:trPr>
          <w:cantSplit/>
        </w:trPr>
        <w:tc>
          <w:tcPr>
            <w:tcW w:w="2570" w:type="dxa"/>
            <w:tcBorders>
              <w:top w:val="single" w:color="auto" w:sz="6" w:space="0"/>
              <w:bottom w:val="single" w:color="auto" w:sz="6" w:space="0"/>
              <w:right w:val="single" w:color="auto" w:sz="6" w:space="0"/>
            </w:tcBorders>
          </w:tcPr>
          <w:p w:rsidRPr="00CD2A5C" w:rsidR="007467C0" w:rsidP="00AD0B13" w:rsidRDefault="007467C0" w14:paraId="67A0DCD7" w14:textId="77777777">
            <w:pPr>
              <w:pStyle w:val="TableBody"/>
              <w:rPr>
                <w:rFonts w:cs="Arial"/>
                <w:b/>
                <w:bCs/>
                <w:lang w:val="en-US" w:bidi="en-US"/>
              </w:rPr>
            </w:pPr>
            <w:r w:rsidRPr="00CD2A5C">
              <w:rPr>
                <w:rFonts w:cs="Arial"/>
                <w:b/>
                <w:bCs/>
                <w:lang w:val="en-US" w:bidi="en-US"/>
              </w:rPr>
              <w:t>Shipments Amount</w:t>
            </w:r>
          </w:p>
        </w:tc>
        <w:tc>
          <w:tcPr>
            <w:tcW w:w="5480" w:type="dxa"/>
            <w:tcBorders>
              <w:top w:val="single" w:color="auto" w:sz="6" w:space="0"/>
              <w:left w:val="nil"/>
              <w:bottom w:val="single" w:color="auto" w:sz="6" w:space="0"/>
            </w:tcBorders>
          </w:tcPr>
          <w:p w:rsidRPr="00FB292A" w:rsidR="007467C0" w:rsidP="00AD0B13" w:rsidRDefault="007467C0" w14:paraId="21450B0F" w14:textId="11106060">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Pr="00A875AE" w:rsidR="007467C0" w:rsidTr="006271D1" w14:paraId="7B0738EA"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782BFCBF" w14:textId="77777777">
            <w:pPr>
              <w:pStyle w:val="TableBody"/>
              <w:rPr>
                <w:rFonts w:cs="Arial"/>
                <w:b/>
                <w:bCs/>
                <w:lang w:val="en-US" w:bidi="en-US"/>
              </w:rPr>
            </w:pPr>
            <w:r w:rsidRPr="00980DF8">
              <w:rPr>
                <w:rFonts w:cs="Arial"/>
                <w:b/>
                <w:bCs/>
                <w:lang w:val="en-US" w:bidi="en-US"/>
              </w:rPr>
              <w:t>Active Vaults</w:t>
            </w:r>
          </w:p>
        </w:tc>
        <w:tc>
          <w:tcPr>
            <w:tcW w:w="5480" w:type="dxa"/>
            <w:tcBorders>
              <w:top w:val="single" w:color="auto" w:sz="6" w:space="0"/>
              <w:left w:val="nil"/>
              <w:bottom w:val="single" w:color="auto" w:sz="6" w:space="0"/>
            </w:tcBorders>
          </w:tcPr>
          <w:p w:rsidRPr="00FB292A" w:rsidR="007467C0" w:rsidP="00AD0B13" w:rsidRDefault="007467C0" w14:paraId="4A8C14CF" w14:textId="77777777">
            <w:pPr>
              <w:pStyle w:val="TableBody"/>
              <w:rPr>
                <w:rFonts w:cs="Arial"/>
                <w:lang w:val="en-US" w:bidi="en-US"/>
              </w:rPr>
            </w:pPr>
            <w:r w:rsidRPr="00FB292A">
              <w:rPr>
                <w:rFonts w:cs="Arial"/>
                <w:lang w:val="en-US" w:bidi="en-US"/>
              </w:rPr>
              <w:t xml:space="preserve">Total number of Vaults active during the period selected. </w:t>
            </w:r>
          </w:p>
        </w:tc>
      </w:tr>
    </w:tbl>
    <w:p w:rsidR="007467C0" w:rsidP="007467C0" w:rsidRDefault="007467C0" w14:paraId="521439F3" w14:textId="77777777">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rsidR="007467C0" w:rsidP="007467C0" w:rsidRDefault="007467C0" w14:paraId="32836B64" w14:textId="77777777">
      <w:pPr>
        <w:pStyle w:val="TopofSection"/>
      </w:pPr>
    </w:p>
    <w:p w:rsidR="007467C0" w:rsidP="007467C0" w:rsidRDefault="007467C0" w14:paraId="76BBAE6C" w14:textId="77777777">
      <w:pPr>
        <w:pStyle w:val="Heading3"/>
      </w:pPr>
      <w:bookmarkStart w:name="_Ref245721702" w:id="2268"/>
      <w:bookmarkStart w:name="_Toc74556427" w:id="2269"/>
      <w:bookmarkStart w:name="_Toc127491617" w:id="2270"/>
      <w:bookmarkStart w:name="_Toc128021150" w:id="2271"/>
      <w:r>
        <w:t>Planning Reports</w:t>
      </w:r>
      <w:bookmarkEnd w:id="2268"/>
      <w:bookmarkEnd w:id="2269"/>
      <w:bookmarkEnd w:id="2270"/>
      <w:bookmarkEnd w:id="2271"/>
    </w:p>
    <w:p w:rsidR="007467C0" w:rsidP="00AD0B13" w:rsidRDefault="007467C0" w14:paraId="191F4FEF" w14:textId="77777777">
      <w:pPr>
        <w:pStyle w:val="BodyText"/>
      </w:pPr>
      <w:r>
        <w:t>The following is a summary of the information that will be covered along with hyperlinks to each topic:</w:t>
      </w:r>
    </w:p>
    <w:p w:rsidR="007467C0" w:rsidP="00AD0B13" w:rsidRDefault="007467C0" w14:paraId="614A5079" w14:textId="77777777">
      <w:pPr>
        <w:pStyle w:val="ListBullet"/>
      </w:pPr>
      <w:r>
        <w:fldChar w:fldCharType="begin"/>
      </w:r>
      <w:r>
        <w:instrText xml:space="preserve"> REF _Ref245722692 \h  \* MERGEFORMAT </w:instrText>
      </w:r>
      <w:r>
        <w:fldChar w:fldCharType="separate"/>
      </w:r>
      <w:r>
        <w:t>Forecast Results</w:t>
      </w:r>
      <w:r>
        <w:fldChar w:fldCharType="end"/>
      </w:r>
    </w:p>
    <w:p w:rsidR="007467C0" w:rsidP="00AD0B13" w:rsidRDefault="007467C0" w14:paraId="7AFE2B30" w14:textId="77777777">
      <w:pPr>
        <w:pStyle w:val="ListBullet"/>
      </w:pPr>
      <w:r>
        <w:fldChar w:fldCharType="begin"/>
      </w:r>
      <w:r>
        <w:instrText xml:space="preserve"> REF _Ref249810020 \h  \* MERGEFORMAT </w:instrText>
      </w:r>
      <w:r>
        <w:fldChar w:fldCharType="separate"/>
      </w:r>
      <w:r>
        <w:t>Forecast Health</w:t>
      </w:r>
      <w:r>
        <w:fldChar w:fldCharType="end"/>
      </w:r>
      <w:r>
        <w:t xml:space="preserve"> </w:t>
      </w:r>
    </w:p>
    <w:p w:rsidR="007467C0" w:rsidP="00AD0B13" w:rsidRDefault="007467C0" w14:paraId="03CBCC99" w14:textId="74D6B177">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rsidR="007467C0" w:rsidP="00AD0B13" w:rsidRDefault="007467C0" w14:paraId="3C74BC4F" w14:textId="6B6305CF">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rsidR="007467C0" w:rsidP="00AD0B13" w:rsidRDefault="007467C0" w14:paraId="6568FB6A" w14:textId="77777777">
      <w:pPr>
        <w:pStyle w:val="ListBullet"/>
      </w:pPr>
      <w:r>
        <w:fldChar w:fldCharType="begin"/>
      </w:r>
      <w:r>
        <w:instrText xml:space="preserve"> REF _Ref249755996 \h  \* MERGEFORMAT </w:instrText>
      </w:r>
      <w:r>
        <w:fldChar w:fldCharType="separate"/>
      </w:r>
      <w:r>
        <w:t>Commercial Forecast Details</w:t>
      </w:r>
      <w:r>
        <w:fldChar w:fldCharType="end"/>
      </w:r>
    </w:p>
    <w:p w:rsidR="007467C0" w:rsidP="00AD0B13" w:rsidRDefault="007467C0" w14:paraId="0781EDC0" w14:textId="50E2BF79">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rsidR="007467C0" w:rsidP="00AD0B13" w:rsidRDefault="007467C0" w14:paraId="1E8A82DE" w14:textId="77777777">
      <w:pPr>
        <w:pStyle w:val="ListBullet"/>
      </w:pPr>
      <w:r>
        <w:fldChar w:fldCharType="begin"/>
      </w:r>
      <w:r>
        <w:instrText xml:space="preserve"> REF _Ref249756004 \h  \* MERGEFORMAT </w:instrText>
      </w:r>
      <w:r>
        <w:fldChar w:fldCharType="separate"/>
      </w:r>
      <w:r>
        <w:t>Horizons</w:t>
      </w:r>
      <w:r>
        <w:fldChar w:fldCharType="end"/>
      </w:r>
    </w:p>
    <w:p w:rsidR="007467C0" w:rsidP="00AD0B13" w:rsidRDefault="007467C0" w14:paraId="42CB4741" w14:textId="77777777">
      <w:pPr>
        <w:pStyle w:val="ListBullet"/>
      </w:pPr>
      <w:r>
        <w:fldChar w:fldCharType="begin"/>
      </w:r>
      <w:r>
        <w:instrText xml:space="preserve"> REF _Ref249756008 \h  \* MERGEFORMAT </w:instrText>
      </w:r>
      <w:r>
        <w:fldChar w:fldCharType="separate"/>
      </w:r>
      <w:r>
        <w:t>Horizons With CI</w:t>
      </w:r>
      <w:r>
        <w:fldChar w:fldCharType="end"/>
      </w:r>
    </w:p>
    <w:p w:rsidR="007467C0" w:rsidP="00AD0B13" w:rsidRDefault="007467C0" w14:paraId="0B7962D5" w14:textId="77777777">
      <w:pPr>
        <w:pStyle w:val="ListBullet"/>
      </w:pPr>
      <w:r>
        <w:fldChar w:fldCharType="begin"/>
      </w:r>
      <w:r>
        <w:instrText xml:space="preserve"> REF _Ref245722704 \h  \* MERGEFORMAT </w:instrText>
      </w:r>
      <w:r>
        <w:fldChar w:fldCharType="separate"/>
      </w:r>
      <w:r>
        <w:t>OptiCash Aggregation Details</w:t>
      </w:r>
      <w:r>
        <w:fldChar w:fldCharType="end"/>
      </w:r>
    </w:p>
    <w:p w:rsidR="007467C0" w:rsidP="00AD0B13" w:rsidRDefault="007467C0" w14:paraId="4AD12D2A" w14:textId="77777777">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rsidR="007467C0" w:rsidP="00AD0B13" w:rsidRDefault="007467C0" w14:paraId="55BE8F67" w14:textId="77777777">
      <w:pPr>
        <w:pStyle w:val="ListBullet"/>
      </w:pPr>
      <w:r>
        <w:fldChar w:fldCharType="begin"/>
      </w:r>
      <w:r>
        <w:instrText xml:space="preserve"> REF _Ref245722710 \h  \* MERGEFORMAT </w:instrText>
      </w:r>
      <w:r>
        <w:fldChar w:fldCharType="separate"/>
      </w:r>
      <w:r>
        <w:t>Custodial Inventory (CI) Position (Forecasted)</w:t>
      </w:r>
      <w:r>
        <w:fldChar w:fldCharType="end"/>
      </w:r>
    </w:p>
    <w:p w:rsidR="007467C0" w:rsidP="007467C0" w:rsidRDefault="007467C0" w14:paraId="0A9058E2" w14:textId="77777777">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007467C0" w:rsidP="007467C0" w:rsidRDefault="007467C0" w14:paraId="69E098ED" w14:textId="77777777">
      <w:pPr>
        <w:pStyle w:val="TopofSection"/>
      </w:pPr>
    </w:p>
    <w:p w:rsidR="007467C0" w:rsidP="007467C0" w:rsidRDefault="007467C0" w14:paraId="6857A658" w14:textId="77777777">
      <w:pPr>
        <w:pStyle w:val="Heading4"/>
      </w:pPr>
      <w:bookmarkStart w:name="_Ref245722692" w:id="2272"/>
      <w:r>
        <w:t>Forecast Results</w:t>
      </w:r>
      <w:bookmarkEnd w:id="2272"/>
    </w:p>
    <w:p w:rsidR="007467C0" w:rsidP="00AD0B13" w:rsidRDefault="007467C0" w14:paraId="05956D8A" w14:textId="77777777">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rsidR="007467C0" w:rsidP="007467C0" w:rsidRDefault="007467C0" w14:paraId="741F45B1" w14:textId="77777777">
      <w:pPr>
        <w:pStyle w:val="Caption"/>
      </w:pPr>
      <w:bookmarkStart w:name="_Toc74556753" w:id="227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27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76A9CE5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EC18571"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112940DB" w14:textId="77777777">
            <w:pPr>
              <w:pStyle w:val="TableHeader"/>
            </w:pPr>
            <w:r>
              <w:t>Description</w:t>
            </w:r>
          </w:p>
        </w:tc>
      </w:tr>
      <w:tr w:rsidRPr="00A875AE" w:rsidR="007467C0" w:rsidTr="79D9DC4C" w14:paraId="34D4B5BC" w14:textId="77777777">
        <w:trPr>
          <w:cantSplit/>
          <w:trHeight w:val="135"/>
        </w:trPr>
        <w:tc>
          <w:tcPr>
            <w:tcW w:w="2570" w:type="dxa"/>
            <w:tcBorders>
              <w:top w:val="nil"/>
              <w:bottom w:val="single" w:color="auto" w:sz="6" w:space="0"/>
              <w:right w:val="single" w:color="auto" w:sz="6" w:space="0"/>
            </w:tcBorders>
          </w:tcPr>
          <w:p w:rsidRPr="00980DF8" w:rsidR="007467C0" w:rsidP="00AD0B13" w:rsidRDefault="007467C0" w14:paraId="6B5D2BE7" w14:textId="77777777">
            <w:pPr>
              <w:pStyle w:val="TableBody"/>
              <w:rPr>
                <w:b/>
                <w:bCs/>
              </w:rPr>
            </w:pPr>
            <w:r w:rsidRPr="00980DF8">
              <w:rPr>
                <w:b/>
                <w:bCs/>
              </w:rPr>
              <w:t>Cashpoint ID</w:t>
            </w:r>
          </w:p>
        </w:tc>
        <w:tc>
          <w:tcPr>
            <w:tcW w:w="5480" w:type="dxa"/>
            <w:tcBorders>
              <w:top w:val="nil"/>
              <w:left w:val="single" w:color="auto" w:sz="6" w:space="0"/>
              <w:bottom w:val="single" w:color="auto" w:sz="6" w:space="0"/>
            </w:tcBorders>
          </w:tcPr>
          <w:p w:rsidRPr="00FB292A" w:rsidR="007467C0" w:rsidP="00AD0B13" w:rsidRDefault="007467C0" w14:paraId="706A3088" w14:textId="77777777">
            <w:pPr>
              <w:pStyle w:val="TableBody"/>
            </w:pPr>
            <w:r w:rsidRPr="00FB292A">
              <w:t>The unique identifier for the Cashpoint</w:t>
            </w:r>
          </w:p>
        </w:tc>
      </w:tr>
      <w:tr w:rsidRPr="00A875AE" w:rsidR="007467C0" w:rsidTr="79D9DC4C" w14:paraId="590D121B" w14:textId="77777777">
        <w:trPr>
          <w:cantSplit/>
          <w:trHeight w:val="135"/>
        </w:trPr>
        <w:tc>
          <w:tcPr>
            <w:tcW w:w="2570" w:type="dxa"/>
            <w:tcBorders>
              <w:top w:val="nil"/>
              <w:bottom w:val="single" w:color="auto" w:sz="6" w:space="0"/>
              <w:right w:val="single" w:color="auto" w:sz="6" w:space="0"/>
            </w:tcBorders>
          </w:tcPr>
          <w:p w:rsidRPr="00980DF8" w:rsidR="007467C0" w:rsidP="00AD0B13" w:rsidRDefault="007467C0" w14:paraId="5F4CCF87" w14:textId="77777777">
            <w:pPr>
              <w:pStyle w:val="TableBody"/>
              <w:rPr>
                <w:b/>
                <w:bCs/>
              </w:rPr>
            </w:pPr>
            <w:r w:rsidRPr="00980DF8">
              <w:rPr>
                <w:b/>
                <w:bCs/>
              </w:rPr>
              <w:t>Cashpoint Type</w:t>
            </w:r>
          </w:p>
        </w:tc>
        <w:tc>
          <w:tcPr>
            <w:tcW w:w="5480" w:type="dxa"/>
            <w:tcBorders>
              <w:top w:val="nil"/>
              <w:left w:val="single" w:color="auto" w:sz="6" w:space="0"/>
              <w:bottom w:val="single" w:color="auto" w:sz="6" w:space="0"/>
            </w:tcBorders>
          </w:tcPr>
          <w:p w:rsidRPr="00FB292A" w:rsidR="007467C0" w:rsidP="00AD0B13" w:rsidRDefault="007467C0" w14:paraId="20C24CE8" w14:textId="77777777">
            <w:pPr>
              <w:pStyle w:val="TableBody"/>
            </w:pPr>
            <w:r w:rsidRPr="00FB292A">
              <w:t>Type of Cashpoint relating to the Cashpoint ID</w:t>
            </w:r>
          </w:p>
        </w:tc>
      </w:tr>
      <w:tr w:rsidRPr="00A875AE" w:rsidR="007467C0" w:rsidTr="79D9DC4C" w14:paraId="633549ED" w14:textId="77777777">
        <w:trPr>
          <w:cantSplit/>
        </w:trPr>
        <w:tc>
          <w:tcPr>
            <w:tcW w:w="2570" w:type="dxa"/>
            <w:tcBorders>
              <w:top w:val="nil"/>
              <w:bottom w:val="single" w:color="auto" w:sz="6" w:space="0"/>
              <w:right w:val="single" w:color="auto" w:sz="6" w:space="0"/>
            </w:tcBorders>
          </w:tcPr>
          <w:p w:rsidRPr="00980DF8" w:rsidR="007467C0" w:rsidP="00AD0B13" w:rsidRDefault="007467C0" w14:paraId="657C8DFE" w14:textId="77777777">
            <w:pPr>
              <w:pStyle w:val="TableBody"/>
              <w:rPr>
                <w:b/>
                <w:bCs/>
              </w:rPr>
            </w:pPr>
            <w:r w:rsidRPr="00980DF8">
              <w:rPr>
                <w:b/>
                <w:bCs/>
              </w:rPr>
              <w:t>Status</w:t>
            </w:r>
          </w:p>
        </w:tc>
        <w:tc>
          <w:tcPr>
            <w:tcW w:w="5480" w:type="dxa"/>
            <w:tcBorders>
              <w:top w:val="nil"/>
              <w:left w:val="single" w:color="auto" w:sz="6" w:space="0"/>
              <w:bottom w:val="single" w:color="auto" w:sz="6" w:space="0"/>
            </w:tcBorders>
          </w:tcPr>
          <w:p w:rsidRPr="00FB292A" w:rsidR="007467C0" w:rsidP="00AD0B13" w:rsidRDefault="007467C0" w14:paraId="76603099" w14:textId="77777777">
            <w:pPr>
              <w:pStyle w:val="TableBody"/>
            </w:pPr>
            <w:r w:rsidRPr="00FB292A">
              <w:t>The status of the Forecast</w:t>
            </w:r>
          </w:p>
        </w:tc>
      </w:tr>
      <w:tr w:rsidRPr="00A875AE" w:rsidR="007467C0" w:rsidTr="79D9DC4C" w14:paraId="22B5E694"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0E61FC1E" w14:textId="77777777">
            <w:pPr>
              <w:pStyle w:val="TableBody"/>
              <w:rPr>
                <w:b/>
                <w:bCs/>
              </w:rPr>
            </w:pPr>
            <w:r w:rsidRPr="00980DF8">
              <w:rPr>
                <w:b/>
                <w:bCs/>
              </w:rPr>
              <w:t>Process Executed On</w:t>
            </w:r>
          </w:p>
        </w:tc>
        <w:tc>
          <w:tcPr>
            <w:tcW w:w="5480" w:type="dxa"/>
            <w:tcBorders>
              <w:top w:val="single" w:color="auto" w:sz="6" w:space="0"/>
              <w:left w:val="single" w:color="auto" w:sz="6" w:space="0"/>
              <w:bottom w:val="single" w:color="auto" w:sz="6" w:space="0"/>
            </w:tcBorders>
          </w:tcPr>
          <w:p w:rsidRPr="00FB292A" w:rsidR="007467C0" w:rsidP="00AD0B13" w:rsidRDefault="007467C0" w14:paraId="6011B767" w14:textId="77777777">
            <w:pPr>
              <w:pStyle w:val="TableBody"/>
            </w:pPr>
            <w:r w:rsidRPr="00FB292A">
              <w:t>The date corresponding to the last time the forecast process was run for the Cashpoint.</w:t>
            </w:r>
          </w:p>
        </w:tc>
      </w:tr>
      <w:tr w:rsidRPr="00A875AE" w:rsidR="007467C0" w:rsidTr="79D9DC4C" w14:paraId="45FB1DC2"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375B6E6B" w14:textId="77777777">
            <w:pPr>
              <w:pStyle w:val="TableBody"/>
              <w:rPr>
                <w:b/>
                <w:bCs/>
              </w:rPr>
            </w:pPr>
            <w:r w:rsidRPr="00980DF8">
              <w:rPr>
                <w:b/>
                <w:bCs/>
              </w:rPr>
              <w:t>Forecast Exists Through</w:t>
            </w:r>
          </w:p>
        </w:tc>
        <w:tc>
          <w:tcPr>
            <w:tcW w:w="5480" w:type="dxa"/>
            <w:tcBorders>
              <w:top w:val="single" w:color="auto" w:sz="6" w:space="0"/>
              <w:left w:val="nil"/>
              <w:bottom w:val="single" w:color="auto" w:sz="6" w:space="0"/>
            </w:tcBorders>
          </w:tcPr>
          <w:p w:rsidRPr="00FB292A" w:rsidR="007467C0" w:rsidP="00AD0B13" w:rsidRDefault="007467C0" w14:paraId="49A7D09E" w14:textId="77777777">
            <w:pPr>
              <w:pStyle w:val="TableBody"/>
            </w:pPr>
            <w:r w:rsidRPr="00FB292A">
              <w:t>The last day for which forecast records exist</w:t>
            </w:r>
          </w:p>
        </w:tc>
      </w:tr>
      <w:tr w:rsidRPr="00A875AE" w:rsidR="007467C0" w:rsidTr="79D9DC4C" w14:paraId="00729970"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4DB16595" w14:textId="77777777">
            <w:pPr>
              <w:pStyle w:val="TableBody"/>
              <w:rPr>
                <w:b/>
                <w:bCs/>
              </w:rPr>
            </w:pPr>
            <w:r w:rsidRPr="00980DF8">
              <w:rPr>
                <w:b/>
                <w:bCs/>
              </w:rPr>
              <w:t>Forecast From</w:t>
            </w:r>
          </w:p>
        </w:tc>
        <w:tc>
          <w:tcPr>
            <w:tcW w:w="5480" w:type="dxa"/>
            <w:tcBorders>
              <w:top w:val="single" w:color="auto" w:sz="6" w:space="0"/>
              <w:left w:val="nil"/>
              <w:bottom w:val="single" w:color="auto" w:sz="6" w:space="0"/>
            </w:tcBorders>
          </w:tcPr>
          <w:p w:rsidRPr="00FB292A" w:rsidR="007467C0" w:rsidP="00AD0B13" w:rsidRDefault="007467C0" w14:paraId="2992D142" w14:textId="77777777">
            <w:pPr>
              <w:pStyle w:val="TableBody"/>
            </w:pPr>
            <w:r w:rsidRPr="00FB292A">
              <w:t>Starting day of the forecast</w:t>
            </w:r>
          </w:p>
        </w:tc>
      </w:tr>
      <w:tr w:rsidRPr="00A875AE" w:rsidR="007467C0" w:rsidTr="79D9DC4C" w14:paraId="06F8361C"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4775039A" w14:textId="77777777">
            <w:pPr>
              <w:pStyle w:val="TableBody"/>
              <w:rPr>
                <w:b/>
                <w:bCs/>
              </w:rPr>
            </w:pPr>
            <w:r w:rsidRPr="00980DF8">
              <w:rPr>
                <w:b/>
                <w:bCs/>
              </w:rPr>
              <w:t>Forecast To</w:t>
            </w:r>
          </w:p>
        </w:tc>
        <w:tc>
          <w:tcPr>
            <w:tcW w:w="5480" w:type="dxa"/>
            <w:tcBorders>
              <w:top w:val="single" w:color="auto" w:sz="6" w:space="0"/>
              <w:left w:val="nil"/>
              <w:bottom w:val="single" w:color="auto" w:sz="6" w:space="0"/>
            </w:tcBorders>
          </w:tcPr>
          <w:p w:rsidRPr="00FB292A" w:rsidR="007467C0" w:rsidP="00AD0B13" w:rsidRDefault="007467C0" w14:paraId="6F180156" w14:textId="77777777">
            <w:pPr>
              <w:pStyle w:val="TableBody"/>
            </w:pPr>
            <w:r w:rsidRPr="00FB292A">
              <w:t>Ending day of the forecast</w:t>
            </w:r>
          </w:p>
        </w:tc>
      </w:tr>
      <w:tr w:rsidRPr="00A875AE" w:rsidR="007467C0" w:rsidTr="79D9DC4C" w14:paraId="0878BBBD"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7B407901" w14:textId="77777777">
            <w:pPr>
              <w:pStyle w:val="TableBody"/>
              <w:rPr>
                <w:b/>
                <w:bCs/>
              </w:rPr>
            </w:pPr>
            <w:r w:rsidRPr="00980DF8">
              <w:rPr>
                <w:b/>
                <w:bCs/>
              </w:rPr>
              <w:t>History From</w:t>
            </w:r>
          </w:p>
        </w:tc>
        <w:tc>
          <w:tcPr>
            <w:tcW w:w="5480" w:type="dxa"/>
            <w:tcBorders>
              <w:top w:val="single" w:color="auto" w:sz="6" w:space="0"/>
              <w:left w:val="nil"/>
              <w:bottom w:val="single" w:color="auto" w:sz="6" w:space="0"/>
            </w:tcBorders>
          </w:tcPr>
          <w:p w:rsidRPr="00FB292A" w:rsidR="007467C0" w:rsidP="00AD0B13" w:rsidRDefault="007467C0" w14:paraId="736F1B57" w14:textId="77777777">
            <w:pPr>
              <w:pStyle w:val="TableBody"/>
            </w:pPr>
            <w:r w:rsidRPr="00FB292A">
              <w:t>Starting day of the history used to forecast the Cashpoint</w:t>
            </w:r>
          </w:p>
        </w:tc>
      </w:tr>
      <w:tr w:rsidRPr="00A875AE" w:rsidR="007467C0" w:rsidTr="79D9DC4C" w14:paraId="3F250ADC"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1AC70121" w14:textId="77777777">
            <w:pPr>
              <w:pStyle w:val="TableBody"/>
              <w:rPr>
                <w:b/>
                <w:bCs/>
              </w:rPr>
            </w:pPr>
            <w:r w:rsidRPr="00980DF8">
              <w:rPr>
                <w:b/>
                <w:bCs/>
              </w:rPr>
              <w:t>History To</w:t>
            </w:r>
          </w:p>
        </w:tc>
        <w:tc>
          <w:tcPr>
            <w:tcW w:w="5480" w:type="dxa"/>
            <w:tcBorders>
              <w:top w:val="single" w:color="auto" w:sz="6" w:space="0"/>
              <w:left w:val="nil"/>
              <w:bottom w:val="single" w:color="auto" w:sz="6" w:space="0"/>
            </w:tcBorders>
          </w:tcPr>
          <w:p w:rsidRPr="00FB292A" w:rsidR="007467C0" w:rsidP="00AD0B13" w:rsidRDefault="007467C0" w14:paraId="5F82FCB1" w14:textId="77777777">
            <w:pPr>
              <w:pStyle w:val="TableBody"/>
            </w:pPr>
            <w:r w:rsidRPr="00FB292A">
              <w:t>Ending day of the history used to forecast the Cashpoint</w:t>
            </w:r>
          </w:p>
        </w:tc>
      </w:tr>
      <w:tr w:rsidRPr="00A875AE" w:rsidR="007467C0" w:rsidTr="79D9DC4C" w14:paraId="04466B71"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0B1E7DBB" w14:textId="77777777">
            <w:pPr>
              <w:pStyle w:val="TableBody"/>
              <w:rPr>
                <w:b/>
                <w:bCs/>
              </w:rPr>
            </w:pPr>
            <w:r w:rsidRPr="00980DF8">
              <w:rPr>
                <w:b/>
                <w:bCs/>
              </w:rPr>
              <w:t>Horizon ID</w:t>
            </w:r>
          </w:p>
        </w:tc>
        <w:tc>
          <w:tcPr>
            <w:tcW w:w="5480" w:type="dxa"/>
            <w:tcBorders>
              <w:top w:val="single" w:color="auto" w:sz="6" w:space="0"/>
              <w:left w:val="nil"/>
              <w:bottom w:val="single" w:color="auto" w:sz="6" w:space="0"/>
            </w:tcBorders>
          </w:tcPr>
          <w:p w:rsidRPr="00FB292A" w:rsidR="007467C0" w:rsidP="00AD0B13" w:rsidRDefault="007467C0" w14:paraId="2BCA2050" w14:textId="77777777">
            <w:pPr>
              <w:pStyle w:val="TableBody"/>
            </w:pPr>
            <w:r w:rsidRPr="00FB292A">
              <w:t>The Forecast Horizon ID used to forecast the Cashpoint.</w:t>
            </w:r>
          </w:p>
        </w:tc>
      </w:tr>
    </w:tbl>
    <w:p w:rsidR="79D9DC4C" w:rsidRDefault="79D9DC4C" w14:paraId="5233D064" w14:textId="10E03EF9"/>
    <w:p w:rsidR="007467C0" w:rsidP="007467C0" w:rsidRDefault="007467C0" w14:paraId="083429FA"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Pr="00FB0EA9" w:rsidR="007467C0" w:rsidP="007467C0" w:rsidRDefault="007467C0" w14:paraId="543B1716" w14:textId="2722EB68">
      <w:pPr>
        <w:rPr>
          <w:color w:val="76923C"/>
        </w:rPr>
      </w:pPr>
    </w:p>
    <w:p w:rsidR="007467C0" w:rsidP="007467C0" w:rsidRDefault="007467C0" w14:paraId="21EC7D40" w14:textId="77777777">
      <w:pPr>
        <w:pStyle w:val="Heading4"/>
      </w:pPr>
      <w:bookmarkStart w:name="_Ref249810020" w:id="2274"/>
      <w:bookmarkStart w:name="_Ref249755990" w:id="2275"/>
      <w:bookmarkStart w:name="_Ref245722700" w:id="2276"/>
      <w:r>
        <w:t>Forecast Health</w:t>
      </w:r>
      <w:bookmarkEnd w:id="2274"/>
    </w:p>
    <w:p w:rsidRPr="00AE4365" w:rsidR="007467C0" w:rsidP="00AD0B13" w:rsidRDefault="007467C0" w14:paraId="088DBDFF" w14:textId="77777777">
      <w:pPr>
        <w:pStyle w:val="BodyText"/>
      </w:pPr>
      <w:r>
        <w:t xml:space="preserve">This report is a summary of the Forecast Health for a specific Cashpoint or all Cashpoints assigned to the user. </w:t>
      </w:r>
    </w:p>
    <w:p w:rsidR="007467C0" w:rsidP="007467C0" w:rsidRDefault="007467C0" w14:paraId="683BA6EE" w14:textId="77777777">
      <w:pPr>
        <w:pStyle w:val="Caption"/>
      </w:pPr>
      <w:bookmarkStart w:name="_Toc74556754" w:id="2277"/>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27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79ADBE61"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37FFA0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6FA72119" w14:textId="77777777">
            <w:pPr>
              <w:pStyle w:val="TableHeader"/>
            </w:pPr>
            <w:r>
              <w:t>Description</w:t>
            </w:r>
          </w:p>
        </w:tc>
      </w:tr>
      <w:tr w:rsidRPr="00A875AE" w:rsidR="007467C0" w:rsidTr="006271D1" w14:paraId="58780077" w14:textId="77777777">
        <w:trPr>
          <w:cantSplit/>
          <w:trHeight w:val="135"/>
        </w:trPr>
        <w:tc>
          <w:tcPr>
            <w:tcW w:w="2570" w:type="dxa"/>
            <w:tcBorders>
              <w:top w:val="nil"/>
              <w:bottom w:val="single" w:color="auto" w:sz="6" w:space="0"/>
              <w:right w:val="single" w:color="auto" w:sz="6" w:space="0"/>
            </w:tcBorders>
          </w:tcPr>
          <w:p w:rsidRPr="00980DF8" w:rsidR="007467C0" w:rsidP="00233142" w:rsidRDefault="007467C0" w14:paraId="196D8AA6" w14:textId="77777777">
            <w:pPr>
              <w:pStyle w:val="TableBody"/>
              <w:rPr>
                <w:b/>
                <w:bCs/>
              </w:rPr>
            </w:pPr>
            <w:r w:rsidRPr="00980DF8">
              <w:rPr>
                <w:b/>
                <w:bCs/>
              </w:rPr>
              <w:t>Cash Point</w:t>
            </w:r>
          </w:p>
        </w:tc>
        <w:tc>
          <w:tcPr>
            <w:tcW w:w="5480" w:type="dxa"/>
            <w:tcBorders>
              <w:top w:val="nil"/>
              <w:left w:val="single" w:color="auto" w:sz="6" w:space="0"/>
              <w:bottom w:val="single" w:color="auto" w:sz="6" w:space="0"/>
            </w:tcBorders>
          </w:tcPr>
          <w:p w:rsidRPr="00FB292A" w:rsidR="007467C0" w:rsidP="00AD0B13" w:rsidRDefault="007467C0" w14:paraId="1A6CBC14" w14:textId="77777777">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Pr="00A875AE" w:rsidR="007467C0" w:rsidTr="006271D1" w14:paraId="79FED9F9" w14:textId="77777777">
        <w:trPr>
          <w:cantSplit/>
          <w:trHeight w:val="135"/>
        </w:trPr>
        <w:tc>
          <w:tcPr>
            <w:tcW w:w="2570" w:type="dxa"/>
            <w:tcBorders>
              <w:top w:val="nil"/>
              <w:bottom w:val="single" w:color="auto" w:sz="6" w:space="0"/>
              <w:right w:val="single" w:color="auto" w:sz="6" w:space="0"/>
            </w:tcBorders>
          </w:tcPr>
          <w:p w:rsidRPr="00980DF8" w:rsidR="007467C0" w:rsidP="00233142" w:rsidRDefault="007467C0" w14:paraId="0EB6ADB9" w14:textId="77777777">
            <w:pPr>
              <w:pStyle w:val="TableBody"/>
              <w:rPr>
                <w:b/>
                <w:bCs/>
              </w:rPr>
            </w:pPr>
            <w:r w:rsidRPr="00980DF8">
              <w:rPr>
                <w:b/>
                <w:bCs/>
              </w:rPr>
              <w:t>Min %</w:t>
            </w:r>
          </w:p>
        </w:tc>
        <w:tc>
          <w:tcPr>
            <w:tcW w:w="5480" w:type="dxa"/>
            <w:tcBorders>
              <w:top w:val="nil"/>
              <w:left w:val="single" w:color="auto" w:sz="6" w:space="0"/>
              <w:bottom w:val="single" w:color="auto" w:sz="6" w:space="0"/>
            </w:tcBorders>
          </w:tcPr>
          <w:p w:rsidRPr="00FB292A" w:rsidR="007467C0" w:rsidP="00AD0B13" w:rsidRDefault="007467C0" w14:paraId="1133598B" w14:textId="77777777">
            <w:pPr>
              <w:pStyle w:val="TableBody"/>
            </w:pPr>
            <w:r w:rsidRPr="00FB292A">
              <w:t>Allows the report to be filtered by selecting the minimum variance percentage. Valid entries should be 0 to 100</w:t>
            </w:r>
          </w:p>
        </w:tc>
      </w:tr>
      <w:tr w:rsidRPr="00A875AE" w:rsidR="007467C0" w:rsidTr="006271D1" w14:paraId="1E1E4C19" w14:textId="77777777">
        <w:trPr>
          <w:cantSplit/>
        </w:trPr>
        <w:tc>
          <w:tcPr>
            <w:tcW w:w="2570" w:type="dxa"/>
            <w:tcBorders>
              <w:top w:val="nil"/>
              <w:bottom w:val="single" w:color="auto" w:sz="6" w:space="0"/>
              <w:right w:val="single" w:color="auto" w:sz="6" w:space="0"/>
            </w:tcBorders>
          </w:tcPr>
          <w:p w:rsidRPr="00980DF8" w:rsidR="007467C0" w:rsidP="00233142" w:rsidRDefault="007467C0" w14:paraId="40FD134D" w14:textId="77777777">
            <w:pPr>
              <w:pStyle w:val="TableBody"/>
              <w:rPr>
                <w:b/>
                <w:bCs/>
              </w:rPr>
            </w:pPr>
            <w:r w:rsidRPr="00980DF8">
              <w:rPr>
                <w:b/>
                <w:bCs/>
              </w:rPr>
              <w:t>Max %</w:t>
            </w:r>
          </w:p>
        </w:tc>
        <w:tc>
          <w:tcPr>
            <w:tcW w:w="5480" w:type="dxa"/>
            <w:tcBorders>
              <w:top w:val="nil"/>
              <w:left w:val="single" w:color="auto" w:sz="6" w:space="0"/>
              <w:bottom w:val="single" w:color="auto" w:sz="6" w:space="0"/>
            </w:tcBorders>
          </w:tcPr>
          <w:p w:rsidRPr="00FB292A" w:rsidR="007467C0" w:rsidP="00AD0B13" w:rsidRDefault="007467C0" w14:paraId="47DA55E7" w14:textId="77777777">
            <w:pPr>
              <w:pStyle w:val="TableBody"/>
            </w:pPr>
            <w:r w:rsidRPr="00FB292A">
              <w:t>Allows the report to be filtered by selecting the maximum variance percent. Valid entries should be 0 to 100.</w:t>
            </w:r>
          </w:p>
        </w:tc>
      </w:tr>
      <w:tr w:rsidRPr="00A875AE" w:rsidR="007467C0" w:rsidTr="006271D1" w14:paraId="34A1951F" w14:textId="77777777">
        <w:trPr>
          <w:cantSplit/>
        </w:trPr>
        <w:tc>
          <w:tcPr>
            <w:tcW w:w="2570" w:type="dxa"/>
            <w:tcBorders>
              <w:top w:val="single" w:color="auto" w:sz="6" w:space="0"/>
              <w:bottom w:val="single" w:color="auto" w:sz="6" w:space="0"/>
              <w:right w:val="single" w:color="auto" w:sz="6" w:space="0"/>
            </w:tcBorders>
          </w:tcPr>
          <w:p w:rsidRPr="00980DF8" w:rsidR="007467C0" w:rsidP="00233142" w:rsidRDefault="007467C0" w14:paraId="0B5A1202" w14:textId="77777777">
            <w:pPr>
              <w:pStyle w:val="TableBody"/>
              <w:rPr>
                <w:b/>
                <w:bCs/>
              </w:rPr>
            </w:pPr>
            <w:r w:rsidRPr="00980DF8">
              <w:rPr>
                <w:b/>
                <w:bCs/>
              </w:rPr>
              <w:t>Denomination</w:t>
            </w:r>
          </w:p>
        </w:tc>
        <w:tc>
          <w:tcPr>
            <w:tcW w:w="5480" w:type="dxa"/>
            <w:tcBorders>
              <w:top w:val="single" w:color="auto" w:sz="6" w:space="0"/>
              <w:left w:val="single" w:color="auto" w:sz="6" w:space="0"/>
              <w:bottom w:val="single" w:color="auto" w:sz="6" w:space="0"/>
            </w:tcBorders>
          </w:tcPr>
          <w:p w:rsidRPr="00FB292A" w:rsidR="007467C0" w:rsidP="00AD0B13" w:rsidRDefault="007467C0" w14:paraId="19718FAD" w14:textId="77777777">
            <w:pPr>
              <w:pStyle w:val="TableBody"/>
            </w:pPr>
            <w:r w:rsidRPr="00FB292A">
              <w:t xml:space="preserve">The denomination and quality of the forecast relating to the Cashpoint </w:t>
            </w:r>
          </w:p>
        </w:tc>
      </w:tr>
      <w:tr w:rsidRPr="00A875AE" w:rsidR="007467C0" w:rsidTr="006271D1" w14:paraId="38FE7917" w14:textId="77777777">
        <w:trPr>
          <w:cantSplit/>
        </w:trPr>
        <w:tc>
          <w:tcPr>
            <w:tcW w:w="2570" w:type="dxa"/>
            <w:tcBorders>
              <w:top w:val="single" w:color="auto" w:sz="6" w:space="0"/>
              <w:bottom w:val="single" w:color="auto" w:sz="6" w:space="0"/>
              <w:right w:val="single" w:color="auto" w:sz="6" w:space="0"/>
            </w:tcBorders>
          </w:tcPr>
          <w:p w:rsidRPr="00980DF8" w:rsidR="007467C0" w:rsidP="00233142" w:rsidRDefault="007467C0" w14:paraId="35E2A5B9" w14:textId="77777777">
            <w:pPr>
              <w:pStyle w:val="TableBody"/>
              <w:rPr>
                <w:b/>
                <w:bCs/>
              </w:rPr>
            </w:pPr>
            <w:r w:rsidRPr="00980DF8">
              <w:rPr>
                <w:b/>
                <w:bCs/>
              </w:rPr>
              <w:t>Cashpoint Type</w:t>
            </w:r>
          </w:p>
        </w:tc>
        <w:tc>
          <w:tcPr>
            <w:tcW w:w="5480" w:type="dxa"/>
            <w:tcBorders>
              <w:top w:val="single" w:color="auto" w:sz="6" w:space="0"/>
              <w:left w:val="nil"/>
              <w:bottom w:val="single" w:color="auto" w:sz="6" w:space="0"/>
            </w:tcBorders>
          </w:tcPr>
          <w:p w:rsidRPr="00FB292A" w:rsidR="007467C0" w:rsidP="00AD0B13" w:rsidRDefault="007467C0" w14:paraId="52FC6D6B" w14:textId="77777777">
            <w:pPr>
              <w:pStyle w:val="TableBody"/>
            </w:pPr>
            <w:r w:rsidRPr="00FB292A">
              <w:t>Type of Cashpoint relating to the Cashpoint ID</w:t>
            </w:r>
          </w:p>
        </w:tc>
      </w:tr>
      <w:tr w:rsidRPr="00A875AE" w:rsidR="007467C0" w:rsidTr="006271D1" w14:paraId="4CD8D907" w14:textId="77777777">
        <w:trPr>
          <w:cantSplit/>
        </w:trPr>
        <w:tc>
          <w:tcPr>
            <w:tcW w:w="2570" w:type="dxa"/>
            <w:tcBorders>
              <w:top w:val="single" w:color="auto" w:sz="6" w:space="0"/>
              <w:bottom w:val="single" w:color="auto" w:sz="6" w:space="0"/>
              <w:right w:val="single" w:color="auto" w:sz="6" w:space="0"/>
            </w:tcBorders>
          </w:tcPr>
          <w:p w:rsidRPr="00980DF8" w:rsidR="007467C0" w:rsidP="00980DF8" w:rsidRDefault="007467C0" w14:paraId="15782B51" w14:textId="77777777">
            <w:pPr>
              <w:pStyle w:val="TableBody"/>
              <w:rPr>
                <w:rFonts w:cs="Arial"/>
                <w:b/>
                <w:bCs/>
                <w:lang w:val="en-US" w:bidi="en-US"/>
              </w:rPr>
            </w:pPr>
            <w:r w:rsidRPr="00980DF8">
              <w:rPr>
                <w:rFonts w:cs="Arial"/>
                <w:b/>
                <w:bCs/>
                <w:lang w:val="en-US" w:bidi="en-US"/>
              </w:rPr>
              <w:t>Action</w:t>
            </w:r>
          </w:p>
        </w:tc>
        <w:tc>
          <w:tcPr>
            <w:tcW w:w="5480" w:type="dxa"/>
            <w:tcBorders>
              <w:top w:val="single" w:color="auto" w:sz="6" w:space="0"/>
              <w:left w:val="nil"/>
              <w:bottom w:val="single" w:color="auto" w:sz="6" w:space="0"/>
            </w:tcBorders>
          </w:tcPr>
          <w:p w:rsidRPr="00FB292A" w:rsidR="007467C0" w:rsidP="00AD0B13" w:rsidRDefault="007467C0" w14:paraId="3E229299" w14:textId="77777777">
            <w:pPr>
              <w:pStyle w:val="TableBody"/>
            </w:pPr>
            <w:r w:rsidRPr="00FB292A">
              <w:t>The type of forecast performed.</w:t>
            </w:r>
          </w:p>
          <w:p w:rsidRPr="00FB292A" w:rsidR="007467C0" w:rsidP="00AD0B13" w:rsidRDefault="007467C0" w14:paraId="4F5EDF0F" w14:textId="77777777">
            <w:pPr>
              <w:pStyle w:val="TableBody"/>
            </w:pPr>
            <w:r w:rsidRPr="00FB292A">
              <w:t>The available options will be:</w:t>
            </w:r>
          </w:p>
          <w:p w:rsidRPr="00FB292A" w:rsidR="007467C0" w:rsidP="00AD0B13" w:rsidRDefault="007467C0" w14:paraId="05A0165F" w14:textId="77777777">
            <w:pPr>
              <w:pStyle w:val="TableListBullet"/>
            </w:pPr>
            <w:r w:rsidRPr="00FB292A">
              <w:t>Withdrawals</w:t>
            </w:r>
          </w:p>
          <w:p w:rsidRPr="00FB292A" w:rsidR="007467C0" w:rsidP="00AD0B13" w:rsidRDefault="007467C0" w14:paraId="6986FEC5" w14:textId="77777777">
            <w:pPr>
              <w:pStyle w:val="TableListBullet"/>
            </w:pPr>
            <w:r w:rsidRPr="00FB292A">
              <w:t>Deposits</w:t>
            </w:r>
          </w:p>
          <w:p w:rsidRPr="00FB292A" w:rsidR="007467C0" w:rsidP="00AD0B13" w:rsidRDefault="007467C0" w14:paraId="7AE8B79C" w14:textId="77777777">
            <w:pPr>
              <w:pStyle w:val="TableListBullet"/>
            </w:pPr>
            <w:r w:rsidRPr="00FB292A">
              <w:t>Net Demand</w:t>
            </w:r>
          </w:p>
        </w:tc>
      </w:tr>
      <w:tr w:rsidRPr="00A875AE" w:rsidR="007467C0" w:rsidTr="006271D1" w14:paraId="6CC30929" w14:textId="77777777">
        <w:trPr>
          <w:cantSplit/>
        </w:trPr>
        <w:tc>
          <w:tcPr>
            <w:tcW w:w="2570" w:type="dxa"/>
            <w:tcBorders>
              <w:top w:val="single" w:color="auto" w:sz="6" w:space="0"/>
              <w:bottom w:val="single" w:color="auto" w:sz="6" w:space="0"/>
              <w:right w:val="single" w:color="auto" w:sz="6" w:space="0"/>
            </w:tcBorders>
          </w:tcPr>
          <w:p w:rsidRPr="00980DF8" w:rsidR="007467C0" w:rsidP="00233142" w:rsidRDefault="007467C0" w14:paraId="360AB709" w14:textId="77777777">
            <w:pPr>
              <w:pStyle w:val="TableBody"/>
              <w:rPr>
                <w:b/>
                <w:bCs/>
              </w:rPr>
            </w:pPr>
            <w:r w:rsidRPr="00980DF8">
              <w:rPr>
                <w:b/>
                <w:bCs/>
              </w:rPr>
              <w:t>Forecast Health</w:t>
            </w:r>
          </w:p>
        </w:tc>
        <w:tc>
          <w:tcPr>
            <w:tcW w:w="5480" w:type="dxa"/>
            <w:tcBorders>
              <w:top w:val="single" w:color="auto" w:sz="6" w:space="0"/>
              <w:left w:val="nil"/>
              <w:bottom w:val="single" w:color="auto" w:sz="6" w:space="0"/>
            </w:tcBorders>
          </w:tcPr>
          <w:p w:rsidRPr="00FB292A" w:rsidR="007467C0" w:rsidP="00AD0B13" w:rsidRDefault="007467C0" w14:paraId="541CB7C6" w14:textId="77777777">
            <w:pPr>
              <w:pStyle w:val="TableBody"/>
            </w:pPr>
            <w:r w:rsidRPr="00FB292A">
              <w:t>A percentage ranging from 0 to 100 that represents the quality of the forecast with 0 being poor and 100 being perfect.</w:t>
            </w:r>
          </w:p>
        </w:tc>
      </w:tr>
    </w:tbl>
    <w:p w:rsidR="007467C0" w:rsidP="007467C0" w:rsidRDefault="007467C0" w14:paraId="5D4AEC74"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7467C0" w:rsidP="007467C0" w:rsidRDefault="007467C0" w14:paraId="00B03D51" w14:textId="77777777">
      <w:pPr>
        <w:pStyle w:val="TopofSection"/>
      </w:pPr>
    </w:p>
    <w:p w:rsidR="007467C0" w:rsidP="007467C0" w:rsidRDefault="007467C0" w14:paraId="042CEB86" w14:textId="77777777">
      <w:pPr>
        <w:pStyle w:val="Heading4"/>
      </w:pPr>
      <w:bookmarkStart w:name="_Ref270486816" w:id="2278"/>
      <w:r>
        <w:t>Vault Forecast Details</w:t>
      </w:r>
      <w:bookmarkEnd w:id="2275"/>
      <w:bookmarkEnd w:id="2278"/>
    </w:p>
    <w:p w:rsidR="007467C0" w:rsidP="00AD0B13" w:rsidRDefault="007467C0" w14:paraId="4A5435C4" w14:textId="77777777">
      <w:pPr>
        <w:pStyle w:val="BodyText"/>
      </w:pPr>
      <w:r>
        <w:t>The Vault Forecast Details report gives the analyst the forecasted amounts for the selected Cashpoints and options.</w:t>
      </w:r>
    </w:p>
    <w:p w:rsidRPr="001E2FA2" w:rsidR="007467C0" w:rsidP="007467C0" w:rsidRDefault="007467C0" w14:paraId="1B9F8D7C" w14:textId="77777777">
      <w:pPr>
        <w:pStyle w:val="Caption"/>
        <w:rPr>
          <w:lang w:val="en-US"/>
        </w:rPr>
      </w:pPr>
      <w:bookmarkStart w:name="_Toc74556755" w:id="227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27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64D0BE82"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3038A2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9D7547B" w14:textId="77777777">
            <w:pPr>
              <w:pStyle w:val="TableHeader"/>
            </w:pPr>
            <w:r>
              <w:t>Description</w:t>
            </w:r>
          </w:p>
        </w:tc>
      </w:tr>
      <w:tr w:rsidRPr="00A875AE" w:rsidR="007467C0" w:rsidTr="006271D1" w14:paraId="5FBD544C" w14:textId="77777777">
        <w:trPr>
          <w:cantSplit/>
          <w:trHeight w:val="135"/>
        </w:trPr>
        <w:tc>
          <w:tcPr>
            <w:tcW w:w="2570" w:type="dxa"/>
            <w:tcBorders>
              <w:top w:val="nil"/>
              <w:bottom w:val="single" w:color="auto" w:sz="6" w:space="0"/>
              <w:right w:val="single" w:color="auto" w:sz="6" w:space="0"/>
            </w:tcBorders>
          </w:tcPr>
          <w:p w:rsidRPr="00980DF8" w:rsidR="007467C0" w:rsidP="00AD0B13" w:rsidRDefault="007467C0" w14:paraId="37297A89" w14:textId="77777777">
            <w:pPr>
              <w:pStyle w:val="TableBody"/>
              <w:rPr>
                <w:b/>
                <w:bCs/>
              </w:rPr>
            </w:pPr>
            <w:r w:rsidRPr="00980DF8">
              <w:rPr>
                <w:b/>
                <w:bCs/>
              </w:rPr>
              <w:t>Vault ID</w:t>
            </w:r>
          </w:p>
        </w:tc>
        <w:tc>
          <w:tcPr>
            <w:tcW w:w="5480" w:type="dxa"/>
            <w:tcBorders>
              <w:top w:val="nil"/>
              <w:left w:val="single" w:color="auto" w:sz="6" w:space="0"/>
              <w:bottom w:val="single" w:color="auto" w:sz="6" w:space="0"/>
            </w:tcBorders>
          </w:tcPr>
          <w:p w:rsidRPr="00FB292A" w:rsidR="007467C0" w:rsidP="00AD0B13" w:rsidRDefault="00E65C6E" w14:paraId="4D4EB688" w14:textId="1A695FDD">
            <w:pPr>
              <w:pStyle w:val="TableBody"/>
            </w:pPr>
            <w:r>
              <w:t xml:space="preserve">The </w:t>
            </w:r>
            <w:r w:rsidRPr="00FB292A" w:rsidR="007467C0">
              <w:t>Cashpoint ID of the vault being displayed in the report</w:t>
            </w:r>
          </w:p>
        </w:tc>
      </w:tr>
      <w:tr w:rsidRPr="00A875AE" w:rsidR="007467C0" w:rsidTr="006271D1" w14:paraId="4BD98486" w14:textId="77777777">
        <w:trPr>
          <w:cantSplit/>
          <w:trHeight w:val="135"/>
        </w:trPr>
        <w:tc>
          <w:tcPr>
            <w:tcW w:w="2570" w:type="dxa"/>
            <w:tcBorders>
              <w:top w:val="nil"/>
              <w:bottom w:val="single" w:color="auto" w:sz="6" w:space="0"/>
              <w:right w:val="single" w:color="auto" w:sz="6" w:space="0"/>
            </w:tcBorders>
          </w:tcPr>
          <w:p w:rsidRPr="00980DF8" w:rsidR="007467C0" w:rsidP="00AD0B13" w:rsidRDefault="007467C0" w14:paraId="7D57E017" w14:textId="77777777">
            <w:pPr>
              <w:pStyle w:val="TableBody"/>
              <w:rPr>
                <w:b/>
                <w:bCs/>
              </w:rPr>
            </w:pPr>
            <w:r w:rsidRPr="00980DF8">
              <w:rPr>
                <w:b/>
                <w:bCs/>
              </w:rPr>
              <w:t>Date</w:t>
            </w:r>
          </w:p>
        </w:tc>
        <w:tc>
          <w:tcPr>
            <w:tcW w:w="5480" w:type="dxa"/>
            <w:tcBorders>
              <w:top w:val="nil"/>
              <w:left w:val="single" w:color="auto" w:sz="6" w:space="0"/>
              <w:bottom w:val="single" w:color="auto" w:sz="6" w:space="0"/>
            </w:tcBorders>
          </w:tcPr>
          <w:p w:rsidRPr="00FB292A" w:rsidR="007467C0" w:rsidP="00AD0B13" w:rsidRDefault="007467C0" w14:paraId="2F3CD58E" w14:textId="77777777">
            <w:pPr>
              <w:pStyle w:val="TableBody"/>
            </w:pPr>
            <w:r w:rsidRPr="00FB292A">
              <w:t>Date of the forecast record</w:t>
            </w:r>
          </w:p>
        </w:tc>
      </w:tr>
      <w:tr w:rsidRPr="00A875AE" w:rsidR="007467C0" w:rsidTr="006271D1" w14:paraId="3781B57B" w14:textId="77777777">
        <w:trPr>
          <w:cantSplit/>
          <w:trHeight w:val="135"/>
        </w:trPr>
        <w:tc>
          <w:tcPr>
            <w:tcW w:w="2570" w:type="dxa"/>
            <w:tcBorders>
              <w:top w:val="nil"/>
              <w:bottom w:val="single" w:color="auto" w:sz="6" w:space="0"/>
              <w:right w:val="single" w:color="auto" w:sz="6" w:space="0"/>
            </w:tcBorders>
          </w:tcPr>
          <w:p w:rsidRPr="00980DF8" w:rsidR="007467C0" w:rsidP="00AD0B13" w:rsidRDefault="007467C0" w14:paraId="72BDDDA5" w14:textId="77777777">
            <w:pPr>
              <w:pStyle w:val="TableBody"/>
              <w:rPr>
                <w:b/>
                <w:bCs/>
              </w:rPr>
            </w:pPr>
            <w:r w:rsidRPr="00980DF8">
              <w:rPr>
                <w:b/>
                <w:bCs/>
              </w:rPr>
              <w:t>Denomination</w:t>
            </w:r>
          </w:p>
        </w:tc>
        <w:tc>
          <w:tcPr>
            <w:tcW w:w="5480" w:type="dxa"/>
            <w:tcBorders>
              <w:top w:val="nil"/>
              <w:left w:val="single" w:color="auto" w:sz="6" w:space="0"/>
              <w:bottom w:val="single" w:color="auto" w:sz="6" w:space="0"/>
            </w:tcBorders>
          </w:tcPr>
          <w:p w:rsidRPr="00FB292A" w:rsidR="007467C0" w:rsidP="00AD0B13" w:rsidRDefault="007467C0" w14:paraId="78ED0264" w14:textId="77777777">
            <w:pPr>
              <w:pStyle w:val="TableBody"/>
            </w:pPr>
            <w:r w:rsidRPr="00FB292A">
              <w:t>Denomination ID for the associated date</w:t>
            </w:r>
          </w:p>
        </w:tc>
      </w:tr>
      <w:tr w:rsidRPr="00A875AE" w:rsidR="007467C0" w:rsidTr="006271D1" w14:paraId="5482134F" w14:textId="77777777">
        <w:trPr>
          <w:cantSplit/>
          <w:trHeight w:val="135"/>
        </w:trPr>
        <w:tc>
          <w:tcPr>
            <w:tcW w:w="2570" w:type="dxa"/>
            <w:tcBorders>
              <w:top w:val="nil"/>
              <w:bottom w:val="single" w:color="auto" w:sz="6" w:space="0"/>
              <w:right w:val="single" w:color="auto" w:sz="6" w:space="0"/>
            </w:tcBorders>
          </w:tcPr>
          <w:p w:rsidRPr="00980DF8" w:rsidR="007467C0" w:rsidP="00AD0B13" w:rsidRDefault="007467C0" w14:paraId="061C12F8" w14:textId="77777777">
            <w:pPr>
              <w:pStyle w:val="TableBody"/>
              <w:rPr>
                <w:b/>
                <w:bCs/>
              </w:rPr>
            </w:pPr>
            <w:r w:rsidRPr="00980DF8">
              <w:rPr>
                <w:b/>
                <w:bCs/>
              </w:rPr>
              <w:t>Quality</w:t>
            </w:r>
          </w:p>
        </w:tc>
        <w:tc>
          <w:tcPr>
            <w:tcW w:w="5480" w:type="dxa"/>
            <w:tcBorders>
              <w:top w:val="nil"/>
              <w:left w:val="single" w:color="auto" w:sz="6" w:space="0"/>
              <w:bottom w:val="single" w:color="auto" w:sz="6" w:space="0"/>
            </w:tcBorders>
          </w:tcPr>
          <w:p w:rsidRPr="00FB292A" w:rsidR="007467C0" w:rsidP="00AD0B13" w:rsidRDefault="007467C0" w14:paraId="7E105B0E" w14:textId="77777777">
            <w:pPr>
              <w:pStyle w:val="TableBody"/>
            </w:pPr>
            <w:r w:rsidRPr="00FB292A">
              <w:t>Quality of the denomination for the associated date</w:t>
            </w:r>
          </w:p>
        </w:tc>
      </w:tr>
      <w:tr w:rsidRPr="00A875AE" w:rsidR="007467C0" w:rsidTr="006271D1" w14:paraId="2BFE862A" w14:textId="77777777">
        <w:trPr>
          <w:cantSplit/>
        </w:trPr>
        <w:tc>
          <w:tcPr>
            <w:tcW w:w="2570" w:type="dxa"/>
            <w:tcBorders>
              <w:top w:val="nil"/>
              <w:bottom w:val="single" w:color="auto" w:sz="6" w:space="0"/>
              <w:right w:val="single" w:color="auto" w:sz="6" w:space="0"/>
            </w:tcBorders>
          </w:tcPr>
          <w:p w:rsidRPr="00980DF8" w:rsidR="007467C0" w:rsidP="00AD0B13" w:rsidRDefault="007467C0" w14:paraId="1D2B94D8" w14:textId="77777777">
            <w:pPr>
              <w:pStyle w:val="TableBody"/>
              <w:rPr>
                <w:b/>
                <w:bCs/>
              </w:rPr>
            </w:pPr>
            <w:r w:rsidRPr="00980DF8">
              <w:rPr>
                <w:b/>
                <w:bCs/>
              </w:rPr>
              <w:t>Cash In</w:t>
            </w:r>
          </w:p>
        </w:tc>
        <w:tc>
          <w:tcPr>
            <w:tcW w:w="5480" w:type="dxa"/>
            <w:tcBorders>
              <w:top w:val="nil"/>
              <w:left w:val="single" w:color="auto" w:sz="6" w:space="0"/>
              <w:bottom w:val="single" w:color="auto" w:sz="6" w:space="0"/>
            </w:tcBorders>
          </w:tcPr>
          <w:p w:rsidRPr="00FB292A" w:rsidR="007467C0" w:rsidP="00AD0B13" w:rsidRDefault="007467C0" w14:paraId="2BF9DF76" w14:textId="77777777">
            <w:pPr>
              <w:pStyle w:val="TableBody"/>
            </w:pPr>
            <w:r w:rsidRPr="00FB292A">
              <w:t>Forecast and Actual amounts for cash into the Cashpoint</w:t>
            </w:r>
          </w:p>
        </w:tc>
      </w:tr>
      <w:tr w:rsidRPr="00A875AE" w:rsidR="007467C0" w:rsidTr="006271D1" w14:paraId="3D6B2F22"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5E6DB9FF" w14:textId="77777777">
            <w:pPr>
              <w:pStyle w:val="TableBody"/>
              <w:rPr>
                <w:b/>
                <w:bCs/>
              </w:rPr>
            </w:pPr>
            <w:r w:rsidRPr="00980DF8">
              <w:rPr>
                <w:b/>
                <w:bCs/>
              </w:rPr>
              <w:t>Cash Out</w:t>
            </w:r>
          </w:p>
        </w:tc>
        <w:tc>
          <w:tcPr>
            <w:tcW w:w="5480" w:type="dxa"/>
            <w:tcBorders>
              <w:top w:val="single" w:color="auto" w:sz="6" w:space="0"/>
              <w:left w:val="single" w:color="auto" w:sz="6" w:space="0"/>
              <w:bottom w:val="single" w:color="auto" w:sz="6" w:space="0"/>
            </w:tcBorders>
          </w:tcPr>
          <w:p w:rsidRPr="00FB292A" w:rsidR="007467C0" w:rsidP="00AD0B13" w:rsidRDefault="007467C0" w14:paraId="32854314" w14:textId="77777777">
            <w:pPr>
              <w:pStyle w:val="TableBody"/>
            </w:pPr>
            <w:r w:rsidRPr="00FB292A">
              <w:t xml:space="preserve">Forecast and Actual amounts for cash out of the Cashpoint </w:t>
            </w:r>
          </w:p>
        </w:tc>
      </w:tr>
      <w:tr w:rsidRPr="00A875AE" w:rsidR="007467C0" w:rsidTr="006271D1" w14:paraId="063B317F"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53FBEF29" w14:textId="77777777">
            <w:pPr>
              <w:pStyle w:val="TableBody"/>
              <w:rPr>
                <w:b/>
                <w:bCs/>
              </w:rPr>
            </w:pPr>
            <w:r w:rsidRPr="00980DF8">
              <w:rPr>
                <w:b/>
                <w:bCs/>
              </w:rPr>
              <w:t>Net Demand</w:t>
            </w:r>
          </w:p>
        </w:tc>
        <w:tc>
          <w:tcPr>
            <w:tcW w:w="5480" w:type="dxa"/>
            <w:tcBorders>
              <w:top w:val="single" w:color="auto" w:sz="6" w:space="0"/>
              <w:left w:val="nil"/>
              <w:bottom w:val="single" w:color="auto" w:sz="6" w:space="0"/>
            </w:tcBorders>
          </w:tcPr>
          <w:p w:rsidRPr="00FB292A" w:rsidR="007467C0" w:rsidP="00AD0B13" w:rsidRDefault="007467C0" w14:paraId="0312E080" w14:textId="77777777">
            <w:pPr>
              <w:pStyle w:val="TableBody"/>
            </w:pPr>
            <w:r w:rsidRPr="00FB292A">
              <w:t xml:space="preserve">Forecast and Actual amounts for the Net Demand of the Cashpoint </w:t>
            </w:r>
          </w:p>
        </w:tc>
      </w:tr>
      <w:tr w:rsidRPr="00A875AE" w:rsidR="007467C0" w:rsidTr="006271D1" w14:paraId="07CC0533"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27E681F3" w14:textId="77777777">
            <w:pPr>
              <w:pStyle w:val="TableBody"/>
              <w:rPr>
                <w:b/>
                <w:bCs/>
              </w:rPr>
            </w:pPr>
            <w:r w:rsidRPr="00980DF8">
              <w:rPr>
                <w:b/>
                <w:bCs/>
              </w:rPr>
              <w:t>Total</w:t>
            </w:r>
          </w:p>
        </w:tc>
        <w:tc>
          <w:tcPr>
            <w:tcW w:w="5480" w:type="dxa"/>
            <w:tcBorders>
              <w:top w:val="single" w:color="auto" w:sz="6" w:space="0"/>
              <w:left w:val="nil"/>
              <w:bottom w:val="single" w:color="auto" w:sz="6" w:space="0"/>
            </w:tcBorders>
          </w:tcPr>
          <w:p w:rsidRPr="00FB292A" w:rsidR="007467C0" w:rsidP="00AD0B13" w:rsidRDefault="007467C0" w14:paraId="51140336" w14:textId="0CA98AB9">
            <w:pPr>
              <w:pStyle w:val="TableBody"/>
            </w:pPr>
            <w:r w:rsidRPr="00FB292A">
              <w:t>T</w:t>
            </w:r>
            <w:r w:rsidR="001B757E">
              <w:t>he t</w:t>
            </w:r>
            <w:r w:rsidRPr="00FB292A">
              <w:t>otal amount of the day reported</w:t>
            </w:r>
          </w:p>
        </w:tc>
      </w:tr>
      <w:tr w:rsidRPr="00A875AE" w:rsidR="007467C0" w:rsidTr="006271D1" w14:paraId="5198F81E" w14:textId="77777777">
        <w:trPr>
          <w:cantSplit/>
        </w:trPr>
        <w:tc>
          <w:tcPr>
            <w:tcW w:w="2570" w:type="dxa"/>
            <w:tcBorders>
              <w:top w:val="single" w:color="auto" w:sz="6" w:space="0"/>
              <w:bottom w:val="single" w:color="auto" w:sz="6" w:space="0"/>
              <w:right w:val="single" w:color="auto" w:sz="6" w:space="0"/>
            </w:tcBorders>
          </w:tcPr>
          <w:p w:rsidRPr="00980DF8" w:rsidR="007467C0" w:rsidP="00AD0B13" w:rsidRDefault="007467C0" w14:paraId="38F037C4" w14:textId="77777777">
            <w:pPr>
              <w:pStyle w:val="TableBody"/>
              <w:rPr>
                <w:b/>
                <w:bCs/>
              </w:rPr>
            </w:pPr>
            <w:r w:rsidRPr="00980DF8">
              <w:rPr>
                <w:b/>
                <w:bCs/>
              </w:rPr>
              <w:t>Average</w:t>
            </w:r>
          </w:p>
        </w:tc>
        <w:tc>
          <w:tcPr>
            <w:tcW w:w="5480" w:type="dxa"/>
            <w:tcBorders>
              <w:top w:val="single" w:color="auto" w:sz="6" w:space="0"/>
              <w:left w:val="nil"/>
              <w:bottom w:val="single" w:color="auto" w:sz="6" w:space="0"/>
            </w:tcBorders>
          </w:tcPr>
          <w:p w:rsidRPr="00FB292A" w:rsidR="007467C0" w:rsidP="00AD0B13" w:rsidRDefault="001B757E" w14:paraId="7298238E" w14:textId="7BDCA2BC">
            <w:pPr>
              <w:pStyle w:val="TableBody"/>
            </w:pPr>
            <w:r>
              <w:t>The a</w:t>
            </w:r>
            <w:r w:rsidRPr="00FB292A">
              <w:t xml:space="preserve">verage </w:t>
            </w:r>
            <w:r w:rsidRPr="00FB292A" w:rsidR="007467C0">
              <w:t>amount for each category on the day reported.</w:t>
            </w:r>
          </w:p>
        </w:tc>
      </w:tr>
    </w:tbl>
    <w:p w:rsidR="007467C0" w:rsidP="007467C0" w:rsidRDefault="007467C0" w14:paraId="747388B6"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7467C0" w:rsidP="007467C0" w:rsidRDefault="007467C0" w14:paraId="0F50AAF3" w14:textId="77777777">
      <w:pPr>
        <w:pStyle w:val="TopofSection"/>
      </w:pPr>
    </w:p>
    <w:p w:rsidR="007467C0" w:rsidP="007467C0" w:rsidRDefault="007467C0" w14:paraId="24BAF76F" w14:textId="77777777">
      <w:pPr>
        <w:pStyle w:val="Heading4"/>
      </w:pPr>
      <w:bookmarkStart w:name="_Ref270486824" w:id="2280"/>
      <w:r>
        <w:t>Vault Forecast Summary</w:t>
      </w:r>
      <w:bookmarkEnd w:id="2280"/>
    </w:p>
    <w:p w:rsidR="007467C0" w:rsidP="00AD0B13" w:rsidRDefault="007467C0" w14:paraId="33B317EB" w14:textId="39A657F5">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rsidRPr="001E2FA2" w:rsidR="007467C0" w:rsidP="007467C0" w:rsidRDefault="007467C0" w14:paraId="78A96DDB" w14:textId="77777777">
      <w:pPr>
        <w:pStyle w:val="Caption"/>
        <w:rPr>
          <w:lang w:val="en-US"/>
        </w:rPr>
      </w:pPr>
      <w:bookmarkStart w:name="_Toc74556756" w:id="228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281"/>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0F176D1E"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6E86272"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6C157ADD" w14:textId="77777777">
            <w:pPr>
              <w:pStyle w:val="TableHeader"/>
            </w:pPr>
            <w:r>
              <w:t>Description</w:t>
            </w:r>
          </w:p>
        </w:tc>
      </w:tr>
      <w:tr w:rsidRPr="00A875AE" w:rsidR="007467C0" w:rsidTr="79D9DC4C" w14:paraId="5DC765A1" w14:textId="77777777">
        <w:trPr>
          <w:cantSplit/>
          <w:trHeight w:val="135"/>
        </w:trPr>
        <w:tc>
          <w:tcPr>
            <w:tcW w:w="2570" w:type="dxa"/>
            <w:tcBorders>
              <w:top w:val="nil"/>
              <w:bottom w:val="single" w:color="auto" w:sz="6" w:space="0"/>
              <w:right w:val="single" w:color="auto" w:sz="6" w:space="0"/>
            </w:tcBorders>
          </w:tcPr>
          <w:p w:rsidRPr="00980DF8" w:rsidR="007467C0" w:rsidP="00FF5F34" w:rsidRDefault="007467C0" w14:paraId="10C1E30E" w14:textId="77777777">
            <w:pPr>
              <w:pStyle w:val="TableBody"/>
              <w:rPr>
                <w:b/>
                <w:bCs/>
              </w:rPr>
            </w:pPr>
            <w:r w:rsidRPr="00980DF8">
              <w:rPr>
                <w:b/>
                <w:bCs/>
              </w:rPr>
              <w:t>Forecast Type</w:t>
            </w:r>
          </w:p>
        </w:tc>
        <w:tc>
          <w:tcPr>
            <w:tcW w:w="5480" w:type="dxa"/>
            <w:tcBorders>
              <w:top w:val="nil"/>
              <w:left w:val="single" w:color="auto" w:sz="6" w:space="0"/>
              <w:bottom w:val="single" w:color="auto" w:sz="6" w:space="0"/>
            </w:tcBorders>
          </w:tcPr>
          <w:p w:rsidRPr="00FB292A" w:rsidR="007467C0" w:rsidP="00FF5F34" w:rsidRDefault="007467C0" w14:paraId="79304AAD" w14:textId="77777777">
            <w:pPr>
              <w:pStyle w:val="TableBody"/>
            </w:pPr>
            <w:r w:rsidRPr="00FB292A">
              <w:t>Allows the user to specify the type of Forecast to display.  This can be one of the following options:</w:t>
            </w:r>
          </w:p>
          <w:p w:rsidRPr="00FB292A" w:rsidR="007467C0" w:rsidP="00980DF8" w:rsidRDefault="007467C0" w14:paraId="4CADD0B3" w14:textId="77777777">
            <w:pPr>
              <w:pStyle w:val="TableListBullet"/>
              <w:numPr>
                <w:ilvl w:val="0"/>
                <w:numId w:val="48"/>
              </w:numPr>
            </w:pPr>
            <w:r w:rsidRPr="00980DF8">
              <w:rPr>
                <w:b/>
                <w:bCs/>
              </w:rPr>
              <w:t>Total Vault Summary –</w:t>
            </w:r>
            <w:r w:rsidRPr="00FB292A">
              <w:t xml:space="preserve"> Summarizes all Forecast Type categories</w:t>
            </w:r>
          </w:p>
          <w:p w:rsidRPr="00FB292A" w:rsidR="007467C0" w:rsidP="00980DF8" w:rsidRDefault="007467C0" w14:paraId="432C34A0" w14:textId="77777777">
            <w:pPr>
              <w:pStyle w:val="TableListBullet"/>
              <w:numPr>
                <w:ilvl w:val="0"/>
                <w:numId w:val="48"/>
              </w:numPr>
            </w:pPr>
            <w:r w:rsidRPr="00980DF8">
              <w:rPr>
                <w:b/>
                <w:bCs/>
              </w:rPr>
              <w:t>Branch Summary –</w:t>
            </w:r>
            <w:r w:rsidRPr="00FB292A">
              <w:t xml:space="preserve"> Summarizes all Branch Forecasts</w:t>
            </w:r>
          </w:p>
          <w:p w:rsidRPr="00FB292A" w:rsidR="007467C0" w:rsidP="00980DF8" w:rsidRDefault="007467C0" w14:paraId="11EBB08D" w14:textId="77777777">
            <w:pPr>
              <w:pStyle w:val="TableListBullet"/>
              <w:numPr>
                <w:ilvl w:val="0"/>
                <w:numId w:val="48"/>
              </w:numPr>
            </w:pPr>
            <w:r w:rsidRPr="00980DF8">
              <w:rPr>
                <w:b/>
                <w:bCs/>
              </w:rPr>
              <w:t>ATM Summary –</w:t>
            </w:r>
            <w:r w:rsidRPr="00FB292A">
              <w:t xml:space="preserve"> Summarizes all ATM Forecasts</w:t>
            </w:r>
          </w:p>
          <w:p w:rsidRPr="00FB292A" w:rsidR="007467C0" w:rsidP="00980DF8" w:rsidRDefault="007467C0" w14:paraId="19E0BD35" w14:textId="77777777">
            <w:pPr>
              <w:pStyle w:val="TableListBullet"/>
              <w:numPr>
                <w:ilvl w:val="0"/>
                <w:numId w:val="48"/>
              </w:numPr>
            </w:pPr>
            <w:r w:rsidRPr="00980DF8">
              <w:rPr>
                <w:b/>
                <w:bCs/>
              </w:rPr>
              <w:t>Vault Summary –</w:t>
            </w:r>
            <w:r w:rsidRPr="00FB292A">
              <w:t xml:space="preserve"> Summarizes all Vault Forecasts</w:t>
            </w:r>
          </w:p>
        </w:tc>
      </w:tr>
      <w:tr w:rsidRPr="00A875AE" w:rsidR="007467C0" w:rsidTr="79D9DC4C" w14:paraId="5104C8EF" w14:textId="77777777">
        <w:trPr>
          <w:cantSplit/>
          <w:trHeight w:val="135"/>
        </w:trPr>
        <w:tc>
          <w:tcPr>
            <w:tcW w:w="2570" w:type="dxa"/>
            <w:tcBorders>
              <w:top w:val="nil"/>
              <w:bottom w:val="single" w:color="auto" w:sz="6" w:space="0"/>
              <w:right w:val="single" w:color="auto" w:sz="6" w:space="0"/>
            </w:tcBorders>
          </w:tcPr>
          <w:p w:rsidRPr="00980DF8" w:rsidR="007467C0" w:rsidP="00FF5F34" w:rsidRDefault="007467C0" w14:paraId="4592C75A" w14:textId="77777777">
            <w:pPr>
              <w:pStyle w:val="TableBody"/>
              <w:rPr>
                <w:b/>
                <w:bCs/>
              </w:rPr>
            </w:pPr>
            <w:r w:rsidRPr="00980DF8">
              <w:rPr>
                <w:b/>
                <w:bCs/>
              </w:rPr>
              <w:t xml:space="preserve">Cash In - Forecast </w:t>
            </w:r>
          </w:p>
        </w:tc>
        <w:tc>
          <w:tcPr>
            <w:tcW w:w="5480" w:type="dxa"/>
            <w:tcBorders>
              <w:top w:val="nil"/>
              <w:left w:val="single" w:color="auto" w:sz="6" w:space="0"/>
              <w:bottom w:val="single" w:color="auto" w:sz="6" w:space="0"/>
            </w:tcBorders>
          </w:tcPr>
          <w:p w:rsidRPr="00FB292A" w:rsidR="007467C0" w:rsidP="00FF5F34" w:rsidRDefault="007467C0" w14:paraId="2AF696D2" w14:textId="77777777">
            <w:pPr>
              <w:pStyle w:val="TableBody"/>
            </w:pPr>
            <w:r w:rsidRPr="00FB292A">
              <w:t xml:space="preserve">Displays the amount of cash that was Forecasted to come into the Cashpoint from child Cashpoints. </w:t>
            </w:r>
          </w:p>
        </w:tc>
      </w:tr>
      <w:tr w:rsidRPr="00A875AE" w:rsidR="007467C0" w:rsidTr="79D9DC4C" w14:paraId="087400C8" w14:textId="77777777">
        <w:trPr>
          <w:cantSplit/>
          <w:trHeight w:val="135"/>
        </w:trPr>
        <w:tc>
          <w:tcPr>
            <w:tcW w:w="2570" w:type="dxa"/>
            <w:tcBorders>
              <w:top w:val="nil"/>
              <w:bottom w:val="single" w:color="auto" w:sz="6" w:space="0"/>
              <w:right w:val="single" w:color="auto" w:sz="6" w:space="0"/>
            </w:tcBorders>
          </w:tcPr>
          <w:p w:rsidRPr="00980DF8" w:rsidR="007467C0" w:rsidP="00FF5F34" w:rsidRDefault="007467C0" w14:paraId="3F9D6013" w14:textId="77777777">
            <w:pPr>
              <w:pStyle w:val="TableBody"/>
              <w:rPr>
                <w:b/>
                <w:bCs/>
              </w:rPr>
            </w:pPr>
            <w:r w:rsidRPr="00980DF8">
              <w:rPr>
                <w:b/>
                <w:bCs/>
              </w:rPr>
              <w:t>Cash In – Actual</w:t>
            </w:r>
          </w:p>
        </w:tc>
        <w:tc>
          <w:tcPr>
            <w:tcW w:w="5480" w:type="dxa"/>
            <w:tcBorders>
              <w:top w:val="nil"/>
              <w:left w:val="single" w:color="auto" w:sz="6" w:space="0"/>
              <w:bottom w:val="single" w:color="auto" w:sz="6" w:space="0"/>
            </w:tcBorders>
          </w:tcPr>
          <w:p w:rsidRPr="00FB292A" w:rsidR="007467C0" w:rsidP="00FF5F34" w:rsidRDefault="007467C0" w14:paraId="137B9E49" w14:textId="77777777">
            <w:pPr>
              <w:pStyle w:val="TableBody"/>
            </w:pPr>
            <w:r w:rsidRPr="00FB292A">
              <w:t xml:space="preserve">Displays the actual amount of cash that was brought into the Cashpoint from child Cashpoints </w:t>
            </w:r>
          </w:p>
        </w:tc>
      </w:tr>
      <w:tr w:rsidRPr="00A875AE" w:rsidR="007467C0" w:rsidTr="79D9DC4C" w14:paraId="43C31CA4" w14:textId="77777777">
        <w:trPr>
          <w:cantSplit/>
        </w:trPr>
        <w:tc>
          <w:tcPr>
            <w:tcW w:w="2570" w:type="dxa"/>
            <w:tcBorders>
              <w:top w:val="nil"/>
              <w:bottom w:val="single" w:color="auto" w:sz="6" w:space="0"/>
              <w:right w:val="single" w:color="auto" w:sz="6" w:space="0"/>
            </w:tcBorders>
          </w:tcPr>
          <w:p w:rsidRPr="00980DF8" w:rsidR="007467C0" w:rsidP="00FF5F34" w:rsidRDefault="007467C0" w14:paraId="654EBD37" w14:textId="77777777">
            <w:pPr>
              <w:pStyle w:val="TableBody"/>
              <w:rPr>
                <w:b/>
                <w:bCs/>
              </w:rPr>
            </w:pPr>
            <w:r w:rsidRPr="00980DF8">
              <w:rPr>
                <w:b/>
                <w:bCs/>
              </w:rPr>
              <w:t>Cash Out – Forecast</w:t>
            </w:r>
          </w:p>
        </w:tc>
        <w:tc>
          <w:tcPr>
            <w:tcW w:w="5480" w:type="dxa"/>
            <w:tcBorders>
              <w:top w:val="nil"/>
              <w:left w:val="single" w:color="auto" w:sz="6" w:space="0"/>
              <w:bottom w:val="single" w:color="auto" w:sz="6" w:space="0"/>
            </w:tcBorders>
          </w:tcPr>
          <w:p w:rsidRPr="00FB292A" w:rsidR="007467C0" w:rsidP="00FF5F34" w:rsidRDefault="007467C0" w14:paraId="18BDC88A" w14:textId="77777777">
            <w:pPr>
              <w:pStyle w:val="TableBody"/>
            </w:pPr>
            <w:r w:rsidRPr="00FB292A">
              <w:t xml:space="preserve">Displays the amount of cash that was Forecasted to go out to child Cashpoints to service demand. </w:t>
            </w:r>
          </w:p>
        </w:tc>
      </w:tr>
      <w:tr w:rsidRPr="00A875AE" w:rsidR="007467C0" w:rsidTr="79D9DC4C" w14:paraId="09C9DF27"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2F2E967F" w14:textId="77777777">
            <w:pPr>
              <w:pStyle w:val="TableBody"/>
              <w:rPr>
                <w:b/>
                <w:bCs/>
              </w:rPr>
            </w:pPr>
            <w:r w:rsidRPr="00980DF8">
              <w:rPr>
                <w:b/>
                <w:bCs/>
              </w:rPr>
              <w:t xml:space="preserve">Cash Out – Actual </w:t>
            </w:r>
          </w:p>
        </w:tc>
        <w:tc>
          <w:tcPr>
            <w:tcW w:w="5480" w:type="dxa"/>
            <w:tcBorders>
              <w:top w:val="single" w:color="auto" w:sz="6" w:space="0"/>
              <w:left w:val="single" w:color="auto" w:sz="6" w:space="0"/>
              <w:bottom w:val="single" w:color="auto" w:sz="6" w:space="0"/>
            </w:tcBorders>
          </w:tcPr>
          <w:p w:rsidRPr="00FB292A" w:rsidR="007467C0" w:rsidP="00FF5F34" w:rsidRDefault="007467C0" w14:paraId="29505497" w14:textId="77777777">
            <w:pPr>
              <w:pStyle w:val="TableBody"/>
            </w:pPr>
            <w:r w:rsidRPr="00FB292A">
              <w:t>Displays the actual amount of cash that was sent to child Cashpoints to service demand</w:t>
            </w:r>
          </w:p>
        </w:tc>
      </w:tr>
      <w:tr w:rsidRPr="00A875AE" w:rsidR="007467C0" w:rsidTr="79D9DC4C" w14:paraId="2E505FB7"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20829AC9" w14:textId="77777777">
            <w:pPr>
              <w:pStyle w:val="TableBody"/>
              <w:rPr>
                <w:b/>
                <w:bCs/>
              </w:rPr>
            </w:pPr>
            <w:r w:rsidRPr="00980DF8">
              <w:rPr>
                <w:b/>
                <w:bCs/>
              </w:rPr>
              <w:t>Net Demand – Forecast</w:t>
            </w:r>
          </w:p>
        </w:tc>
        <w:tc>
          <w:tcPr>
            <w:tcW w:w="5480" w:type="dxa"/>
            <w:tcBorders>
              <w:top w:val="single" w:color="auto" w:sz="6" w:space="0"/>
              <w:left w:val="nil"/>
              <w:bottom w:val="single" w:color="auto" w:sz="6" w:space="0"/>
            </w:tcBorders>
          </w:tcPr>
          <w:p w:rsidRPr="00FB292A" w:rsidR="007467C0" w:rsidP="00FF5F34" w:rsidRDefault="007467C0" w14:paraId="4D78CCA9" w14:textId="77777777">
            <w:pPr>
              <w:pStyle w:val="TableBody"/>
            </w:pPr>
            <w:r w:rsidRPr="00FB292A">
              <w:t>Displays the forecasted amount of cash Net Demand</w:t>
            </w:r>
          </w:p>
        </w:tc>
      </w:tr>
      <w:tr w:rsidRPr="00A875AE" w:rsidR="007467C0" w:rsidTr="79D9DC4C" w14:paraId="00D7869B"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5C74ADAB" w14:textId="77777777">
            <w:pPr>
              <w:pStyle w:val="TableBody"/>
              <w:rPr>
                <w:b/>
                <w:bCs/>
              </w:rPr>
            </w:pPr>
            <w:r w:rsidRPr="00980DF8">
              <w:rPr>
                <w:b/>
                <w:bCs/>
              </w:rPr>
              <w:t>Net Demand - Actual</w:t>
            </w:r>
          </w:p>
        </w:tc>
        <w:tc>
          <w:tcPr>
            <w:tcW w:w="5480" w:type="dxa"/>
            <w:tcBorders>
              <w:top w:val="single" w:color="auto" w:sz="6" w:space="0"/>
              <w:left w:val="nil"/>
              <w:bottom w:val="single" w:color="auto" w:sz="6" w:space="0"/>
            </w:tcBorders>
          </w:tcPr>
          <w:p w:rsidRPr="00FB292A" w:rsidR="007467C0" w:rsidP="00FF5F34" w:rsidRDefault="007467C0" w14:paraId="03377030" w14:textId="77777777">
            <w:pPr>
              <w:pStyle w:val="TableBody"/>
            </w:pPr>
            <w:r w:rsidRPr="00FB292A">
              <w:t>Displays the actual amount of cash Net Demand.</w:t>
            </w:r>
          </w:p>
        </w:tc>
      </w:tr>
    </w:tbl>
    <w:p w:rsidR="79D9DC4C" w:rsidRDefault="79D9DC4C" w14:paraId="4F0AFAF3" w14:textId="11F07A70"/>
    <w:p w:rsidR="007467C0" w:rsidP="007467C0" w:rsidRDefault="007467C0" w14:paraId="67539F62" w14:textId="2196B4D2">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457129" w:rsidP="007467C0" w:rsidRDefault="00457129" w14:paraId="2DA3A0A0" w14:textId="77777777">
      <w:pPr>
        <w:pStyle w:val="TopofSection"/>
      </w:pPr>
    </w:p>
    <w:p w:rsidR="007467C0" w:rsidP="007467C0" w:rsidRDefault="007467C0" w14:paraId="0E16507C" w14:textId="77777777">
      <w:pPr>
        <w:pStyle w:val="Heading4"/>
      </w:pPr>
      <w:bookmarkStart w:name="_Ref249755996" w:id="2282"/>
      <w:r>
        <w:t>Commercial Forecast Details</w:t>
      </w:r>
      <w:bookmarkEnd w:id="2282"/>
    </w:p>
    <w:p w:rsidRPr="00CB3967" w:rsidR="007467C0" w:rsidP="00FF5F34" w:rsidRDefault="007467C0" w14:paraId="091A5C46" w14:textId="77777777">
      <w:pPr>
        <w:pStyle w:val="BodyText"/>
      </w:pPr>
      <w:r>
        <w:t>The Commercial Forecast Details report gives the analyst the forecasted amounts for the selected Cashpoints and options.</w:t>
      </w:r>
    </w:p>
    <w:p w:rsidRPr="001E2FA2" w:rsidR="007467C0" w:rsidP="007467C0" w:rsidRDefault="007467C0" w14:paraId="535297E2" w14:textId="77777777">
      <w:pPr>
        <w:pStyle w:val="Caption"/>
        <w:rPr>
          <w:lang w:val="en-US"/>
        </w:rPr>
      </w:pPr>
      <w:bookmarkStart w:name="_Toc74556757" w:id="2283"/>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28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579E8E8C"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299AA9F"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C33505A" w14:textId="77777777">
            <w:pPr>
              <w:pStyle w:val="TableHeader"/>
            </w:pPr>
            <w:r>
              <w:t>Description</w:t>
            </w:r>
          </w:p>
        </w:tc>
      </w:tr>
      <w:tr w:rsidRPr="00A875AE" w:rsidR="007467C0" w:rsidTr="79D9DC4C" w14:paraId="0AC0FA73" w14:textId="77777777">
        <w:trPr>
          <w:cantSplit/>
          <w:trHeight w:val="135"/>
        </w:trPr>
        <w:tc>
          <w:tcPr>
            <w:tcW w:w="2570" w:type="dxa"/>
            <w:tcBorders>
              <w:top w:val="nil"/>
              <w:bottom w:val="single" w:color="auto" w:sz="6" w:space="0"/>
              <w:right w:val="single" w:color="auto" w:sz="6" w:space="0"/>
            </w:tcBorders>
          </w:tcPr>
          <w:p w:rsidRPr="00980DF8" w:rsidR="007467C0" w:rsidP="00FF5F34" w:rsidRDefault="007467C0" w14:paraId="78CF6274" w14:textId="77777777">
            <w:pPr>
              <w:pStyle w:val="TableBody"/>
              <w:rPr>
                <w:b/>
                <w:bCs/>
              </w:rPr>
            </w:pPr>
            <w:r w:rsidRPr="00980DF8">
              <w:rPr>
                <w:b/>
                <w:bCs/>
              </w:rPr>
              <w:t>Vault ID</w:t>
            </w:r>
          </w:p>
        </w:tc>
        <w:tc>
          <w:tcPr>
            <w:tcW w:w="5480" w:type="dxa"/>
            <w:tcBorders>
              <w:top w:val="nil"/>
              <w:left w:val="single" w:color="auto" w:sz="6" w:space="0"/>
              <w:bottom w:val="single" w:color="auto" w:sz="6" w:space="0"/>
            </w:tcBorders>
          </w:tcPr>
          <w:p w:rsidRPr="00FB292A" w:rsidR="007467C0" w:rsidP="00FF5F34" w:rsidRDefault="002030A1" w14:paraId="4700F4ED" w14:textId="1CAB00EF">
            <w:pPr>
              <w:pStyle w:val="TableBody"/>
            </w:pPr>
            <w:r>
              <w:t xml:space="preserve">The </w:t>
            </w:r>
            <w:r w:rsidRPr="00FB292A" w:rsidR="007467C0">
              <w:t>Cashpoint ID of the vault being displayed in the report</w:t>
            </w:r>
          </w:p>
        </w:tc>
      </w:tr>
      <w:tr w:rsidRPr="00A875AE" w:rsidR="007467C0" w:rsidTr="79D9DC4C" w14:paraId="64767102" w14:textId="77777777">
        <w:trPr>
          <w:cantSplit/>
          <w:trHeight w:val="135"/>
        </w:trPr>
        <w:tc>
          <w:tcPr>
            <w:tcW w:w="2570" w:type="dxa"/>
            <w:tcBorders>
              <w:top w:val="nil"/>
              <w:bottom w:val="single" w:color="auto" w:sz="6" w:space="0"/>
              <w:right w:val="single" w:color="auto" w:sz="6" w:space="0"/>
            </w:tcBorders>
          </w:tcPr>
          <w:p w:rsidRPr="00980DF8" w:rsidR="007467C0" w:rsidP="00FF5F34" w:rsidRDefault="007467C0" w14:paraId="2854B2CB" w14:textId="77777777">
            <w:pPr>
              <w:pStyle w:val="TableBody"/>
              <w:rPr>
                <w:b/>
                <w:bCs/>
              </w:rPr>
            </w:pPr>
            <w:r w:rsidRPr="00980DF8">
              <w:rPr>
                <w:b/>
                <w:bCs/>
              </w:rPr>
              <w:t>Date</w:t>
            </w:r>
          </w:p>
        </w:tc>
        <w:tc>
          <w:tcPr>
            <w:tcW w:w="5480" w:type="dxa"/>
            <w:tcBorders>
              <w:top w:val="nil"/>
              <w:left w:val="single" w:color="auto" w:sz="6" w:space="0"/>
              <w:bottom w:val="single" w:color="auto" w:sz="6" w:space="0"/>
            </w:tcBorders>
          </w:tcPr>
          <w:p w:rsidRPr="00FB292A" w:rsidR="007467C0" w:rsidP="00FF5F34" w:rsidRDefault="007467C0" w14:paraId="545BE53E" w14:textId="77777777">
            <w:pPr>
              <w:pStyle w:val="TableBody"/>
            </w:pPr>
            <w:r w:rsidRPr="00FB292A">
              <w:t>Date of the forecast record</w:t>
            </w:r>
          </w:p>
        </w:tc>
      </w:tr>
      <w:tr w:rsidRPr="00A875AE" w:rsidR="007467C0" w:rsidTr="79D9DC4C" w14:paraId="37D4293D" w14:textId="77777777">
        <w:trPr>
          <w:cantSplit/>
        </w:trPr>
        <w:tc>
          <w:tcPr>
            <w:tcW w:w="2570" w:type="dxa"/>
            <w:tcBorders>
              <w:top w:val="nil"/>
              <w:bottom w:val="single" w:color="auto" w:sz="6" w:space="0"/>
              <w:right w:val="single" w:color="auto" w:sz="6" w:space="0"/>
            </w:tcBorders>
          </w:tcPr>
          <w:p w:rsidRPr="00980DF8" w:rsidR="007467C0" w:rsidP="00FF5F34" w:rsidRDefault="007467C0" w14:paraId="2EDA52BD" w14:textId="77777777">
            <w:pPr>
              <w:pStyle w:val="TableBody"/>
              <w:rPr>
                <w:b/>
                <w:bCs/>
              </w:rPr>
            </w:pPr>
            <w:r w:rsidRPr="00980DF8">
              <w:rPr>
                <w:b/>
                <w:bCs/>
              </w:rPr>
              <w:t>Denomination</w:t>
            </w:r>
          </w:p>
        </w:tc>
        <w:tc>
          <w:tcPr>
            <w:tcW w:w="5480" w:type="dxa"/>
            <w:tcBorders>
              <w:top w:val="nil"/>
              <w:left w:val="single" w:color="auto" w:sz="6" w:space="0"/>
              <w:bottom w:val="single" w:color="auto" w:sz="6" w:space="0"/>
            </w:tcBorders>
          </w:tcPr>
          <w:p w:rsidRPr="00FB292A" w:rsidR="007467C0" w:rsidP="00FF5F34" w:rsidRDefault="007467C0" w14:paraId="08A4DD8D" w14:textId="77777777">
            <w:pPr>
              <w:pStyle w:val="TableBody"/>
            </w:pPr>
            <w:r w:rsidRPr="00FB292A">
              <w:t>Denomination ID for the associated date</w:t>
            </w:r>
          </w:p>
        </w:tc>
      </w:tr>
      <w:tr w:rsidRPr="00A875AE" w:rsidR="007467C0" w:rsidTr="79D9DC4C" w14:paraId="7EF6E752"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613ED9C8" w14:textId="77777777">
            <w:pPr>
              <w:pStyle w:val="TableBody"/>
              <w:rPr>
                <w:b/>
                <w:bCs/>
              </w:rPr>
            </w:pPr>
            <w:r w:rsidRPr="00980DF8">
              <w:rPr>
                <w:b/>
                <w:bCs/>
              </w:rPr>
              <w:t>Quality</w:t>
            </w:r>
          </w:p>
        </w:tc>
        <w:tc>
          <w:tcPr>
            <w:tcW w:w="5480" w:type="dxa"/>
            <w:tcBorders>
              <w:top w:val="single" w:color="auto" w:sz="6" w:space="0"/>
              <w:left w:val="single" w:color="auto" w:sz="6" w:space="0"/>
              <w:bottom w:val="single" w:color="auto" w:sz="6" w:space="0"/>
            </w:tcBorders>
          </w:tcPr>
          <w:p w:rsidRPr="00FB292A" w:rsidR="007467C0" w:rsidP="00FF5F34" w:rsidRDefault="007467C0" w14:paraId="4335B894" w14:textId="77777777">
            <w:pPr>
              <w:pStyle w:val="TableBody"/>
            </w:pPr>
            <w:r w:rsidRPr="00FB292A">
              <w:t>Quality of the denomination for the associated date</w:t>
            </w:r>
          </w:p>
        </w:tc>
      </w:tr>
      <w:tr w:rsidRPr="00A875AE" w:rsidR="007467C0" w:rsidTr="79D9DC4C" w14:paraId="1428D663"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611521A8" w14:textId="77777777">
            <w:pPr>
              <w:pStyle w:val="TableBody"/>
              <w:rPr>
                <w:b/>
                <w:bCs/>
              </w:rPr>
            </w:pPr>
            <w:r w:rsidRPr="00980DF8">
              <w:rPr>
                <w:b/>
                <w:bCs/>
              </w:rPr>
              <w:t>Cash In</w:t>
            </w:r>
          </w:p>
        </w:tc>
        <w:tc>
          <w:tcPr>
            <w:tcW w:w="5480" w:type="dxa"/>
            <w:tcBorders>
              <w:top w:val="single" w:color="auto" w:sz="6" w:space="0"/>
              <w:left w:val="nil"/>
              <w:bottom w:val="single" w:color="auto" w:sz="6" w:space="0"/>
            </w:tcBorders>
          </w:tcPr>
          <w:p w:rsidRPr="00FB292A" w:rsidR="007467C0" w:rsidP="00FF5F34" w:rsidRDefault="007467C0" w14:paraId="02B92764" w14:textId="77777777">
            <w:pPr>
              <w:pStyle w:val="TableBody"/>
            </w:pPr>
            <w:r w:rsidRPr="00FB292A">
              <w:t>Forecast and Actual amounts for cash into the Cashpoint</w:t>
            </w:r>
          </w:p>
        </w:tc>
      </w:tr>
      <w:tr w:rsidRPr="00A875AE" w:rsidR="007467C0" w:rsidTr="79D9DC4C" w14:paraId="66906E08"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7DB54A23" w14:textId="77777777">
            <w:pPr>
              <w:pStyle w:val="TableBody"/>
              <w:rPr>
                <w:b/>
                <w:bCs/>
              </w:rPr>
            </w:pPr>
            <w:r w:rsidRPr="00980DF8">
              <w:rPr>
                <w:b/>
                <w:bCs/>
              </w:rPr>
              <w:t>Cash Out</w:t>
            </w:r>
          </w:p>
        </w:tc>
        <w:tc>
          <w:tcPr>
            <w:tcW w:w="5480" w:type="dxa"/>
            <w:tcBorders>
              <w:top w:val="single" w:color="auto" w:sz="6" w:space="0"/>
              <w:left w:val="nil"/>
              <w:bottom w:val="single" w:color="auto" w:sz="6" w:space="0"/>
            </w:tcBorders>
          </w:tcPr>
          <w:p w:rsidRPr="00FB292A" w:rsidR="007467C0" w:rsidP="00FF5F34" w:rsidRDefault="007467C0" w14:paraId="2EEA1E12" w14:textId="77777777">
            <w:pPr>
              <w:pStyle w:val="TableBody"/>
            </w:pPr>
            <w:r w:rsidRPr="00FB292A">
              <w:t xml:space="preserve">Forecast and Actual amounts for cash out of the Cashpoint </w:t>
            </w:r>
          </w:p>
        </w:tc>
      </w:tr>
      <w:tr w:rsidRPr="00A875AE" w:rsidR="007467C0" w:rsidTr="79D9DC4C" w14:paraId="430413BC"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4DDA0C69" w14:textId="77777777">
            <w:pPr>
              <w:pStyle w:val="TableBody"/>
              <w:rPr>
                <w:b/>
                <w:bCs/>
              </w:rPr>
            </w:pPr>
            <w:r w:rsidRPr="00980DF8">
              <w:rPr>
                <w:b/>
                <w:bCs/>
              </w:rPr>
              <w:t>Net Demand</w:t>
            </w:r>
          </w:p>
        </w:tc>
        <w:tc>
          <w:tcPr>
            <w:tcW w:w="5480" w:type="dxa"/>
            <w:tcBorders>
              <w:top w:val="single" w:color="auto" w:sz="6" w:space="0"/>
              <w:left w:val="nil"/>
              <w:bottom w:val="single" w:color="auto" w:sz="6" w:space="0"/>
            </w:tcBorders>
          </w:tcPr>
          <w:p w:rsidRPr="00FB292A" w:rsidR="007467C0" w:rsidP="00FF5F34" w:rsidRDefault="007467C0" w14:paraId="411AFA60" w14:textId="77777777">
            <w:pPr>
              <w:pStyle w:val="TableBody"/>
            </w:pPr>
            <w:r w:rsidRPr="00FB292A">
              <w:t xml:space="preserve">Forecast and Actual amounts for the Net Demand of the Cashpoint </w:t>
            </w:r>
          </w:p>
        </w:tc>
      </w:tr>
      <w:tr w:rsidRPr="00A875AE" w:rsidR="007467C0" w:rsidTr="79D9DC4C" w14:paraId="628E7AC2"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0E75EB7E" w14:textId="77777777">
            <w:pPr>
              <w:pStyle w:val="TableBody"/>
              <w:rPr>
                <w:b/>
                <w:bCs/>
              </w:rPr>
            </w:pPr>
            <w:r w:rsidRPr="00980DF8">
              <w:rPr>
                <w:b/>
                <w:bCs/>
              </w:rPr>
              <w:t>Total</w:t>
            </w:r>
          </w:p>
        </w:tc>
        <w:tc>
          <w:tcPr>
            <w:tcW w:w="5480" w:type="dxa"/>
            <w:tcBorders>
              <w:top w:val="single" w:color="auto" w:sz="6" w:space="0"/>
              <w:left w:val="nil"/>
              <w:bottom w:val="single" w:color="auto" w:sz="6" w:space="0"/>
            </w:tcBorders>
          </w:tcPr>
          <w:p w:rsidRPr="00FB292A" w:rsidR="007467C0" w:rsidP="00FF5F34" w:rsidRDefault="007467C0" w14:paraId="5CD7EC3B" w14:textId="093AB743">
            <w:pPr>
              <w:pStyle w:val="TableBody"/>
            </w:pPr>
            <w:r w:rsidRPr="00FB292A">
              <w:t>T</w:t>
            </w:r>
            <w:r w:rsidR="002030A1">
              <w:t>he t</w:t>
            </w:r>
            <w:r w:rsidRPr="00FB292A">
              <w:t>otal amount of the day reported</w:t>
            </w:r>
          </w:p>
        </w:tc>
      </w:tr>
      <w:tr w:rsidRPr="00A875AE" w:rsidR="007467C0" w:rsidTr="79D9DC4C" w14:paraId="32AE7277" w14:textId="77777777">
        <w:trPr>
          <w:cantSplit/>
        </w:trPr>
        <w:tc>
          <w:tcPr>
            <w:tcW w:w="2570" w:type="dxa"/>
            <w:tcBorders>
              <w:top w:val="single" w:color="auto" w:sz="6" w:space="0"/>
              <w:bottom w:val="single" w:color="auto" w:sz="6" w:space="0"/>
              <w:right w:val="single" w:color="auto" w:sz="6" w:space="0"/>
            </w:tcBorders>
          </w:tcPr>
          <w:p w:rsidRPr="00980DF8" w:rsidR="007467C0" w:rsidP="00FF5F34" w:rsidRDefault="007467C0" w14:paraId="0F0850D4" w14:textId="77777777">
            <w:pPr>
              <w:pStyle w:val="TableBody"/>
              <w:rPr>
                <w:b/>
                <w:bCs/>
              </w:rPr>
            </w:pPr>
            <w:r w:rsidRPr="00980DF8">
              <w:rPr>
                <w:b/>
                <w:bCs/>
              </w:rPr>
              <w:t>Average</w:t>
            </w:r>
          </w:p>
        </w:tc>
        <w:tc>
          <w:tcPr>
            <w:tcW w:w="5480" w:type="dxa"/>
            <w:tcBorders>
              <w:top w:val="single" w:color="auto" w:sz="6" w:space="0"/>
              <w:left w:val="nil"/>
              <w:bottom w:val="single" w:color="auto" w:sz="6" w:space="0"/>
            </w:tcBorders>
          </w:tcPr>
          <w:p w:rsidRPr="00FB292A" w:rsidR="007467C0" w:rsidP="00FF5F34" w:rsidRDefault="002030A1" w14:paraId="4D117B27" w14:textId="3CE6E15D">
            <w:pPr>
              <w:pStyle w:val="TableBody"/>
            </w:pPr>
            <w:r>
              <w:t>The a</w:t>
            </w:r>
            <w:r w:rsidRPr="00FB292A">
              <w:t xml:space="preserve">verage </w:t>
            </w:r>
            <w:r w:rsidRPr="00FB292A" w:rsidR="007467C0">
              <w:t>amount for each category on the day reported.</w:t>
            </w:r>
          </w:p>
        </w:tc>
      </w:tr>
    </w:tbl>
    <w:p w:rsidR="79D9DC4C" w:rsidRDefault="79D9DC4C" w14:paraId="0E921EAF" w14:textId="27CAA455"/>
    <w:p w:rsidR="007467C0" w:rsidP="007467C0" w:rsidRDefault="007467C0" w14:paraId="26F191F8"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7467C0" w:rsidP="007467C0" w:rsidRDefault="007467C0" w14:paraId="1C79AFE3" w14:textId="77777777">
      <w:pPr>
        <w:pStyle w:val="TopofSection"/>
      </w:pPr>
    </w:p>
    <w:p w:rsidR="007467C0" w:rsidP="007467C0" w:rsidRDefault="007467C0" w14:paraId="035D5450" w14:textId="77777777">
      <w:pPr>
        <w:pStyle w:val="Heading4"/>
      </w:pPr>
      <w:bookmarkStart w:name="_Ref270486611" w:id="2284"/>
      <w:r>
        <w:t>Commercial Forecast Summary</w:t>
      </w:r>
      <w:bookmarkEnd w:id="2284"/>
    </w:p>
    <w:p w:rsidRPr="001E2FA2" w:rsidR="007467C0" w:rsidP="007467C0" w:rsidRDefault="007467C0" w14:paraId="5199056E" w14:textId="77777777">
      <w:pPr>
        <w:pStyle w:val="Caption"/>
        <w:rPr>
          <w:lang w:val="en-US"/>
        </w:rPr>
      </w:pPr>
      <w:bookmarkStart w:name="_Toc74556758" w:id="228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28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787FFD6B"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67223A6"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13CE9D94" w14:textId="77777777">
            <w:pPr>
              <w:pStyle w:val="TableHeader"/>
            </w:pPr>
            <w:r>
              <w:t>Description</w:t>
            </w:r>
          </w:p>
        </w:tc>
      </w:tr>
      <w:tr w:rsidRPr="00A875AE" w:rsidR="007467C0" w:rsidTr="79D9DC4C" w14:paraId="651D3275" w14:textId="77777777">
        <w:trPr>
          <w:cantSplit/>
          <w:trHeight w:val="135"/>
        </w:trPr>
        <w:tc>
          <w:tcPr>
            <w:tcW w:w="2570" w:type="dxa"/>
            <w:tcBorders>
              <w:top w:val="nil"/>
              <w:bottom w:val="single" w:color="auto" w:sz="6" w:space="0"/>
              <w:right w:val="single" w:color="auto" w:sz="6" w:space="0"/>
            </w:tcBorders>
          </w:tcPr>
          <w:p w:rsidRPr="00980DF8" w:rsidR="007467C0" w:rsidP="0010408D" w:rsidRDefault="007467C0" w14:paraId="6129FD16" w14:textId="77777777">
            <w:pPr>
              <w:pStyle w:val="TableBody"/>
              <w:rPr>
                <w:b/>
                <w:bCs/>
              </w:rPr>
            </w:pPr>
            <w:r w:rsidRPr="00980DF8">
              <w:rPr>
                <w:b/>
                <w:bCs/>
              </w:rPr>
              <w:t xml:space="preserve">Deposit - Forecast </w:t>
            </w:r>
          </w:p>
        </w:tc>
        <w:tc>
          <w:tcPr>
            <w:tcW w:w="5480" w:type="dxa"/>
            <w:tcBorders>
              <w:top w:val="nil"/>
              <w:left w:val="single" w:color="auto" w:sz="6" w:space="0"/>
              <w:bottom w:val="single" w:color="auto" w:sz="6" w:space="0"/>
            </w:tcBorders>
          </w:tcPr>
          <w:p w:rsidRPr="00FB292A" w:rsidR="007467C0" w:rsidP="0010408D" w:rsidRDefault="007467C0" w14:paraId="22DF21B7" w14:textId="77777777">
            <w:pPr>
              <w:pStyle w:val="TableBody"/>
            </w:pPr>
            <w:r w:rsidRPr="00FB292A">
              <w:t>Displays the total and average of the denomination that was forecasted to be deposited during the selected period</w:t>
            </w:r>
          </w:p>
        </w:tc>
      </w:tr>
      <w:tr w:rsidRPr="00A875AE" w:rsidR="007467C0" w:rsidTr="79D9DC4C" w14:paraId="1ADB1E95" w14:textId="77777777">
        <w:trPr>
          <w:cantSplit/>
          <w:trHeight w:val="135"/>
        </w:trPr>
        <w:tc>
          <w:tcPr>
            <w:tcW w:w="2570" w:type="dxa"/>
            <w:tcBorders>
              <w:top w:val="nil"/>
              <w:bottom w:val="single" w:color="auto" w:sz="6" w:space="0"/>
              <w:right w:val="single" w:color="auto" w:sz="6" w:space="0"/>
            </w:tcBorders>
          </w:tcPr>
          <w:p w:rsidRPr="00980DF8" w:rsidR="007467C0" w:rsidP="0010408D" w:rsidRDefault="007467C0" w14:paraId="2C25AF90" w14:textId="77777777">
            <w:pPr>
              <w:pStyle w:val="TableBody"/>
              <w:rPr>
                <w:b/>
                <w:bCs/>
              </w:rPr>
            </w:pPr>
            <w:r w:rsidRPr="00980DF8">
              <w:rPr>
                <w:b/>
                <w:bCs/>
              </w:rPr>
              <w:t>Deposit – Actual</w:t>
            </w:r>
          </w:p>
        </w:tc>
        <w:tc>
          <w:tcPr>
            <w:tcW w:w="5480" w:type="dxa"/>
            <w:tcBorders>
              <w:top w:val="nil"/>
              <w:left w:val="single" w:color="auto" w:sz="6" w:space="0"/>
              <w:bottom w:val="single" w:color="auto" w:sz="6" w:space="0"/>
            </w:tcBorders>
          </w:tcPr>
          <w:p w:rsidRPr="00FB292A" w:rsidR="007467C0" w:rsidP="0010408D" w:rsidRDefault="007467C0" w14:paraId="3CCCE0DC" w14:textId="77777777">
            <w:pPr>
              <w:pStyle w:val="TableBody"/>
            </w:pPr>
            <w:r w:rsidRPr="00FB292A">
              <w:t>Displays the total and average actual amount of the denomination that was deposited during the selected period</w:t>
            </w:r>
          </w:p>
        </w:tc>
      </w:tr>
      <w:tr w:rsidRPr="00A875AE" w:rsidR="007467C0" w:rsidTr="79D9DC4C" w14:paraId="76BE587F" w14:textId="77777777">
        <w:trPr>
          <w:cantSplit/>
        </w:trPr>
        <w:tc>
          <w:tcPr>
            <w:tcW w:w="2570" w:type="dxa"/>
            <w:tcBorders>
              <w:top w:val="nil"/>
              <w:bottom w:val="single" w:color="auto" w:sz="6" w:space="0"/>
              <w:right w:val="single" w:color="auto" w:sz="6" w:space="0"/>
            </w:tcBorders>
          </w:tcPr>
          <w:p w:rsidRPr="00980DF8" w:rsidR="007467C0" w:rsidP="0010408D" w:rsidRDefault="007467C0" w14:paraId="6330F89E" w14:textId="77777777">
            <w:pPr>
              <w:pStyle w:val="TableBody"/>
              <w:rPr>
                <w:b/>
                <w:bCs/>
              </w:rPr>
            </w:pPr>
            <w:r w:rsidRPr="00980DF8">
              <w:rPr>
                <w:b/>
                <w:bCs/>
              </w:rPr>
              <w:t>Withdrawals – Forecast</w:t>
            </w:r>
          </w:p>
        </w:tc>
        <w:tc>
          <w:tcPr>
            <w:tcW w:w="5480" w:type="dxa"/>
            <w:tcBorders>
              <w:top w:val="nil"/>
              <w:left w:val="single" w:color="auto" w:sz="6" w:space="0"/>
              <w:bottom w:val="single" w:color="auto" w:sz="6" w:space="0"/>
            </w:tcBorders>
          </w:tcPr>
          <w:p w:rsidRPr="00FB292A" w:rsidR="007467C0" w:rsidP="0010408D" w:rsidRDefault="007467C0" w14:paraId="68BEB1F8" w14:textId="77777777">
            <w:pPr>
              <w:pStyle w:val="TableBody"/>
            </w:pPr>
            <w:r w:rsidRPr="00FB292A">
              <w:t>Displays the total and average of the denomination that was forecasted to be withdrawn during the selected period</w:t>
            </w:r>
          </w:p>
        </w:tc>
      </w:tr>
      <w:tr w:rsidRPr="00A875AE" w:rsidR="007467C0" w:rsidTr="79D9DC4C" w14:paraId="0D3B0CB2" w14:textId="77777777">
        <w:trPr>
          <w:cantSplit/>
        </w:trPr>
        <w:tc>
          <w:tcPr>
            <w:tcW w:w="2570" w:type="dxa"/>
            <w:tcBorders>
              <w:top w:val="single" w:color="auto" w:sz="6" w:space="0"/>
              <w:bottom w:val="single" w:color="auto" w:sz="6" w:space="0"/>
              <w:right w:val="single" w:color="auto" w:sz="6" w:space="0"/>
            </w:tcBorders>
          </w:tcPr>
          <w:p w:rsidRPr="00980DF8" w:rsidR="007467C0" w:rsidP="0010408D" w:rsidRDefault="007467C0" w14:paraId="7F56056E" w14:textId="77777777">
            <w:pPr>
              <w:pStyle w:val="TableBody"/>
              <w:rPr>
                <w:b/>
                <w:bCs/>
              </w:rPr>
            </w:pPr>
            <w:r w:rsidRPr="00980DF8">
              <w:rPr>
                <w:b/>
                <w:bCs/>
              </w:rPr>
              <w:t xml:space="preserve">Withdrawals – Actual </w:t>
            </w:r>
          </w:p>
        </w:tc>
        <w:tc>
          <w:tcPr>
            <w:tcW w:w="5480" w:type="dxa"/>
            <w:tcBorders>
              <w:top w:val="single" w:color="auto" w:sz="6" w:space="0"/>
              <w:left w:val="single" w:color="auto" w:sz="6" w:space="0"/>
              <w:bottom w:val="single" w:color="auto" w:sz="6" w:space="0"/>
            </w:tcBorders>
          </w:tcPr>
          <w:p w:rsidRPr="00FB292A" w:rsidR="007467C0" w:rsidP="0010408D" w:rsidRDefault="007467C0" w14:paraId="221B528F" w14:textId="77777777">
            <w:pPr>
              <w:pStyle w:val="TableBody"/>
            </w:pPr>
            <w:r w:rsidRPr="00FB292A">
              <w:t>Displays the total and average actual amount that was withdrawn during the selected period</w:t>
            </w:r>
          </w:p>
        </w:tc>
      </w:tr>
      <w:tr w:rsidRPr="00A875AE" w:rsidR="007467C0" w:rsidTr="79D9DC4C" w14:paraId="7F7316C1" w14:textId="77777777">
        <w:trPr>
          <w:cantSplit/>
        </w:trPr>
        <w:tc>
          <w:tcPr>
            <w:tcW w:w="2570" w:type="dxa"/>
            <w:tcBorders>
              <w:top w:val="single" w:color="auto" w:sz="6" w:space="0"/>
              <w:bottom w:val="single" w:color="auto" w:sz="6" w:space="0"/>
              <w:right w:val="single" w:color="auto" w:sz="6" w:space="0"/>
            </w:tcBorders>
          </w:tcPr>
          <w:p w:rsidRPr="00980DF8" w:rsidR="007467C0" w:rsidP="0010408D" w:rsidRDefault="007467C0" w14:paraId="2D62CCDA" w14:textId="77777777">
            <w:pPr>
              <w:pStyle w:val="TableBody"/>
              <w:rPr>
                <w:b/>
                <w:bCs/>
              </w:rPr>
            </w:pPr>
            <w:r w:rsidRPr="00980DF8">
              <w:rPr>
                <w:b/>
                <w:bCs/>
              </w:rPr>
              <w:t>Net Demand – Forecast</w:t>
            </w:r>
          </w:p>
        </w:tc>
        <w:tc>
          <w:tcPr>
            <w:tcW w:w="5480" w:type="dxa"/>
            <w:tcBorders>
              <w:top w:val="single" w:color="auto" w:sz="6" w:space="0"/>
              <w:left w:val="nil"/>
              <w:bottom w:val="single" w:color="auto" w:sz="6" w:space="0"/>
            </w:tcBorders>
          </w:tcPr>
          <w:p w:rsidRPr="00FB292A" w:rsidR="007467C0" w:rsidP="0010408D" w:rsidRDefault="007467C0" w14:paraId="425985E9" w14:textId="77777777">
            <w:pPr>
              <w:pStyle w:val="TableBody"/>
            </w:pPr>
            <w:r w:rsidRPr="00FB292A">
              <w:t>Displays the total and average Net Demand of the denomination that was forecasted during the selected period</w:t>
            </w:r>
          </w:p>
        </w:tc>
      </w:tr>
      <w:tr w:rsidRPr="00A875AE" w:rsidR="007467C0" w:rsidTr="79D9DC4C" w14:paraId="797DBA69" w14:textId="77777777">
        <w:trPr>
          <w:cantSplit/>
        </w:trPr>
        <w:tc>
          <w:tcPr>
            <w:tcW w:w="2570" w:type="dxa"/>
            <w:tcBorders>
              <w:top w:val="single" w:color="auto" w:sz="6" w:space="0"/>
              <w:bottom w:val="single" w:color="auto" w:sz="6" w:space="0"/>
              <w:right w:val="single" w:color="auto" w:sz="6" w:space="0"/>
            </w:tcBorders>
          </w:tcPr>
          <w:p w:rsidRPr="00980DF8" w:rsidR="007467C0" w:rsidP="0010408D" w:rsidRDefault="007467C0" w14:paraId="7D3CE584" w14:textId="77777777">
            <w:pPr>
              <w:pStyle w:val="TableBody"/>
              <w:rPr>
                <w:b/>
                <w:bCs/>
              </w:rPr>
            </w:pPr>
            <w:r w:rsidRPr="00980DF8">
              <w:rPr>
                <w:b/>
                <w:bCs/>
              </w:rPr>
              <w:t>Net Demand - Actual</w:t>
            </w:r>
          </w:p>
        </w:tc>
        <w:tc>
          <w:tcPr>
            <w:tcW w:w="5480" w:type="dxa"/>
            <w:tcBorders>
              <w:top w:val="single" w:color="auto" w:sz="6" w:space="0"/>
              <w:left w:val="nil"/>
              <w:bottom w:val="single" w:color="auto" w:sz="6" w:space="0"/>
            </w:tcBorders>
          </w:tcPr>
          <w:p w:rsidRPr="00FB292A" w:rsidR="007467C0" w:rsidP="0010408D" w:rsidRDefault="007467C0" w14:paraId="243DFF74" w14:textId="77777777">
            <w:pPr>
              <w:pStyle w:val="TableBody"/>
            </w:pPr>
            <w:r w:rsidRPr="00FB292A">
              <w:t>Displays the total and average actual Net Demand that was reported during the selected period.</w:t>
            </w:r>
          </w:p>
        </w:tc>
      </w:tr>
    </w:tbl>
    <w:p w:rsidR="79D9DC4C" w:rsidRDefault="79D9DC4C" w14:paraId="004B134E" w14:textId="48CA4ABB"/>
    <w:p w:rsidR="007467C0" w:rsidP="007467C0" w:rsidRDefault="007467C0" w14:paraId="676553F7"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7467C0" w:rsidP="007467C0" w:rsidRDefault="007467C0" w14:paraId="4F448B4B" w14:textId="77777777">
      <w:pPr>
        <w:pStyle w:val="TopofSection"/>
      </w:pPr>
    </w:p>
    <w:p w:rsidR="007467C0" w:rsidP="007467C0" w:rsidRDefault="007467C0" w14:paraId="13A09E55" w14:textId="77777777">
      <w:pPr>
        <w:pStyle w:val="Heading4"/>
      </w:pPr>
      <w:bookmarkStart w:name="_Ref249756004" w:id="2286"/>
      <w:r>
        <w:t>Horizons</w:t>
      </w:r>
      <w:bookmarkEnd w:id="2286"/>
    </w:p>
    <w:p w:rsidRPr="00D6760E" w:rsidR="007467C0" w:rsidP="0010408D" w:rsidRDefault="007467C0" w14:paraId="13E6CD71" w14:textId="77777777">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rsidR="007467C0" w:rsidP="007467C0" w:rsidRDefault="007467C0" w14:paraId="1864221F" w14:textId="77777777">
      <w:pPr>
        <w:pStyle w:val="Caption"/>
      </w:pPr>
      <w:bookmarkStart w:name="_Toc74556759" w:id="2287"/>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287"/>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2C23CF15"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47DD055"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9AE3B3F" w14:textId="77777777">
            <w:pPr>
              <w:pStyle w:val="TableHeader"/>
            </w:pPr>
            <w:r>
              <w:t>Description</w:t>
            </w:r>
          </w:p>
        </w:tc>
      </w:tr>
      <w:tr w:rsidRPr="00A875AE" w:rsidR="007467C0" w:rsidTr="79D9DC4C" w14:paraId="143C762D" w14:textId="77777777">
        <w:trPr>
          <w:cantSplit/>
          <w:trHeight w:val="135"/>
        </w:trPr>
        <w:tc>
          <w:tcPr>
            <w:tcW w:w="2570" w:type="dxa"/>
            <w:tcBorders>
              <w:top w:val="nil"/>
              <w:bottom w:val="single" w:color="auto" w:sz="6" w:space="0"/>
              <w:right w:val="single" w:color="auto" w:sz="6" w:space="0"/>
            </w:tcBorders>
          </w:tcPr>
          <w:p w:rsidRPr="00980DF8" w:rsidR="007467C0" w:rsidP="0010408D" w:rsidRDefault="007467C0" w14:paraId="74CC2162" w14:textId="77777777">
            <w:pPr>
              <w:pStyle w:val="TableBody"/>
              <w:rPr>
                <w:b/>
                <w:bCs/>
              </w:rPr>
            </w:pPr>
            <w:r w:rsidRPr="00980DF8">
              <w:rPr>
                <w:b/>
                <w:bCs/>
              </w:rPr>
              <w:t>Start Date</w:t>
            </w:r>
          </w:p>
        </w:tc>
        <w:tc>
          <w:tcPr>
            <w:tcW w:w="5480" w:type="dxa"/>
            <w:tcBorders>
              <w:top w:val="nil"/>
              <w:left w:val="single" w:color="auto" w:sz="6" w:space="0"/>
              <w:bottom w:val="single" w:color="auto" w:sz="6" w:space="0"/>
            </w:tcBorders>
          </w:tcPr>
          <w:p w:rsidRPr="00FB292A" w:rsidR="007467C0" w:rsidP="0010408D" w:rsidRDefault="007467C0" w14:paraId="562994C0" w14:textId="77777777">
            <w:pPr>
              <w:pStyle w:val="TableBody"/>
            </w:pPr>
            <w:r w:rsidRPr="00FB292A">
              <w:t>Starting date of the report</w:t>
            </w:r>
          </w:p>
        </w:tc>
      </w:tr>
      <w:tr w:rsidRPr="00A875AE" w:rsidR="007467C0" w:rsidTr="79D9DC4C" w14:paraId="448BD7E9" w14:textId="77777777">
        <w:trPr>
          <w:cantSplit/>
          <w:trHeight w:val="135"/>
        </w:trPr>
        <w:tc>
          <w:tcPr>
            <w:tcW w:w="2570" w:type="dxa"/>
            <w:tcBorders>
              <w:top w:val="nil"/>
              <w:bottom w:val="single" w:color="auto" w:sz="6" w:space="0"/>
              <w:right w:val="single" w:color="auto" w:sz="6" w:space="0"/>
            </w:tcBorders>
          </w:tcPr>
          <w:p w:rsidRPr="00980DF8" w:rsidR="007467C0" w:rsidP="0010408D" w:rsidRDefault="007467C0" w14:paraId="6E8E4974" w14:textId="77777777">
            <w:pPr>
              <w:pStyle w:val="TableBody"/>
              <w:rPr>
                <w:b/>
                <w:bCs/>
              </w:rPr>
            </w:pPr>
            <w:r w:rsidRPr="00980DF8">
              <w:rPr>
                <w:b/>
                <w:bCs/>
              </w:rPr>
              <w:t>End Date</w:t>
            </w:r>
          </w:p>
        </w:tc>
        <w:tc>
          <w:tcPr>
            <w:tcW w:w="5480" w:type="dxa"/>
            <w:tcBorders>
              <w:top w:val="nil"/>
              <w:left w:val="single" w:color="auto" w:sz="6" w:space="0"/>
              <w:bottom w:val="single" w:color="auto" w:sz="6" w:space="0"/>
            </w:tcBorders>
          </w:tcPr>
          <w:p w:rsidRPr="00FB292A" w:rsidR="007467C0" w:rsidP="0010408D" w:rsidRDefault="007467C0" w14:paraId="63A4CE51" w14:textId="77777777">
            <w:pPr>
              <w:pStyle w:val="TableBody"/>
            </w:pPr>
            <w:r w:rsidRPr="00FB292A">
              <w:t>Ending date of the report</w:t>
            </w:r>
          </w:p>
        </w:tc>
      </w:tr>
      <w:tr w:rsidRPr="00A875AE" w:rsidR="007467C0" w:rsidTr="79D9DC4C" w14:paraId="077CE881" w14:textId="77777777">
        <w:trPr>
          <w:cantSplit/>
        </w:trPr>
        <w:tc>
          <w:tcPr>
            <w:tcW w:w="2570" w:type="dxa"/>
            <w:tcBorders>
              <w:top w:val="nil"/>
              <w:bottom w:val="single" w:color="auto" w:sz="6" w:space="0"/>
              <w:right w:val="single" w:color="auto" w:sz="6" w:space="0"/>
            </w:tcBorders>
          </w:tcPr>
          <w:p w:rsidRPr="00980DF8" w:rsidR="007467C0" w:rsidP="0010408D" w:rsidRDefault="007467C0" w14:paraId="43E6E15B" w14:textId="77777777">
            <w:pPr>
              <w:pStyle w:val="TableBody"/>
              <w:rPr>
                <w:b/>
                <w:bCs/>
              </w:rPr>
            </w:pPr>
            <w:r w:rsidRPr="00980DF8">
              <w:rPr>
                <w:b/>
                <w:bCs/>
              </w:rPr>
              <w:t>Display CI</w:t>
            </w:r>
          </w:p>
        </w:tc>
        <w:tc>
          <w:tcPr>
            <w:tcW w:w="5480" w:type="dxa"/>
            <w:tcBorders>
              <w:top w:val="nil"/>
              <w:left w:val="single" w:color="auto" w:sz="6" w:space="0"/>
              <w:bottom w:val="single" w:color="auto" w:sz="6" w:space="0"/>
            </w:tcBorders>
          </w:tcPr>
          <w:p w:rsidRPr="00FB292A" w:rsidR="007467C0" w:rsidP="0010408D" w:rsidRDefault="007467C0" w14:paraId="0B60467D" w14:textId="77777777">
            <w:pPr>
              <w:pStyle w:val="TableBody"/>
            </w:pPr>
            <w:r w:rsidRPr="00FB292A">
              <w:t>When selected displays the Custodial Inventory entries along with the Cashpoint’s Horizon</w:t>
            </w:r>
          </w:p>
        </w:tc>
      </w:tr>
      <w:tr w:rsidRPr="00A875AE" w:rsidR="007467C0" w:rsidTr="79D9DC4C" w14:paraId="3A7C7377" w14:textId="77777777">
        <w:trPr>
          <w:cantSplit/>
        </w:trPr>
        <w:tc>
          <w:tcPr>
            <w:tcW w:w="2570" w:type="dxa"/>
            <w:tcBorders>
              <w:top w:val="single" w:color="auto" w:sz="6" w:space="0"/>
              <w:bottom w:val="single" w:color="auto" w:sz="6" w:space="0"/>
              <w:right w:val="single" w:color="auto" w:sz="6" w:space="0"/>
            </w:tcBorders>
          </w:tcPr>
          <w:p w:rsidRPr="00980DF8" w:rsidR="007467C0" w:rsidP="0010408D" w:rsidRDefault="007467C0" w14:paraId="5DF04E17" w14:textId="77777777">
            <w:pPr>
              <w:pStyle w:val="TableBody"/>
              <w:rPr>
                <w:b/>
                <w:bCs/>
              </w:rPr>
            </w:pPr>
            <w:r w:rsidRPr="00980DF8">
              <w:rPr>
                <w:b/>
                <w:bCs/>
              </w:rPr>
              <w:t>Submit Button</w:t>
            </w:r>
          </w:p>
        </w:tc>
        <w:tc>
          <w:tcPr>
            <w:tcW w:w="5480" w:type="dxa"/>
            <w:tcBorders>
              <w:top w:val="single" w:color="auto" w:sz="6" w:space="0"/>
              <w:left w:val="single" w:color="auto" w:sz="6" w:space="0"/>
              <w:bottom w:val="single" w:color="auto" w:sz="6" w:space="0"/>
            </w:tcBorders>
          </w:tcPr>
          <w:p w:rsidRPr="00FB292A" w:rsidR="007467C0" w:rsidP="0010408D" w:rsidRDefault="007467C0" w14:paraId="66F0AF28" w14:textId="77777777">
            <w:pPr>
              <w:pStyle w:val="TableBody"/>
            </w:pPr>
            <w:r w:rsidRPr="00FB292A">
              <w:t>Submits the report to be displayed based on the selected options.</w:t>
            </w:r>
          </w:p>
        </w:tc>
      </w:tr>
      <w:tr w:rsidRPr="00A875AE" w:rsidR="007467C0" w:rsidTr="79D9DC4C" w14:paraId="05FC625C"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3665F37" w14:textId="77777777">
            <w:pPr>
              <w:pStyle w:val="TableBody"/>
              <w:rPr>
                <w:b/>
                <w:bCs/>
              </w:rPr>
            </w:pPr>
            <w:r w:rsidRPr="00980DF8">
              <w:rPr>
                <w:b/>
                <w:bCs/>
              </w:rPr>
              <w:t>Currency</w:t>
            </w:r>
          </w:p>
        </w:tc>
        <w:tc>
          <w:tcPr>
            <w:tcW w:w="5480" w:type="dxa"/>
            <w:tcBorders>
              <w:top w:val="single" w:color="auto" w:sz="6" w:space="0"/>
              <w:left w:val="nil"/>
              <w:bottom w:val="single" w:color="auto" w:sz="6" w:space="0"/>
            </w:tcBorders>
            <w:vAlign w:val="center"/>
          </w:tcPr>
          <w:p w:rsidRPr="0010408D" w:rsidR="007467C0" w:rsidP="0010408D" w:rsidRDefault="007467C0" w14:paraId="195FA9A8" w14:textId="77777777">
            <w:pPr>
              <w:pStyle w:val="TableBody"/>
            </w:pPr>
            <w:r w:rsidRPr="0010408D">
              <w:t>OptiVault short name of the currency to which the reported denominations are a part of</w:t>
            </w:r>
          </w:p>
        </w:tc>
      </w:tr>
      <w:tr w:rsidRPr="00A875AE" w:rsidR="007467C0" w:rsidTr="79D9DC4C" w14:paraId="6252C534"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3E560C1C" w14:textId="77777777">
            <w:pPr>
              <w:pStyle w:val="TableBody"/>
              <w:rPr>
                <w:b/>
                <w:bCs/>
              </w:rPr>
            </w:pPr>
            <w:r w:rsidRPr="00980DF8">
              <w:rPr>
                <w:b/>
                <w:bCs/>
              </w:rPr>
              <w:t>Denom.</w:t>
            </w:r>
          </w:p>
        </w:tc>
        <w:tc>
          <w:tcPr>
            <w:tcW w:w="5480" w:type="dxa"/>
            <w:tcBorders>
              <w:top w:val="single" w:color="auto" w:sz="6" w:space="0"/>
              <w:left w:val="nil"/>
              <w:bottom w:val="single" w:color="auto" w:sz="6" w:space="0"/>
            </w:tcBorders>
            <w:vAlign w:val="center"/>
          </w:tcPr>
          <w:p w:rsidRPr="0010408D" w:rsidR="007467C0" w:rsidP="0010408D" w:rsidRDefault="007467C0" w14:paraId="061B59DA" w14:textId="77777777">
            <w:pPr>
              <w:pStyle w:val="TableBody"/>
            </w:pPr>
            <w:r w:rsidRPr="0010408D">
              <w:t>Vault Denomination</w:t>
            </w:r>
          </w:p>
        </w:tc>
      </w:tr>
      <w:tr w:rsidRPr="00A875AE" w:rsidR="007467C0" w:rsidTr="79D9DC4C" w14:paraId="08AE6D69"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1C6440E5" w14:textId="77777777">
            <w:pPr>
              <w:pStyle w:val="TableBody"/>
              <w:rPr>
                <w:b/>
                <w:bCs/>
              </w:rPr>
            </w:pPr>
            <w:r w:rsidRPr="00980DF8">
              <w:rPr>
                <w:b/>
                <w:bCs/>
              </w:rPr>
              <w:t>Opening Bal.</w:t>
            </w:r>
          </w:p>
        </w:tc>
        <w:tc>
          <w:tcPr>
            <w:tcW w:w="5480" w:type="dxa"/>
            <w:tcBorders>
              <w:top w:val="single" w:color="auto" w:sz="6" w:space="0"/>
              <w:left w:val="nil"/>
              <w:bottom w:val="single" w:color="auto" w:sz="6" w:space="0"/>
            </w:tcBorders>
            <w:vAlign w:val="center"/>
          </w:tcPr>
          <w:p w:rsidRPr="0010408D" w:rsidR="007467C0" w:rsidP="0010408D" w:rsidRDefault="007467C0" w14:paraId="4D1A6556" w14:textId="77777777">
            <w:pPr>
              <w:pStyle w:val="TableBody"/>
            </w:pPr>
            <w:r w:rsidRPr="0010408D">
              <w:t>Vault Opening Balance on the given date</w:t>
            </w:r>
          </w:p>
        </w:tc>
      </w:tr>
      <w:tr w:rsidRPr="00A875AE" w:rsidR="007467C0" w:rsidTr="79D9DC4C" w14:paraId="6135F82F"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26A80E77" w14:textId="77777777">
            <w:pPr>
              <w:pStyle w:val="TableBody"/>
              <w:rPr>
                <w:b/>
                <w:bCs/>
              </w:rPr>
            </w:pPr>
            <w:r w:rsidRPr="00980DF8">
              <w:rPr>
                <w:b/>
                <w:bCs/>
              </w:rPr>
              <w:t>Normal Del.</w:t>
            </w:r>
          </w:p>
        </w:tc>
        <w:tc>
          <w:tcPr>
            <w:tcW w:w="5480" w:type="dxa"/>
            <w:tcBorders>
              <w:top w:val="single" w:color="auto" w:sz="6" w:space="0"/>
              <w:left w:val="nil"/>
              <w:bottom w:val="single" w:color="auto" w:sz="6" w:space="0"/>
            </w:tcBorders>
            <w:vAlign w:val="center"/>
          </w:tcPr>
          <w:p w:rsidRPr="0010408D" w:rsidR="007467C0" w:rsidP="0010408D" w:rsidRDefault="007467C0" w14:paraId="183FC359" w14:textId="77777777">
            <w:pPr>
              <w:pStyle w:val="TableBody"/>
            </w:pPr>
            <w:r w:rsidRPr="0010408D">
              <w:t>Normal Deliveries to the Vault from all funding sources EXCEPT OptiCash Cashpoints.</w:t>
            </w:r>
          </w:p>
        </w:tc>
      </w:tr>
      <w:tr w:rsidRPr="00A875AE" w:rsidR="007467C0" w:rsidTr="79D9DC4C" w14:paraId="577B16FB"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6E7F0E85" w14:textId="77777777">
            <w:pPr>
              <w:pStyle w:val="TableBody"/>
              <w:rPr>
                <w:b/>
                <w:bCs/>
              </w:rPr>
            </w:pPr>
            <w:r w:rsidRPr="00980DF8">
              <w:rPr>
                <w:b/>
                <w:bCs/>
              </w:rPr>
              <w:t>CI Norm.Del.</w:t>
            </w:r>
          </w:p>
        </w:tc>
        <w:tc>
          <w:tcPr>
            <w:tcW w:w="5480" w:type="dxa"/>
            <w:tcBorders>
              <w:top w:val="single" w:color="auto" w:sz="6" w:space="0"/>
              <w:left w:val="nil"/>
              <w:bottom w:val="single" w:color="auto" w:sz="6" w:space="0"/>
            </w:tcBorders>
            <w:vAlign w:val="center"/>
          </w:tcPr>
          <w:p w:rsidRPr="0010408D" w:rsidR="007467C0" w:rsidP="0010408D" w:rsidRDefault="007467C0" w14:paraId="1B5CF04A" w14:textId="77777777">
            <w:pPr>
              <w:pStyle w:val="TableBody"/>
            </w:pPr>
            <w:r w:rsidRPr="0010408D">
              <w:t>Normal Deliveries to the Vault from Custodial Inventory.</w:t>
            </w:r>
          </w:p>
        </w:tc>
      </w:tr>
      <w:tr w:rsidRPr="00A875AE" w:rsidR="007467C0" w:rsidTr="79D9DC4C" w14:paraId="34DFACDB"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282D7BB1" w14:textId="77777777">
            <w:pPr>
              <w:pStyle w:val="TableBody"/>
              <w:rPr>
                <w:b/>
                <w:bCs/>
              </w:rPr>
            </w:pPr>
            <w:r w:rsidRPr="00980DF8">
              <w:rPr>
                <w:b/>
                <w:bCs/>
              </w:rPr>
              <w:t>Normal Ret.</w:t>
            </w:r>
          </w:p>
        </w:tc>
        <w:tc>
          <w:tcPr>
            <w:tcW w:w="5480" w:type="dxa"/>
            <w:tcBorders>
              <w:top w:val="single" w:color="auto" w:sz="6" w:space="0"/>
              <w:left w:val="nil"/>
              <w:bottom w:val="single" w:color="auto" w:sz="6" w:space="0"/>
            </w:tcBorders>
            <w:vAlign w:val="center"/>
          </w:tcPr>
          <w:p w:rsidRPr="0010408D" w:rsidR="007467C0" w:rsidP="0010408D" w:rsidRDefault="007467C0" w14:paraId="73EF0D57" w14:textId="77777777">
            <w:pPr>
              <w:pStyle w:val="TableBody"/>
            </w:pPr>
            <w:r w:rsidRPr="0010408D">
              <w:t>Normal Returns from the Vault to all funding sources EXCEPT OptiCash Cashpoints.</w:t>
            </w:r>
          </w:p>
        </w:tc>
      </w:tr>
      <w:tr w:rsidRPr="00A875AE" w:rsidR="007467C0" w:rsidTr="79D9DC4C" w14:paraId="098FCA04"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03F716EB" w14:textId="77777777">
            <w:pPr>
              <w:pStyle w:val="TableBody"/>
              <w:rPr>
                <w:b/>
                <w:bCs/>
              </w:rPr>
            </w:pPr>
            <w:r w:rsidRPr="00980DF8">
              <w:rPr>
                <w:b/>
                <w:bCs/>
              </w:rPr>
              <w:t>CI Norm.Ret.</w:t>
            </w:r>
          </w:p>
        </w:tc>
        <w:tc>
          <w:tcPr>
            <w:tcW w:w="5480" w:type="dxa"/>
            <w:tcBorders>
              <w:top w:val="single" w:color="auto" w:sz="6" w:space="0"/>
              <w:left w:val="nil"/>
              <w:bottom w:val="single" w:color="auto" w:sz="6" w:space="0"/>
            </w:tcBorders>
            <w:vAlign w:val="center"/>
          </w:tcPr>
          <w:p w:rsidRPr="0010408D" w:rsidR="007467C0" w:rsidP="0010408D" w:rsidRDefault="007467C0" w14:paraId="3936E22E" w14:textId="77777777">
            <w:pPr>
              <w:pStyle w:val="TableBody"/>
            </w:pPr>
            <w:r w:rsidRPr="0010408D">
              <w:t>Normal Returns from the Vault to Custodial Inventory.</w:t>
            </w:r>
          </w:p>
        </w:tc>
      </w:tr>
      <w:tr w:rsidRPr="00A875AE" w:rsidR="007467C0" w:rsidTr="79D9DC4C" w14:paraId="7F8CD717"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6C45C3FB" w14:textId="77777777">
            <w:pPr>
              <w:pStyle w:val="TableBody"/>
              <w:rPr>
                <w:b/>
                <w:bCs/>
              </w:rPr>
            </w:pPr>
            <w:r w:rsidRPr="00980DF8">
              <w:rPr>
                <w:b/>
                <w:bCs/>
              </w:rPr>
              <w:t>Unpl. Del.</w:t>
            </w:r>
          </w:p>
        </w:tc>
        <w:tc>
          <w:tcPr>
            <w:tcW w:w="5480" w:type="dxa"/>
            <w:tcBorders>
              <w:top w:val="single" w:color="auto" w:sz="6" w:space="0"/>
              <w:left w:val="nil"/>
              <w:bottom w:val="single" w:color="auto" w:sz="6" w:space="0"/>
            </w:tcBorders>
            <w:vAlign w:val="center"/>
          </w:tcPr>
          <w:p w:rsidRPr="0010408D" w:rsidR="007467C0" w:rsidP="0010408D" w:rsidRDefault="007467C0" w14:paraId="4B7C6DCB" w14:textId="77777777">
            <w:pPr>
              <w:pStyle w:val="TableBody"/>
            </w:pPr>
            <w:r w:rsidRPr="0010408D">
              <w:t>Emergency Deliveries to the Vault from all funding sources EXCEPT OptiCash Cashpoints.</w:t>
            </w:r>
          </w:p>
        </w:tc>
      </w:tr>
      <w:tr w:rsidRPr="00A875AE" w:rsidR="007467C0" w:rsidTr="79D9DC4C" w14:paraId="15AB2FFF"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9247F18" w14:textId="77777777">
            <w:pPr>
              <w:pStyle w:val="TableBody"/>
              <w:rPr>
                <w:b/>
                <w:bCs/>
              </w:rPr>
            </w:pPr>
            <w:r w:rsidRPr="00980DF8">
              <w:rPr>
                <w:b/>
                <w:bCs/>
              </w:rPr>
              <w:t>CI Unpl.Del.</w:t>
            </w:r>
          </w:p>
        </w:tc>
        <w:tc>
          <w:tcPr>
            <w:tcW w:w="5480" w:type="dxa"/>
            <w:tcBorders>
              <w:top w:val="single" w:color="auto" w:sz="6" w:space="0"/>
              <w:left w:val="nil"/>
              <w:bottom w:val="single" w:color="auto" w:sz="6" w:space="0"/>
            </w:tcBorders>
            <w:vAlign w:val="center"/>
          </w:tcPr>
          <w:p w:rsidRPr="0010408D" w:rsidR="007467C0" w:rsidP="0010408D" w:rsidRDefault="007467C0" w14:paraId="682CB1BB" w14:textId="77777777">
            <w:pPr>
              <w:pStyle w:val="TableBody"/>
            </w:pPr>
            <w:r w:rsidRPr="0010408D">
              <w:t>Emergency Deliveries to the Vault from Custodial Inventory.</w:t>
            </w:r>
          </w:p>
        </w:tc>
      </w:tr>
      <w:tr w:rsidRPr="00A875AE" w:rsidR="007467C0" w:rsidTr="79D9DC4C" w14:paraId="3A834430"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635D140A" w14:textId="77777777">
            <w:pPr>
              <w:pStyle w:val="TableBody"/>
              <w:rPr>
                <w:b/>
                <w:bCs/>
              </w:rPr>
            </w:pPr>
            <w:r w:rsidRPr="00980DF8">
              <w:rPr>
                <w:b/>
                <w:bCs/>
              </w:rPr>
              <w:t>Unpl. Ret.</w:t>
            </w:r>
          </w:p>
        </w:tc>
        <w:tc>
          <w:tcPr>
            <w:tcW w:w="5480" w:type="dxa"/>
            <w:tcBorders>
              <w:top w:val="single" w:color="auto" w:sz="6" w:space="0"/>
              <w:left w:val="nil"/>
              <w:bottom w:val="single" w:color="auto" w:sz="6" w:space="0"/>
            </w:tcBorders>
            <w:vAlign w:val="center"/>
          </w:tcPr>
          <w:p w:rsidRPr="0010408D" w:rsidR="007467C0" w:rsidP="0010408D" w:rsidRDefault="007467C0" w14:paraId="04D6ABA3" w14:textId="77777777">
            <w:pPr>
              <w:pStyle w:val="TableBody"/>
            </w:pPr>
            <w:r w:rsidRPr="0010408D">
              <w:t>Emergency Returns from the Vault to all funding sources EXCEPT OptiCash Cashpoints.</w:t>
            </w:r>
          </w:p>
        </w:tc>
      </w:tr>
      <w:tr w:rsidRPr="00A875AE" w:rsidR="007467C0" w:rsidTr="79D9DC4C" w14:paraId="15458E3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8DBB336" w14:textId="77777777">
            <w:pPr>
              <w:pStyle w:val="TableBody"/>
              <w:rPr>
                <w:b/>
                <w:bCs/>
              </w:rPr>
            </w:pPr>
            <w:r w:rsidRPr="00980DF8">
              <w:rPr>
                <w:b/>
                <w:bCs/>
              </w:rPr>
              <w:t>CI Unpl.Ret.</w:t>
            </w:r>
          </w:p>
        </w:tc>
        <w:tc>
          <w:tcPr>
            <w:tcW w:w="5480" w:type="dxa"/>
            <w:tcBorders>
              <w:top w:val="single" w:color="auto" w:sz="6" w:space="0"/>
              <w:left w:val="nil"/>
              <w:bottom w:val="single" w:color="auto" w:sz="6" w:space="0"/>
            </w:tcBorders>
            <w:vAlign w:val="center"/>
          </w:tcPr>
          <w:p w:rsidRPr="0010408D" w:rsidR="007467C0" w:rsidP="0010408D" w:rsidRDefault="007467C0" w14:paraId="7F770D48" w14:textId="77777777">
            <w:pPr>
              <w:pStyle w:val="TableBody"/>
            </w:pPr>
            <w:r w:rsidRPr="0010408D">
              <w:t>Emergency Returns from the Vault to Custodial Inventory.</w:t>
            </w:r>
          </w:p>
        </w:tc>
      </w:tr>
      <w:tr w:rsidRPr="00A875AE" w:rsidR="007467C0" w:rsidTr="79D9DC4C" w14:paraId="023619CD"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286DFF58" w14:textId="77777777">
            <w:pPr>
              <w:pStyle w:val="TableBody"/>
              <w:rPr>
                <w:b/>
                <w:bCs/>
              </w:rPr>
            </w:pPr>
            <w:r w:rsidRPr="00980DF8">
              <w:rPr>
                <w:b/>
                <w:bCs/>
              </w:rPr>
              <w:t>Agg. Ret.</w:t>
            </w:r>
          </w:p>
        </w:tc>
        <w:tc>
          <w:tcPr>
            <w:tcW w:w="5480" w:type="dxa"/>
            <w:tcBorders>
              <w:top w:val="single" w:color="auto" w:sz="6" w:space="0"/>
              <w:left w:val="nil"/>
              <w:bottom w:val="single" w:color="auto" w:sz="6" w:space="0"/>
            </w:tcBorders>
            <w:vAlign w:val="center"/>
          </w:tcPr>
          <w:p w:rsidRPr="0010408D" w:rsidR="007467C0" w:rsidP="0010408D" w:rsidRDefault="007467C0" w14:paraId="1EE99642" w14:textId="4C58B7D9">
            <w:pPr>
              <w:pStyle w:val="TableBody"/>
            </w:pPr>
            <w:r w:rsidRPr="0010408D">
              <w:t xml:space="preserve">Aggregate Returns to the Vault from </w:t>
            </w:r>
            <w:r w:rsidR="00874B80">
              <w:t xml:space="preserve">the </w:t>
            </w:r>
            <w:r w:rsidRPr="0010408D">
              <w:t>attached OptiCash Cashpoints</w:t>
            </w:r>
          </w:p>
        </w:tc>
      </w:tr>
      <w:tr w:rsidRPr="00A875AE" w:rsidR="007467C0" w:rsidTr="79D9DC4C" w14:paraId="7FE489A0"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70888D4F" w14:textId="77777777">
            <w:pPr>
              <w:pStyle w:val="TableBody"/>
              <w:rPr>
                <w:b/>
                <w:bCs/>
              </w:rPr>
            </w:pPr>
            <w:r w:rsidRPr="00980DF8">
              <w:rPr>
                <w:b/>
                <w:bCs/>
              </w:rPr>
              <w:t>Agg. Ord.</w:t>
            </w:r>
          </w:p>
        </w:tc>
        <w:tc>
          <w:tcPr>
            <w:tcW w:w="5480" w:type="dxa"/>
            <w:tcBorders>
              <w:top w:val="single" w:color="auto" w:sz="6" w:space="0"/>
              <w:left w:val="nil"/>
              <w:bottom w:val="single" w:color="auto" w:sz="6" w:space="0"/>
            </w:tcBorders>
            <w:vAlign w:val="center"/>
          </w:tcPr>
          <w:p w:rsidRPr="0010408D" w:rsidR="007467C0" w:rsidP="0010408D" w:rsidRDefault="007467C0" w14:paraId="41A2069D" w14:textId="77777777">
            <w:pPr>
              <w:pStyle w:val="TableBody"/>
            </w:pPr>
            <w:r w:rsidRPr="0010408D">
              <w:t>Aggregate Orders from the Vault to attached OptiCash Cashpoints</w:t>
            </w:r>
          </w:p>
        </w:tc>
      </w:tr>
      <w:tr w:rsidRPr="00A875AE" w:rsidR="007467C0" w:rsidTr="79D9DC4C" w14:paraId="410517DB"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7D80C219" w14:textId="77777777">
            <w:pPr>
              <w:pStyle w:val="TableBody"/>
              <w:rPr>
                <w:b/>
                <w:bCs/>
              </w:rPr>
            </w:pPr>
            <w:r w:rsidRPr="00980DF8">
              <w:rPr>
                <w:b/>
                <w:bCs/>
              </w:rPr>
              <w:t>Tot. Net Dem.</w:t>
            </w:r>
          </w:p>
        </w:tc>
        <w:tc>
          <w:tcPr>
            <w:tcW w:w="5480" w:type="dxa"/>
            <w:tcBorders>
              <w:top w:val="single" w:color="auto" w:sz="6" w:space="0"/>
              <w:left w:val="nil"/>
              <w:bottom w:val="single" w:color="auto" w:sz="6" w:space="0"/>
            </w:tcBorders>
            <w:vAlign w:val="center"/>
          </w:tcPr>
          <w:p w:rsidRPr="00FB292A" w:rsidR="007467C0" w:rsidP="0010408D" w:rsidRDefault="007467C0" w14:paraId="4FA32667" w14:textId="77777777">
            <w:pPr>
              <w:pStyle w:val="TableBody"/>
            </w:pPr>
            <w:r w:rsidRPr="00FB292A">
              <w:t>Net Demand on the Vault for the given date</w:t>
            </w:r>
          </w:p>
        </w:tc>
      </w:tr>
      <w:tr w:rsidRPr="00A875AE" w:rsidR="007467C0" w:rsidTr="79D9DC4C" w14:paraId="733AC195"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7B710F9C" w14:textId="77777777">
            <w:pPr>
              <w:pStyle w:val="TableBody"/>
              <w:rPr>
                <w:b/>
                <w:bCs/>
              </w:rPr>
            </w:pPr>
            <w:r w:rsidRPr="00980DF8">
              <w:rPr>
                <w:b/>
                <w:bCs/>
              </w:rPr>
              <w:t>Closing Bal.</w:t>
            </w:r>
          </w:p>
        </w:tc>
        <w:tc>
          <w:tcPr>
            <w:tcW w:w="5480" w:type="dxa"/>
            <w:tcBorders>
              <w:top w:val="single" w:color="auto" w:sz="6" w:space="0"/>
              <w:left w:val="nil"/>
              <w:bottom w:val="single" w:color="auto" w:sz="6" w:space="0"/>
            </w:tcBorders>
            <w:vAlign w:val="center"/>
          </w:tcPr>
          <w:p w:rsidRPr="00FB292A" w:rsidR="007467C0" w:rsidP="0010408D" w:rsidRDefault="007467C0" w14:paraId="3B70D8D2" w14:textId="77777777">
            <w:pPr>
              <w:pStyle w:val="TableBody"/>
            </w:pPr>
            <w:r w:rsidRPr="00FB292A">
              <w:t>Vault Closing Balance on the given date</w:t>
            </w:r>
          </w:p>
        </w:tc>
      </w:tr>
      <w:tr w:rsidRPr="00A875AE" w:rsidR="007467C0" w:rsidTr="79D9DC4C" w14:paraId="31743F21"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30217468" w14:textId="77777777">
            <w:pPr>
              <w:pStyle w:val="TableBody"/>
              <w:rPr>
                <w:b/>
                <w:bCs/>
              </w:rPr>
            </w:pPr>
            <w:r w:rsidRPr="00980DF8">
              <w:rPr>
                <w:b/>
                <w:bCs/>
              </w:rPr>
              <w:t>Reqd. Bal.</w:t>
            </w:r>
          </w:p>
        </w:tc>
        <w:tc>
          <w:tcPr>
            <w:tcW w:w="5480" w:type="dxa"/>
            <w:tcBorders>
              <w:top w:val="single" w:color="auto" w:sz="6" w:space="0"/>
              <w:left w:val="nil"/>
              <w:bottom w:val="single" w:color="auto" w:sz="6" w:space="0"/>
            </w:tcBorders>
            <w:vAlign w:val="center"/>
          </w:tcPr>
          <w:p w:rsidRPr="00FB292A" w:rsidR="007467C0" w:rsidP="0010408D" w:rsidRDefault="007467C0" w14:paraId="0E7B7640" w14:textId="77777777">
            <w:pPr>
              <w:pStyle w:val="TableBody"/>
            </w:pPr>
            <w:r w:rsidRPr="00FB292A">
              <w:t>Vault Required Balance on the given date</w:t>
            </w:r>
          </w:p>
        </w:tc>
      </w:tr>
      <w:tr w:rsidRPr="00A875AE" w:rsidR="007467C0" w:rsidTr="79D9DC4C" w14:paraId="30B303DD"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3A6B293" w14:textId="77777777">
            <w:pPr>
              <w:pStyle w:val="TableBody"/>
              <w:rPr>
                <w:b/>
                <w:bCs/>
              </w:rPr>
            </w:pPr>
            <w:r w:rsidRPr="00980DF8">
              <w:rPr>
                <w:b/>
                <w:bCs/>
              </w:rPr>
              <w:t>Denom.</w:t>
            </w:r>
          </w:p>
        </w:tc>
        <w:tc>
          <w:tcPr>
            <w:tcW w:w="5480" w:type="dxa"/>
            <w:tcBorders>
              <w:top w:val="single" w:color="auto" w:sz="6" w:space="0"/>
              <w:left w:val="nil"/>
              <w:bottom w:val="single" w:color="auto" w:sz="6" w:space="0"/>
            </w:tcBorders>
            <w:vAlign w:val="center"/>
          </w:tcPr>
          <w:p w:rsidRPr="00FB292A" w:rsidR="007467C0" w:rsidP="0010408D" w:rsidRDefault="007467C0" w14:paraId="3D1D8639" w14:textId="77777777">
            <w:pPr>
              <w:pStyle w:val="TableBody"/>
            </w:pPr>
            <w:r w:rsidRPr="00FB292A">
              <w:t>Vault Denomination</w:t>
            </w:r>
          </w:p>
        </w:tc>
      </w:tr>
      <w:tr w:rsidRPr="00A875AE" w:rsidR="007467C0" w:rsidTr="79D9DC4C" w14:paraId="03209099"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EA7EFE1" w14:textId="77777777">
            <w:pPr>
              <w:pStyle w:val="TableBody"/>
              <w:rPr>
                <w:b/>
                <w:bCs/>
              </w:rPr>
            </w:pPr>
            <w:r w:rsidRPr="00980DF8">
              <w:rPr>
                <w:b/>
                <w:bCs/>
              </w:rPr>
              <w:t>Opening Bal.</w:t>
            </w:r>
          </w:p>
        </w:tc>
        <w:tc>
          <w:tcPr>
            <w:tcW w:w="5480" w:type="dxa"/>
            <w:tcBorders>
              <w:top w:val="single" w:color="auto" w:sz="6" w:space="0"/>
              <w:left w:val="nil"/>
              <w:bottom w:val="single" w:color="auto" w:sz="6" w:space="0"/>
            </w:tcBorders>
            <w:vAlign w:val="center"/>
          </w:tcPr>
          <w:p w:rsidRPr="00FB292A" w:rsidR="007467C0" w:rsidP="0010408D" w:rsidRDefault="007467C0" w14:paraId="6BAA6639" w14:textId="77777777">
            <w:pPr>
              <w:pStyle w:val="TableBody"/>
            </w:pPr>
            <w:r w:rsidRPr="00FB292A">
              <w:t>Vault Opening Balance on the given date</w:t>
            </w:r>
          </w:p>
        </w:tc>
      </w:tr>
      <w:tr w:rsidRPr="00A875AE" w:rsidR="007467C0" w:rsidTr="79D9DC4C" w14:paraId="633A90A5"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1357E2AD" w14:textId="77777777">
            <w:pPr>
              <w:pStyle w:val="TableBody"/>
              <w:rPr>
                <w:b/>
                <w:bCs/>
              </w:rPr>
            </w:pPr>
            <w:r w:rsidRPr="00980DF8">
              <w:rPr>
                <w:b/>
                <w:bCs/>
              </w:rPr>
              <w:t>Normal Del.</w:t>
            </w:r>
          </w:p>
        </w:tc>
        <w:tc>
          <w:tcPr>
            <w:tcW w:w="5480" w:type="dxa"/>
            <w:tcBorders>
              <w:top w:val="single" w:color="auto" w:sz="6" w:space="0"/>
              <w:left w:val="nil"/>
              <w:bottom w:val="single" w:color="auto" w:sz="6" w:space="0"/>
            </w:tcBorders>
            <w:vAlign w:val="center"/>
          </w:tcPr>
          <w:p w:rsidRPr="00FB292A" w:rsidR="007467C0" w:rsidP="0010408D" w:rsidRDefault="007467C0" w14:paraId="2D9FB6F5" w14:textId="77777777">
            <w:pPr>
              <w:pStyle w:val="TableBody"/>
              <w:rPr>
                <w:rFonts w:cs="Arial"/>
                <w:lang w:val="en-US" w:bidi="en-US"/>
              </w:rPr>
            </w:pPr>
            <w:r w:rsidRPr="00FB292A">
              <w:rPr>
                <w:rFonts w:cs="Arial"/>
                <w:lang w:val="en-US" w:bidi="en-US"/>
              </w:rPr>
              <w:t>Normal Deliveries to the Vault from all funding sources EXCEPT OptiCash Cashpoints.</w:t>
            </w:r>
          </w:p>
        </w:tc>
      </w:tr>
      <w:tr w:rsidRPr="00A875AE" w:rsidR="007467C0" w:rsidTr="79D9DC4C" w14:paraId="29D1241B"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8CBFA42" w14:textId="77777777">
            <w:pPr>
              <w:pStyle w:val="TableBody"/>
              <w:rPr>
                <w:b/>
                <w:bCs/>
              </w:rPr>
            </w:pPr>
            <w:r w:rsidRPr="00980DF8">
              <w:rPr>
                <w:b/>
                <w:bCs/>
              </w:rPr>
              <w:t>CI Norm.Del.</w:t>
            </w:r>
          </w:p>
        </w:tc>
        <w:tc>
          <w:tcPr>
            <w:tcW w:w="5480" w:type="dxa"/>
            <w:tcBorders>
              <w:top w:val="single" w:color="auto" w:sz="6" w:space="0"/>
              <w:left w:val="nil"/>
              <w:bottom w:val="single" w:color="auto" w:sz="6" w:space="0"/>
            </w:tcBorders>
            <w:vAlign w:val="center"/>
          </w:tcPr>
          <w:p w:rsidRPr="00FB292A" w:rsidR="007467C0" w:rsidP="0010408D" w:rsidRDefault="007467C0" w14:paraId="244C9A88" w14:textId="77777777">
            <w:pPr>
              <w:pStyle w:val="TableBody"/>
              <w:rPr>
                <w:rFonts w:cs="Arial"/>
                <w:lang w:val="en-US" w:bidi="en-US"/>
              </w:rPr>
            </w:pPr>
            <w:r w:rsidRPr="00FB292A">
              <w:rPr>
                <w:rFonts w:cs="Arial"/>
                <w:lang w:val="en-US" w:bidi="en-US"/>
              </w:rPr>
              <w:t>Normal Deliveries to the Vault from Custodial Inventory.</w:t>
            </w:r>
          </w:p>
        </w:tc>
      </w:tr>
    </w:tbl>
    <w:p w:rsidR="79D9DC4C" w:rsidRDefault="79D9DC4C" w14:paraId="06B5E597" w14:textId="6E0802F2"/>
    <w:p w:rsidR="007467C0" w:rsidP="007467C0" w:rsidRDefault="007467C0" w14:paraId="08EB1FAE"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7467C0" w:rsidP="007467C0" w:rsidRDefault="007467C0" w14:paraId="7407F51C" w14:textId="77777777">
      <w:pPr>
        <w:pStyle w:val="TopofSection"/>
      </w:pPr>
    </w:p>
    <w:p w:rsidR="007467C0" w:rsidP="007467C0" w:rsidRDefault="007467C0" w14:paraId="705339BE" w14:textId="77777777">
      <w:pPr>
        <w:pStyle w:val="Heading4"/>
      </w:pPr>
      <w:bookmarkStart w:name="_Ref249756008" w:id="2288"/>
      <w:r>
        <w:t>Horizons With CI</w:t>
      </w:r>
      <w:bookmarkEnd w:id="2288"/>
    </w:p>
    <w:p w:rsidR="007467C0" w:rsidP="0010408D" w:rsidRDefault="007467C0" w14:paraId="43DB108E" w14:textId="77777777">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rsidR="007467C0" w:rsidP="007467C0" w:rsidRDefault="007467C0" w14:paraId="7869BD94" w14:textId="77777777">
      <w:pPr>
        <w:pStyle w:val="Caption"/>
      </w:pPr>
      <w:bookmarkStart w:name="_Toc74556760" w:id="2289"/>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289"/>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531890FD"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B9ACC55"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C9D8C34" w14:textId="77777777">
            <w:pPr>
              <w:pStyle w:val="TableHeader"/>
            </w:pPr>
            <w:r>
              <w:t>Description</w:t>
            </w:r>
          </w:p>
        </w:tc>
      </w:tr>
      <w:tr w:rsidRPr="00A875AE" w:rsidR="007467C0" w:rsidTr="79D9DC4C" w14:paraId="440AD367" w14:textId="77777777">
        <w:trPr>
          <w:cantSplit/>
          <w:trHeight w:val="135"/>
        </w:trPr>
        <w:tc>
          <w:tcPr>
            <w:tcW w:w="2570" w:type="dxa"/>
            <w:tcBorders>
              <w:top w:val="nil"/>
              <w:bottom w:val="single" w:color="auto" w:sz="6" w:space="0"/>
              <w:right w:val="single" w:color="auto" w:sz="6" w:space="0"/>
            </w:tcBorders>
          </w:tcPr>
          <w:p w:rsidRPr="00980DF8" w:rsidR="007467C0" w:rsidP="0010408D" w:rsidRDefault="007467C0" w14:paraId="707F1B8A" w14:textId="77777777">
            <w:pPr>
              <w:pStyle w:val="TableBody"/>
              <w:rPr>
                <w:b/>
                <w:bCs/>
              </w:rPr>
            </w:pPr>
            <w:r w:rsidRPr="00980DF8">
              <w:rPr>
                <w:b/>
                <w:bCs/>
              </w:rPr>
              <w:t>Start Date</w:t>
            </w:r>
          </w:p>
        </w:tc>
        <w:tc>
          <w:tcPr>
            <w:tcW w:w="5480" w:type="dxa"/>
            <w:tcBorders>
              <w:top w:val="nil"/>
              <w:left w:val="single" w:color="auto" w:sz="6" w:space="0"/>
              <w:bottom w:val="single" w:color="auto" w:sz="6" w:space="0"/>
            </w:tcBorders>
          </w:tcPr>
          <w:p w:rsidRPr="0010408D" w:rsidR="007467C0" w:rsidP="0010408D" w:rsidRDefault="007467C0" w14:paraId="575070F9" w14:textId="77777777">
            <w:pPr>
              <w:pStyle w:val="TableBody"/>
            </w:pPr>
            <w:r w:rsidRPr="0010408D">
              <w:t>Starting date of the report</w:t>
            </w:r>
          </w:p>
        </w:tc>
      </w:tr>
      <w:tr w:rsidRPr="00A875AE" w:rsidR="007467C0" w:rsidTr="79D9DC4C" w14:paraId="72260C81" w14:textId="77777777">
        <w:trPr>
          <w:cantSplit/>
          <w:trHeight w:val="135"/>
        </w:trPr>
        <w:tc>
          <w:tcPr>
            <w:tcW w:w="2570" w:type="dxa"/>
            <w:tcBorders>
              <w:top w:val="nil"/>
              <w:bottom w:val="single" w:color="auto" w:sz="6" w:space="0"/>
              <w:right w:val="single" w:color="auto" w:sz="6" w:space="0"/>
            </w:tcBorders>
          </w:tcPr>
          <w:p w:rsidRPr="00980DF8" w:rsidR="007467C0" w:rsidP="0010408D" w:rsidRDefault="007467C0" w14:paraId="6E5CF32D" w14:textId="77777777">
            <w:pPr>
              <w:pStyle w:val="TableBody"/>
              <w:rPr>
                <w:b/>
                <w:bCs/>
              </w:rPr>
            </w:pPr>
            <w:r w:rsidRPr="00980DF8">
              <w:rPr>
                <w:b/>
                <w:bCs/>
              </w:rPr>
              <w:t>End Date</w:t>
            </w:r>
          </w:p>
        </w:tc>
        <w:tc>
          <w:tcPr>
            <w:tcW w:w="5480" w:type="dxa"/>
            <w:tcBorders>
              <w:top w:val="nil"/>
              <w:left w:val="single" w:color="auto" w:sz="6" w:space="0"/>
              <w:bottom w:val="single" w:color="auto" w:sz="6" w:space="0"/>
            </w:tcBorders>
          </w:tcPr>
          <w:p w:rsidRPr="0010408D" w:rsidR="007467C0" w:rsidP="0010408D" w:rsidRDefault="007467C0" w14:paraId="7EEA009A" w14:textId="77777777">
            <w:pPr>
              <w:pStyle w:val="TableBody"/>
            </w:pPr>
            <w:r w:rsidRPr="0010408D">
              <w:t>Ending date of the report</w:t>
            </w:r>
          </w:p>
        </w:tc>
      </w:tr>
      <w:tr w:rsidRPr="00A875AE" w:rsidR="007467C0" w:rsidTr="79D9DC4C" w14:paraId="51DCA56C" w14:textId="77777777">
        <w:trPr>
          <w:cantSplit/>
        </w:trPr>
        <w:tc>
          <w:tcPr>
            <w:tcW w:w="2570" w:type="dxa"/>
            <w:tcBorders>
              <w:top w:val="nil"/>
              <w:bottom w:val="single" w:color="auto" w:sz="6" w:space="0"/>
              <w:right w:val="single" w:color="auto" w:sz="6" w:space="0"/>
            </w:tcBorders>
          </w:tcPr>
          <w:p w:rsidRPr="00980DF8" w:rsidR="007467C0" w:rsidP="0010408D" w:rsidRDefault="007467C0" w14:paraId="38BA94BE" w14:textId="77777777">
            <w:pPr>
              <w:pStyle w:val="TableBody"/>
              <w:rPr>
                <w:b/>
                <w:bCs/>
              </w:rPr>
            </w:pPr>
            <w:r w:rsidRPr="00980DF8">
              <w:rPr>
                <w:b/>
                <w:bCs/>
              </w:rPr>
              <w:t>Display CI</w:t>
            </w:r>
          </w:p>
        </w:tc>
        <w:tc>
          <w:tcPr>
            <w:tcW w:w="5480" w:type="dxa"/>
            <w:tcBorders>
              <w:top w:val="nil"/>
              <w:left w:val="single" w:color="auto" w:sz="6" w:space="0"/>
              <w:bottom w:val="single" w:color="auto" w:sz="6" w:space="0"/>
            </w:tcBorders>
          </w:tcPr>
          <w:p w:rsidRPr="0010408D" w:rsidR="007467C0" w:rsidP="0010408D" w:rsidRDefault="007467C0" w14:paraId="68E91BCE" w14:textId="77777777">
            <w:pPr>
              <w:pStyle w:val="TableBody"/>
            </w:pPr>
            <w:r w:rsidRPr="0010408D">
              <w:t>When selected displays the Custodial Inventory entries along with the Cashpoint’s Horizon</w:t>
            </w:r>
          </w:p>
        </w:tc>
      </w:tr>
      <w:tr w:rsidRPr="00A875AE" w:rsidR="007467C0" w:rsidTr="79D9DC4C" w14:paraId="466A6A7A" w14:textId="77777777">
        <w:trPr>
          <w:cantSplit/>
        </w:trPr>
        <w:tc>
          <w:tcPr>
            <w:tcW w:w="2570" w:type="dxa"/>
            <w:tcBorders>
              <w:top w:val="single" w:color="auto" w:sz="6" w:space="0"/>
              <w:bottom w:val="single" w:color="auto" w:sz="6" w:space="0"/>
              <w:right w:val="single" w:color="auto" w:sz="6" w:space="0"/>
            </w:tcBorders>
          </w:tcPr>
          <w:p w:rsidRPr="00980DF8" w:rsidR="007467C0" w:rsidP="0010408D" w:rsidRDefault="007467C0" w14:paraId="18C2F62E" w14:textId="77777777">
            <w:pPr>
              <w:pStyle w:val="TableBody"/>
              <w:rPr>
                <w:b/>
                <w:bCs/>
              </w:rPr>
            </w:pPr>
            <w:r w:rsidRPr="00980DF8">
              <w:rPr>
                <w:b/>
                <w:bCs/>
              </w:rPr>
              <w:t>Submit Button</w:t>
            </w:r>
          </w:p>
        </w:tc>
        <w:tc>
          <w:tcPr>
            <w:tcW w:w="5480" w:type="dxa"/>
            <w:tcBorders>
              <w:top w:val="single" w:color="auto" w:sz="6" w:space="0"/>
              <w:left w:val="single" w:color="auto" w:sz="6" w:space="0"/>
              <w:bottom w:val="single" w:color="auto" w:sz="6" w:space="0"/>
            </w:tcBorders>
          </w:tcPr>
          <w:p w:rsidRPr="0010408D" w:rsidR="007467C0" w:rsidP="0010408D" w:rsidRDefault="007467C0" w14:paraId="0A6B034D" w14:textId="77777777">
            <w:pPr>
              <w:pStyle w:val="TableBody"/>
            </w:pPr>
            <w:r w:rsidRPr="0010408D">
              <w:t>Submits the report to be displayed based on the selected options.</w:t>
            </w:r>
          </w:p>
        </w:tc>
      </w:tr>
      <w:tr w:rsidRPr="00A875AE" w:rsidR="007467C0" w:rsidTr="79D9DC4C" w14:paraId="10A7D58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7B83AB6D" w14:textId="77777777">
            <w:pPr>
              <w:pStyle w:val="TableBody"/>
              <w:rPr>
                <w:b/>
                <w:bCs/>
              </w:rPr>
            </w:pPr>
            <w:r w:rsidRPr="00980DF8">
              <w:rPr>
                <w:b/>
                <w:bCs/>
              </w:rPr>
              <w:t>Currency</w:t>
            </w:r>
          </w:p>
        </w:tc>
        <w:tc>
          <w:tcPr>
            <w:tcW w:w="5480" w:type="dxa"/>
            <w:tcBorders>
              <w:top w:val="single" w:color="auto" w:sz="6" w:space="0"/>
              <w:left w:val="nil"/>
              <w:bottom w:val="single" w:color="auto" w:sz="6" w:space="0"/>
            </w:tcBorders>
            <w:vAlign w:val="center"/>
          </w:tcPr>
          <w:p w:rsidRPr="0010408D" w:rsidR="007467C0" w:rsidP="0010408D" w:rsidRDefault="007467C0" w14:paraId="05545E07" w14:textId="77777777">
            <w:pPr>
              <w:pStyle w:val="TableBody"/>
            </w:pPr>
            <w:r w:rsidRPr="0010408D">
              <w:t>OptiVault short name of the currency to which the reported denominations are a part of</w:t>
            </w:r>
          </w:p>
        </w:tc>
      </w:tr>
      <w:tr w:rsidRPr="00A875AE" w:rsidR="007467C0" w:rsidTr="79D9DC4C" w14:paraId="51B2B517"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11B7BBF1" w14:textId="77777777">
            <w:pPr>
              <w:pStyle w:val="TableBody"/>
              <w:rPr>
                <w:b/>
                <w:bCs/>
              </w:rPr>
            </w:pPr>
            <w:r w:rsidRPr="00980DF8">
              <w:rPr>
                <w:b/>
                <w:bCs/>
              </w:rPr>
              <w:t>Denom.</w:t>
            </w:r>
          </w:p>
        </w:tc>
        <w:tc>
          <w:tcPr>
            <w:tcW w:w="5480" w:type="dxa"/>
            <w:tcBorders>
              <w:top w:val="single" w:color="auto" w:sz="6" w:space="0"/>
              <w:left w:val="nil"/>
              <w:bottom w:val="single" w:color="auto" w:sz="6" w:space="0"/>
            </w:tcBorders>
            <w:vAlign w:val="center"/>
          </w:tcPr>
          <w:p w:rsidRPr="0010408D" w:rsidR="007467C0" w:rsidP="0010408D" w:rsidRDefault="007467C0" w14:paraId="50B1D7DA" w14:textId="77777777">
            <w:pPr>
              <w:pStyle w:val="TableBody"/>
            </w:pPr>
            <w:r w:rsidRPr="0010408D">
              <w:t>Vault Denomination</w:t>
            </w:r>
          </w:p>
        </w:tc>
      </w:tr>
      <w:tr w:rsidRPr="00A875AE" w:rsidR="007467C0" w:rsidTr="79D9DC4C" w14:paraId="6DE06CC0"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4FDA069A" w14:textId="77777777">
            <w:pPr>
              <w:pStyle w:val="TableBody"/>
              <w:rPr>
                <w:b/>
                <w:bCs/>
              </w:rPr>
            </w:pPr>
            <w:r w:rsidRPr="00980DF8">
              <w:rPr>
                <w:b/>
                <w:bCs/>
              </w:rPr>
              <w:t>Opening Bal.</w:t>
            </w:r>
          </w:p>
        </w:tc>
        <w:tc>
          <w:tcPr>
            <w:tcW w:w="5480" w:type="dxa"/>
            <w:tcBorders>
              <w:top w:val="single" w:color="auto" w:sz="6" w:space="0"/>
              <w:left w:val="nil"/>
              <w:bottom w:val="single" w:color="auto" w:sz="6" w:space="0"/>
            </w:tcBorders>
            <w:vAlign w:val="center"/>
          </w:tcPr>
          <w:p w:rsidRPr="0010408D" w:rsidR="007467C0" w:rsidP="0010408D" w:rsidRDefault="007467C0" w14:paraId="7A3C1437" w14:textId="77777777">
            <w:pPr>
              <w:pStyle w:val="TableBody"/>
            </w:pPr>
            <w:r w:rsidRPr="0010408D">
              <w:t>Vault Opening Balance on the given date</w:t>
            </w:r>
          </w:p>
        </w:tc>
      </w:tr>
      <w:tr w:rsidRPr="00A875AE" w:rsidR="007467C0" w:rsidTr="79D9DC4C" w14:paraId="21092E4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55B8FBCF" w14:textId="77777777">
            <w:pPr>
              <w:pStyle w:val="TableBody"/>
              <w:rPr>
                <w:b/>
                <w:bCs/>
              </w:rPr>
            </w:pPr>
            <w:r w:rsidRPr="00980DF8">
              <w:rPr>
                <w:b/>
                <w:bCs/>
              </w:rPr>
              <w:t>Normal Del.</w:t>
            </w:r>
          </w:p>
        </w:tc>
        <w:tc>
          <w:tcPr>
            <w:tcW w:w="5480" w:type="dxa"/>
            <w:tcBorders>
              <w:top w:val="single" w:color="auto" w:sz="6" w:space="0"/>
              <w:left w:val="nil"/>
              <w:bottom w:val="single" w:color="auto" w:sz="6" w:space="0"/>
            </w:tcBorders>
            <w:vAlign w:val="center"/>
          </w:tcPr>
          <w:p w:rsidRPr="0010408D" w:rsidR="007467C0" w:rsidP="0010408D" w:rsidRDefault="007467C0" w14:paraId="34A109FE" w14:textId="77777777">
            <w:pPr>
              <w:pStyle w:val="TableBody"/>
            </w:pPr>
            <w:r w:rsidRPr="0010408D">
              <w:t>Normal Deliveries to the Vault from all funding sources EXCEPT OptiCash Cashpoints.</w:t>
            </w:r>
          </w:p>
        </w:tc>
      </w:tr>
      <w:tr w:rsidRPr="00A875AE" w:rsidR="007467C0" w:rsidTr="79D9DC4C" w14:paraId="34C95D16"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78419EA0" w14:textId="77777777">
            <w:pPr>
              <w:pStyle w:val="TableBody"/>
              <w:rPr>
                <w:b/>
                <w:bCs/>
              </w:rPr>
            </w:pPr>
            <w:r w:rsidRPr="00980DF8">
              <w:rPr>
                <w:b/>
                <w:bCs/>
              </w:rPr>
              <w:t>CI Norm.Del.</w:t>
            </w:r>
          </w:p>
        </w:tc>
        <w:tc>
          <w:tcPr>
            <w:tcW w:w="5480" w:type="dxa"/>
            <w:tcBorders>
              <w:top w:val="single" w:color="auto" w:sz="6" w:space="0"/>
              <w:left w:val="nil"/>
              <w:bottom w:val="single" w:color="auto" w:sz="6" w:space="0"/>
            </w:tcBorders>
            <w:vAlign w:val="center"/>
          </w:tcPr>
          <w:p w:rsidRPr="0010408D" w:rsidR="007467C0" w:rsidP="0010408D" w:rsidRDefault="007467C0" w14:paraId="086F66DA" w14:textId="77777777">
            <w:pPr>
              <w:pStyle w:val="TableBody"/>
            </w:pPr>
            <w:r w:rsidRPr="0010408D">
              <w:t>Normal Deliveries to the Vault from Custodial Inventory.</w:t>
            </w:r>
          </w:p>
        </w:tc>
      </w:tr>
      <w:tr w:rsidRPr="00A875AE" w:rsidR="007467C0" w:rsidTr="79D9DC4C" w14:paraId="2EC590C9"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10408D" w:rsidRDefault="007467C0" w14:paraId="2C04EF0F" w14:textId="77777777">
            <w:pPr>
              <w:pStyle w:val="TableBody"/>
              <w:rPr>
                <w:b/>
                <w:bCs/>
              </w:rPr>
            </w:pPr>
            <w:r w:rsidRPr="00980DF8">
              <w:rPr>
                <w:b/>
                <w:bCs/>
              </w:rPr>
              <w:t>Normal Ret.</w:t>
            </w:r>
          </w:p>
        </w:tc>
        <w:tc>
          <w:tcPr>
            <w:tcW w:w="5480" w:type="dxa"/>
            <w:tcBorders>
              <w:top w:val="single" w:color="auto" w:sz="6" w:space="0"/>
              <w:left w:val="nil"/>
              <w:bottom w:val="single" w:color="auto" w:sz="6" w:space="0"/>
            </w:tcBorders>
            <w:vAlign w:val="center"/>
          </w:tcPr>
          <w:p w:rsidRPr="0010408D" w:rsidR="007467C0" w:rsidP="0010408D" w:rsidRDefault="007467C0" w14:paraId="5453D2A9" w14:textId="77777777">
            <w:pPr>
              <w:pStyle w:val="TableBody"/>
            </w:pPr>
            <w:r w:rsidRPr="0010408D">
              <w:t>Normal Returns from the Vault to all funding sources EXCEPT OptiCash Cashpoints.</w:t>
            </w:r>
          </w:p>
        </w:tc>
      </w:tr>
      <w:tr w:rsidRPr="00A875AE" w:rsidR="007467C0" w:rsidTr="79D9DC4C" w14:paraId="004A4512"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6C503E5E" w14:textId="77777777">
            <w:pPr>
              <w:pStyle w:val="TableBody"/>
              <w:rPr>
                <w:b/>
                <w:bCs/>
              </w:rPr>
            </w:pPr>
            <w:r w:rsidRPr="00980DF8">
              <w:rPr>
                <w:b/>
                <w:bCs/>
              </w:rPr>
              <w:t>CI Norm.Ret.</w:t>
            </w:r>
          </w:p>
        </w:tc>
        <w:tc>
          <w:tcPr>
            <w:tcW w:w="5480" w:type="dxa"/>
            <w:tcBorders>
              <w:top w:val="single" w:color="auto" w:sz="6" w:space="0"/>
              <w:left w:val="nil"/>
              <w:bottom w:val="single" w:color="auto" w:sz="6" w:space="0"/>
            </w:tcBorders>
            <w:vAlign w:val="center"/>
          </w:tcPr>
          <w:p w:rsidRPr="002C1529" w:rsidR="007467C0" w:rsidP="002C1529" w:rsidRDefault="007467C0" w14:paraId="5D7583B3" w14:textId="77777777">
            <w:pPr>
              <w:pStyle w:val="TableBody"/>
            </w:pPr>
            <w:r w:rsidRPr="002C1529">
              <w:t>Normal Returns from the Vault to Custodial Inventory.</w:t>
            </w:r>
          </w:p>
        </w:tc>
      </w:tr>
      <w:tr w:rsidRPr="00A875AE" w:rsidR="007467C0" w:rsidTr="79D9DC4C" w14:paraId="69651090"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C486B40" w14:textId="77777777">
            <w:pPr>
              <w:pStyle w:val="TableBody"/>
              <w:rPr>
                <w:b/>
                <w:bCs/>
              </w:rPr>
            </w:pPr>
            <w:r w:rsidRPr="00980DF8">
              <w:rPr>
                <w:b/>
                <w:bCs/>
              </w:rPr>
              <w:t>Unpl. Del.</w:t>
            </w:r>
          </w:p>
        </w:tc>
        <w:tc>
          <w:tcPr>
            <w:tcW w:w="5480" w:type="dxa"/>
            <w:tcBorders>
              <w:top w:val="single" w:color="auto" w:sz="6" w:space="0"/>
              <w:left w:val="nil"/>
              <w:bottom w:val="single" w:color="auto" w:sz="6" w:space="0"/>
            </w:tcBorders>
            <w:vAlign w:val="center"/>
          </w:tcPr>
          <w:p w:rsidRPr="002C1529" w:rsidR="007467C0" w:rsidP="002C1529" w:rsidRDefault="007467C0" w14:paraId="41475A6E" w14:textId="77777777">
            <w:pPr>
              <w:pStyle w:val="TableBody"/>
            </w:pPr>
            <w:r w:rsidRPr="002C1529">
              <w:t>Emergency Deliveries to the Vault from all funding sources EXCEPT OptiCash Cashpoints.</w:t>
            </w:r>
          </w:p>
        </w:tc>
      </w:tr>
      <w:tr w:rsidRPr="00A875AE" w:rsidR="007467C0" w:rsidTr="79D9DC4C" w14:paraId="5F163253"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65396603" w14:textId="77777777">
            <w:pPr>
              <w:pStyle w:val="TableBody"/>
              <w:rPr>
                <w:b/>
                <w:bCs/>
              </w:rPr>
            </w:pPr>
            <w:r w:rsidRPr="00980DF8">
              <w:rPr>
                <w:b/>
                <w:bCs/>
              </w:rPr>
              <w:t>CI Unpl.Del.</w:t>
            </w:r>
          </w:p>
        </w:tc>
        <w:tc>
          <w:tcPr>
            <w:tcW w:w="5480" w:type="dxa"/>
            <w:tcBorders>
              <w:top w:val="single" w:color="auto" w:sz="6" w:space="0"/>
              <w:left w:val="nil"/>
              <w:bottom w:val="single" w:color="auto" w:sz="6" w:space="0"/>
            </w:tcBorders>
            <w:vAlign w:val="center"/>
          </w:tcPr>
          <w:p w:rsidRPr="002C1529" w:rsidR="007467C0" w:rsidP="002C1529" w:rsidRDefault="007467C0" w14:paraId="660B6B09" w14:textId="77777777">
            <w:pPr>
              <w:pStyle w:val="TableBody"/>
            </w:pPr>
            <w:r w:rsidRPr="002C1529">
              <w:t>Emergency Deliveries to the Vault from Custodial Inventory.</w:t>
            </w:r>
          </w:p>
        </w:tc>
      </w:tr>
      <w:tr w:rsidRPr="00A875AE" w:rsidR="007467C0" w:rsidTr="79D9DC4C" w14:paraId="37042D6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7195963B" w14:textId="77777777">
            <w:pPr>
              <w:pStyle w:val="TableBody"/>
              <w:rPr>
                <w:b/>
                <w:bCs/>
              </w:rPr>
            </w:pPr>
            <w:r w:rsidRPr="00980DF8">
              <w:rPr>
                <w:b/>
                <w:bCs/>
              </w:rPr>
              <w:t>Unpl. Ret.</w:t>
            </w:r>
          </w:p>
        </w:tc>
        <w:tc>
          <w:tcPr>
            <w:tcW w:w="5480" w:type="dxa"/>
            <w:tcBorders>
              <w:top w:val="single" w:color="auto" w:sz="6" w:space="0"/>
              <w:left w:val="nil"/>
              <w:bottom w:val="single" w:color="auto" w:sz="6" w:space="0"/>
            </w:tcBorders>
            <w:vAlign w:val="center"/>
          </w:tcPr>
          <w:p w:rsidRPr="002C1529" w:rsidR="007467C0" w:rsidP="002C1529" w:rsidRDefault="007467C0" w14:paraId="12B14DD9" w14:textId="77777777">
            <w:pPr>
              <w:pStyle w:val="TableBody"/>
            </w:pPr>
            <w:r w:rsidRPr="002C1529">
              <w:t>Emergency Returns from the Vault to all funding sources EXCEPT OptiCash Cashpoints.</w:t>
            </w:r>
          </w:p>
        </w:tc>
      </w:tr>
      <w:tr w:rsidRPr="00A875AE" w:rsidR="007467C0" w:rsidTr="79D9DC4C" w14:paraId="5C649F99"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64EFC19" w14:textId="77777777">
            <w:pPr>
              <w:pStyle w:val="TableBody"/>
              <w:rPr>
                <w:b/>
                <w:bCs/>
              </w:rPr>
            </w:pPr>
            <w:r w:rsidRPr="00980DF8">
              <w:rPr>
                <w:b/>
                <w:bCs/>
              </w:rPr>
              <w:t>CI Unpl.Ret.</w:t>
            </w:r>
          </w:p>
        </w:tc>
        <w:tc>
          <w:tcPr>
            <w:tcW w:w="5480" w:type="dxa"/>
            <w:tcBorders>
              <w:top w:val="single" w:color="auto" w:sz="6" w:space="0"/>
              <w:left w:val="nil"/>
              <w:bottom w:val="single" w:color="auto" w:sz="6" w:space="0"/>
            </w:tcBorders>
            <w:vAlign w:val="center"/>
          </w:tcPr>
          <w:p w:rsidRPr="002C1529" w:rsidR="007467C0" w:rsidP="002C1529" w:rsidRDefault="007467C0" w14:paraId="0F2A1497" w14:textId="77777777">
            <w:pPr>
              <w:pStyle w:val="TableBody"/>
            </w:pPr>
            <w:r w:rsidRPr="002C1529">
              <w:t>Emergency Returns from the Vault to Custodial Inventory.</w:t>
            </w:r>
          </w:p>
        </w:tc>
      </w:tr>
      <w:tr w:rsidRPr="00A875AE" w:rsidR="007467C0" w:rsidTr="79D9DC4C" w14:paraId="052000EF"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1B4B9A02" w14:textId="77777777">
            <w:pPr>
              <w:pStyle w:val="TableBody"/>
              <w:rPr>
                <w:b/>
                <w:bCs/>
              </w:rPr>
            </w:pPr>
            <w:r w:rsidRPr="00980DF8">
              <w:rPr>
                <w:b/>
                <w:bCs/>
              </w:rPr>
              <w:t>Agg. Ret.</w:t>
            </w:r>
          </w:p>
        </w:tc>
        <w:tc>
          <w:tcPr>
            <w:tcW w:w="5480" w:type="dxa"/>
            <w:tcBorders>
              <w:top w:val="single" w:color="auto" w:sz="6" w:space="0"/>
              <w:left w:val="nil"/>
              <w:bottom w:val="single" w:color="auto" w:sz="6" w:space="0"/>
            </w:tcBorders>
            <w:vAlign w:val="center"/>
          </w:tcPr>
          <w:p w:rsidRPr="002C1529" w:rsidR="007467C0" w:rsidP="002C1529" w:rsidRDefault="007467C0" w14:paraId="3E600802" w14:textId="1744542C">
            <w:pPr>
              <w:pStyle w:val="TableBody"/>
            </w:pPr>
            <w:r w:rsidRPr="002C1529">
              <w:t xml:space="preserve">Aggregate Returns to the Vault from </w:t>
            </w:r>
            <w:r w:rsidR="00874B80">
              <w:t xml:space="preserve">the </w:t>
            </w:r>
            <w:r w:rsidRPr="002C1529">
              <w:t>attached OptiCash Cashpoints</w:t>
            </w:r>
          </w:p>
        </w:tc>
      </w:tr>
      <w:tr w:rsidRPr="00A875AE" w:rsidR="007467C0" w:rsidTr="79D9DC4C" w14:paraId="7070C787"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7D079E3" w14:textId="77777777">
            <w:pPr>
              <w:pStyle w:val="TableBody"/>
              <w:rPr>
                <w:b/>
                <w:bCs/>
              </w:rPr>
            </w:pPr>
            <w:r w:rsidRPr="00980DF8">
              <w:rPr>
                <w:b/>
                <w:bCs/>
              </w:rPr>
              <w:t>Agg. Ord.</w:t>
            </w:r>
          </w:p>
        </w:tc>
        <w:tc>
          <w:tcPr>
            <w:tcW w:w="5480" w:type="dxa"/>
            <w:tcBorders>
              <w:top w:val="single" w:color="auto" w:sz="6" w:space="0"/>
              <w:left w:val="nil"/>
              <w:bottom w:val="single" w:color="auto" w:sz="6" w:space="0"/>
            </w:tcBorders>
            <w:vAlign w:val="center"/>
          </w:tcPr>
          <w:p w:rsidRPr="002C1529" w:rsidR="007467C0" w:rsidP="002C1529" w:rsidRDefault="007467C0" w14:paraId="53E0C19F" w14:textId="77777777">
            <w:pPr>
              <w:pStyle w:val="TableBody"/>
            </w:pPr>
            <w:r w:rsidRPr="002C1529">
              <w:t>Aggregate Orders from the Vault to attached OptiCash Cashpoints</w:t>
            </w:r>
          </w:p>
        </w:tc>
      </w:tr>
      <w:tr w:rsidRPr="00A875AE" w:rsidR="007467C0" w:rsidTr="79D9DC4C" w14:paraId="5461882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1A36CEC" w14:textId="77777777">
            <w:pPr>
              <w:pStyle w:val="TableBody"/>
              <w:rPr>
                <w:b/>
                <w:bCs/>
              </w:rPr>
            </w:pPr>
            <w:r w:rsidRPr="00980DF8">
              <w:rPr>
                <w:b/>
                <w:bCs/>
              </w:rPr>
              <w:t>Tot. Net Dem.</w:t>
            </w:r>
          </w:p>
        </w:tc>
        <w:tc>
          <w:tcPr>
            <w:tcW w:w="5480" w:type="dxa"/>
            <w:tcBorders>
              <w:top w:val="single" w:color="auto" w:sz="6" w:space="0"/>
              <w:left w:val="nil"/>
              <w:bottom w:val="single" w:color="auto" w:sz="6" w:space="0"/>
            </w:tcBorders>
            <w:vAlign w:val="center"/>
          </w:tcPr>
          <w:p w:rsidRPr="002C1529" w:rsidR="007467C0" w:rsidP="002C1529" w:rsidRDefault="007467C0" w14:paraId="65965C58" w14:textId="77777777">
            <w:pPr>
              <w:pStyle w:val="TableBody"/>
            </w:pPr>
            <w:r w:rsidRPr="002C1529">
              <w:t>Net Demand on the Vault for the given date</w:t>
            </w:r>
          </w:p>
        </w:tc>
      </w:tr>
      <w:tr w:rsidRPr="00A875AE" w:rsidR="007467C0" w:rsidTr="79D9DC4C" w14:paraId="15C40253"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CB19830" w14:textId="77777777">
            <w:pPr>
              <w:pStyle w:val="TableBody"/>
              <w:rPr>
                <w:b/>
                <w:bCs/>
              </w:rPr>
            </w:pPr>
            <w:r w:rsidRPr="00980DF8">
              <w:rPr>
                <w:b/>
                <w:bCs/>
              </w:rPr>
              <w:t>Closing Bal.</w:t>
            </w:r>
          </w:p>
        </w:tc>
        <w:tc>
          <w:tcPr>
            <w:tcW w:w="5480" w:type="dxa"/>
            <w:tcBorders>
              <w:top w:val="single" w:color="auto" w:sz="6" w:space="0"/>
              <w:left w:val="nil"/>
              <w:bottom w:val="single" w:color="auto" w:sz="6" w:space="0"/>
            </w:tcBorders>
            <w:vAlign w:val="center"/>
          </w:tcPr>
          <w:p w:rsidRPr="002C1529" w:rsidR="007467C0" w:rsidP="002C1529" w:rsidRDefault="007467C0" w14:paraId="0428369E" w14:textId="77777777">
            <w:pPr>
              <w:pStyle w:val="TableBody"/>
            </w:pPr>
            <w:r w:rsidRPr="002C1529">
              <w:t>Vault Closing Balance on the given date</w:t>
            </w:r>
          </w:p>
        </w:tc>
      </w:tr>
      <w:tr w:rsidRPr="00A875AE" w:rsidR="007467C0" w:rsidTr="79D9DC4C" w14:paraId="0C769F4E"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1B99E31A" w14:textId="77777777">
            <w:pPr>
              <w:pStyle w:val="TableBody"/>
              <w:rPr>
                <w:b/>
                <w:bCs/>
              </w:rPr>
            </w:pPr>
            <w:r w:rsidRPr="00980DF8">
              <w:rPr>
                <w:b/>
                <w:bCs/>
              </w:rPr>
              <w:t>Reqd. Bal.</w:t>
            </w:r>
          </w:p>
        </w:tc>
        <w:tc>
          <w:tcPr>
            <w:tcW w:w="5480" w:type="dxa"/>
            <w:tcBorders>
              <w:top w:val="single" w:color="auto" w:sz="6" w:space="0"/>
              <w:left w:val="nil"/>
              <w:bottom w:val="single" w:color="auto" w:sz="6" w:space="0"/>
            </w:tcBorders>
            <w:vAlign w:val="center"/>
          </w:tcPr>
          <w:p w:rsidRPr="002C1529" w:rsidR="007467C0" w:rsidP="002C1529" w:rsidRDefault="007467C0" w14:paraId="79AA11B7" w14:textId="77777777">
            <w:pPr>
              <w:pStyle w:val="TableBody"/>
            </w:pPr>
            <w:r w:rsidRPr="002C1529">
              <w:t>Vault Required Balance on the given date</w:t>
            </w:r>
          </w:p>
        </w:tc>
      </w:tr>
      <w:tr w:rsidRPr="00A875AE" w:rsidR="007467C0" w:rsidTr="79D9DC4C" w14:paraId="6FB44701"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DCA36B2" w14:textId="77777777">
            <w:pPr>
              <w:pStyle w:val="TableBody"/>
              <w:rPr>
                <w:b/>
                <w:bCs/>
              </w:rPr>
            </w:pPr>
            <w:r w:rsidRPr="00980DF8">
              <w:rPr>
                <w:b/>
                <w:bCs/>
              </w:rPr>
              <w:t>Denom.</w:t>
            </w:r>
          </w:p>
        </w:tc>
        <w:tc>
          <w:tcPr>
            <w:tcW w:w="5480" w:type="dxa"/>
            <w:tcBorders>
              <w:top w:val="single" w:color="auto" w:sz="6" w:space="0"/>
              <w:left w:val="nil"/>
              <w:bottom w:val="single" w:color="auto" w:sz="6" w:space="0"/>
            </w:tcBorders>
            <w:vAlign w:val="center"/>
          </w:tcPr>
          <w:p w:rsidRPr="002C1529" w:rsidR="007467C0" w:rsidP="002C1529" w:rsidRDefault="007467C0" w14:paraId="11A12FD2" w14:textId="77777777">
            <w:pPr>
              <w:pStyle w:val="TableBody"/>
            </w:pPr>
            <w:r w:rsidRPr="002C1529">
              <w:t>Vault Denomination</w:t>
            </w:r>
          </w:p>
        </w:tc>
      </w:tr>
      <w:tr w:rsidRPr="00A875AE" w:rsidR="007467C0" w:rsidTr="79D9DC4C" w14:paraId="2C120BCF"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7214E8A5" w14:textId="77777777">
            <w:pPr>
              <w:pStyle w:val="TableBody"/>
              <w:rPr>
                <w:b/>
                <w:bCs/>
              </w:rPr>
            </w:pPr>
            <w:r w:rsidRPr="00980DF8">
              <w:rPr>
                <w:b/>
                <w:bCs/>
              </w:rPr>
              <w:t>Opening Bal.</w:t>
            </w:r>
          </w:p>
        </w:tc>
        <w:tc>
          <w:tcPr>
            <w:tcW w:w="5480" w:type="dxa"/>
            <w:tcBorders>
              <w:top w:val="single" w:color="auto" w:sz="6" w:space="0"/>
              <w:left w:val="nil"/>
              <w:bottom w:val="single" w:color="auto" w:sz="6" w:space="0"/>
            </w:tcBorders>
            <w:vAlign w:val="center"/>
          </w:tcPr>
          <w:p w:rsidRPr="002C1529" w:rsidR="007467C0" w:rsidP="002C1529" w:rsidRDefault="007467C0" w14:paraId="272E08BD" w14:textId="77777777">
            <w:pPr>
              <w:pStyle w:val="TableBody"/>
            </w:pPr>
            <w:r w:rsidRPr="002C1529">
              <w:t>Vault Opening Balance on the given date</w:t>
            </w:r>
          </w:p>
        </w:tc>
      </w:tr>
      <w:tr w:rsidRPr="00A875AE" w:rsidR="007467C0" w:rsidTr="79D9DC4C" w14:paraId="39774A94"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4B5BD32C" w14:textId="77777777">
            <w:pPr>
              <w:pStyle w:val="TableBody"/>
              <w:rPr>
                <w:b/>
                <w:bCs/>
              </w:rPr>
            </w:pPr>
            <w:r w:rsidRPr="00980DF8">
              <w:rPr>
                <w:b/>
                <w:bCs/>
              </w:rPr>
              <w:t>Normal Del.</w:t>
            </w:r>
          </w:p>
        </w:tc>
        <w:tc>
          <w:tcPr>
            <w:tcW w:w="5480" w:type="dxa"/>
            <w:tcBorders>
              <w:top w:val="single" w:color="auto" w:sz="6" w:space="0"/>
              <w:left w:val="nil"/>
              <w:bottom w:val="single" w:color="auto" w:sz="6" w:space="0"/>
            </w:tcBorders>
            <w:vAlign w:val="center"/>
          </w:tcPr>
          <w:p w:rsidRPr="002C1529" w:rsidR="007467C0" w:rsidP="002C1529" w:rsidRDefault="007467C0" w14:paraId="1CC12A0F" w14:textId="77777777">
            <w:pPr>
              <w:pStyle w:val="TableBody"/>
            </w:pPr>
            <w:r w:rsidRPr="002C1529">
              <w:t>Normal Deliveries to the Vault from all funding sources EXCEPT OptiCash Cashpoints.</w:t>
            </w:r>
          </w:p>
        </w:tc>
      </w:tr>
      <w:tr w:rsidRPr="00A875AE" w:rsidR="007467C0" w:rsidTr="79D9DC4C" w14:paraId="0B57F6D5"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2C1529" w:rsidRDefault="007467C0" w14:paraId="3074F465" w14:textId="77777777">
            <w:pPr>
              <w:pStyle w:val="TableBody"/>
              <w:rPr>
                <w:b/>
                <w:bCs/>
              </w:rPr>
            </w:pPr>
            <w:r w:rsidRPr="00980DF8">
              <w:rPr>
                <w:b/>
                <w:bCs/>
              </w:rPr>
              <w:t>CI Norm.Del.</w:t>
            </w:r>
          </w:p>
        </w:tc>
        <w:tc>
          <w:tcPr>
            <w:tcW w:w="5480" w:type="dxa"/>
            <w:tcBorders>
              <w:top w:val="single" w:color="auto" w:sz="6" w:space="0"/>
              <w:left w:val="nil"/>
              <w:bottom w:val="single" w:color="auto" w:sz="6" w:space="0"/>
            </w:tcBorders>
            <w:vAlign w:val="center"/>
          </w:tcPr>
          <w:p w:rsidRPr="002C1529" w:rsidR="007467C0" w:rsidP="002C1529" w:rsidRDefault="007467C0" w14:paraId="11D09E5C" w14:textId="77777777">
            <w:pPr>
              <w:pStyle w:val="TableBody"/>
            </w:pPr>
            <w:r w:rsidRPr="002C1529">
              <w:t>Normal Deliveries to the Vault from Custodial Inventory.</w:t>
            </w:r>
          </w:p>
        </w:tc>
      </w:tr>
    </w:tbl>
    <w:p w:rsidR="79D9DC4C" w:rsidRDefault="79D9DC4C" w14:paraId="3E83CBA2" w14:textId="3CA4A5C5"/>
    <w:p w:rsidR="007467C0" w:rsidP="007467C0" w:rsidRDefault="007467C0" w14:paraId="7D1D885F" w14:textId="2CB25A36">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A032C0" w:rsidP="007467C0" w:rsidRDefault="00A032C0" w14:paraId="513BA57B" w14:textId="77777777">
      <w:pPr>
        <w:pStyle w:val="TopofSection"/>
      </w:pPr>
    </w:p>
    <w:p w:rsidR="007467C0" w:rsidP="007467C0" w:rsidRDefault="007467C0" w14:paraId="7105B007" w14:textId="165304F9">
      <w:pPr>
        <w:pStyle w:val="Heading4"/>
      </w:pPr>
      <w:bookmarkStart w:name="_Ref245722704" w:id="2290"/>
      <w:bookmarkEnd w:id="2276"/>
      <w:r>
        <w:t>OptiCash Aggregation Details</w:t>
      </w:r>
      <w:bookmarkEnd w:id="2290"/>
    </w:p>
    <w:p w:rsidR="007467C0" w:rsidP="002C1529" w:rsidRDefault="007467C0" w14:paraId="023EDEC7" w14:textId="77777777">
      <w:pPr>
        <w:pStyle w:val="BodyText"/>
      </w:pPr>
      <w:r>
        <w:t xml:space="preserve">This report gives users a detailed breakdown of the aggregation that was performed from OptiCash into OptiVault for a single vault. </w:t>
      </w:r>
    </w:p>
    <w:p w:rsidRPr="001E2FA2" w:rsidR="007467C0" w:rsidP="007467C0" w:rsidRDefault="007467C0" w14:paraId="19606D73" w14:textId="77777777">
      <w:pPr>
        <w:pStyle w:val="Caption"/>
        <w:rPr>
          <w:lang w:val="en-US"/>
        </w:rPr>
      </w:pPr>
      <w:bookmarkStart w:name="_Toc74556761" w:id="229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291"/>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21637F0F"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353931F"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583FC488" w14:textId="77777777">
            <w:pPr>
              <w:pStyle w:val="TableHeader"/>
            </w:pPr>
            <w:r>
              <w:t>Description</w:t>
            </w:r>
          </w:p>
        </w:tc>
      </w:tr>
      <w:tr w:rsidRPr="00A875AE" w:rsidR="007467C0" w:rsidTr="79D9DC4C" w14:paraId="08DABA9F" w14:textId="77777777">
        <w:trPr>
          <w:cantSplit/>
          <w:trHeight w:val="135"/>
        </w:trPr>
        <w:tc>
          <w:tcPr>
            <w:tcW w:w="2570" w:type="dxa"/>
            <w:tcBorders>
              <w:top w:val="nil"/>
              <w:bottom w:val="single" w:color="auto" w:sz="6" w:space="0"/>
              <w:right w:val="single" w:color="auto" w:sz="6" w:space="0"/>
            </w:tcBorders>
          </w:tcPr>
          <w:p w:rsidRPr="00980DF8" w:rsidR="007467C0" w:rsidP="002C1529" w:rsidRDefault="007467C0" w14:paraId="010E1A46" w14:textId="77777777">
            <w:pPr>
              <w:pStyle w:val="TableBody"/>
              <w:rPr>
                <w:b/>
                <w:bCs/>
              </w:rPr>
            </w:pPr>
            <w:r w:rsidRPr="00980DF8">
              <w:rPr>
                <w:b/>
                <w:bCs/>
              </w:rPr>
              <w:t>Vault ID</w:t>
            </w:r>
          </w:p>
        </w:tc>
        <w:tc>
          <w:tcPr>
            <w:tcW w:w="5480" w:type="dxa"/>
            <w:tcBorders>
              <w:top w:val="nil"/>
              <w:left w:val="single" w:color="auto" w:sz="6" w:space="0"/>
              <w:bottom w:val="single" w:color="auto" w:sz="6" w:space="0"/>
            </w:tcBorders>
          </w:tcPr>
          <w:p w:rsidRPr="00FB292A" w:rsidR="007467C0" w:rsidP="002C1529" w:rsidRDefault="007467C0" w14:paraId="1512AF46" w14:textId="77777777">
            <w:pPr>
              <w:pStyle w:val="TableBody"/>
            </w:pPr>
            <w:r w:rsidRPr="00FB292A">
              <w:t>The unique identifier for the Cashpoint</w:t>
            </w:r>
          </w:p>
        </w:tc>
      </w:tr>
      <w:tr w:rsidRPr="00A875AE" w:rsidR="007467C0" w:rsidTr="79D9DC4C" w14:paraId="49F9F43E" w14:textId="77777777">
        <w:trPr>
          <w:cantSplit/>
          <w:trHeight w:val="135"/>
        </w:trPr>
        <w:tc>
          <w:tcPr>
            <w:tcW w:w="2570" w:type="dxa"/>
            <w:tcBorders>
              <w:top w:val="nil"/>
              <w:bottom w:val="single" w:color="auto" w:sz="6" w:space="0"/>
              <w:right w:val="single" w:color="auto" w:sz="6" w:space="0"/>
            </w:tcBorders>
          </w:tcPr>
          <w:p w:rsidRPr="00980DF8" w:rsidR="007467C0" w:rsidP="002C1529" w:rsidRDefault="007467C0" w14:paraId="4A36087E" w14:textId="77777777">
            <w:pPr>
              <w:pStyle w:val="TableBody"/>
              <w:rPr>
                <w:b/>
                <w:bCs/>
              </w:rPr>
            </w:pPr>
            <w:r w:rsidRPr="00980DF8">
              <w:rPr>
                <w:b/>
                <w:bCs/>
              </w:rPr>
              <w:t>Start Date</w:t>
            </w:r>
          </w:p>
        </w:tc>
        <w:tc>
          <w:tcPr>
            <w:tcW w:w="5480" w:type="dxa"/>
            <w:tcBorders>
              <w:top w:val="nil"/>
              <w:left w:val="single" w:color="auto" w:sz="6" w:space="0"/>
              <w:bottom w:val="single" w:color="auto" w:sz="6" w:space="0"/>
            </w:tcBorders>
          </w:tcPr>
          <w:p w:rsidRPr="00FB292A" w:rsidR="007467C0" w:rsidP="002C1529" w:rsidRDefault="007467C0" w14:paraId="15F097BD" w14:textId="77777777">
            <w:pPr>
              <w:pStyle w:val="TableBody"/>
            </w:pPr>
            <w:r w:rsidRPr="00FB292A">
              <w:t>The starting date of the report</w:t>
            </w:r>
          </w:p>
        </w:tc>
      </w:tr>
      <w:tr w:rsidRPr="00A875AE" w:rsidR="007467C0" w:rsidTr="79D9DC4C" w14:paraId="7CCEDCFC" w14:textId="77777777">
        <w:trPr>
          <w:cantSplit/>
        </w:trPr>
        <w:tc>
          <w:tcPr>
            <w:tcW w:w="2570" w:type="dxa"/>
            <w:tcBorders>
              <w:top w:val="nil"/>
              <w:bottom w:val="single" w:color="auto" w:sz="6" w:space="0"/>
              <w:right w:val="single" w:color="auto" w:sz="6" w:space="0"/>
            </w:tcBorders>
          </w:tcPr>
          <w:p w:rsidRPr="00980DF8" w:rsidR="007467C0" w:rsidP="002C1529" w:rsidRDefault="007467C0" w14:paraId="151BCC69" w14:textId="77777777">
            <w:pPr>
              <w:pStyle w:val="TableBody"/>
              <w:rPr>
                <w:b/>
                <w:bCs/>
              </w:rPr>
            </w:pPr>
            <w:r w:rsidRPr="00980DF8">
              <w:rPr>
                <w:b/>
                <w:bCs/>
              </w:rPr>
              <w:t>End Date</w:t>
            </w:r>
          </w:p>
        </w:tc>
        <w:tc>
          <w:tcPr>
            <w:tcW w:w="5480" w:type="dxa"/>
            <w:tcBorders>
              <w:top w:val="nil"/>
              <w:left w:val="single" w:color="auto" w:sz="6" w:space="0"/>
              <w:bottom w:val="single" w:color="auto" w:sz="6" w:space="0"/>
            </w:tcBorders>
          </w:tcPr>
          <w:p w:rsidRPr="00FB292A" w:rsidR="007467C0" w:rsidP="002C1529" w:rsidRDefault="007467C0" w14:paraId="667DA279" w14:textId="77777777">
            <w:pPr>
              <w:pStyle w:val="TableBody"/>
            </w:pPr>
            <w:r w:rsidRPr="00FB292A">
              <w:t>The ending date of the report</w:t>
            </w:r>
          </w:p>
        </w:tc>
      </w:tr>
      <w:tr w:rsidRPr="00A875AE" w:rsidR="007467C0" w:rsidTr="79D9DC4C" w14:paraId="61069BCA"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2700B85E" w14:textId="77777777">
            <w:pPr>
              <w:pStyle w:val="TableBody"/>
              <w:rPr>
                <w:b/>
                <w:bCs/>
              </w:rPr>
            </w:pPr>
            <w:r w:rsidRPr="00980DF8">
              <w:rPr>
                <w:b/>
                <w:bCs/>
              </w:rPr>
              <w:t>Qual</w:t>
            </w:r>
          </w:p>
        </w:tc>
        <w:tc>
          <w:tcPr>
            <w:tcW w:w="5480" w:type="dxa"/>
            <w:tcBorders>
              <w:top w:val="single" w:color="auto" w:sz="6" w:space="0"/>
              <w:left w:val="single" w:color="auto" w:sz="6" w:space="0"/>
              <w:bottom w:val="single" w:color="auto" w:sz="6" w:space="0"/>
            </w:tcBorders>
          </w:tcPr>
          <w:p w:rsidRPr="00FB292A" w:rsidR="007467C0" w:rsidP="002C1529" w:rsidRDefault="007467C0" w14:paraId="61ADBBB3" w14:textId="77777777">
            <w:pPr>
              <w:pStyle w:val="TableBody"/>
            </w:pPr>
            <w:r w:rsidRPr="00FB292A">
              <w:t>Quality of the denominations that will be reported</w:t>
            </w:r>
          </w:p>
        </w:tc>
      </w:tr>
      <w:tr w:rsidRPr="00A875AE" w:rsidR="007467C0" w:rsidTr="79D9DC4C" w14:paraId="41C166BC"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55938573" w14:textId="77777777">
            <w:pPr>
              <w:pStyle w:val="TableBody"/>
              <w:rPr>
                <w:b/>
                <w:bCs/>
              </w:rPr>
            </w:pPr>
            <w:r w:rsidRPr="00980DF8">
              <w:rPr>
                <w:b/>
                <w:bCs/>
              </w:rPr>
              <w:t>Date</w:t>
            </w:r>
          </w:p>
        </w:tc>
        <w:tc>
          <w:tcPr>
            <w:tcW w:w="5480" w:type="dxa"/>
            <w:tcBorders>
              <w:top w:val="single" w:color="auto" w:sz="6" w:space="0"/>
              <w:left w:val="nil"/>
              <w:bottom w:val="single" w:color="auto" w:sz="6" w:space="0"/>
            </w:tcBorders>
          </w:tcPr>
          <w:p w:rsidRPr="00FB292A" w:rsidR="007467C0" w:rsidP="002C1529" w:rsidRDefault="007467C0" w14:paraId="17736A4A" w14:textId="77777777">
            <w:pPr>
              <w:pStyle w:val="TableBody"/>
            </w:pPr>
            <w:r w:rsidRPr="00FB292A">
              <w:t>Date of the entry</w:t>
            </w:r>
          </w:p>
        </w:tc>
      </w:tr>
      <w:tr w:rsidRPr="00A875AE" w:rsidR="007467C0" w:rsidTr="79D9DC4C" w14:paraId="6B5DE0C5"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338F0992" w14:textId="77777777">
            <w:pPr>
              <w:pStyle w:val="TableBody"/>
              <w:rPr>
                <w:b/>
                <w:bCs/>
              </w:rPr>
            </w:pPr>
            <w:r w:rsidRPr="00980DF8">
              <w:rPr>
                <w:b/>
                <w:bCs/>
              </w:rPr>
              <w:t>Cashpoint</w:t>
            </w:r>
          </w:p>
        </w:tc>
        <w:tc>
          <w:tcPr>
            <w:tcW w:w="5480" w:type="dxa"/>
            <w:tcBorders>
              <w:top w:val="single" w:color="auto" w:sz="6" w:space="0"/>
              <w:left w:val="nil"/>
              <w:bottom w:val="single" w:color="auto" w:sz="6" w:space="0"/>
            </w:tcBorders>
          </w:tcPr>
          <w:p w:rsidRPr="00FB292A" w:rsidR="007467C0" w:rsidP="002C1529" w:rsidRDefault="007467C0" w14:paraId="116F06A0" w14:textId="77777777">
            <w:pPr>
              <w:pStyle w:val="TableBody"/>
            </w:pPr>
            <w:r w:rsidRPr="00FB292A">
              <w:t>The Cashpoint ID of the Cashpoint being aggregated</w:t>
            </w:r>
          </w:p>
        </w:tc>
      </w:tr>
      <w:tr w:rsidRPr="00A875AE" w:rsidR="007467C0" w:rsidTr="79D9DC4C" w14:paraId="5E155378"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0B84CBB2" w14:textId="77777777">
            <w:pPr>
              <w:pStyle w:val="TableBody"/>
              <w:rPr>
                <w:b/>
                <w:bCs/>
              </w:rPr>
            </w:pPr>
            <w:r w:rsidRPr="00980DF8">
              <w:rPr>
                <w:b/>
                <w:bCs/>
              </w:rPr>
              <w:t>Denom</w:t>
            </w:r>
          </w:p>
        </w:tc>
        <w:tc>
          <w:tcPr>
            <w:tcW w:w="5480" w:type="dxa"/>
            <w:tcBorders>
              <w:top w:val="single" w:color="auto" w:sz="6" w:space="0"/>
              <w:left w:val="nil"/>
              <w:bottom w:val="single" w:color="auto" w:sz="6" w:space="0"/>
            </w:tcBorders>
          </w:tcPr>
          <w:p w:rsidRPr="00FB292A" w:rsidR="007467C0" w:rsidP="002C1529" w:rsidRDefault="007467C0" w14:paraId="00873553" w14:textId="77777777">
            <w:pPr>
              <w:pStyle w:val="TableBody"/>
            </w:pPr>
            <w:r w:rsidRPr="00FB292A">
              <w:t>Denomination being reported</w:t>
            </w:r>
          </w:p>
        </w:tc>
      </w:tr>
      <w:tr w:rsidRPr="00A875AE" w:rsidR="007467C0" w:rsidTr="79D9DC4C" w14:paraId="6E5D0899"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733003C6" w14:textId="77777777">
            <w:pPr>
              <w:pStyle w:val="TableBody"/>
              <w:rPr>
                <w:b/>
                <w:bCs/>
              </w:rPr>
            </w:pPr>
            <w:r w:rsidRPr="00980DF8">
              <w:rPr>
                <w:b/>
                <w:bCs/>
              </w:rPr>
              <w:t>Forecasted ATM/Branch Return</w:t>
            </w:r>
          </w:p>
        </w:tc>
        <w:tc>
          <w:tcPr>
            <w:tcW w:w="5480" w:type="dxa"/>
            <w:tcBorders>
              <w:top w:val="single" w:color="auto" w:sz="6" w:space="0"/>
              <w:left w:val="nil"/>
              <w:bottom w:val="single" w:color="auto" w:sz="6" w:space="0"/>
            </w:tcBorders>
          </w:tcPr>
          <w:p w:rsidRPr="00FB292A" w:rsidR="007467C0" w:rsidP="002C1529" w:rsidRDefault="007467C0" w14:paraId="140DBECA" w14:textId="77777777">
            <w:pPr>
              <w:pStyle w:val="TableBody"/>
            </w:pPr>
            <w:r w:rsidRPr="00FB292A">
              <w:t>Aggregated return values from the ATM and Branch Cashpoints</w:t>
            </w:r>
          </w:p>
        </w:tc>
      </w:tr>
      <w:tr w:rsidRPr="00A875AE" w:rsidR="007467C0" w:rsidTr="79D9DC4C" w14:paraId="312ED043"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021FBEC9" w14:textId="77777777">
            <w:pPr>
              <w:pStyle w:val="TableBody"/>
              <w:rPr>
                <w:b/>
                <w:bCs/>
              </w:rPr>
            </w:pPr>
            <w:r w:rsidRPr="00980DF8">
              <w:rPr>
                <w:b/>
                <w:bCs/>
              </w:rPr>
              <w:t>Actual ATM/Branch Return</w:t>
            </w:r>
          </w:p>
        </w:tc>
        <w:tc>
          <w:tcPr>
            <w:tcW w:w="5480" w:type="dxa"/>
            <w:tcBorders>
              <w:top w:val="single" w:color="auto" w:sz="6" w:space="0"/>
              <w:left w:val="nil"/>
              <w:bottom w:val="single" w:color="auto" w:sz="6" w:space="0"/>
            </w:tcBorders>
          </w:tcPr>
          <w:p w:rsidRPr="00FB292A" w:rsidR="007467C0" w:rsidP="002C1529" w:rsidRDefault="007467C0" w14:paraId="16E6D966" w14:textId="77777777">
            <w:pPr>
              <w:pStyle w:val="TableBody"/>
            </w:pPr>
            <w:r w:rsidRPr="00FB292A">
              <w:t>Actual return values from the ATM and Branch Cashpoints</w:t>
            </w:r>
          </w:p>
        </w:tc>
      </w:tr>
      <w:tr w:rsidRPr="00A875AE" w:rsidR="007467C0" w:rsidTr="79D9DC4C" w14:paraId="79413C51"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6BF85947" w14:textId="77777777">
            <w:pPr>
              <w:pStyle w:val="TableBody"/>
              <w:rPr>
                <w:b/>
                <w:bCs/>
              </w:rPr>
            </w:pPr>
            <w:r w:rsidRPr="00980DF8">
              <w:rPr>
                <w:b/>
                <w:bCs/>
              </w:rPr>
              <w:t>Forecast ATM/Branch Delivery</w:t>
            </w:r>
          </w:p>
        </w:tc>
        <w:tc>
          <w:tcPr>
            <w:tcW w:w="5480" w:type="dxa"/>
            <w:tcBorders>
              <w:top w:val="single" w:color="auto" w:sz="6" w:space="0"/>
              <w:left w:val="nil"/>
              <w:bottom w:val="single" w:color="auto" w:sz="6" w:space="0"/>
            </w:tcBorders>
          </w:tcPr>
          <w:p w:rsidRPr="00FB292A" w:rsidR="007467C0" w:rsidP="002C1529" w:rsidRDefault="007467C0" w14:paraId="3185E8D0" w14:textId="77777777">
            <w:pPr>
              <w:pStyle w:val="TableBody"/>
            </w:pPr>
            <w:r w:rsidRPr="00FB292A">
              <w:t>Aggregated delivery values from the ATM and Branch Cashpoints</w:t>
            </w:r>
          </w:p>
        </w:tc>
      </w:tr>
      <w:tr w:rsidRPr="00A875AE" w:rsidR="007467C0" w:rsidTr="79D9DC4C" w14:paraId="68DF881F"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56B3D793" w14:textId="77777777">
            <w:pPr>
              <w:pStyle w:val="TableBody"/>
              <w:rPr>
                <w:b/>
                <w:bCs/>
              </w:rPr>
            </w:pPr>
            <w:r w:rsidRPr="00980DF8">
              <w:rPr>
                <w:b/>
                <w:bCs/>
              </w:rPr>
              <w:t>Actual ATM/Branch Delivery</w:t>
            </w:r>
          </w:p>
        </w:tc>
        <w:tc>
          <w:tcPr>
            <w:tcW w:w="5480" w:type="dxa"/>
            <w:tcBorders>
              <w:top w:val="single" w:color="auto" w:sz="6" w:space="0"/>
              <w:left w:val="nil"/>
              <w:bottom w:val="single" w:color="auto" w:sz="6" w:space="0"/>
            </w:tcBorders>
          </w:tcPr>
          <w:p w:rsidRPr="00FB292A" w:rsidR="007467C0" w:rsidP="002C1529" w:rsidRDefault="007467C0" w14:paraId="4C620ED3" w14:textId="77777777">
            <w:pPr>
              <w:pStyle w:val="TableBody"/>
            </w:pPr>
            <w:r w:rsidRPr="00FB292A">
              <w:t>Actual delivery values from the ATM and Branch Cashpoints</w:t>
            </w:r>
          </w:p>
        </w:tc>
      </w:tr>
      <w:tr w:rsidRPr="00A875AE" w:rsidR="007467C0" w:rsidTr="79D9DC4C" w14:paraId="4B60D2D3" w14:textId="77777777">
        <w:trPr>
          <w:cantSplit/>
        </w:trPr>
        <w:tc>
          <w:tcPr>
            <w:tcW w:w="2570" w:type="dxa"/>
            <w:tcBorders>
              <w:top w:val="single" w:color="auto" w:sz="6" w:space="0"/>
              <w:bottom w:val="single" w:color="auto" w:sz="6" w:space="0"/>
              <w:right w:val="single" w:color="auto" w:sz="6" w:space="0"/>
            </w:tcBorders>
          </w:tcPr>
          <w:p w:rsidRPr="00980DF8" w:rsidR="007467C0" w:rsidP="002C1529" w:rsidRDefault="007467C0" w14:paraId="6275F470" w14:textId="77777777">
            <w:pPr>
              <w:pStyle w:val="TableBody"/>
              <w:rPr>
                <w:b/>
                <w:bCs/>
              </w:rPr>
            </w:pPr>
            <w:r w:rsidRPr="00980DF8">
              <w:rPr>
                <w:b/>
                <w:bCs/>
              </w:rPr>
              <w:t>Submit Button</w:t>
            </w:r>
          </w:p>
        </w:tc>
        <w:tc>
          <w:tcPr>
            <w:tcW w:w="5480" w:type="dxa"/>
            <w:tcBorders>
              <w:top w:val="single" w:color="auto" w:sz="6" w:space="0"/>
              <w:left w:val="nil"/>
              <w:bottom w:val="single" w:color="auto" w:sz="6" w:space="0"/>
            </w:tcBorders>
          </w:tcPr>
          <w:p w:rsidRPr="00FB292A" w:rsidR="007467C0" w:rsidP="002C1529" w:rsidRDefault="007467C0" w14:paraId="622F4B18" w14:textId="77777777">
            <w:pPr>
              <w:pStyle w:val="TableBody"/>
            </w:pPr>
            <w:r w:rsidRPr="00FB292A">
              <w:t>Generates the report based on the selected options.</w:t>
            </w:r>
          </w:p>
        </w:tc>
      </w:tr>
    </w:tbl>
    <w:p w:rsidR="79D9DC4C" w:rsidRDefault="79D9DC4C" w14:paraId="7DA061A4" w14:textId="2B58A10A"/>
    <w:p w:rsidR="007467C0" w:rsidP="007467C0" w:rsidRDefault="007467C0" w14:paraId="6EA7309A" w14:textId="77777777">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7467C0" w:rsidP="007467C0" w:rsidRDefault="007467C0" w14:paraId="720B5546" w14:textId="77777777">
      <w:pPr>
        <w:pStyle w:val="TopofSection"/>
      </w:pPr>
    </w:p>
    <w:p w:rsidR="007467C0" w:rsidP="007467C0" w:rsidRDefault="007467C0" w14:paraId="37D364DA" w14:textId="77777777">
      <w:pPr>
        <w:pStyle w:val="Heading4"/>
      </w:pPr>
      <w:bookmarkStart w:name="_Ref245722707" w:id="2292"/>
      <w:r>
        <w:t>Custodial Inventory Cap/On Book Minimum (CI CAP/OBMH) Report</w:t>
      </w:r>
      <w:bookmarkEnd w:id="2292"/>
    </w:p>
    <w:p w:rsidR="007467C0" w:rsidP="004F53D3" w:rsidRDefault="007467C0" w14:paraId="43D0D3F0" w14:textId="0A0AF4A4">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rsidR="007467C0" w:rsidP="007467C0" w:rsidRDefault="007467C0" w14:paraId="150D7961" w14:textId="77777777">
      <w:pPr>
        <w:pStyle w:val="Caption"/>
      </w:pPr>
      <w:bookmarkStart w:name="_Toc74556762" w:id="2293"/>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293"/>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170BB8B4"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40F632FD"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00EE8F4" w14:textId="77777777">
            <w:pPr>
              <w:pStyle w:val="TableHeader"/>
            </w:pPr>
            <w:r>
              <w:t>Description</w:t>
            </w:r>
          </w:p>
        </w:tc>
      </w:tr>
      <w:tr w:rsidRPr="00A875AE" w:rsidR="007467C0" w:rsidTr="79D9DC4C" w14:paraId="5DF6D0D5" w14:textId="77777777">
        <w:trPr>
          <w:cantSplit/>
          <w:trHeight w:val="135"/>
        </w:trPr>
        <w:tc>
          <w:tcPr>
            <w:tcW w:w="2570" w:type="dxa"/>
            <w:tcBorders>
              <w:top w:val="nil"/>
              <w:bottom w:val="single" w:color="auto" w:sz="6" w:space="0"/>
              <w:right w:val="single" w:color="auto" w:sz="6" w:space="0"/>
            </w:tcBorders>
            <w:vAlign w:val="center"/>
          </w:tcPr>
          <w:p w:rsidRPr="00980DF8" w:rsidR="007467C0" w:rsidP="008A51F9" w:rsidRDefault="007467C0" w14:paraId="37B97F9F" w14:textId="77777777">
            <w:pPr>
              <w:pStyle w:val="TableBody"/>
              <w:rPr>
                <w:b/>
                <w:bCs/>
              </w:rPr>
            </w:pPr>
            <w:r w:rsidRPr="00980DF8">
              <w:rPr>
                <w:b/>
                <w:bCs/>
              </w:rPr>
              <w:t>Start Date</w:t>
            </w:r>
          </w:p>
        </w:tc>
        <w:tc>
          <w:tcPr>
            <w:tcW w:w="5480" w:type="dxa"/>
            <w:tcBorders>
              <w:top w:val="nil"/>
              <w:left w:val="single" w:color="auto" w:sz="6" w:space="0"/>
              <w:bottom w:val="single" w:color="auto" w:sz="6" w:space="0"/>
            </w:tcBorders>
            <w:vAlign w:val="center"/>
          </w:tcPr>
          <w:p w:rsidRPr="008A51F9" w:rsidR="007467C0" w:rsidP="008A51F9" w:rsidRDefault="007467C0" w14:paraId="6261D35F" w14:textId="77777777">
            <w:pPr>
              <w:pStyle w:val="TableBody"/>
            </w:pPr>
            <w:r w:rsidRPr="008A51F9">
              <w:t>Starting date of the report</w:t>
            </w:r>
          </w:p>
        </w:tc>
      </w:tr>
      <w:tr w:rsidRPr="00A875AE" w:rsidR="007467C0" w:rsidTr="79D9DC4C" w14:paraId="129CB315" w14:textId="77777777">
        <w:trPr>
          <w:cantSplit/>
          <w:trHeight w:val="135"/>
        </w:trPr>
        <w:tc>
          <w:tcPr>
            <w:tcW w:w="2570" w:type="dxa"/>
            <w:tcBorders>
              <w:top w:val="nil"/>
              <w:bottom w:val="single" w:color="auto" w:sz="6" w:space="0"/>
              <w:right w:val="single" w:color="auto" w:sz="6" w:space="0"/>
            </w:tcBorders>
            <w:vAlign w:val="center"/>
          </w:tcPr>
          <w:p w:rsidRPr="00980DF8" w:rsidR="007467C0" w:rsidP="008A51F9" w:rsidRDefault="007467C0" w14:paraId="60B655BE" w14:textId="77777777">
            <w:pPr>
              <w:pStyle w:val="TableBody"/>
              <w:rPr>
                <w:b/>
                <w:bCs/>
              </w:rPr>
            </w:pPr>
            <w:r w:rsidRPr="00980DF8">
              <w:rPr>
                <w:b/>
                <w:bCs/>
              </w:rPr>
              <w:t>End Date</w:t>
            </w:r>
          </w:p>
        </w:tc>
        <w:tc>
          <w:tcPr>
            <w:tcW w:w="5480" w:type="dxa"/>
            <w:tcBorders>
              <w:top w:val="nil"/>
              <w:left w:val="single" w:color="auto" w:sz="6" w:space="0"/>
              <w:bottom w:val="single" w:color="auto" w:sz="6" w:space="0"/>
            </w:tcBorders>
            <w:vAlign w:val="center"/>
          </w:tcPr>
          <w:p w:rsidRPr="008A51F9" w:rsidR="007467C0" w:rsidP="008A51F9" w:rsidRDefault="007467C0" w14:paraId="4E04361C" w14:textId="77777777">
            <w:pPr>
              <w:pStyle w:val="TableBody"/>
            </w:pPr>
            <w:r w:rsidRPr="008A51F9">
              <w:t>Ending date of the report</w:t>
            </w:r>
          </w:p>
        </w:tc>
      </w:tr>
      <w:tr w:rsidRPr="00A875AE" w:rsidR="007467C0" w:rsidTr="79D9DC4C" w14:paraId="6B99CE31" w14:textId="77777777">
        <w:trPr>
          <w:cantSplit/>
          <w:trHeight w:val="135"/>
        </w:trPr>
        <w:tc>
          <w:tcPr>
            <w:tcW w:w="2570" w:type="dxa"/>
            <w:tcBorders>
              <w:top w:val="nil"/>
              <w:bottom w:val="single" w:color="auto" w:sz="6" w:space="0"/>
              <w:right w:val="single" w:color="auto" w:sz="6" w:space="0"/>
            </w:tcBorders>
            <w:vAlign w:val="center"/>
          </w:tcPr>
          <w:p w:rsidRPr="00980DF8" w:rsidR="007467C0" w:rsidP="008A51F9" w:rsidRDefault="007467C0" w14:paraId="208ED71E" w14:textId="77777777">
            <w:pPr>
              <w:pStyle w:val="TableBody"/>
              <w:rPr>
                <w:b/>
                <w:bCs/>
              </w:rPr>
            </w:pPr>
            <w:r w:rsidRPr="00980DF8">
              <w:rPr>
                <w:b/>
                <w:bCs/>
              </w:rPr>
              <w:t>View Button</w:t>
            </w:r>
          </w:p>
        </w:tc>
        <w:tc>
          <w:tcPr>
            <w:tcW w:w="5480" w:type="dxa"/>
            <w:tcBorders>
              <w:top w:val="nil"/>
              <w:left w:val="single" w:color="auto" w:sz="6" w:space="0"/>
              <w:bottom w:val="single" w:color="auto" w:sz="6" w:space="0"/>
            </w:tcBorders>
            <w:vAlign w:val="center"/>
          </w:tcPr>
          <w:p w:rsidRPr="008A51F9" w:rsidR="007467C0" w:rsidP="008A51F9" w:rsidRDefault="007467C0" w14:paraId="22DF4D00" w14:textId="77777777">
            <w:pPr>
              <w:pStyle w:val="TableBody"/>
            </w:pPr>
            <w:r w:rsidRPr="008A51F9">
              <w:t>Submits the report to be displayed based on the Cashpoint IDs and dates selected.</w:t>
            </w:r>
          </w:p>
        </w:tc>
      </w:tr>
      <w:tr w:rsidRPr="00A875AE" w:rsidR="007467C0" w:rsidTr="79D9DC4C" w14:paraId="2B9FE53B" w14:textId="77777777">
        <w:trPr>
          <w:cantSplit/>
          <w:trHeight w:val="135"/>
        </w:trPr>
        <w:tc>
          <w:tcPr>
            <w:tcW w:w="2570" w:type="dxa"/>
            <w:tcBorders>
              <w:top w:val="nil"/>
              <w:bottom w:val="single" w:color="auto" w:sz="6" w:space="0"/>
              <w:right w:val="single" w:color="auto" w:sz="6" w:space="0"/>
            </w:tcBorders>
            <w:vAlign w:val="center"/>
          </w:tcPr>
          <w:p w:rsidRPr="00980DF8" w:rsidR="007467C0" w:rsidP="008A51F9" w:rsidRDefault="007467C0" w14:paraId="06881BCD" w14:textId="77777777">
            <w:pPr>
              <w:pStyle w:val="TableBody"/>
              <w:rPr>
                <w:b/>
                <w:bCs/>
              </w:rPr>
            </w:pPr>
            <w:r w:rsidRPr="00980DF8">
              <w:rPr>
                <w:b/>
                <w:bCs/>
              </w:rPr>
              <w:t>CI ID(s)</w:t>
            </w:r>
          </w:p>
        </w:tc>
        <w:tc>
          <w:tcPr>
            <w:tcW w:w="5480" w:type="dxa"/>
            <w:tcBorders>
              <w:top w:val="nil"/>
              <w:left w:val="single" w:color="auto" w:sz="6" w:space="0"/>
              <w:bottom w:val="single" w:color="auto" w:sz="6" w:space="0"/>
            </w:tcBorders>
            <w:vAlign w:val="center"/>
          </w:tcPr>
          <w:p w:rsidRPr="008A51F9" w:rsidR="007467C0" w:rsidP="008A51F9" w:rsidRDefault="007467C0" w14:paraId="2E9F2D76" w14:textId="77777777">
            <w:pPr>
              <w:pStyle w:val="TableBody"/>
            </w:pPr>
            <w:r w:rsidRPr="008A51F9">
              <w:t>Custodial Inventory Vault ID.</w:t>
            </w:r>
          </w:p>
        </w:tc>
      </w:tr>
      <w:tr w:rsidRPr="00A875AE" w:rsidR="007467C0" w:rsidTr="79D9DC4C" w14:paraId="37D3C5AB" w14:textId="77777777">
        <w:trPr>
          <w:cantSplit/>
          <w:trHeight w:val="135"/>
        </w:trPr>
        <w:tc>
          <w:tcPr>
            <w:tcW w:w="2570" w:type="dxa"/>
            <w:tcBorders>
              <w:top w:val="nil"/>
              <w:bottom w:val="single" w:color="auto" w:sz="6" w:space="0"/>
              <w:right w:val="single" w:color="auto" w:sz="6" w:space="0"/>
            </w:tcBorders>
            <w:vAlign w:val="center"/>
          </w:tcPr>
          <w:p w:rsidRPr="00980DF8" w:rsidR="007467C0" w:rsidP="008A51F9" w:rsidRDefault="007467C0" w14:paraId="3029C859" w14:textId="77777777">
            <w:pPr>
              <w:pStyle w:val="TableBody"/>
              <w:rPr>
                <w:b/>
                <w:bCs/>
              </w:rPr>
            </w:pPr>
            <w:r w:rsidRPr="00980DF8">
              <w:rPr>
                <w:b/>
                <w:bCs/>
              </w:rPr>
              <w:t>Date</w:t>
            </w:r>
          </w:p>
        </w:tc>
        <w:tc>
          <w:tcPr>
            <w:tcW w:w="5480" w:type="dxa"/>
            <w:tcBorders>
              <w:top w:val="nil"/>
              <w:left w:val="single" w:color="auto" w:sz="6" w:space="0"/>
              <w:bottom w:val="single" w:color="auto" w:sz="6" w:space="0"/>
            </w:tcBorders>
            <w:vAlign w:val="center"/>
          </w:tcPr>
          <w:p w:rsidRPr="008A51F9" w:rsidR="007467C0" w:rsidP="008A51F9" w:rsidRDefault="007467C0" w14:paraId="4DF7D5D9" w14:textId="77777777">
            <w:pPr>
              <w:pStyle w:val="TableBody"/>
            </w:pPr>
            <w:r w:rsidRPr="008A51F9">
              <w:t>Date to which the remaining balance columns apply.</w:t>
            </w:r>
          </w:p>
        </w:tc>
      </w:tr>
      <w:tr w:rsidRPr="00A875AE" w:rsidR="007467C0" w:rsidTr="79D9DC4C" w14:paraId="6DAB6A2E" w14:textId="77777777">
        <w:trPr>
          <w:cantSplit/>
        </w:trPr>
        <w:tc>
          <w:tcPr>
            <w:tcW w:w="2570" w:type="dxa"/>
            <w:tcBorders>
              <w:top w:val="nil"/>
              <w:bottom w:val="single" w:color="auto" w:sz="6" w:space="0"/>
              <w:right w:val="single" w:color="auto" w:sz="6" w:space="0"/>
            </w:tcBorders>
            <w:vAlign w:val="center"/>
          </w:tcPr>
          <w:p w:rsidRPr="00980DF8" w:rsidR="007467C0" w:rsidP="008A51F9" w:rsidRDefault="007467C0" w14:paraId="5252F0CF" w14:textId="77777777">
            <w:pPr>
              <w:pStyle w:val="TableBody"/>
              <w:rPr>
                <w:b/>
                <w:bCs/>
              </w:rPr>
            </w:pPr>
            <w:r w:rsidRPr="00980DF8">
              <w:rPr>
                <w:b/>
                <w:bCs/>
              </w:rPr>
              <w:t>OBMH</w:t>
            </w:r>
          </w:p>
        </w:tc>
        <w:tc>
          <w:tcPr>
            <w:tcW w:w="5480" w:type="dxa"/>
            <w:tcBorders>
              <w:top w:val="nil"/>
              <w:left w:val="single" w:color="auto" w:sz="6" w:space="0"/>
              <w:bottom w:val="single" w:color="auto" w:sz="6" w:space="0"/>
            </w:tcBorders>
            <w:vAlign w:val="center"/>
          </w:tcPr>
          <w:p w:rsidRPr="008A51F9" w:rsidR="007467C0" w:rsidP="008A51F9" w:rsidRDefault="007467C0" w14:paraId="52ED1E2C" w14:textId="77777777">
            <w:pPr>
              <w:pStyle w:val="TableBody"/>
            </w:pPr>
            <w:r w:rsidRPr="008A51F9">
              <w:t>On Book Minimum Holdings</w:t>
            </w:r>
          </w:p>
        </w:tc>
      </w:tr>
      <w:tr w:rsidRPr="00A875AE" w:rsidR="007467C0" w:rsidTr="79D9DC4C" w14:paraId="46176C45"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64154BA3" w14:textId="77777777">
            <w:pPr>
              <w:pStyle w:val="TableBody"/>
              <w:rPr>
                <w:b/>
                <w:bCs/>
              </w:rPr>
            </w:pPr>
            <w:r w:rsidRPr="00980DF8">
              <w:rPr>
                <w:b/>
                <w:bCs/>
              </w:rPr>
              <w:t>Total Verified</w:t>
            </w:r>
          </w:p>
        </w:tc>
        <w:tc>
          <w:tcPr>
            <w:tcW w:w="5480" w:type="dxa"/>
            <w:tcBorders>
              <w:top w:val="single" w:color="auto" w:sz="6" w:space="0"/>
              <w:left w:val="single" w:color="auto" w:sz="6" w:space="0"/>
              <w:bottom w:val="single" w:color="auto" w:sz="6" w:space="0"/>
            </w:tcBorders>
            <w:vAlign w:val="center"/>
          </w:tcPr>
          <w:p w:rsidRPr="008A51F9" w:rsidR="007467C0" w:rsidP="008A51F9" w:rsidRDefault="007467C0" w14:paraId="20039FD5" w14:textId="77777777">
            <w:pPr>
              <w:pStyle w:val="TableBody"/>
            </w:pPr>
            <w:r w:rsidRPr="008A51F9">
              <w:t>Balance of all verified vault cash</w:t>
            </w:r>
          </w:p>
        </w:tc>
      </w:tr>
      <w:tr w:rsidRPr="00A875AE" w:rsidR="007467C0" w:rsidTr="79D9DC4C" w14:paraId="2F05C910"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0BA16E42" w14:textId="77777777">
            <w:pPr>
              <w:pStyle w:val="TableBody"/>
              <w:rPr>
                <w:b/>
                <w:bCs/>
              </w:rPr>
            </w:pPr>
            <w:r w:rsidRPr="00980DF8">
              <w:rPr>
                <w:b/>
                <w:bCs/>
              </w:rPr>
              <w:t>Off-site Verified</w:t>
            </w:r>
          </w:p>
        </w:tc>
        <w:tc>
          <w:tcPr>
            <w:tcW w:w="5480" w:type="dxa"/>
            <w:tcBorders>
              <w:top w:val="single" w:color="auto" w:sz="6" w:space="0"/>
              <w:left w:val="nil"/>
              <w:bottom w:val="single" w:color="auto" w:sz="6" w:space="0"/>
            </w:tcBorders>
            <w:vAlign w:val="center"/>
          </w:tcPr>
          <w:p w:rsidRPr="008A51F9" w:rsidR="007467C0" w:rsidP="008A51F9" w:rsidRDefault="007467C0" w14:paraId="4B0F8FA0" w14:textId="77777777">
            <w:pPr>
              <w:pStyle w:val="TableBody"/>
            </w:pPr>
            <w:r w:rsidRPr="008A51F9">
              <w:t>Total required off-site emergency cash</w:t>
            </w:r>
          </w:p>
        </w:tc>
      </w:tr>
      <w:tr w:rsidRPr="00A875AE" w:rsidR="007467C0" w:rsidTr="79D9DC4C" w14:paraId="32A8DC1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0BFF3FC9" w14:textId="77777777">
            <w:pPr>
              <w:pStyle w:val="TableBody"/>
              <w:rPr>
                <w:b/>
                <w:bCs/>
              </w:rPr>
            </w:pPr>
            <w:r w:rsidRPr="00980DF8">
              <w:rPr>
                <w:b/>
                <w:bCs/>
              </w:rPr>
              <w:t>On-site Verified</w:t>
            </w:r>
          </w:p>
        </w:tc>
        <w:tc>
          <w:tcPr>
            <w:tcW w:w="5480" w:type="dxa"/>
            <w:tcBorders>
              <w:top w:val="single" w:color="auto" w:sz="6" w:space="0"/>
              <w:left w:val="nil"/>
              <w:bottom w:val="single" w:color="auto" w:sz="6" w:space="0"/>
            </w:tcBorders>
            <w:vAlign w:val="center"/>
          </w:tcPr>
          <w:p w:rsidRPr="008A51F9" w:rsidR="007467C0" w:rsidP="008A51F9" w:rsidRDefault="007467C0" w14:paraId="5A3EB4BF" w14:textId="77777777">
            <w:pPr>
              <w:pStyle w:val="TableBody"/>
            </w:pPr>
            <w:r w:rsidRPr="008A51F9">
              <w:t>All verified vault cash less off-site cash</w:t>
            </w:r>
          </w:p>
        </w:tc>
      </w:tr>
      <w:tr w:rsidRPr="00A875AE" w:rsidR="007467C0" w:rsidTr="79D9DC4C" w14:paraId="1DA42AB2"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1310ADAF" w14:textId="77777777">
            <w:pPr>
              <w:pStyle w:val="TableBody"/>
              <w:rPr>
                <w:b/>
                <w:bCs/>
              </w:rPr>
            </w:pPr>
            <w:r w:rsidRPr="00980DF8">
              <w:rPr>
                <w:b/>
                <w:bCs/>
              </w:rPr>
              <w:t>CI Denominations (Verified)</w:t>
            </w:r>
          </w:p>
        </w:tc>
        <w:tc>
          <w:tcPr>
            <w:tcW w:w="5480" w:type="dxa"/>
            <w:tcBorders>
              <w:top w:val="single" w:color="auto" w:sz="6" w:space="0"/>
              <w:left w:val="nil"/>
              <w:bottom w:val="single" w:color="auto" w:sz="6" w:space="0"/>
            </w:tcBorders>
            <w:vAlign w:val="center"/>
          </w:tcPr>
          <w:p w:rsidRPr="008A51F9" w:rsidR="007467C0" w:rsidP="008A51F9" w:rsidRDefault="007467C0" w14:paraId="01E3DD0F" w14:textId="77777777">
            <w:pPr>
              <w:pStyle w:val="TableBody"/>
            </w:pPr>
            <w:r w:rsidRPr="008A51F9">
              <w:t>Balance of verified CI denominations</w:t>
            </w:r>
          </w:p>
        </w:tc>
      </w:tr>
      <w:tr w:rsidRPr="00A875AE" w:rsidR="007467C0" w:rsidTr="79D9DC4C" w14:paraId="466CF8E4"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3E06A284" w14:textId="77777777">
            <w:pPr>
              <w:pStyle w:val="TableBody"/>
              <w:rPr>
                <w:b/>
                <w:bCs/>
              </w:rPr>
            </w:pPr>
            <w:r w:rsidRPr="00980DF8">
              <w:rPr>
                <w:b/>
                <w:bCs/>
              </w:rPr>
              <w:t>Off-site CI Verified</w:t>
            </w:r>
          </w:p>
        </w:tc>
        <w:tc>
          <w:tcPr>
            <w:tcW w:w="5480" w:type="dxa"/>
            <w:tcBorders>
              <w:top w:val="single" w:color="auto" w:sz="6" w:space="0"/>
              <w:left w:val="nil"/>
              <w:bottom w:val="single" w:color="auto" w:sz="6" w:space="0"/>
            </w:tcBorders>
            <w:vAlign w:val="center"/>
          </w:tcPr>
          <w:p w:rsidRPr="008A51F9" w:rsidR="007467C0" w:rsidP="008A51F9" w:rsidRDefault="007467C0" w14:paraId="1F95871C" w14:textId="77777777">
            <w:pPr>
              <w:pStyle w:val="TableBody"/>
            </w:pPr>
            <w:r w:rsidRPr="008A51F9">
              <w:t>Total required off-site emergency cash in CI denominations</w:t>
            </w:r>
          </w:p>
        </w:tc>
      </w:tr>
      <w:tr w:rsidRPr="00A875AE" w:rsidR="007467C0" w:rsidTr="79D9DC4C" w14:paraId="5DEC1525"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5D9513C0" w14:textId="77777777">
            <w:pPr>
              <w:pStyle w:val="TableBody"/>
              <w:rPr>
                <w:b/>
                <w:bCs/>
              </w:rPr>
            </w:pPr>
            <w:r w:rsidRPr="00980DF8">
              <w:rPr>
                <w:b/>
                <w:bCs/>
              </w:rPr>
              <w:t>On-site CI Verified</w:t>
            </w:r>
          </w:p>
        </w:tc>
        <w:tc>
          <w:tcPr>
            <w:tcW w:w="5480" w:type="dxa"/>
            <w:tcBorders>
              <w:top w:val="single" w:color="auto" w:sz="6" w:space="0"/>
              <w:left w:val="nil"/>
              <w:bottom w:val="single" w:color="auto" w:sz="6" w:space="0"/>
            </w:tcBorders>
            <w:vAlign w:val="center"/>
          </w:tcPr>
          <w:p w:rsidRPr="008A51F9" w:rsidR="007467C0" w:rsidP="008A51F9" w:rsidRDefault="007467C0" w14:paraId="3B238D2F" w14:textId="77777777">
            <w:pPr>
              <w:pStyle w:val="TableBody"/>
            </w:pPr>
            <w:r w:rsidRPr="008A51F9">
              <w:t>Verified CI less off-site CI cash</w:t>
            </w:r>
          </w:p>
        </w:tc>
      </w:tr>
      <w:tr w:rsidRPr="00A875AE" w:rsidR="007467C0" w:rsidTr="79D9DC4C" w14:paraId="4125F972"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44F41AD0" w14:textId="77777777">
            <w:pPr>
              <w:pStyle w:val="TableBody"/>
              <w:rPr>
                <w:b/>
                <w:bCs/>
              </w:rPr>
            </w:pPr>
            <w:r w:rsidRPr="00980DF8">
              <w:rPr>
                <w:b/>
                <w:bCs/>
              </w:rPr>
              <w:t>CI Ratio</w:t>
            </w:r>
          </w:p>
        </w:tc>
        <w:tc>
          <w:tcPr>
            <w:tcW w:w="5480" w:type="dxa"/>
            <w:tcBorders>
              <w:top w:val="single" w:color="auto" w:sz="6" w:space="0"/>
              <w:left w:val="nil"/>
              <w:bottom w:val="single" w:color="auto" w:sz="6" w:space="0"/>
            </w:tcBorders>
            <w:vAlign w:val="center"/>
          </w:tcPr>
          <w:p w:rsidRPr="008A51F9" w:rsidR="007467C0" w:rsidP="008A51F9" w:rsidRDefault="00562A96" w14:paraId="63B56664" w14:textId="4AF89A11">
            <w:pPr>
              <w:pStyle w:val="TableBody"/>
            </w:pPr>
            <w:r>
              <w:t>The r</w:t>
            </w:r>
            <w:r w:rsidRPr="008A51F9">
              <w:t xml:space="preserve">atio </w:t>
            </w:r>
            <w:r w:rsidRPr="008A51F9" w:rsidR="007467C0">
              <w:t>of verified CI denominations to all verified on-site vault cash</w:t>
            </w:r>
          </w:p>
        </w:tc>
      </w:tr>
      <w:tr w:rsidRPr="00A875AE" w:rsidR="007467C0" w:rsidTr="79D9DC4C" w14:paraId="72464206"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68DF7290" w14:textId="77777777">
            <w:pPr>
              <w:pStyle w:val="TableBody"/>
              <w:rPr>
                <w:b/>
                <w:bCs/>
              </w:rPr>
            </w:pPr>
            <w:r w:rsidRPr="00980DF8">
              <w:rPr>
                <w:b/>
                <w:bCs/>
              </w:rPr>
              <w:t>Unverified</w:t>
            </w:r>
          </w:p>
        </w:tc>
        <w:tc>
          <w:tcPr>
            <w:tcW w:w="5480" w:type="dxa"/>
            <w:tcBorders>
              <w:top w:val="single" w:color="auto" w:sz="6" w:space="0"/>
              <w:left w:val="nil"/>
              <w:bottom w:val="single" w:color="auto" w:sz="6" w:space="0"/>
            </w:tcBorders>
            <w:vAlign w:val="center"/>
          </w:tcPr>
          <w:p w:rsidRPr="008A51F9" w:rsidR="007467C0" w:rsidP="008A51F9" w:rsidRDefault="007467C0" w14:paraId="5F3AEA95" w14:textId="77777777">
            <w:pPr>
              <w:pStyle w:val="TableBody"/>
            </w:pPr>
            <w:r w:rsidRPr="008A51F9">
              <w:t xml:space="preserve">Unverified cash </w:t>
            </w:r>
          </w:p>
        </w:tc>
      </w:tr>
      <w:tr w:rsidRPr="00A875AE" w:rsidR="007467C0" w:rsidTr="79D9DC4C" w14:paraId="2B484C2F"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0C5FCF9A" w14:textId="77777777">
            <w:pPr>
              <w:pStyle w:val="TableBody"/>
              <w:rPr>
                <w:b/>
                <w:bCs/>
              </w:rPr>
            </w:pPr>
            <w:r w:rsidRPr="00980DF8">
              <w:rPr>
                <w:b/>
                <w:bCs/>
              </w:rPr>
              <w:t>Fed Credit</w:t>
            </w:r>
          </w:p>
        </w:tc>
        <w:tc>
          <w:tcPr>
            <w:tcW w:w="5480" w:type="dxa"/>
            <w:tcBorders>
              <w:top w:val="single" w:color="auto" w:sz="6" w:space="0"/>
              <w:left w:val="nil"/>
              <w:bottom w:val="single" w:color="auto" w:sz="6" w:space="0"/>
            </w:tcBorders>
            <w:vAlign w:val="center"/>
          </w:tcPr>
          <w:p w:rsidRPr="008A51F9" w:rsidR="007467C0" w:rsidP="008A51F9" w:rsidRDefault="007467C0" w14:paraId="52ABFE51" w14:textId="40A6F181">
            <w:pPr>
              <w:pStyle w:val="TableBody"/>
            </w:pPr>
            <w:r w:rsidRPr="008A51F9">
              <w:t xml:space="preserve">Fed Credit </w:t>
            </w:r>
            <w:r w:rsidR="00562A96">
              <w:t xml:space="preserve">is </w:t>
            </w:r>
            <w:r w:rsidRPr="008A51F9">
              <w:t>calculated by applying the CI Ratio to unverified cash</w:t>
            </w:r>
          </w:p>
        </w:tc>
      </w:tr>
      <w:tr w:rsidRPr="00A875AE" w:rsidR="007467C0" w:rsidTr="79D9DC4C" w14:paraId="4CA8F40F"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0F9F69FD" w14:textId="77777777">
            <w:pPr>
              <w:pStyle w:val="TableBody"/>
              <w:rPr>
                <w:b/>
                <w:bCs/>
              </w:rPr>
            </w:pPr>
            <w:r w:rsidRPr="00980DF8">
              <w:rPr>
                <w:b/>
                <w:bCs/>
              </w:rPr>
              <w:t>CI Credit</w:t>
            </w:r>
          </w:p>
        </w:tc>
        <w:tc>
          <w:tcPr>
            <w:tcW w:w="5480" w:type="dxa"/>
            <w:tcBorders>
              <w:top w:val="single" w:color="auto" w:sz="6" w:space="0"/>
              <w:left w:val="nil"/>
              <w:bottom w:val="single" w:color="auto" w:sz="6" w:space="0"/>
            </w:tcBorders>
            <w:vAlign w:val="center"/>
          </w:tcPr>
          <w:p w:rsidRPr="008A51F9" w:rsidR="007467C0" w:rsidP="008A51F9" w:rsidRDefault="007467C0" w14:paraId="71B1CA40" w14:textId="77777777">
            <w:pPr>
              <w:pStyle w:val="TableBody"/>
            </w:pPr>
            <w:r w:rsidRPr="008A51F9">
              <w:t>Sum of verified CI denominations and the Fed Credit for unverified cash</w:t>
            </w:r>
          </w:p>
        </w:tc>
      </w:tr>
      <w:tr w:rsidRPr="00A875AE" w:rsidR="007467C0" w:rsidTr="79D9DC4C" w14:paraId="63C89628"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08A7B234" w14:textId="77777777">
            <w:pPr>
              <w:pStyle w:val="TableBody"/>
              <w:rPr>
                <w:b/>
                <w:bCs/>
              </w:rPr>
            </w:pPr>
            <w:r w:rsidRPr="00980DF8">
              <w:rPr>
                <w:b/>
                <w:bCs/>
              </w:rPr>
              <w:t>Actual CI</w:t>
            </w:r>
          </w:p>
        </w:tc>
        <w:tc>
          <w:tcPr>
            <w:tcW w:w="5480" w:type="dxa"/>
            <w:tcBorders>
              <w:top w:val="single" w:color="auto" w:sz="6" w:space="0"/>
              <w:left w:val="nil"/>
              <w:bottom w:val="single" w:color="auto" w:sz="6" w:space="0"/>
            </w:tcBorders>
            <w:vAlign w:val="center"/>
          </w:tcPr>
          <w:p w:rsidRPr="008A51F9" w:rsidR="007467C0" w:rsidP="008A51F9" w:rsidRDefault="007467C0" w14:paraId="246C24B2" w14:textId="77777777">
            <w:pPr>
              <w:pStyle w:val="TableBody"/>
            </w:pPr>
            <w:r w:rsidRPr="008A51F9">
              <w:t>Historically recorded Custodial Inventory closing balance</w:t>
            </w:r>
          </w:p>
        </w:tc>
      </w:tr>
      <w:tr w:rsidRPr="00A875AE" w:rsidR="007467C0" w:rsidTr="79D9DC4C" w14:paraId="26D5DC5C"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2135600A" w14:textId="77777777">
            <w:pPr>
              <w:pStyle w:val="TableBody"/>
              <w:rPr>
                <w:b/>
                <w:bCs/>
              </w:rPr>
            </w:pPr>
            <w:r w:rsidRPr="00980DF8">
              <w:rPr>
                <w:b/>
                <w:bCs/>
              </w:rPr>
              <w:t>CI Cap</w:t>
            </w:r>
          </w:p>
        </w:tc>
        <w:tc>
          <w:tcPr>
            <w:tcW w:w="5480" w:type="dxa"/>
            <w:tcBorders>
              <w:top w:val="single" w:color="auto" w:sz="6" w:space="0"/>
              <w:left w:val="nil"/>
              <w:bottom w:val="single" w:color="auto" w:sz="6" w:space="0"/>
            </w:tcBorders>
            <w:vAlign w:val="center"/>
          </w:tcPr>
          <w:p w:rsidRPr="008A51F9" w:rsidR="007467C0" w:rsidP="008A51F9" w:rsidRDefault="007467C0" w14:paraId="17B21B81" w14:textId="77777777">
            <w:pPr>
              <w:pStyle w:val="TableBody"/>
            </w:pPr>
            <w:r w:rsidRPr="008A51F9">
              <w:t>Custodial inventory calculated constraint</w:t>
            </w:r>
          </w:p>
        </w:tc>
      </w:tr>
      <w:tr w:rsidRPr="00A875AE" w:rsidR="007467C0" w:rsidTr="79D9DC4C" w14:paraId="164465E3"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75738D9C" w14:textId="77777777">
            <w:pPr>
              <w:pStyle w:val="TableBody"/>
              <w:rPr>
                <w:b/>
                <w:bCs/>
              </w:rPr>
            </w:pPr>
            <w:r w:rsidRPr="00980DF8">
              <w:rPr>
                <w:b/>
                <w:bCs/>
              </w:rPr>
              <w:t>Predicted</w:t>
            </w:r>
          </w:p>
        </w:tc>
        <w:tc>
          <w:tcPr>
            <w:tcW w:w="5480" w:type="dxa"/>
            <w:tcBorders>
              <w:top w:val="single" w:color="auto" w:sz="6" w:space="0"/>
              <w:left w:val="nil"/>
              <w:bottom w:val="single" w:color="auto" w:sz="6" w:space="0"/>
            </w:tcBorders>
            <w:vAlign w:val="center"/>
          </w:tcPr>
          <w:p w:rsidRPr="008A51F9" w:rsidR="007467C0" w:rsidP="008A51F9" w:rsidRDefault="007467C0" w14:paraId="6D0C91DB" w14:textId="77777777">
            <w:pPr>
              <w:pStyle w:val="TableBody"/>
            </w:pPr>
            <w:r w:rsidRPr="008A51F9">
              <w:t xml:space="preserve">Indicates if the balance information for this date is actual or forecasted. </w:t>
            </w:r>
          </w:p>
        </w:tc>
      </w:tr>
      <w:tr w:rsidRPr="00A875AE" w:rsidR="007467C0" w:rsidTr="79D9DC4C" w14:paraId="0E9373FC"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59057B86" w14:textId="77777777">
            <w:pPr>
              <w:pStyle w:val="TableBody"/>
              <w:rPr>
                <w:b/>
                <w:bCs/>
              </w:rPr>
            </w:pPr>
            <w:r w:rsidRPr="00980DF8">
              <w:rPr>
                <w:b/>
                <w:bCs/>
              </w:rPr>
              <w:t>Total Credit</w:t>
            </w:r>
          </w:p>
        </w:tc>
        <w:tc>
          <w:tcPr>
            <w:tcW w:w="5480" w:type="dxa"/>
            <w:tcBorders>
              <w:top w:val="single" w:color="auto" w:sz="6" w:space="0"/>
              <w:left w:val="nil"/>
              <w:bottom w:val="single" w:color="auto" w:sz="6" w:space="0"/>
            </w:tcBorders>
            <w:vAlign w:val="center"/>
          </w:tcPr>
          <w:p w:rsidRPr="008A51F9" w:rsidR="007467C0" w:rsidP="008A51F9" w:rsidRDefault="007467C0" w14:paraId="42609726" w14:textId="77777777">
            <w:pPr>
              <w:pStyle w:val="TableBody"/>
            </w:pPr>
            <w:r w:rsidRPr="008A51F9">
              <w:t>Total credit towards CI Minimum Holdings less OBMH</w:t>
            </w:r>
          </w:p>
        </w:tc>
      </w:tr>
      <w:tr w:rsidRPr="00A875AE" w:rsidR="007467C0" w:rsidTr="79D9DC4C" w14:paraId="684DE8E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49D54298" w14:textId="77777777">
            <w:pPr>
              <w:pStyle w:val="TableBody"/>
              <w:rPr>
                <w:b/>
                <w:bCs/>
              </w:rPr>
            </w:pPr>
            <w:r w:rsidRPr="00980DF8">
              <w:rPr>
                <w:b/>
                <w:bCs/>
              </w:rPr>
              <w:t>Remaining CI</w:t>
            </w:r>
          </w:p>
        </w:tc>
        <w:tc>
          <w:tcPr>
            <w:tcW w:w="5480" w:type="dxa"/>
            <w:tcBorders>
              <w:top w:val="single" w:color="auto" w:sz="6" w:space="0"/>
              <w:left w:val="nil"/>
              <w:bottom w:val="single" w:color="auto" w:sz="6" w:space="0"/>
            </w:tcBorders>
            <w:vAlign w:val="center"/>
          </w:tcPr>
          <w:p w:rsidRPr="008A51F9" w:rsidR="007467C0" w:rsidP="008A51F9" w:rsidRDefault="007467C0" w14:paraId="156895F7" w14:textId="77777777">
            <w:pPr>
              <w:pStyle w:val="TableBody"/>
            </w:pPr>
            <w:r w:rsidRPr="008A51F9">
              <w:t>The CI Cap less the actual CI Balance</w:t>
            </w:r>
          </w:p>
        </w:tc>
      </w:tr>
      <w:tr w:rsidRPr="00A875AE" w:rsidR="007467C0" w:rsidTr="79D9DC4C" w14:paraId="3FC4B9DA" w14:textId="77777777">
        <w:trPr>
          <w:cantSplit/>
        </w:trPr>
        <w:tc>
          <w:tcPr>
            <w:tcW w:w="2570" w:type="dxa"/>
            <w:tcBorders>
              <w:top w:val="single" w:color="auto" w:sz="6" w:space="0"/>
              <w:bottom w:val="single" w:color="auto" w:sz="6" w:space="0"/>
              <w:right w:val="single" w:color="auto" w:sz="6" w:space="0"/>
            </w:tcBorders>
            <w:vAlign w:val="center"/>
          </w:tcPr>
          <w:p w:rsidRPr="00980DF8" w:rsidR="007467C0" w:rsidP="008A51F9" w:rsidRDefault="007467C0" w14:paraId="0FED3E17" w14:textId="77777777">
            <w:pPr>
              <w:pStyle w:val="TableBody"/>
              <w:rPr>
                <w:b/>
                <w:bCs/>
              </w:rPr>
            </w:pPr>
            <w:r w:rsidRPr="00980DF8">
              <w:rPr>
                <w:b/>
                <w:bCs/>
              </w:rPr>
              <w:t>Recommended</w:t>
            </w:r>
          </w:p>
        </w:tc>
        <w:tc>
          <w:tcPr>
            <w:tcW w:w="5480" w:type="dxa"/>
            <w:tcBorders>
              <w:top w:val="single" w:color="auto" w:sz="6" w:space="0"/>
              <w:left w:val="nil"/>
              <w:bottom w:val="single" w:color="auto" w:sz="6" w:space="0"/>
            </w:tcBorders>
            <w:vAlign w:val="center"/>
          </w:tcPr>
          <w:p w:rsidRPr="008A51F9" w:rsidR="007467C0" w:rsidP="008A51F9" w:rsidRDefault="007467C0" w14:paraId="1B73AD1C" w14:textId="77777777">
            <w:pPr>
              <w:pStyle w:val="TableBody"/>
            </w:pPr>
            <w:r w:rsidRPr="008A51F9">
              <w:t>Recommended transfer to or removal from Custodial inventory based on the Total Credit vs. the Remaining CI</w:t>
            </w:r>
          </w:p>
        </w:tc>
      </w:tr>
    </w:tbl>
    <w:p w:rsidR="79D9DC4C" w:rsidRDefault="79D9DC4C" w14:paraId="3436B839" w14:textId="3C56E387"/>
    <w:p w:rsidR="007467C0" w:rsidP="007467C0" w:rsidRDefault="007467C0" w14:paraId="124E5236" w14:textId="50002978">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rsidR="00BB4AA7" w:rsidP="007467C0" w:rsidRDefault="00BB4AA7" w14:paraId="3143C0CE" w14:textId="77777777">
      <w:pPr>
        <w:pStyle w:val="TopofSection"/>
      </w:pPr>
    </w:p>
    <w:p w:rsidR="007467C0" w:rsidP="007467C0" w:rsidRDefault="007467C0" w14:paraId="61B497F0" w14:textId="77777777">
      <w:pPr>
        <w:pStyle w:val="Heading4"/>
      </w:pPr>
      <w:bookmarkStart w:name="_Ref245722710" w:id="2294"/>
      <w:r>
        <w:t>Custodial Inventory (CI) Position (Forecasted)</w:t>
      </w:r>
      <w:bookmarkEnd w:id="2294"/>
    </w:p>
    <w:p w:rsidR="007467C0" w:rsidP="008A51F9" w:rsidRDefault="007467C0" w14:paraId="6835C679" w14:textId="77777777">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rsidR="007467C0" w:rsidP="007467C0" w:rsidRDefault="007467C0" w14:paraId="720C0C8F" w14:textId="77777777">
      <w:pPr>
        <w:pStyle w:val="Caption"/>
      </w:pPr>
      <w:bookmarkStart w:name="_Toc74556763" w:id="2295"/>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295"/>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1C8B4A69"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34ACCC6"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79EA776" w14:textId="77777777">
            <w:pPr>
              <w:pStyle w:val="TableHeader"/>
            </w:pPr>
            <w:r>
              <w:t>Description</w:t>
            </w:r>
          </w:p>
        </w:tc>
      </w:tr>
      <w:tr w:rsidRPr="00A875AE" w:rsidR="007467C0" w:rsidTr="79D9DC4C" w14:paraId="0359675C" w14:textId="77777777">
        <w:trPr>
          <w:cantSplit/>
          <w:trHeight w:val="135"/>
        </w:trPr>
        <w:tc>
          <w:tcPr>
            <w:tcW w:w="2570" w:type="dxa"/>
            <w:tcBorders>
              <w:top w:val="nil"/>
              <w:bottom w:val="single" w:color="auto" w:sz="6" w:space="0"/>
              <w:right w:val="single" w:color="auto" w:sz="6" w:space="0"/>
            </w:tcBorders>
          </w:tcPr>
          <w:p w:rsidRPr="00980DF8" w:rsidR="007467C0" w:rsidP="008A51F9" w:rsidRDefault="007467C0" w14:paraId="26B27164" w14:textId="77777777">
            <w:pPr>
              <w:pStyle w:val="TableBody"/>
              <w:rPr>
                <w:b/>
                <w:bCs/>
              </w:rPr>
            </w:pPr>
            <w:r w:rsidRPr="00980DF8">
              <w:rPr>
                <w:b/>
                <w:bCs/>
              </w:rPr>
              <w:t>Vault ID</w:t>
            </w:r>
          </w:p>
        </w:tc>
        <w:tc>
          <w:tcPr>
            <w:tcW w:w="5480" w:type="dxa"/>
            <w:tcBorders>
              <w:top w:val="nil"/>
              <w:left w:val="single" w:color="auto" w:sz="6" w:space="0"/>
              <w:bottom w:val="single" w:color="auto" w:sz="6" w:space="0"/>
            </w:tcBorders>
          </w:tcPr>
          <w:p w:rsidRPr="00FB292A" w:rsidR="007467C0" w:rsidP="008A51F9" w:rsidRDefault="007467C0" w14:paraId="26B4DB9A" w14:textId="77777777">
            <w:pPr>
              <w:pStyle w:val="TableBody"/>
            </w:pPr>
            <w:r w:rsidRPr="00FB292A">
              <w:t>The unique identifier for the Cashpoint</w:t>
            </w:r>
          </w:p>
        </w:tc>
      </w:tr>
      <w:tr w:rsidRPr="00A875AE" w:rsidR="007467C0" w:rsidTr="79D9DC4C" w14:paraId="66D31988" w14:textId="77777777">
        <w:trPr>
          <w:cantSplit/>
          <w:trHeight w:val="135"/>
        </w:trPr>
        <w:tc>
          <w:tcPr>
            <w:tcW w:w="2570" w:type="dxa"/>
            <w:tcBorders>
              <w:top w:val="nil"/>
              <w:bottom w:val="single" w:color="auto" w:sz="6" w:space="0"/>
              <w:right w:val="single" w:color="auto" w:sz="6" w:space="0"/>
            </w:tcBorders>
          </w:tcPr>
          <w:p w:rsidRPr="00980DF8" w:rsidR="007467C0" w:rsidP="008A51F9" w:rsidRDefault="007467C0" w14:paraId="17DEE1AE" w14:textId="77777777">
            <w:pPr>
              <w:pStyle w:val="TableBody"/>
              <w:rPr>
                <w:b/>
                <w:bCs/>
              </w:rPr>
            </w:pPr>
            <w:r w:rsidRPr="00980DF8">
              <w:rPr>
                <w:b/>
                <w:bCs/>
              </w:rPr>
              <w:t>Start Date</w:t>
            </w:r>
          </w:p>
        </w:tc>
        <w:tc>
          <w:tcPr>
            <w:tcW w:w="5480" w:type="dxa"/>
            <w:tcBorders>
              <w:top w:val="nil"/>
              <w:left w:val="single" w:color="auto" w:sz="6" w:space="0"/>
              <w:bottom w:val="single" w:color="auto" w:sz="6" w:space="0"/>
            </w:tcBorders>
          </w:tcPr>
          <w:p w:rsidRPr="00FB292A" w:rsidR="007467C0" w:rsidP="008A51F9" w:rsidRDefault="007467C0" w14:paraId="5C849EF6" w14:textId="77777777">
            <w:pPr>
              <w:pStyle w:val="TableBody"/>
            </w:pPr>
            <w:r w:rsidRPr="00FB292A">
              <w:t>The starting date of the report</w:t>
            </w:r>
          </w:p>
        </w:tc>
      </w:tr>
      <w:tr w:rsidRPr="00A875AE" w:rsidR="007467C0" w:rsidTr="79D9DC4C" w14:paraId="3431DBB3" w14:textId="77777777">
        <w:trPr>
          <w:cantSplit/>
        </w:trPr>
        <w:tc>
          <w:tcPr>
            <w:tcW w:w="2570" w:type="dxa"/>
            <w:tcBorders>
              <w:top w:val="nil"/>
              <w:bottom w:val="single" w:color="auto" w:sz="6" w:space="0"/>
              <w:right w:val="single" w:color="auto" w:sz="6" w:space="0"/>
            </w:tcBorders>
          </w:tcPr>
          <w:p w:rsidRPr="00980DF8" w:rsidR="007467C0" w:rsidP="008A51F9" w:rsidRDefault="007467C0" w14:paraId="4B877243" w14:textId="77777777">
            <w:pPr>
              <w:pStyle w:val="TableBody"/>
              <w:rPr>
                <w:b/>
                <w:bCs/>
              </w:rPr>
            </w:pPr>
            <w:r w:rsidRPr="00980DF8">
              <w:rPr>
                <w:b/>
                <w:bCs/>
              </w:rPr>
              <w:t>End Date</w:t>
            </w:r>
          </w:p>
        </w:tc>
        <w:tc>
          <w:tcPr>
            <w:tcW w:w="5480" w:type="dxa"/>
            <w:tcBorders>
              <w:top w:val="nil"/>
              <w:left w:val="single" w:color="auto" w:sz="6" w:space="0"/>
              <w:bottom w:val="single" w:color="auto" w:sz="6" w:space="0"/>
            </w:tcBorders>
          </w:tcPr>
          <w:p w:rsidRPr="00FB292A" w:rsidR="007467C0" w:rsidP="008A51F9" w:rsidRDefault="007467C0" w14:paraId="263757D9" w14:textId="77777777">
            <w:pPr>
              <w:pStyle w:val="TableBody"/>
            </w:pPr>
            <w:r w:rsidRPr="00FB292A">
              <w:t>The ending date of the report</w:t>
            </w:r>
          </w:p>
        </w:tc>
      </w:tr>
      <w:tr w:rsidRPr="00A875AE" w:rsidR="007467C0" w:rsidTr="79D9DC4C" w14:paraId="17BC2AEE"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77C640E2" w14:textId="77777777">
            <w:pPr>
              <w:pStyle w:val="TableBody"/>
              <w:rPr>
                <w:b/>
                <w:bCs/>
              </w:rPr>
            </w:pPr>
            <w:r w:rsidRPr="00980DF8">
              <w:rPr>
                <w:b/>
                <w:bCs/>
              </w:rPr>
              <w:t>Date</w:t>
            </w:r>
          </w:p>
        </w:tc>
        <w:tc>
          <w:tcPr>
            <w:tcW w:w="5480" w:type="dxa"/>
            <w:tcBorders>
              <w:top w:val="single" w:color="auto" w:sz="6" w:space="0"/>
              <w:left w:val="single" w:color="auto" w:sz="6" w:space="0"/>
              <w:bottom w:val="single" w:color="auto" w:sz="6" w:space="0"/>
            </w:tcBorders>
          </w:tcPr>
          <w:p w:rsidRPr="00FB292A" w:rsidR="007467C0" w:rsidP="008A51F9" w:rsidRDefault="007467C0" w14:paraId="0BB41CA9" w14:textId="77777777">
            <w:pPr>
              <w:pStyle w:val="TableBody"/>
            </w:pPr>
            <w:r w:rsidRPr="00FB292A">
              <w:t>Date of the Provisional Credit entry</w:t>
            </w:r>
          </w:p>
        </w:tc>
      </w:tr>
      <w:tr w:rsidRPr="00A875AE" w:rsidR="007467C0" w:rsidTr="79D9DC4C" w14:paraId="58CC3C76"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28C7B465" w14:textId="77777777">
            <w:pPr>
              <w:pStyle w:val="TableBody"/>
              <w:rPr>
                <w:b/>
                <w:bCs/>
              </w:rPr>
            </w:pPr>
            <w:r w:rsidRPr="00980DF8">
              <w:rPr>
                <w:b/>
                <w:bCs/>
              </w:rPr>
              <w:t>Amount</w:t>
            </w:r>
          </w:p>
        </w:tc>
        <w:tc>
          <w:tcPr>
            <w:tcW w:w="5480" w:type="dxa"/>
            <w:tcBorders>
              <w:top w:val="single" w:color="auto" w:sz="6" w:space="0"/>
              <w:left w:val="nil"/>
              <w:bottom w:val="single" w:color="auto" w:sz="6" w:space="0"/>
            </w:tcBorders>
          </w:tcPr>
          <w:p w:rsidRPr="00FB292A" w:rsidR="007467C0" w:rsidP="008A51F9" w:rsidRDefault="007467C0" w14:paraId="1060488E" w14:textId="77777777">
            <w:pPr>
              <w:pStyle w:val="TableBody"/>
            </w:pPr>
            <w:r w:rsidRPr="00FB292A">
              <w:t>The amount of the provisional credit</w:t>
            </w:r>
          </w:p>
        </w:tc>
      </w:tr>
      <w:tr w:rsidRPr="00A875AE" w:rsidR="007467C0" w:rsidTr="79D9DC4C" w14:paraId="11CC9FA7"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2E3862A5" w14:textId="77777777">
            <w:pPr>
              <w:pStyle w:val="TableBody"/>
              <w:rPr>
                <w:b/>
                <w:bCs/>
              </w:rPr>
            </w:pPr>
            <w:r w:rsidRPr="00980DF8">
              <w:rPr>
                <w:b/>
                <w:bCs/>
              </w:rPr>
              <w:t>Submit Button</w:t>
            </w:r>
          </w:p>
        </w:tc>
        <w:tc>
          <w:tcPr>
            <w:tcW w:w="5480" w:type="dxa"/>
            <w:tcBorders>
              <w:top w:val="single" w:color="auto" w:sz="6" w:space="0"/>
              <w:left w:val="nil"/>
              <w:bottom w:val="single" w:color="auto" w:sz="6" w:space="0"/>
            </w:tcBorders>
          </w:tcPr>
          <w:p w:rsidRPr="00FB292A" w:rsidR="007467C0" w:rsidP="008A51F9" w:rsidRDefault="007467C0" w14:paraId="442D1D5F" w14:textId="77777777">
            <w:pPr>
              <w:pStyle w:val="TableBody"/>
            </w:pPr>
            <w:r w:rsidRPr="00FB292A">
              <w:t>Generates the report based on the selected options.</w:t>
            </w:r>
          </w:p>
        </w:tc>
      </w:tr>
    </w:tbl>
    <w:p w:rsidR="79D9DC4C" w:rsidRDefault="79D9DC4C" w14:paraId="2E4BE1CA" w14:textId="7C3E2EFB"/>
    <w:p w:rsidR="007467C0" w:rsidP="007467C0" w:rsidRDefault="007467C0" w14:paraId="721590D9" w14:textId="77777777">
      <w:pPr>
        <w:pStyle w:val="TopofSection"/>
      </w:pPr>
      <w:r>
        <w:t xml:space="preserve">Return To: </w:t>
      </w:r>
      <w:r>
        <w:fldChar w:fldCharType="begin"/>
      </w:r>
      <w:r>
        <w:instrText xml:space="preserve"> REF _Ref245721702 \h </w:instrText>
      </w:r>
      <w:r>
        <w:fldChar w:fldCharType="separate"/>
      </w:r>
      <w:r>
        <w:t>Planning Reports</w:t>
      </w:r>
      <w:r>
        <w:fldChar w:fldCharType="end"/>
      </w:r>
    </w:p>
    <w:p w:rsidR="007467C0" w:rsidP="007467C0" w:rsidRDefault="007467C0" w14:paraId="4062C41A" w14:textId="77777777"/>
    <w:p w:rsidRPr="000E6CF6" w:rsidR="007467C0" w:rsidP="007467C0" w:rsidRDefault="007467C0" w14:paraId="2809E93F" w14:textId="77777777">
      <w:pPr>
        <w:pStyle w:val="Heading4"/>
        <w:rPr>
          <w:lang w:val="en-US"/>
        </w:rPr>
      </w:pPr>
      <w:r>
        <w:rPr>
          <w:lang w:val="en-US"/>
        </w:rPr>
        <w:t>Trading Market Order Matching</w:t>
      </w:r>
    </w:p>
    <w:p w:rsidR="007467C0" w:rsidP="008A51F9" w:rsidRDefault="00972AC2" w14:paraId="1F45DA86" w14:textId="19344C1A">
      <w:pPr>
        <w:pStyle w:val="BodyText"/>
      </w:pPr>
      <w:r>
        <w:t>The r</w:t>
      </w:r>
      <w:r w:rsidRPr="006A07E8">
        <w:t xml:space="preserve">eport </w:t>
      </w:r>
      <w:r w:rsidRPr="006A07E8" w:rsidR="007467C0">
        <w:t xml:space="preserve">displays recommendations (delivery &amp; return) arranged to facilitate </w:t>
      </w:r>
      <w:r w:rsidR="007467C0">
        <w:t xml:space="preserve">the </w:t>
      </w:r>
      <w:r w:rsidRPr="006A07E8" w:rsidR="007467C0">
        <w:t xml:space="preserve">recognition of </w:t>
      </w:r>
      <w:r w:rsidR="007467C0">
        <w:t>opportunities</w:t>
      </w:r>
      <w:r w:rsidRPr="006A07E8" w:rsidR="007467C0">
        <w:t xml:space="preserve"> to serve </w:t>
      </w:r>
      <w:r w:rsidR="007467C0">
        <w:t>a</w:t>
      </w:r>
      <w:r w:rsidRPr="006A07E8" w:rsidR="007467C0">
        <w:t xml:space="preserve"> vault’s n</w:t>
      </w:r>
      <w:r w:rsidR="007467C0">
        <w:t>eed with another vault’s excess.</w:t>
      </w:r>
    </w:p>
    <w:p w:rsidR="007467C0" w:rsidP="008A51F9" w:rsidRDefault="007467C0" w14:paraId="55DD08D7" w14:textId="77777777">
      <w:pPr>
        <w:pStyle w:val="BodyText"/>
      </w:pPr>
      <w:r>
        <w:t>The report can be filtered by Cashpoint ID, Date Range, Currency, and Orders or Recommendations.</w:t>
      </w:r>
    </w:p>
    <w:p w:rsidR="007467C0" w:rsidP="007467C0" w:rsidRDefault="007467C0" w14:paraId="1BA908DC" w14:textId="77777777">
      <w:pPr>
        <w:pStyle w:val="Caption"/>
      </w:pPr>
      <w:bookmarkStart w:name="_Toc74556764" w:id="2296"/>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29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4E8785AD"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3EC590DA"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C52C620" w14:textId="77777777">
            <w:pPr>
              <w:pStyle w:val="TableHeader"/>
            </w:pPr>
            <w:r>
              <w:t>Description</w:t>
            </w:r>
          </w:p>
        </w:tc>
      </w:tr>
      <w:tr w:rsidRPr="00A875AE" w:rsidR="007467C0" w:rsidTr="79D9DC4C" w14:paraId="0A436F9E" w14:textId="77777777">
        <w:trPr>
          <w:cantSplit/>
          <w:trHeight w:val="135"/>
        </w:trPr>
        <w:tc>
          <w:tcPr>
            <w:tcW w:w="2570" w:type="dxa"/>
            <w:tcBorders>
              <w:top w:val="nil"/>
              <w:bottom w:val="single" w:color="auto" w:sz="6" w:space="0"/>
              <w:right w:val="single" w:color="auto" w:sz="6" w:space="0"/>
            </w:tcBorders>
          </w:tcPr>
          <w:p w:rsidRPr="00980DF8" w:rsidR="007467C0" w:rsidP="008A51F9" w:rsidRDefault="007467C0" w14:paraId="402025B3" w14:textId="77777777">
            <w:pPr>
              <w:pStyle w:val="TableBody"/>
              <w:rPr>
                <w:b/>
                <w:bCs/>
              </w:rPr>
            </w:pPr>
            <w:r w:rsidRPr="00980DF8">
              <w:rPr>
                <w:b/>
                <w:bCs/>
              </w:rPr>
              <w:t>Vault ID</w:t>
            </w:r>
          </w:p>
        </w:tc>
        <w:tc>
          <w:tcPr>
            <w:tcW w:w="5480" w:type="dxa"/>
            <w:tcBorders>
              <w:top w:val="nil"/>
              <w:left w:val="single" w:color="auto" w:sz="6" w:space="0"/>
              <w:bottom w:val="single" w:color="auto" w:sz="6" w:space="0"/>
            </w:tcBorders>
          </w:tcPr>
          <w:p w:rsidRPr="00FB292A" w:rsidR="007467C0" w:rsidP="008A51F9" w:rsidRDefault="007467C0" w14:paraId="2C53146D" w14:textId="77777777">
            <w:pPr>
              <w:pStyle w:val="TableBody"/>
            </w:pPr>
            <w:r>
              <w:t>Identifies the Vault with the Need for Cash</w:t>
            </w:r>
          </w:p>
        </w:tc>
      </w:tr>
      <w:tr w:rsidRPr="00A875AE" w:rsidR="007467C0" w:rsidTr="79D9DC4C" w14:paraId="78CA0272" w14:textId="77777777">
        <w:trPr>
          <w:cantSplit/>
          <w:trHeight w:val="135"/>
        </w:trPr>
        <w:tc>
          <w:tcPr>
            <w:tcW w:w="2570" w:type="dxa"/>
            <w:tcBorders>
              <w:top w:val="nil"/>
              <w:bottom w:val="single" w:color="auto" w:sz="6" w:space="0"/>
              <w:right w:val="single" w:color="auto" w:sz="6" w:space="0"/>
            </w:tcBorders>
          </w:tcPr>
          <w:p w:rsidRPr="00980DF8" w:rsidR="007467C0" w:rsidP="008A51F9" w:rsidRDefault="007467C0" w14:paraId="581DC7F4" w14:textId="77777777">
            <w:pPr>
              <w:pStyle w:val="TableBody"/>
              <w:rPr>
                <w:b/>
                <w:bCs/>
              </w:rPr>
            </w:pPr>
            <w:r w:rsidRPr="00980DF8">
              <w:rPr>
                <w:b/>
                <w:bCs/>
              </w:rPr>
              <w:t>Denomination</w:t>
            </w:r>
          </w:p>
        </w:tc>
        <w:tc>
          <w:tcPr>
            <w:tcW w:w="5480" w:type="dxa"/>
            <w:tcBorders>
              <w:top w:val="nil"/>
              <w:left w:val="single" w:color="auto" w:sz="6" w:space="0"/>
              <w:bottom w:val="single" w:color="auto" w:sz="6" w:space="0"/>
            </w:tcBorders>
          </w:tcPr>
          <w:p w:rsidRPr="00FB292A" w:rsidR="007467C0" w:rsidP="008A51F9" w:rsidRDefault="007467C0" w14:paraId="098CC764" w14:textId="77777777">
            <w:pPr>
              <w:pStyle w:val="TableBody"/>
            </w:pPr>
            <w:r>
              <w:t>Denomination Ordered or Recommended</w:t>
            </w:r>
          </w:p>
        </w:tc>
      </w:tr>
      <w:tr w:rsidRPr="00A875AE" w:rsidR="007467C0" w:rsidTr="79D9DC4C" w14:paraId="2E420662" w14:textId="77777777">
        <w:trPr>
          <w:cantSplit/>
          <w:trHeight w:val="135"/>
        </w:trPr>
        <w:tc>
          <w:tcPr>
            <w:tcW w:w="2570" w:type="dxa"/>
            <w:tcBorders>
              <w:top w:val="nil"/>
              <w:bottom w:val="single" w:color="auto" w:sz="6" w:space="0"/>
              <w:right w:val="single" w:color="auto" w:sz="6" w:space="0"/>
            </w:tcBorders>
          </w:tcPr>
          <w:p w:rsidRPr="00980DF8" w:rsidR="007467C0" w:rsidP="008A51F9" w:rsidRDefault="007467C0" w14:paraId="78CCB550" w14:textId="77777777">
            <w:pPr>
              <w:pStyle w:val="TableBody"/>
              <w:rPr>
                <w:b/>
                <w:bCs/>
              </w:rPr>
            </w:pPr>
            <w:r w:rsidRPr="00980DF8">
              <w:rPr>
                <w:b/>
                <w:bCs/>
              </w:rPr>
              <w:t>Quality</w:t>
            </w:r>
          </w:p>
        </w:tc>
        <w:tc>
          <w:tcPr>
            <w:tcW w:w="5480" w:type="dxa"/>
            <w:tcBorders>
              <w:top w:val="nil"/>
              <w:left w:val="single" w:color="auto" w:sz="6" w:space="0"/>
              <w:bottom w:val="single" w:color="auto" w:sz="6" w:space="0"/>
            </w:tcBorders>
          </w:tcPr>
          <w:p w:rsidRPr="00FB292A" w:rsidR="007467C0" w:rsidP="008A51F9" w:rsidRDefault="007467C0" w14:paraId="6054BF76" w14:textId="77777777">
            <w:pPr>
              <w:pStyle w:val="TableBody"/>
            </w:pPr>
            <w:r>
              <w:t>Cash quality of the order being matched</w:t>
            </w:r>
          </w:p>
        </w:tc>
      </w:tr>
      <w:tr w:rsidRPr="00A875AE" w:rsidR="007467C0" w:rsidTr="79D9DC4C" w14:paraId="15EAC653" w14:textId="77777777">
        <w:trPr>
          <w:cantSplit/>
        </w:trPr>
        <w:tc>
          <w:tcPr>
            <w:tcW w:w="2570" w:type="dxa"/>
            <w:tcBorders>
              <w:top w:val="nil"/>
              <w:bottom w:val="single" w:color="auto" w:sz="6" w:space="0"/>
              <w:right w:val="single" w:color="auto" w:sz="6" w:space="0"/>
            </w:tcBorders>
          </w:tcPr>
          <w:p w:rsidRPr="00980DF8" w:rsidR="007467C0" w:rsidP="008A51F9" w:rsidRDefault="007467C0" w14:paraId="35FBA263" w14:textId="77777777">
            <w:pPr>
              <w:pStyle w:val="TableBody"/>
              <w:rPr>
                <w:b/>
                <w:bCs/>
              </w:rPr>
            </w:pPr>
            <w:r w:rsidRPr="00980DF8">
              <w:rPr>
                <w:b/>
                <w:bCs/>
              </w:rPr>
              <w:t>Source</w:t>
            </w:r>
          </w:p>
        </w:tc>
        <w:tc>
          <w:tcPr>
            <w:tcW w:w="5480" w:type="dxa"/>
            <w:tcBorders>
              <w:top w:val="nil"/>
              <w:left w:val="single" w:color="auto" w:sz="6" w:space="0"/>
              <w:bottom w:val="single" w:color="auto" w:sz="6" w:space="0"/>
            </w:tcBorders>
          </w:tcPr>
          <w:p w:rsidRPr="00FB292A" w:rsidR="007467C0" w:rsidP="008A51F9" w:rsidRDefault="007467C0" w14:paraId="11918011" w14:textId="77777777">
            <w:pPr>
              <w:pStyle w:val="TableBody"/>
            </w:pPr>
            <w:r>
              <w:t>Cashpoint ID of the potential Trading Market Funding Source for the need</w:t>
            </w:r>
          </w:p>
        </w:tc>
      </w:tr>
      <w:tr w:rsidRPr="00A875AE" w:rsidR="007467C0" w:rsidTr="79D9DC4C" w14:paraId="19AA5410"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6AC70FD4" w14:textId="77777777">
            <w:pPr>
              <w:pStyle w:val="TableBody"/>
              <w:rPr>
                <w:b/>
                <w:bCs/>
              </w:rPr>
            </w:pPr>
            <w:r w:rsidRPr="00980DF8">
              <w:rPr>
                <w:b/>
                <w:bCs/>
              </w:rPr>
              <w:t>Order Date / Due Date</w:t>
            </w:r>
          </w:p>
        </w:tc>
        <w:tc>
          <w:tcPr>
            <w:tcW w:w="5480" w:type="dxa"/>
            <w:tcBorders>
              <w:top w:val="single" w:color="auto" w:sz="6" w:space="0"/>
              <w:left w:val="single" w:color="auto" w:sz="6" w:space="0"/>
              <w:bottom w:val="single" w:color="auto" w:sz="6" w:space="0"/>
            </w:tcBorders>
          </w:tcPr>
          <w:p w:rsidRPr="00FB292A" w:rsidR="007467C0" w:rsidP="008A51F9" w:rsidRDefault="007467C0" w14:paraId="71B72243" w14:textId="77777777">
            <w:pPr>
              <w:pStyle w:val="TableBody"/>
            </w:pPr>
            <w:r>
              <w:t>Dates the Order is placed in the system and the corresponding Due Date</w:t>
            </w:r>
          </w:p>
        </w:tc>
      </w:tr>
      <w:tr w:rsidRPr="00A875AE" w:rsidR="007467C0" w:rsidTr="79D9DC4C" w14:paraId="70504798"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366796B2" w14:textId="77777777">
            <w:pPr>
              <w:pStyle w:val="TableBody"/>
              <w:rPr>
                <w:b/>
                <w:bCs/>
              </w:rPr>
            </w:pPr>
            <w:r w:rsidRPr="00980DF8">
              <w:rPr>
                <w:b/>
                <w:bCs/>
              </w:rPr>
              <w:t>Emergency Delivery Amount (funding source)</w:t>
            </w:r>
          </w:p>
        </w:tc>
        <w:tc>
          <w:tcPr>
            <w:tcW w:w="5480" w:type="dxa"/>
            <w:tcBorders>
              <w:top w:val="single" w:color="auto" w:sz="6" w:space="0"/>
              <w:left w:val="nil"/>
              <w:bottom w:val="single" w:color="auto" w:sz="6" w:space="0"/>
            </w:tcBorders>
          </w:tcPr>
          <w:p w:rsidRPr="00FB292A" w:rsidR="007467C0" w:rsidP="008A51F9" w:rsidRDefault="007467C0" w14:paraId="3F0CFCF0" w14:textId="77777777">
            <w:pPr>
              <w:pStyle w:val="TableBody"/>
            </w:pPr>
            <w:r>
              <w:t>Amount of Cash if an Emergency Delivery</w:t>
            </w:r>
          </w:p>
        </w:tc>
      </w:tr>
      <w:tr w:rsidRPr="00A875AE" w:rsidR="007467C0" w:rsidTr="79D9DC4C" w14:paraId="21EFEABF"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52D78C34" w14:textId="77777777">
            <w:pPr>
              <w:pStyle w:val="TableBody"/>
              <w:rPr>
                <w:b/>
                <w:bCs/>
              </w:rPr>
            </w:pPr>
            <w:r w:rsidRPr="00980DF8">
              <w:rPr>
                <w:b/>
                <w:bCs/>
              </w:rPr>
              <w:t>Delivery Amount (funding source)</w:t>
            </w:r>
          </w:p>
        </w:tc>
        <w:tc>
          <w:tcPr>
            <w:tcW w:w="5480" w:type="dxa"/>
            <w:tcBorders>
              <w:top w:val="single" w:color="auto" w:sz="6" w:space="0"/>
              <w:left w:val="nil"/>
              <w:bottom w:val="single" w:color="auto" w:sz="6" w:space="0"/>
            </w:tcBorders>
          </w:tcPr>
          <w:p w:rsidRPr="00FB292A" w:rsidR="007467C0" w:rsidP="008A51F9" w:rsidRDefault="007467C0" w14:paraId="322A75A4" w14:textId="77777777">
            <w:pPr>
              <w:pStyle w:val="TableBody"/>
            </w:pPr>
            <w:r>
              <w:t>Amount of Cash if a Normal Delivery</w:t>
            </w:r>
          </w:p>
        </w:tc>
      </w:tr>
      <w:tr w:rsidRPr="00A875AE" w:rsidR="007467C0" w:rsidTr="79D9DC4C" w14:paraId="56B621C1" w14:textId="77777777">
        <w:trPr>
          <w:cantSplit/>
        </w:trPr>
        <w:tc>
          <w:tcPr>
            <w:tcW w:w="2570" w:type="dxa"/>
            <w:tcBorders>
              <w:top w:val="single" w:color="auto" w:sz="6" w:space="0"/>
              <w:bottom w:val="single" w:color="auto" w:sz="6" w:space="0"/>
              <w:right w:val="single" w:color="auto" w:sz="6" w:space="0"/>
            </w:tcBorders>
          </w:tcPr>
          <w:p w:rsidRPr="00980DF8" w:rsidR="007467C0" w:rsidP="008A51F9" w:rsidRDefault="007467C0" w14:paraId="0C0D76E2" w14:textId="77777777">
            <w:pPr>
              <w:pStyle w:val="TableBody"/>
              <w:rPr>
                <w:b/>
                <w:bCs/>
              </w:rPr>
            </w:pPr>
            <w:r w:rsidRPr="00980DF8">
              <w:rPr>
                <w:b/>
                <w:bCs/>
              </w:rPr>
              <w:t>Return Amount (funding source)</w:t>
            </w:r>
          </w:p>
        </w:tc>
        <w:tc>
          <w:tcPr>
            <w:tcW w:w="5480" w:type="dxa"/>
            <w:tcBorders>
              <w:top w:val="single" w:color="auto" w:sz="6" w:space="0"/>
              <w:left w:val="nil"/>
              <w:bottom w:val="single" w:color="auto" w:sz="6" w:space="0"/>
            </w:tcBorders>
          </w:tcPr>
          <w:p w:rsidRPr="00FB292A" w:rsidR="007467C0" w:rsidP="008A51F9" w:rsidRDefault="007467C0" w14:paraId="7B96793D" w14:textId="77777777">
            <w:pPr>
              <w:pStyle w:val="TableBody"/>
            </w:pPr>
            <w:r>
              <w:t>Amount of Cash if a Normal Return</w:t>
            </w:r>
          </w:p>
        </w:tc>
      </w:tr>
    </w:tbl>
    <w:p w:rsidR="79D9DC4C" w:rsidRDefault="79D9DC4C" w14:paraId="69996578" w14:textId="35015FAD"/>
    <w:p w:rsidR="007467C0" w:rsidP="007467C0" w:rsidRDefault="007467C0" w14:paraId="2439C80D" w14:textId="77777777">
      <w:pPr>
        <w:pStyle w:val="TopofSection"/>
      </w:pPr>
      <w:r>
        <w:t xml:space="preserve">Return To: </w:t>
      </w:r>
      <w:r>
        <w:fldChar w:fldCharType="begin"/>
      </w:r>
      <w:r>
        <w:instrText xml:space="preserve"> REF _Ref245721702 \h </w:instrText>
      </w:r>
      <w:r>
        <w:fldChar w:fldCharType="separate"/>
      </w:r>
      <w:r>
        <w:t>Planning Reports</w:t>
      </w:r>
      <w:r>
        <w:fldChar w:fldCharType="end"/>
      </w:r>
    </w:p>
    <w:p w:rsidRPr="00FB0EA9" w:rsidR="007467C0" w:rsidP="007467C0" w:rsidRDefault="007467C0" w14:paraId="57BC5384" w14:textId="65A20656">
      <w:pPr>
        <w:rPr>
          <w:color w:val="76923C"/>
        </w:rPr>
      </w:pPr>
    </w:p>
    <w:p w:rsidR="007467C0" w:rsidP="007467C0" w:rsidRDefault="007467C0" w14:paraId="6C25D8FE" w14:textId="77777777">
      <w:pPr>
        <w:pStyle w:val="Heading3"/>
      </w:pPr>
      <w:bookmarkStart w:name="_Ref245721707" w:id="2297"/>
      <w:bookmarkStart w:name="_Toc74556428" w:id="2298"/>
      <w:bookmarkStart w:name="_Toc127491618" w:id="2299"/>
      <w:bookmarkStart w:name="_Toc128021151" w:id="2300"/>
      <w:r>
        <w:t>Management Information Reports</w:t>
      </w:r>
      <w:bookmarkEnd w:id="2297"/>
      <w:bookmarkEnd w:id="2298"/>
      <w:bookmarkEnd w:id="2299"/>
      <w:bookmarkEnd w:id="2300"/>
    </w:p>
    <w:p w:rsidR="007467C0" w:rsidP="008A51F9" w:rsidRDefault="007467C0" w14:paraId="0302668A" w14:textId="77777777">
      <w:pPr>
        <w:pStyle w:val="BodyText"/>
      </w:pPr>
      <w:r>
        <w:t>The following is a summary of the information that will be covered along with hyperlinks to each topic:</w:t>
      </w:r>
    </w:p>
    <w:p w:rsidR="007467C0" w:rsidP="008A51F9" w:rsidRDefault="007467C0" w14:paraId="0E245CBB" w14:textId="77777777">
      <w:pPr>
        <w:pStyle w:val="ListBullet"/>
      </w:pPr>
      <w:r>
        <w:fldChar w:fldCharType="begin"/>
      </w:r>
      <w:r>
        <w:instrText xml:space="preserve"> REF _Ref245722756 \h  \* MERGEFORMAT </w:instrText>
      </w:r>
      <w:r>
        <w:fldChar w:fldCharType="separate"/>
      </w:r>
      <w:r>
        <w:t>Costs (Actual Vs. Projected)</w:t>
      </w:r>
      <w:r>
        <w:fldChar w:fldCharType="end"/>
      </w:r>
    </w:p>
    <w:p w:rsidR="007467C0" w:rsidP="008A51F9" w:rsidRDefault="007467C0" w14:paraId="240625F0" w14:textId="77777777">
      <w:pPr>
        <w:pStyle w:val="ListBullet"/>
      </w:pPr>
      <w:r>
        <w:fldChar w:fldCharType="begin"/>
      </w:r>
      <w:r>
        <w:instrText xml:space="preserve"> REF _Ref245722759 \h  \* MERGEFORMAT </w:instrText>
      </w:r>
      <w:r>
        <w:fldChar w:fldCharType="separate"/>
      </w:r>
      <w:r>
        <w:t>Costs (Actual)</w:t>
      </w:r>
      <w:r>
        <w:fldChar w:fldCharType="end"/>
      </w:r>
    </w:p>
    <w:p w:rsidR="007467C0" w:rsidP="008A51F9" w:rsidRDefault="007467C0" w14:paraId="1AEA34EB" w14:textId="77777777">
      <w:pPr>
        <w:pStyle w:val="ListBullet"/>
      </w:pPr>
      <w:r>
        <w:fldChar w:fldCharType="begin"/>
      </w:r>
      <w:r>
        <w:instrText xml:space="preserve"> REF _Ref245722763 \h  \* MERGEFORMAT </w:instrText>
      </w:r>
      <w:r>
        <w:fldChar w:fldCharType="separate"/>
      </w:r>
      <w:r>
        <w:t>Total Carrier</w:t>
      </w:r>
      <w:r>
        <w:fldChar w:fldCharType="end"/>
      </w:r>
    </w:p>
    <w:p w:rsidR="007467C0" w:rsidP="008A51F9" w:rsidRDefault="007467C0" w14:paraId="25FCCED9" w14:textId="77777777">
      <w:pPr>
        <w:pStyle w:val="ListBullet"/>
      </w:pPr>
      <w:r>
        <w:fldChar w:fldCharType="begin"/>
      </w:r>
      <w:r>
        <w:instrText xml:space="preserve"> REF _Ref245722766 \h  \* MERGEFORMAT </w:instrText>
      </w:r>
      <w:r>
        <w:fldChar w:fldCharType="separate"/>
      </w:r>
      <w:r>
        <w:t>History Vault Stock Holding</w:t>
      </w:r>
      <w:r>
        <w:fldChar w:fldCharType="end"/>
      </w:r>
    </w:p>
    <w:p w:rsidR="007467C0" w:rsidP="008A51F9" w:rsidRDefault="007467C0" w14:paraId="6E982C80" w14:textId="77777777">
      <w:pPr>
        <w:pStyle w:val="ListBullet"/>
      </w:pPr>
      <w:r>
        <w:fldChar w:fldCharType="begin"/>
      </w:r>
      <w:r>
        <w:instrText xml:space="preserve"> REF _Ref245722769 \h  \* MERGEFORMAT </w:instrText>
      </w:r>
      <w:r>
        <w:fldChar w:fldCharType="separate"/>
      </w:r>
      <w:r>
        <w:t>Forecast Vault Stock Holding</w:t>
      </w:r>
      <w:r>
        <w:fldChar w:fldCharType="end"/>
      </w:r>
    </w:p>
    <w:p w:rsidR="007467C0" w:rsidP="008A51F9" w:rsidRDefault="007467C0" w14:paraId="5EF02A40" w14:textId="77777777">
      <w:pPr>
        <w:pStyle w:val="ListBullet"/>
      </w:pPr>
      <w:r>
        <w:fldChar w:fldCharType="begin"/>
      </w:r>
      <w:r>
        <w:instrText xml:space="preserve"> REF _Ref245722773 \h  \* MERGEFORMAT </w:instrText>
      </w:r>
      <w:r>
        <w:fldChar w:fldCharType="separate"/>
      </w:r>
      <w:r>
        <w:t>Commercial and Branch Historical</w:t>
      </w:r>
      <w:r>
        <w:fldChar w:fldCharType="end"/>
      </w:r>
    </w:p>
    <w:p w:rsidR="007467C0" w:rsidP="008A51F9" w:rsidRDefault="007467C0" w14:paraId="3E91CDEA" w14:textId="77777777">
      <w:pPr>
        <w:pStyle w:val="ListBullet"/>
      </w:pPr>
      <w:r>
        <w:fldChar w:fldCharType="begin"/>
      </w:r>
      <w:r>
        <w:instrText xml:space="preserve"> REF _Ref245722776 \h  \* MERGEFORMAT </w:instrText>
      </w:r>
      <w:r>
        <w:fldChar w:fldCharType="separate"/>
      </w:r>
      <w:r>
        <w:t>ATM &amp; Branch Demand</w:t>
      </w:r>
      <w:r>
        <w:fldChar w:fldCharType="end"/>
      </w:r>
    </w:p>
    <w:p w:rsidR="007467C0" w:rsidP="008A51F9" w:rsidRDefault="007467C0" w14:paraId="7A955CBA" w14:textId="77777777">
      <w:pPr>
        <w:pStyle w:val="ListBullet"/>
      </w:pPr>
      <w:r>
        <w:fldChar w:fldCharType="begin"/>
      </w:r>
      <w:r>
        <w:instrText xml:space="preserve"> REF _Ref245722779 \h  \* MERGEFORMAT </w:instrText>
      </w:r>
      <w:r>
        <w:fldChar w:fldCharType="separate"/>
      </w:r>
      <w:r>
        <w:t>Cross-Shipping Alerts</w:t>
      </w:r>
      <w:r>
        <w:fldChar w:fldCharType="end"/>
      </w:r>
    </w:p>
    <w:p w:rsidR="007467C0" w:rsidP="007467C0" w:rsidRDefault="007467C0" w14:paraId="4F1339CA" w14:textId="77777777">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007467C0" w:rsidP="007467C0" w:rsidRDefault="007467C0" w14:paraId="2FA5D373" w14:textId="77777777">
      <w:pPr>
        <w:pStyle w:val="TopofSection"/>
      </w:pPr>
    </w:p>
    <w:p w:rsidR="007467C0" w:rsidP="007467C0" w:rsidRDefault="007467C0" w14:paraId="07AD9FB3" w14:textId="77777777">
      <w:pPr>
        <w:pStyle w:val="Heading4"/>
      </w:pPr>
      <w:bookmarkStart w:name="_Ref245722756" w:id="2301"/>
      <w:r>
        <w:t>Costs (Actual Vs. Projected)</w:t>
      </w:r>
      <w:bookmarkEnd w:id="2301"/>
    </w:p>
    <w:p w:rsidRPr="00B739B0" w:rsidR="007467C0" w:rsidP="008A51F9" w:rsidRDefault="007467C0" w14:paraId="2AD43CFE" w14:textId="1551D443">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rsidRPr="001E2FA2" w:rsidR="007467C0" w:rsidP="007467C0" w:rsidRDefault="007467C0" w14:paraId="1D166C6C" w14:textId="77777777">
      <w:pPr>
        <w:pStyle w:val="Caption"/>
        <w:rPr>
          <w:lang w:val="en-US"/>
        </w:rPr>
      </w:pPr>
      <w:bookmarkStart w:name="_Toc74556765" w:id="230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302"/>
    </w:p>
    <w:tbl>
      <w:tblPr>
        <w:tblW w:w="9678" w:type="dxa"/>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1392"/>
        <w:gridCol w:w="8286"/>
      </w:tblGrid>
      <w:tr w:rsidRPr="00A875AE" w:rsidR="007467C0" w:rsidTr="79D9DC4C" w14:paraId="65D7180E" w14:textId="77777777">
        <w:trPr>
          <w:tblHeader/>
        </w:trPr>
        <w:tc>
          <w:tcPr>
            <w:tcW w:w="1392"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04A2143" w14:textId="77777777">
            <w:pPr>
              <w:pStyle w:val="TableHeader"/>
            </w:pPr>
            <w:r>
              <w:t>Field</w:t>
            </w:r>
          </w:p>
        </w:tc>
        <w:tc>
          <w:tcPr>
            <w:tcW w:w="8286" w:type="dxa"/>
            <w:tcBorders>
              <w:top w:val="single" w:color="auto" w:sz="6" w:space="0"/>
              <w:left w:val="nil"/>
              <w:bottom w:val="double" w:color="auto" w:sz="6" w:space="0"/>
            </w:tcBorders>
            <w:shd w:val="clear" w:color="auto" w:fill="60C03A"/>
          </w:tcPr>
          <w:p w:rsidRPr="00A875AE" w:rsidR="007467C0" w:rsidP="00170D7D" w:rsidRDefault="007467C0" w14:paraId="36EAB965" w14:textId="77777777">
            <w:pPr>
              <w:pStyle w:val="TableHeader"/>
            </w:pPr>
            <w:r>
              <w:t>Description</w:t>
            </w:r>
          </w:p>
        </w:tc>
      </w:tr>
      <w:tr w:rsidRPr="00A875AE" w:rsidR="007467C0" w:rsidTr="79D9DC4C" w14:paraId="3A8F9434" w14:textId="77777777">
        <w:trPr>
          <w:trHeight w:val="135"/>
        </w:trPr>
        <w:tc>
          <w:tcPr>
            <w:tcW w:w="1392" w:type="dxa"/>
            <w:tcBorders>
              <w:top w:val="nil"/>
              <w:bottom w:val="single" w:color="auto" w:sz="6" w:space="0"/>
              <w:right w:val="single" w:color="auto" w:sz="6" w:space="0"/>
            </w:tcBorders>
          </w:tcPr>
          <w:p w:rsidRPr="00980DF8" w:rsidR="007467C0" w:rsidP="00235D67" w:rsidRDefault="007467C0" w14:paraId="07C2BA70" w14:textId="77777777">
            <w:pPr>
              <w:pStyle w:val="TableBody"/>
              <w:rPr>
                <w:b/>
                <w:bCs/>
              </w:rPr>
            </w:pPr>
            <w:r w:rsidRPr="00980DF8">
              <w:rPr>
                <w:b/>
                <w:bCs/>
              </w:rPr>
              <w:t>Select Button</w:t>
            </w:r>
          </w:p>
        </w:tc>
        <w:tc>
          <w:tcPr>
            <w:tcW w:w="8286" w:type="dxa"/>
            <w:tcBorders>
              <w:top w:val="nil"/>
              <w:left w:val="single" w:color="auto" w:sz="6" w:space="0"/>
              <w:bottom w:val="single" w:color="auto" w:sz="6" w:space="0"/>
            </w:tcBorders>
          </w:tcPr>
          <w:p w:rsidRPr="00FB292A" w:rsidR="007467C0" w:rsidP="00E16AC0" w:rsidRDefault="007467C0" w14:paraId="78A05952" w14:textId="770611B9">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Pr="00A875AE" w:rsidR="007467C0" w:rsidTr="79D9DC4C" w14:paraId="35E51341" w14:textId="77777777">
        <w:trPr>
          <w:trHeight w:val="135"/>
        </w:trPr>
        <w:tc>
          <w:tcPr>
            <w:tcW w:w="1392" w:type="dxa"/>
            <w:tcBorders>
              <w:top w:val="nil"/>
              <w:bottom w:val="single" w:color="auto" w:sz="6" w:space="0"/>
              <w:right w:val="single" w:color="auto" w:sz="6" w:space="0"/>
            </w:tcBorders>
          </w:tcPr>
          <w:p w:rsidRPr="00235D67" w:rsidR="007467C0" w:rsidP="00235D67" w:rsidRDefault="007467C0" w14:paraId="31355AA5" w14:textId="77777777">
            <w:pPr>
              <w:pStyle w:val="TableBody"/>
              <w:rPr>
                <w:b/>
                <w:bCs/>
              </w:rPr>
            </w:pPr>
            <w:r w:rsidRPr="00235D67">
              <w:rPr>
                <w:b/>
                <w:bCs/>
              </w:rPr>
              <w:t>Start Date</w:t>
            </w:r>
          </w:p>
        </w:tc>
        <w:tc>
          <w:tcPr>
            <w:tcW w:w="8286" w:type="dxa"/>
            <w:tcBorders>
              <w:top w:val="nil"/>
              <w:left w:val="single" w:color="auto" w:sz="6" w:space="0"/>
              <w:bottom w:val="single" w:color="auto" w:sz="6" w:space="0"/>
            </w:tcBorders>
          </w:tcPr>
          <w:p w:rsidRPr="00FB292A" w:rsidR="007467C0" w:rsidP="008A51F9" w:rsidRDefault="007467C0" w14:paraId="66E337EB" w14:textId="77777777">
            <w:pPr>
              <w:pStyle w:val="TableBody"/>
            </w:pPr>
            <w:r w:rsidRPr="00FB292A">
              <w:t>Starting date of the report</w:t>
            </w:r>
          </w:p>
        </w:tc>
      </w:tr>
      <w:tr w:rsidRPr="00A875AE" w:rsidR="007467C0" w:rsidTr="79D9DC4C" w14:paraId="23B81BB8" w14:textId="77777777">
        <w:trPr>
          <w:trHeight w:val="135"/>
        </w:trPr>
        <w:tc>
          <w:tcPr>
            <w:tcW w:w="1392" w:type="dxa"/>
            <w:tcBorders>
              <w:top w:val="nil"/>
              <w:bottom w:val="single" w:color="auto" w:sz="6" w:space="0"/>
              <w:right w:val="single" w:color="auto" w:sz="6" w:space="0"/>
            </w:tcBorders>
          </w:tcPr>
          <w:p w:rsidRPr="00235D67" w:rsidR="007467C0" w:rsidP="00235D67" w:rsidRDefault="007467C0" w14:paraId="30207922" w14:textId="77777777">
            <w:pPr>
              <w:pStyle w:val="TableBody"/>
              <w:rPr>
                <w:b/>
                <w:bCs/>
              </w:rPr>
            </w:pPr>
            <w:r w:rsidRPr="00235D67">
              <w:rPr>
                <w:b/>
                <w:bCs/>
              </w:rPr>
              <w:t>End Date</w:t>
            </w:r>
          </w:p>
        </w:tc>
        <w:tc>
          <w:tcPr>
            <w:tcW w:w="8286" w:type="dxa"/>
            <w:tcBorders>
              <w:top w:val="nil"/>
              <w:left w:val="single" w:color="auto" w:sz="6" w:space="0"/>
              <w:bottom w:val="single" w:color="auto" w:sz="6" w:space="0"/>
            </w:tcBorders>
          </w:tcPr>
          <w:p w:rsidRPr="00FB292A" w:rsidR="007467C0" w:rsidP="008A51F9" w:rsidRDefault="007467C0" w14:paraId="68D3E2FE" w14:textId="77777777">
            <w:pPr>
              <w:pStyle w:val="TableBody"/>
            </w:pPr>
            <w:r w:rsidRPr="00FB292A">
              <w:t>Ending date of the report</w:t>
            </w:r>
          </w:p>
        </w:tc>
      </w:tr>
      <w:tr w:rsidRPr="00A875AE" w:rsidR="007467C0" w:rsidTr="79D9DC4C" w14:paraId="24E1F3FA" w14:textId="77777777">
        <w:trPr>
          <w:trHeight w:val="135"/>
        </w:trPr>
        <w:tc>
          <w:tcPr>
            <w:tcW w:w="1392" w:type="dxa"/>
            <w:tcBorders>
              <w:top w:val="nil"/>
              <w:bottom w:val="single" w:color="auto" w:sz="6" w:space="0"/>
              <w:right w:val="single" w:color="auto" w:sz="6" w:space="0"/>
            </w:tcBorders>
          </w:tcPr>
          <w:p w:rsidRPr="00235D67" w:rsidR="007467C0" w:rsidP="00235D67" w:rsidRDefault="007467C0" w14:paraId="690C1578" w14:textId="77777777">
            <w:pPr>
              <w:pStyle w:val="TableBody"/>
              <w:rPr>
                <w:b/>
                <w:bCs/>
              </w:rPr>
            </w:pPr>
            <w:r w:rsidRPr="00235D67">
              <w:rPr>
                <w:b/>
                <w:bCs/>
              </w:rPr>
              <w:t>Time Period</w:t>
            </w:r>
          </w:p>
        </w:tc>
        <w:tc>
          <w:tcPr>
            <w:tcW w:w="8286" w:type="dxa"/>
            <w:tcBorders>
              <w:top w:val="nil"/>
              <w:left w:val="single" w:color="auto" w:sz="6" w:space="0"/>
              <w:bottom w:val="single" w:color="auto" w:sz="6" w:space="0"/>
            </w:tcBorders>
          </w:tcPr>
          <w:p w:rsidRPr="00FB292A" w:rsidR="007467C0" w:rsidP="00E16AC0" w:rsidRDefault="007467C0" w14:paraId="0FA07C35" w14:textId="77777777">
            <w:pPr>
              <w:pStyle w:val="TableBody"/>
            </w:pPr>
            <w:r w:rsidRPr="00FB292A">
              <w:t xml:space="preserve">Determines how the report is displayed and summarized. </w:t>
            </w:r>
          </w:p>
          <w:p w:rsidRPr="00FB292A" w:rsidR="007467C0" w:rsidP="00E16AC0" w:rsidRDefault="007467C0" w14:paraId="1AC9A80A" w14:textId="77777777">
            <w:pPr>
              <w:pStyle w:val="TableBody"/>
            </w:pPr>
            <w:r w:rsidRPr="00FB292A">
              <w:t>The available options are:</w:t>
            </w:r>
          </w:p>
          <w:p w:rsidRPr="00FB292A" w:rsidR="007467C0" w:rsidP="00235D67" w:rsidRDefault="007467C0" w14:paraId="4540569B" w14:textId="77777777">
            <w:pPr>
              <w:pStyle w:val="TableListBullet"/>
              <w:numPr>
                <w:ilvl w:val="0"/>
                <w:numId w:val="51"/>
              </w:numPr>
            </w:pPr>
            <w:r w:rsidRPr="00FB292A">
              <w:t>Daily</w:t>
            </w:r>
          </w:p>
          <w:p w:rsidRPr="00FB292A" w:rsidR="007467C0" w:rsidP="00235D67" w:rsidRDefault="007467C0" w14:paraId="50476361" w14:textId="77777777">
            <w:pPr>
              <w:pStyle w:val="TableListBullet"/>
              <w:numPr>
                <w:ilvl w:val="0"/>
                <w:numId w:val="51"/>
              </w:numPr>
            </w:pPr>
            <w:r w:rsidRPr="00FB292A">
              <w:t>Monthly</w:t>
            </w:r>
          </w:p>
          <w:p w:rsidRPr="00FB292A" w:rsidR="007467C0" w:rsidP="00E16AC0" w:rsidRDefault="007467C0" w14:paraId="21173D91" w14:textId="77777777">
            <w:pPr>
              <w:pStyle w:val="TableBody"/>
            </w:pPr>
            <w:r w:rsidRPr="00FB292A">
              <w:t>Additionally, the type of summary can be displayed</w:t>
            </w:r>
          </w:p>
          <w:p w:rsidRPr="00FB292A" w:rsidR="007467C0" w:rsidP="00E16AC0" w:rsidRDefault="007467C0" w14:paraId="13A194FB" w14:textId="77777777">
            <w:pPr>
              <w:pStyle w:val="TableBody"/>
            </w:pPr>
            <w:r w:rsidRPr="00FB292A">
              <w:t>The available summary options are:</w:t>
            </w:r>
          </w:p>
          <w:p w:rsidRPr="00FB292A" w:rsidR="007467C0" w:rsidP="00235D67" w:rsidRDefault="007467C0" w14:paraId="38DD2897" w14:textId="77777777">
            <w:pPr>
              <w:pStyle w:val="TableListBullet"/>
              <w:numPr>
                <w:ilvl w:val="0"/>
                <w:numId w:val="49"/>
              </w:numPr>
            </w:pPr>
            <w:r w:rsidRPr="00235D67">
              <w:rPr>
                <w:b/>
                <w:bCs/>
              </w:rPr>
              <w:t>Network Summary –</w:t>
            </w:r>
            <w:r w:rsidRPr="00FB292A">
              <w:t xml:space="preserve"> Summarizes the entire network based on the Cashpoints selected</w:t>
            </w:r>
          </w:p>
          <w:p w:rsidRPr="00FB292A" w:rsidR="007467C0" w:rsidP="00235D67" w:rsidRDefault="007467C0" w14:paraId="176B06AB" w14:textId="77777777">
            <w:pPr>
              <w:pStyle w:val="TableListBullet"/>
              <w:numPr>
                <w:ilvl w:val="0"/>
                <w:numId w:val="49"/>
              </w:numPr>
            </w:pPr>
            <w:r w:rsidRPr="00235D67">
              <w:rPr>
                <w:b/>
                <w:bCs/>
              </w:rPr>
              <w:t>Detail –</w:t>
            </w:r>
            <w:r w:rsidRPr="00FB292A">
              <w:t xml:space="preserve"> Provides daily details for each Cashpoint and each day</w:t>
            </w:r>
          </w:p>
          <w:p w:rsidRPr="00FB292A" w:rsidR="007467C0" w:rsidP="00235D67" w:rsidRDefault="007467C0" w14:paraId="7FEB917A" w14:textId="77777777">
            <w:pPr>
              <w:pStyle w:val="TableListBullet"/>
              <w:numPr>
                <w:ilvl w:val="0"/>
                <w:numId w:val="49"/>
              </w:numPr>
            </w:pPr>
            <w:r w:rsidRPr="00235D67">
              <w:rPr>
                <w:b/>
                <w:bCs/>
              </w:rPr>
              <w:t>Depot  Summary –</w:t>
            </w:r>
            <w:r w:rsidRPr="00FB292A">
              <w:t xml:space="preserve"> Summarizes the report by depot based on the Cashpoints and dates selected</w:t>
            </w:r>
          </w:p>
          <w:p w:rsidRPr="00FB292A" w:rsidR="007467C0" w:rsidP="00235D67" w:rsidRDefault="007467C0" w14:paraId="0B3900D7" w14:textId="7777777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Pr="00A875AE" w:rsidR="007467C0" w:rsidTr="79D9DC4C" w14:paraId="27D55439" w14:textId="77777777">
        <w:trPr>
          <w:trHeight w:val="135"/>
        </w:trPr>
        <w:tc>
          <w:tcPr>
            <w:tcW w:w="1392" w:type="dxa"/>
            <w:tcBorders>
              <w:top w:val="nil"/>
              <w:bottom w:val="single" w:color="auto" w:sz="6" w:space="0"/>
              <w:right w:val="single" w:color="auto" w:sz="6" w:space="0"/>
            </w:tcBorders>
          </w:tcPr>
          <w:p w:rsidRPr="00235D67" w:rsidR="007467C0" w:rsidP="00E16AC0" w:rsidRDefault="007467C0" w14:paraId="0B597652" w14:textId="77777777">
            <w:pPr>
              <w:pStyle w:val="TableBody"/>
              <w:rPr>
                <w:b/>
                <w:bCs/>
              </w:rPr>
            </w:pPr>
            <w:r w:rsidRPr="00235D67">
              <w:rPr>
                <w:b/>
                <w:bCs/>
              </w:rPr>
              <w:t>Denomination</w:t>
            </w:r>
          </w:p>
        </w:tc>
        <w:tc>
          <w:tcPr>
            <w:tcW w:w="8286" w:type="dxa"/>
            <w:tcBorders>
              <w:top w:val="nil"/>
              <w:left w:val="single" w:color="auto" w:sz="6" w:space="0"/>
              <w:bottom w:val="single" w:color="auto" w:sz="6" w:space="0"/>
            </w:tcBorders>
          </w:tcPr>
          <w:p w:rsidRPr="00FB292A" w:rsidR="007467C0" w:rsidP="00E16AC0" w:rsidRDefault="007467C0" w14:paraId="021CD99F" w14:textId="77777777">
            <w:pPr>
              <w:pStyle w:val="TableBody"/>
            </w:pPr>
            <w:r w:rsidRPr="00FB292A">
              <w:t>Allows the analyst to select ‘All’ denominations or one particular denomination</w:t>
            </w:r>
          </w:p>
        </w:tc>
      </w:tr>
      <w:tr w:rsidRPr="00A875AE" w:rsidR="007467C0" w:rsidTr="79D9DC4C" w14:paraId="523BA364" w14:textId="77777777">
        <w:trPr>
          <w:trHeight w:val="135"/>
        </w:trPr>
        <w:tc>
          <w:tcPr>
            <w:tcW w:w="1392" w:type="dxa"/>
            <w:tcBorders>
              <w:top w:val="nil"/>
              <w:bottom w:val="single" w:color="auto" w:sz="6" w:space="0"/>
              <w:right w:val="single" w:color="auto" w:sz="6" w:space="0"/>
            </w:tcBorders>
          </w:tcPr>
          <w:p w:rsidRPr="00235D67" w:rsidR="007467C0" w:rsidP="00E16AC0" w:rsidRDefault="007467C0" w14:paraId="3E0CCFAC" w14:textId="77777777">
            <w:pPr>
              <w:pStyle w:val="TableBody"/>
              <w:rPr>
                <w:b/>
                <w:bCs/>
              </w:rPr>
            </w:pPr>
            <w:r w:rsidRPr="00235D67">
              <w:rPr>
                <w:b/>
                <w:bCs/>
              </w:rPr>
              <w:t>Quality</w:t>
            </w:r>
          </w:p>
        </w:tc>
        <w:tc>
          <w:tcPr>
            <w:tcW w:w="8286" w:type="dxa"/>
            <w:tcBorders>
              <w:top w:val="nil"/>
              <w:left w:val="single" w:color="auto" w:sz="6" w:space="0"/>
              <w:bottom w:val="single" w:color="auto" w:sz="6" w:space="0"/>
            </w:tcBorders>
          </w:tcPr>
          <w:p w:rsidRPr="00FB292A" w:rsidR="007467C0" w:rsidP="00E16AC0" w:rsidRDefault="007467C0" w14:paraId="0C87D679" w14:textId="77777777">
            <w:pPr>
              <w:pStyle w:val="TableBody"/>
            </w:pPr>
            <w:r w:rsidRPr="00FB292A">
              <w:t>Displays the quality of the denominations selected or ‘All’ Qualities.</w:t>
            </w:r>
          </w:p>
        </w:tc>
      </w:tr>
      <w:tr w:rsidRPr="00A875AE" w:rsidR="007467C0" w:rsidTr="79D9DC4C" w14:paraId="73818FF4" w14:textId="77777777">
        <w:trPr>
          <w:trHeight w:val="135"/>
        </w:trPr>
        <w:tc>
          <w:tcPr>
            <w:tcW w:w="1392" w:type="dxa"/>
            <w:tcBorders>
              <w:top w:val="nil"/>
              <w:bottom w:val="single" w:color="auto" w:sz="6" w:space="0"/>
              <w:right w:val="single" w:color="auto" w:sz="6" w:space="0"/>
            </w:tcBorders>
          </w:tcPr>
          <w:p w:rsidRPr="00235D67" w:rsidR="007467C0" w:rsidP="00E16AC0" w:rsidRDefault="007467C0" w14:paraId="54F81F73" w14:textId="77777777">
            <w:pPr>
              <w:pStyle w:val="TableBody"/>
              <w:rPr>
                <w:b/>
                <w:bCs/>
              </w:rPr>
            </w:pPr>
            <w:r w:rsidRPr="00235D67">
              <w:rPr>
                <w:b/>
                <w:bCs/>
              </w:rPr>
              <w:t>Currency</w:t>
            </w:r>
          </w:p>
        </w:tc>
        <w:tc>
          <w:tcPr>
            <w:tcW w:w="8286" w:type="dxa"/>
            <w:tcBorders>
              <w:top w:val="nil"/>
              <w:left w:val="single" w:color="auto" w:sz="6" w:space="0"/>
              <w:bottom w:val="single" w:color="auto" w:sz="6" w:space="0"/>
            </w:tcBorders>
          </w:tcPr>
          <w:p w:rsidRPr="00FB292A" w:rsidR="007467C0" w:rsidP="00E16AC0" w:rsidRDefault="007467C0" w14:paraId="4DDB5CBD" w14:textId="6ADB841A">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Pr="00A875AE" w:rsidR="007467C0" w:rsidTr="79D9DC4C" w14:paraId="105D7EFD" w14:textId="77777777">
        <w:trPr>
          <w:trHeight w:val="135"/>
        </w:trPr>
        <w:tc>
          <w:tcPr>
            <w:tcW w:w="1392" w:type="dxa"/>
            <w:tcBorders>
              <w:top w:val="nil"/>
              <w:bottom w:val="single" w:color="auto" w:sz="6" w:space="0"/>
              <w:right w:val="single" w:color="auto" w:sz="6" w:space="0"/>
            </w:tcBorders>
          </w:tcPr>
          <w:p w:rsidRPr="00235D67" w:rsidR="007467C0" w:rsidP="00E16AC0" w:rsidRDefault="007467C0" w14:paraId="4C7C86EA" w14:textId="77777777">
            <w:pPr>
              <w:pStyle w:val="TableBody"/>
              <w:rPr>
                <w:b/>
                <w:bCs/>
              </w:rPr>
            </w:pPr>
            <w:r w:rsidRPr="00235D67">
              <w:rPr>
                <w:b/>
                <w:bCs/>
              </w:rPr>
              <w:t>Cashpoint ID</w:t>
            </w:r>
          </w:p>
        </w:tc>
        <w:tc>
          <w:tcPr>
            <w:tcW w:w="8286" w:type="dxa"/>
            <w:tcBorders>
              <w:top w:val="nil"/>
              <w:left w:val="single" w:color="auto" w:sz="6" w:space="0"/>
              <w:bottom w:val="single" w:color="auto" w:sz="6" w:space="0"/>
            </w:tcBorders>
          </w:tcPr>
          <w:p w:rsidRPr="00FB292A" w:rsidR="007467C0" w:rsidP="00E16AC0" w:rsidRDefault="007467C0" w14:paraId="6050A1D6" w14:textId="77777777">
            <w:pPr>
              <w:pStyle w:val="TableBody"/>
            </w:pPr>
            <w:r w:rsidRPr="00FB292A">
              <w:t xml:space="preserve">Unique alphanumeric identification of the Cashpoint. </w:t>
            </w:r>
          </w:p>
        </w:tc>
      </w:tr>
      <w:tr w:rsidRPr="00A875AE" w:rsidR="007467C0" w:rsidTr="79D9DC4C" w14:paraId="2F6192E5" w14:textId="77777777">
        <w:tc>
          <w:tcPr>
            <w:tcW w:w="1392" w:type="dxa"/>
            <w:tcBorders>
              <w:top w:val="nil"/>
              <w:bottom w:val="single" w:color="auto" w:sz="6" w:space="0"/>
              <w:right w:val="single" w:color="auto" w:sz="6" w:space="0"/>
            </w:tcBorders>
          </w:tcPr>
          <w:p w:rsidRPr="00235D67" w:rsidR="007467C0" w:rsidP="00E16AC0" w:rsidRDefault="007467C0" w14:paraId="6DDD6721" w14:textId="77777777">
            <w:pPr>
              <w:pStyle w:val="TableBody"/>
              <w:rPr>
                <w:b/>
                <w:bCs/>
              </w:rPr>
            </w:pPr>
            <w:r w:rsidRPr="00235D67">
              <w:rPr>
                <w:b/>
                <w:bCs/>
              </w:rPr>
              <w:t>Balance Cost</w:t>
            </w:r>
          </w:p>
        </w:tc>
        <w:tc>
          <w:tcPr>
            <w:tcW w:w="8286" w:type="dxa"/>
            <w:tcBorders>
              <w:top w:val="nil"/>
              <w:left w:val="single" w:color="auto" w:sz="6" w:space="0"/>
              <w:bottom w:val="single" w:color="auto" w:sz="6" w:space="0"/>
            </w:tcBorders>
          </w:tcPr>
          <w:p w:rsidRPr="00FB292A" w:rsidR="007467C0" w:rsidP="00E16AC0" w:rsidRDefault="007467C0" w14:paraId="61CA582B" w14:textId="77777777">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rsidRPr="00FB292A" w:rsidR="007467C0" w:rsidP="00E16AC0" w:rsidRDefault="007467C0" w14:paraId="2AA55B24" w14:textId="77777777">
            <w:pPr>
              <w:pStyle w:val="TableBody"/>
              <w:rPr>
                <w:rFonts w:eastAsia="MS Mincho"/>
              </w:rPr>
            </w:pPr>
            <w:r w:rsidRPr="00FB292A">
              <w:rPr>
                <w:rFonts w:eastAsia="MS Mincho"/>
              </w:rPr>
              <w:t>Balance Cost = Holding Cost + Insurance Cost + Out-of-Cash Cost</w:t>
            </w:r>
          </w:p>
          <w:p w:rsidRPr="00FB292A" w:rsidR="007467C0" w:rsidP="00E16AC0" w:rsidRDefault="007467C0" w14:paraId="24A62EAD" w14:textId="77777777">
            <w:pPr>
              <w:pStyle w:val="TableBody"/>
            </w:pPr>
            <w:r w:rsidRPr="00FB292A">
              <w:rPr>
                <w:b/>
                <w:bCs/>
              </w:rPr>
              <w:t>Holding Costs</w:t>
            </w:r>
            <w:r w:rsidRPr="00FB292A">
              <w:t xml:space="preserve"> - costs associated with holding too much cash (for instance, lost potential savings from interest rates). </w:t>
            </w:r>
          </w:p>
          <w:p w:rsidRPr="00FB292A" w:rsidR="007467C0" w:rsidP="00E16AC0" w:rsidRDefault="007467C0" w14:paraId="165957FA" w14:textId="77777777">
            <w:pPr>
              <w:pStyle w:val="TableBody"/>
            </w:pPr>
            <w:r w:rsidRPr="00FB292A">
              <w:t>Holding Costs = (Closing Balance x Interest Rate %) / Number of Days in a Year x Days Cash is Held in Cashpoint</w:t>
            </w:r>
          </w:p>
          <w:p w:rsidRPr="00FB292A" w:rsidR="007467C0" w:rsidP="00E16AC0" w:rsidRDefault="007467C0" w14:paraId="7C90BCFA" w14:textId="09685CD5">
            <w:pPr>
              <w:pStyle w:val="TableBody"/>
            </w:pPr>
            <w:r w:rsidRPr="00FB292A">
              <w:rPr>
                <w:b/>
                <w:bCs/>
              </w:rPr>
              <w:t xml:space="preserve">Insurance Costs </w:t>
            </w:r>
            <w:r w:rsidRPr="00FB292A">
              <w:t xml:space="preserve">are based on </w:t>
            </w:r>
            <w:r w:rsidRPr="00FB292A" w:rsidR="00173045">
              <w:t>curren</w:t>
            </w:r>
            <w:r w:rsidR="00270D70">
              <w:t>cy</w:t>
            </w:r>
            <w:r w:rsidRPr="00FB292A" w:rsidR="00173045">
              <w:t xml:space="preserve"> </w:t>
            </w:r>
            <w:r w:rsidRPr="00FB292A">
              <w:t xml:space="preserve">insurance rate that is charged to insure funds kept in Cashpoints. </w:t>
            </w:r>
          </w:p>
          <w:p w:rsidRPr="00FB292A" w:rsidR="007467C0" w:rsidP="00E16AC0" w:rsidRDefault="007467C0" w14:paraId="57AEB4A3" w14:textId="77777777">
            <w:pPr>
              <w:pStyle w:val="TableBody"/>
            </w:pPr>
            <w:r w:rsidRPr="00FB292A">
              <w:t xml:space="preserve">Insurance Costs = (Closing Balance x Insurance Rate %) / Number of Days in a Year </w:t>
            </w:r>
          </w:p>
          <w:p w:rsidRPr="00FB292A" w:rsidR="007467C0" w:rsidP="00E16AC0" w:rsidRDefault="007467C0" w14:paraId="1EB48F73" w14:textId="77777777">
            <w:pPr>
              <w:pStyle w:val="TableBody"/>
            </w:pPr>
            <w:r w:rsidRPr="00FB292A">
              <w:rPr>
                <w:b/>
                <w:bCs/>
              </w:rPr>
              <w:t>Out-of-Cash Costs</w:t>
            </w:r>
            <w:r w:rsidRPr="00FB292A">
              <w:t>: any costs associated with out-of-cash indicated by the cost set by the institution such as penalty, admin fee, etc.</w:t>
            </w:r>
          </w:p>
          <w:p w:rsidRPr="00FB292A" w:rsidR="007467C0" w:rsidP="00E16AC0" w:rsidRDefault="007467C0" w14:paraId="0FEFFDAE" w14:textId="77777777">
            <w:pPr>
              <w:pStyle w:val="TableBody"/>
            </w:pPr>
            <w:r w:rsidRPr="00FB292A">
              <w:t xml:space="preserve">Out-of-Cash Costs = Cost per Outage Amount x Number of Outages*, </w:t>
            </w:r>
          </w:p>
          <w:p w:rsidRPr="00FB292A" w:rsidR="007467C0" w:rsidP="00E16AC0" w:rsidRDefault="007467C0" w14:paraId="04E3B9F5" w14:textId="77777777">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hAnsi="Wingdings" w:eastAsia="Wingdings" w:cs="Wingdings"/>
                <w:i/>
                <w:iCs/>
              </w:rPr>
              <w:t>à</w:t>
            </w:r>
            <w:r w:rsidRPr="00235D67">
              <w:rPr>
                <w:i/>
                <w:iCs/>
              </w:rPr>
              <w:t xml:space="preserve"> Cost Calculation </w:t>
            </w:r>
            <w:r w:rsidRPr="00235D67">
              <w:rPr>
                <w:rFonts w:ascii="Wingdings" w:hAnsi="Wingdings" w:eastAsia="Wingdings" w:cs="Wingdings"/>
                <w:i/>
                <w:iCs/>
              </w:rPr>
              <w:t>à</w:t>
            </w:r>
            <w:r w:rsidRPr="00235D67">
              <w:rPr>
                <w:i/>
                <w:iCs/>
              </w:rPr>
              <w:t xml:space="preserve"> Cost Options</w:t>
            </w:r>
            <w:r w:rsidRPr="00FB292A">
              <w:t xml:space="preserve">. </w:t>
            </w:r>
          </w:p>
        </w:tc>
      </w:tr>
      <w:tr w:rsidRPr="00A875AE" w:rsidR="007467C0" w:rsidTr="79D9DC4C" w14:paraId="0B657C29" w14:textId="77777777">
        <w:tc>
          <w:tcPr>
            <w:tcW w:w="1392" w:type="dxa"/>
            <w:tcBorders>
              <w:top w:val="single" w:color="auto" w:sz="6" w:space="0"/>
              <w:bottom w:val="single" w:color="auto" w:sz="6" w:space="0"/>
              <w:right w:val="single" w:color="auto" w:sz="6" w:space="0"/>
            </w:tcBorders>
          </w:tcPr>
          <w:p w:rsidRPr="00235D67" w:rsidR="007467C0" w:rsidP="00E16AC0" w:rsidRDefault="007467C0" w14:paraId="4D4D1915" w14:textId="77777777">
            <w:pPr>
              <w:pStyle w:val="TableBody"/>
              <w:rPr>
                <w:b/>
                <w:bCs/>
              </w:rPr>
            </w:pPr>
            <w:r w:rsidRPr="00235D67">
              <w:rPr>
                <w:b/>
                <w:bCs/>
              </w:rPr>
              <w:t>Carrier Cost</w:t>
            </w:r>
          </w:p>
        </w:tc>
        <w:tc>
          <w:tcPr>
            <w:tcW w:w="8286" w:type="dxa"/>
            <w:tcBorders>
              <w:top w:val="single" w:color="auto" w:sz="6" w:space="0"/>
              <w:left w:val="single" w:color="auto" w:sz="6" w:space="0"/>
              <w:bottom w:val="single" w:color="auto" w:sz="6" w:space="0"/>
            </w:tcBorders>
          </w:tcPr>
          <w:p w:rsidRPr="00FB292A" w:rsidR="007467C0" w:rsidP="00E16AC0" w:rsidRDefault="007467C0" w14:paraId="21C815D2" w14:textId="77777777">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hAnsi="Wingdings" w:eastAsia="Wingdings" w:cs="Wingdings"/>
                <w:i/>
                <w:iCs/>
              </w:rPr>
              <w:t>à</w:t>
            </w:r>
            <w:r w:rsidRPr="00235D67">
              <w:rPr>
                <w:i/>
                <w:iCs/>
              </w:rPr>
              <w:t xml:space="preserve"> Costs</w:t>
            </w:r>
            <w:r w:rsidRPr="00FB292A">
              <w:t>.</w:t>
            </w:r>
          </w:p>
          <w:p w:rsidRPr="00FB292A" w:rsidR="007467C0" w:rsidP="00E16AC0" w:rsidRDefault="007467C0" w14:paraId="13F9CEF1" w14:textId="082B6134">
            <w:pPr>
              <w:pStyle w:val="TableBody"/>
            </w:pPr>
            <w:r w:rsidRPr="00FB292A">
              <w:rPr>
                <w:b/>
                <w:bCs/>
              </w:rPr>
              <w:t>Handling Costs</w:t>
            </w:r>
            <w:r w:rsidRPr="00FB292A">
              <w:t xml:space="preserve">: Total internal costs associated with the processing/handling of cash delivery. </w:t>
            </w:r>
            <w:r w:rsidR="00173045">
              <w:t>This m</w:t>
            </w:r>
            <w:r w:rsidRPr="00FB292A" w:rsidR="00173045">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rsidRPr="00FB292A" w:rsidR="007467C0" w:rsidP="00E16AC0" w:rsidRDefault="007467C0" w14:paraId="7184A91F" w14:textId="7CB37C44">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rsidRPr="00FB292A" w:rsidR="007467C0" w:rsidP="00E16AC0" w:rsidRDefault="007467C0" w14:paraId="09590599" w14:textId="77777777">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rsidRPr="00FB292A" w:rsidR="007467C0" w:rsidP="00E16AC0" w:rsidRDefault="007467C0" w14:paraId="37387176" w14:textId="77777777">
            <w:pPr>
              <w:pStyle w:val="TableBody"/>
            </w:pPr>
            <w:r w:rsidRPr="00FB292A">
              <w:rPr>
                <w:rFonts w:eastAsia="MS Mincho"/>
              </w:rPr>
              <w:t xml:space="preserve">Carrier Costs = </w:t>
            </w:r>
            <w:r w:rsidRPr="00FB292A">
              <w:t xml:space="preserve">(Handling Costs + Fixed Costs + Variable Costs) x Number of Deliveries </w:t>
            </w:r>
          </w:p>
        </w:tc>
      </w:tr>
      <w:tr w:rsidRPr="00A875AE" w:rsidR="007467C0" w:rsidTr="79D9DC4C" w14:paraId="62C6C241" w14:textId="77777777">
        <w:tc>
          <w:tcPr>
            <w:tcW w:w="1392" w:type="dxa"/>
            <w:tcBorders>
              <w:top w:val="single" w:color="auto" w:sz="6" w:space="0"/>
              <w:bottom w:val="single" w:color="auto" w:sz="6" w:space="0"/>
              <w:right w:val="single" w:color="auto" w:sz="6" w:space="0"/>
            </w:tcBorders>
          </w:tcPr>
          <w:p w:rsidRPr="00235D67" w:rsidR="007467C0" w:rsidP="00E16AC0" w:rsidRDefault="007467C0" w14:paraId="4F58DE86" w14:textId="77777777">
            <w:pPr>
              <w:pStyle w:val="TableBody"/>
              <w:rPr>
                <w:b/>
                <w:bCs/>
              </w:rPr>
            </w:pPr>
            <w:r w:rsidRPr="00235D67">
              <w:rPr>
                <w:b/>
                <w:bCs/>
              </w:rPr>
              <w:t>Dead Money Cost</w:t>
            </w:r>
          </w:p>
        </w:tc>
        <w:tc>
          <w:tcPr>
            <w:tcW w:w="8286" w:type="dxa"/>
            <w:tcBorders>
              <w:top w:val="single" w:color="auto" w:sz="6" w:space="0"/>
              <w:left w:val="nil"/>
              <w:bottom w:val="single" w:color="auto" w:sz="6" w:space="0"/>
            </w:tcBorders>
          </w:tcPr>
          <w:p w:rsidRPr="00FB292A" w:rsidR="007467C0" w:rsidP="00E16AC0" w:rsidRDefault="007467C0" w14:paraId="1F5DAC46" w14:textId="244E9915">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Pr="00FB292A" w:rsidR="004549F7">
              <w:rPr>
                <w:rFonts w:eastAsia="MS Mincho"/>
              </w:rPr>
              <w:t>i.e.,</w:t>
            </w:r>
            <w:r w:rsidRPr="00FB292A">
              <w:rPr>
                <w:rFonts w:eastAsia="MS Mincho"/>
              </w:rPr>
              <w:t xml:space="preserve"> costs of ‘dead cash’ while being in transit.</w:t>
            </w:r>
          </w:p>
          <w:p w:rsidRPr="00FB292A" w:rsidR="007467C0" w:rsidP="00E16AC0" w:rsidRDefault="007467C0" w14:paraId="67A6BAFD" w14:textId="77777777">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rsidRPr="00FB292A" w:rsidR="007467C0" w:rsidP="00ED5CF8" w:rsidRDefault="007467C0" w14:paraId="4A275A79" w14:textId="2B7830E5">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hAnsi="Wingdings" w:eastAsia="Wingdings" w:cs="Wingdings"/>
                <w:i/>
                <w:iCs/>
              </w:rPr>
              <w:t>à</w:t>
            </w:r>
            <w:r w:rsidRPr="00235D67">
              <w:rPr>
                <w:i/>
                <w:iCs/>
              </w:rPr>
              <w:t xml:space="preserve"> Cost Calculation </w:t>
            </w:r>
            <w:r w:rsidRPr="00235D67">
              <w:rPr>
                <w:rFonts w:ascii="Wingdings" w:hAnsi="Wingdings" w:eastAsia="Wingdings" w:cs="Wingdings"/>
                <w:i/>
                <w:iCs/>
              </w:rPr>
              <w:t>à</w:t>
            </w:r>
            <w:r w:rsidRPr="00235D67">
              <w:rPr>
                <w:i/>
                <w:iCs/>
              </w:rPr>
              <w:t xml:space="preserve"> Cost Options</w:t>
            </w:r>
            <w:r w:rsidRPr="00235D67">
              <w:rPr>
                <w:rFonts w:eastAsia="MS Mincho"/>
                <w:i/>
                <w:iCs/>
              </w:rPr>
              <w:t>.</w:t>
            </w:r>
          </w:p>
        </w:tc>
      </w:tr>
      <w:tr w:rsidRPr="00A875AE" w:rsidR="007467C0" w:rsidTr="79D9DC4C" w14:paraId="0DCC8474" w14:textId="77777777">
        <w:tc>
          <w:tcPr>
            <w:tcW w:w="1392" w:type="dxa"/>
            <w:tcBorders>
              <w:top w:val="single" w:color="auto" w:sz="6" w:space="0"/>
              <w:bottom w:val="single" w:color="auto" w:sz="6" w:space="0"/>
              <w:right w:val="single" w:color="auto" w:sz="6" w:space="0"/>
            </w:tcBorders>
          </w:tcPr>
          <w:p w:rsidRPr="00235D67" w:rsidR="007467C0" w:rsidP="00E16AC0" w:rsidRDefault="007467C0" w14:paraId="7E17107A" w14:textId="77777777">
            <w:pPr>
              <w:pStyle w:val="TableBody"/>
              <w:rPr>
                <w:b/>
                <w:bCs/>
              </w:rPr>
            </w:pPr>
            <w:r w:rsidRPr="00235D67">
              <w:rPr>
                <w:b/>
                <w:bCs/>
              </w:rPr>
              <w:t>Total Cost</w:t>
            </w:r>
          </w:p>
        </w:tc>
        <w:tc>
          <w:tcPr>
            <w:tcW w:w="8286" w:type="dxa"/>
            <w:tcBorders>
              <w:top w:val="single" w:color="auto" w:sz="6" w:space="0"/>
              <w:left w:val="nil"/>
              <w:bottom w:val="single" w:color="auto" w:sz="6" w:space="0"/>
            </w:tcBorders>
          </w:tcPr>
          <w:p w:rsidRPr="00FB292A" w:rsidR="007467C0" w:rsidP="00E16AC0" w:rsidRDefault="007467C0" w14:paraId="55E0027E" w14:textId="77777777">
            <w:pPr>
              <w:pStyle w:val="TableBody"/>
            </w:pPr>
            <w:r w:rsidRPr="00FB292A">
              <w:t xml:space="preserve">Total costs will be the sum of all the costs in the above categories. </w:t>
            </w:r>
          </w:p>
        </w:tc>
      </w:tr>
    </w:tbl>
    <w:p w:rsidR="79D9DC4C" w:rsidRDefault="79D9DC4C" w14:paraId="5A9E54CE" w14:textId="5C410F6D"/>
    <w:p w:rsidR="007467C0" w:rsidP="007467C0" w:rsidRDefault="007467C0" w14:paraId="307B37E4"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Pr="00326CDA" w:rsidR="007467C0" w:rsidP="007467C0" w:rsidRDefault="007467C0" w14:paraId="05184CB9" w14:textId="77777777">
      <w:pPr>
        <w:pStyle w:val="TopofSection"/>
      </w:pPr>
    </w:p>
    <w:p w:rsidR="007467C0" w:rsidP="007467C0" w:rsidRDefault="007467C0" w14:paraId="1044035E" w14:textId="77777777">
      <w:pPr>
        <w:pStyle w:val="Heading4"/>
      </w:pPr>
      <w:bookmarkStart w:name="_Ref245722759" w:id="2303"/>
      <w:r>
        <w:t>Costs (Actual)</w:t>
      </w:r>
      <w:bookmarkEnd w:id="2303"/>
    </w:p>
    <w:p w:rsidRPr="002176C9" w:rsidR="007467C0" w:rsidP="00A16A73" w:rsidRDefault="007467C0" w14:paraId="1C41F36D" w14:textId="77777777">
      <w:pPr>
        <w:pStyle w:val="BodyText"/>
      </w:pPr>
      <w:r>
        <w:t>This report will show a breakdown of the actual costs incurred as calculated by OptiVault for one or a number of Cashpoints, denominations, and qualities.</w:t>
      </w:r>
    </w:p>
    <w:p w:rsidR="007467C0" w:rsidP="007467C0" w:rsidRDefault="007467C0" w14:paraId="71056BCD" w14:textId="77777777">
      <w:pPr>
        <w:pStyle w:val="Caption"/>
      </w:pPr>
      <w:bookmarkStart w:name="_Toc74556766" w:id="2304"/>
      <w:r>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30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681AC536" w14:textId="77777777">
        <w:trPr>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80584D4"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06C5AA16" w14:textId="77777777">
            <w:pPr>
              <w:pStyle w:val="TableHeader"/>
            </w:pPr>
            <w:r>
              <w:t>Description</w:t>
            </w:r>
          </w:p>
        </w:tc>
      </w:tr>
      <w:tr w:rsidRPr="00A875AE" w:rsidR="007467C0" w:rsidTr="79D9DC4C" w14:paraId="586D9A1D" w14:textId="77777777">
        <w:trPr>
          <w:trHeight w:val="135"/>
        </w:trPr>
        <w:tc>
          <w:tcPr>
            <w:tcW w:w="2570" w:type="dxa"/>
            <w:tcBorders>
              <w:top w:val="nil"/>
              <w:bottom w:val="single" w:color="auto" w:sz="6" w:space="0"/>
              <w:right w:val="single" w:color="auto" w:sz="6" w:space="0"/>
            </w:tcBorders>
          </w:tcPr>
          <w:p w:rsidRPr="00235D67" w:rsidR="007467C0" w:rsidP="0019470C" w:rsidRDefault="007467C0" w14:paraId="660CA3CC" w14:textId="77777777">
            <w:pPr>
              <w:pStyle w:val="TableBody"/>
              <w:rPr>
                <w:b/>
                <w:bCs/>
              </w:rPr>
            </w:pPr>
            <w:r w:rsidRPr="00235D67">
              <w:rPr>
                <w:b/>
                <w:bCs/>
              </w:rPr>
              <w:t>Select Button</w:t>
            </w:r>
          </w:p>
        </w:tc>
        <w:tc>
          <w:tcPr>
            <w:tcW w:w="5480" w:type="dxa"/>
            <w:tcBorders>
              <w:top w:val="nil"/>
              <w:left w:val="single" w:color="auto" w:sz="6" w:space="0"/>
              <w:bottom w:val="single" w:color="auto" w:sz="6" w:space="0"/>
            </w:tcBorders>
          </w:tcPr>
          <w:p w:rsidRPr="00FB292A" w:rsidR="007467C0" w:rsidP="00ED5CF8" w:rsidRDefault="007467C0" w14:paraId="00A86D16" w14:textId="6E683AEE">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Pr="00A875AE" w:rsidR="007467C0" w:rsidTr="79D9DC4C" w14:paraId="449DA69E" w14:textId="77777777">
        <w:trPr>
          <w:trHeight w:val="135"/>
        </w:trPr>
        <w:tc>
          <w:tcPr>
            <w:tcW w:w="2570" w:type="dxa"/>
            <w:tcBorders>
              <w:top w:val="nil"/>
              <w:bottom w:val="single" w:color="auto" w:sz="6" w:space="0"/>
              <w:right w:val="single" w:color="auto" w:sz="6" w:space="0"/>
            </w:tcBorders>
          </w:tcPr>
          <w:p w:rsidRPr="00235D67" w:rsidR="007467C0" w:rsidP="0019470C" w:rsidRDefault="007467C0" w14:paraId="7FBE426B" w14:textId="77777777">
            <w:pPr>
              <w:pStyle w:val="TableBody"/>
              <w:rPr>
                <w:b/>
                <w:bCs/>
              </w:rPr>
            </w:pPr>
            <w:r w:rsidRPr="00235D67">
              <w:rPr>
                <w:b/>
                <w:bCs/>
              </w:rPr>
              <w:t>Start Date</w:t>
            </w:r>
          </w:p>
        </w:tc>
        <w:tc>
          <w:tcPr>
            <w:tcW w:w="5480" w:type="dxa"/>
            <w:tcBorders>
              <w:top w:val="nil"/>
              <w:left w:val="single" w:color="auto" w:sz="6" w:space="0"/>
              <w:bottom w:val="single" w:color="auto" w:sz="6" w:space="0"/>
            </w:tcBorders>
          </w:tcPr>
          <w:p w:rsidRPr="00FB292A" w:rsidR="007467C0" w:rsidP="00A16A73" w:rsidRDefault="007467C0" w14:paraId="41070027" w14:textId="77777777">
            <w:pPr>
              <w:pStyle w:val="TableBody"/>
            </w:pPr>
            <w:r w:rsidRPr="00FB292A">
              <w:t>Starting date of the report</w:t>
            </w:r>
          </w:p>
        </w:tc>
      </w:tr>
      <w:tr w:rsidRPr="00A875AE" w:rsidR="007467C0" w:rsidTr="79D9DC4C" w14:paraId="3AA9A6E5" w14:textId="77777777">
        <w:tc>
          <w:tcPr>
            <w:tcW w:w="2570" w:type="dxa"/>
            <w:tcBorders>
              <w:top w:val="nil"/>
              <w:bottom w:val="single" w:color="auto" w:sz="6" w:space="0"/>
              <w:right w:val="single" w:color="auto" w:sz="6" w:space="0"/>
            </w:tcBorders>
          </w:tcPr>
          <w:p w:rsidRPr="00235D67" w:rsidR="007467C0" w:rsidP="0019470C" w:rsidRDefault="007467C0" w14:paraId="6F0DDC0E" w14:textId="77777777">
            <w:pPr>
              <w:pStyle w:val="TableBody"/>
              <w:rPr>
                <w:b/>
                <w:bCs/>
              </w:rPr>
            </w:pPr>
            <w:r w:rsidRPr="00235D67">
              <w:rPr>
                <w:b/>
                <w:bCs/>
              </w:rPr>
              <w:t>End Date</w:t>
            </w:r>
          </w:p>
        </w:tc>
        <w:tc>
          <w:tcPr>
            <w:tcW w:w="5480" w:type="dxa"/>
            <w:tcBorders>
              <w:top w:val="nil"/>
              <w:left w:val="single" w:color="auto" w:sz="6" w:space="0"/>
              <w:bottom w:val="single" w:color="auto" w:sz="6" w:space="0"/>
            </w:tcBorders>
          </w:tcPr>
          <w:p w:rsidRPr="00FB292A" w:rsidR="007467C0" w:rsidP="00A16A73" w:rsidRDefault="007467C0" w14:paraId="01BFEB11" w14:textId="77777777">
            <w:pPr>
              <w:pStyle w:val="TableBody"/>
            </w:pPr>
            <w:r w:rsidRPr="00FB292A">
              <w:t>Ending date of the report</w:t>
            </w:r>
          </w:p>
        </w:tc>
      </w:tr>
      <w:tr w:rsidRPr="00A875AE" w:rsidR="007467C0" w:rsidTr="79D9DC4C" w14:paraId="54FFB754" w14:textId="77777777">
        <w:tc>
          <w:tcPr>
            <w:tcW w:w="2570" w:type="dxa"/>
            <w:tcBorders>
              <w:top w:val="single" w:color="auto" w:sz="6" w:space="0"/>
              <w:bottom w:val="single" w:color="auto" w:sz="6" w:space="0"/>
              <w:right w:val="single" w:color="auto" w:sz="6" w:space="0"/>
            </w:tcBorders>
          </w:tcPr>
          <w:p w:rsidRPr="00235D67" w:rsidR="007467C0" w:rsidP="0019470C" w:rsidRDefault="007467C0" w14:paraId="1974701E" w14:textId="77777777">
            <w:pPr>
              <w:pStyle w:val="TableBody"/>
              <w:rPr>
                <w:b/>
                <w:bCs/>
              </w:rPr>
            </w:pPr>
            <w:r w:rsidRPr="00235D67">
              <w:rPr>
                <w:b/>
                <w:bCs/>
              </w:rPr>
              <w:t>Time Period</w:t>
            </w:r>
          </w:p>
        </w:tc>
        <w:tc>
          <w:tcPr>
            <w:tcW w:w="5480" w:type="dxa"/>
            <w:tcBorders>
              <w:top w:val="single" w:color="auto" w:sz="6" w:space="0"/>
              <w:left w:val="single" w:color="auto" w:sz="6" w:space="0"/>
              <w:bottom w:val="single" w:color="auto" w:sz="6" w:space="0"/>
            </w:tcBorders>
          </w:tcPr>
          <w:p w:rsidRPr="00FB292A" w:rsidR="007467C0" w:rsidP="00A16A73" w:rsidRDefault="007467C0" w14:paraId="22FDFFF9" w14:textId="77777777">
            <w:pPr>
              <w:pStyle w:val="TableBody"/>
            </w:pPr>
            <w:r w:rsidRPr="00FB292A">
              <w:t xml:space="preserve">Determines how the report is displayed and summarized. </w:t>
            </w:r>
          </w:p>
          <w:p w:rsidRPr="00FB292A" w:rsidR="007467C0" w:rsidP="00A16A73" w:rsidRDefault="007467C0" w14:paraId="0551BB78" w14:textId="77777777">
            <w:pPr>
              <w:pStyle w:val="TableBody"/>
            </w:pPr>
            <w:r w:rsidRPr="00FB292A">
              <w:t>The available options are:</w:t>
            </w:r>
          </w:p>
          <w:p w:rsidRPr="00FB292A" w:rsidR="007467C0" w:rsidP="00235D67" w:rsidRDefault="007467C0" w14:paraId="2B918D10" w14:textId="77777777">
            <w:pPr>
              <w:pStyle w:val="TableListBullet"/>
              <w:numPr>
                <w:ilvl w:val="0"/>
                <w:numId w:val="52"/>
              </w:numPr>
            </w:pPr>
            <w:r w:rsidRPr="00FB292A">
              <w:t>Daily</w:t>
            </w:r>
          </w:p>
          <w:p w:rsidRPr="00FB292A" w:rsidR="007467C0" w:rsidP="00235D67" w:rsidRDefault="007467C0" w14:paraId="09DD6792" w14:textId="77777777">
            <w:pPr>
              <w:pStyle w:val="TableListBullet"/>
              <w:numPr>
                <w:ilvl w:val="0"/>
                <w:numId w:val="52"/>
              </w:numPr>
            </w:pPr>
            <w:r w:rsidRPr="00FB292A">
              <w:t>Monthly</w:t>
            </w:r>
          </w:p>
          <w:p w:rsidRPr="00A16A73" w:rsidR="007467C0" w:rsidP="00A16A73" w:rsidRDefault="007467C0" w14:paraId="27AE43ED" w14:textId="77777777">
            <w:pPr>
              <w:pStyle w:val="TableBody"/>
            </w:pPr>
            <w:r w:rsidRPr="00A16A73">
              <w:t>Additionally, the type of summary can be displayed</w:t>
            </w:r>
          </w:p>
          <w:p w:rsidRPr="00FB292A" w:rsidR="007467C0" w:rsidP="00A16A73" w:rsidRDefault="007467C0" w14:paraId="6370A0A1" w14:textId="77777777">
            <w:pPr>
              <w:pStyle w:val="TableBody"/>
            </w:pPr>
            <w:r w:rsidRPr="00A16A73">
              <w:t>The available summary options are:</w:t>
            </w:r>
          </w:p>
          <w:p w:rsidRPr="00FB292A" w:rsidR="007467C0" w:rsidP="00235D67" w:rsidRDefault="007467C0" w14:paraId="72CF2FE7" w14:textId="77777777">
            <w:pPr>
              <w:pStyle w:val="TableListBullet"/>
              <w:numPr>
                <w:ilvl w:val="0"/>
                <w:numId w:val="53"/>
              </w:numPr>
            </w:pPr>
            <w:r w:rsidRPr="00235D67">
              <w:rPr>
                <w:b/>
                <w:bCs/>
              </w:rPr>
              <w:t>Network Summary –</w:t>
            </w:r>
            <w:r w:rsidRPr="00FB292A">
              <w:t xml:space="preserve"> Summarizes the entire network based on the Cashpoints selected</w:t>
            </w:r>
          </w:p>
          <w:p w:rsidRPr="00FB292A" w:rsidR="007467C0" w:rsidP="00235D67" w:rsidRDefault="007467C0" w14:paraId="116DB4F2" w14:textId="77777777">
            <w:pPr>
              <w:pStyle w:val="TableListBullet"/>
              <w:numPr>
                <w:ilvl w:val="0"/>
                <w:numId w:val="53"/>
              </w:numPr>
            </w:pPr>
            <w:r w:rsidRPr="00235D67">
              <w:rPr>
                <w:b/>
                <w:bCs/>
              </w:rPr>
              <w:t>Detail –</w:t>
            </w:r>
            <w:r w:rsidRPr="00FB292A">
              <w:t xml:space="preserve"> Provides daily details for each Cashpoint and each day</w:t>
            </w:r>
          </w:p>
          <w:p w:rsidRPr="00FB292A" w:rsidR="007467C0" w:rsidP="00235D67" w:rsidRDefault="007467C0" w14:paraId="38C35D7D" w14:textId="77777777">
            <w:pPr>
              <w:pStyle w:val="TableListBullet"/>
              <w:numPr>
                <w:ilvl w:val="0"/>
                <w:numId w:val="53"/>
              </w:numPr>
            </w:pPr>
            <w:r w:rsidRPr="00235D67">
              <w:rPr>
                <w:b/>
                <w:bCs/>
              </w:rPr>
              <w:t>Depot  Summary –</w:t>
            </w:r>
            <w:r w:rsidRPr="00FB292A">
              <w:t xml:space="preserve"> Summarizes the report by depot based on the Cashpoints and dates selected</w:t>
            </w:r>
          </w:p>
          <w:p w:rsidRPr="00FB292A" w:rsidR="007467C0" w:rsidP="00235D67" w:rsidRDefault="007467C0" w14:paraId="39E65961" w14:textId="7777777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Pr="00A875AE" w:rsidR="007467C0" w:rsidTr="79D9DC4C" w14:paraId="4E7C520A" w14:textId="77777777">
        <w:tc>
          <w:tcPr>
            <w:tcW w:w="2570" w:type="dxa"/>
            <w:tcBorders>
              <w:top w:val="single" w:color="auto" w:sz="6" w:space="0"/>
              <w:bottom w:val="single" w:color="auto" w:sz="6" w:space="0"/>
              <w:right w:val="single" w:color="auto" w:sz="6" w:space="0"/>
            </w:tcBorders>
          </w:tcPr>
          <w:p w:rsidRPr="00235D67" w:rsidR="007467C0" w:rsidP="0019470C" w:rsidRDefault="007467C0" w14:paraId="7128EA3A" w14:textId="77777777">
            <w:pPr>
              <w:pStyle w:val="TableBody"/>
              <w:rPr>
                <w:b/>
                <w:bCs/>
              </w:rPr>
            </w:pPr>
            <w:r w:rsidRPr="00235D67">
              <w:rPr>
                <w:b/>
                <w:bCs/>
              </w:rPr>
              <w:t>Denomination</w:t>
            </w:r>
          </w:p>
        </w:tc>
        <w:tc>
          <w:tcPr>
            <w:tcW w:w="5480" w:type="dxa"/>
            <w:tcBorders>
              <w:top w:val="single" w:color="auto" w:sz="6" w:space="0"/>
              <w:left w:val="nil"/>
              <w:bottom w:val="single" w:color="auto" w:sz="6" w:space="0"/>
            </w:tcBorders>
          </w:tcPr>
          <w:p w:rsidRPr="00FB292A" w:rsidR="007467C0" w:rsidP="00A16A73" w:rsidRDefault="007467C0" w14:paraId="49AEB5AC" w14:textId="77777777">
            <w:pPr>
              <w:pStyle w:val="TableBody"/>
            </w:pPr>
            <w:r w:rsidRPr="00FB292A">
              <w:t>Allows the analyst to select ‘All’ denominations or one particular denomination</w:t>
            </w:r>
          </w:p>
        </w:tc>
      </w:tr>
      <w:tr w:rsidRPr="00A875AE" w:rsidR="007467C0" w:rsidTr="79D9DC4C" w14:paraId="053D10DC" w14:textId="77777777">
        <w:tc>
          <w:tcPr>
            <w:tcW w:w="2570" w:type="dxa"/>
            <w:tcBorders>
              <w:top w:val="single" w:color="auto" w:sz="6" w:space="0"/>
              <w:bottom w:val="single" w:color="auto" w:sz="6" w:space="0"/>
              <w:right w:val="single" w:color="auto" w:sz="6" w:space="0"/>
            </w:tcBorders>
          </w:tcPr>
          <w:p w:rsidRPr="00235D67" w:rsidR="007467C0" w:rsidP="0019470C" w:rsidRDefault="007467C0" w14:paraId="12641936" w14:textId="77777777">
            <w:pPr>
              <w:pStyle w:val="TableBody"/>
              <w:rPr>
                <w:b/>
                <w:bCs/>
              </w:rPr>
            </w:pPr>
            <w:r w:rsidRPr="00235D67">
              <w:rPr>
                <w:b/>
                <w:bCs/>
              </w:rPr>
              <w:t>Quality</w:t>
            </w:r>
          </w:p>
        </w:tc>
        <w:tc>
          <w:tcPr>
            <w:tcW w:w="5480" w:type="dxa"/>
            <w:tcBorders>
              <w:top w:val="single" w:color="auto" w:sz="6" w:space="0"/>
              <w:left w:val="nil"/>
              <w:bottom w:val="single" w:color="auto" w:sz="6" w:space="0"/>
            </w:tcBorders>
          </w:tcPr>
          <w:p w:rsidRPr="00FB292A" w:rsidR="007467C0" w:rsidP="00A16A73" w:rsidRDefault="007467C0" w14:paraId="2527DC59" w14:textId="77777777">
            <w:pPr>
              <w:pStyle w:val="TableBody"/>
            </w:pPr>
            <w:r w:rsidRPr="00FB292A">
              <w:t>Displays the quality of the denominations selected or ‘All’ Qualities.</w:t>
            </w:r>
          </w:p>
        </w:tc>
      </w:tr>
      <w:tr w:rsidRPr="00A875AE" w:rsidR="007467C0" w:rsidTr="79D9DC4C" w14:paraId="04A1D9D9" w14:textId="77777777">
        <w:tc>
          <w:tcPr>
            <w:tcW w:w="2570" w:type="dxa"/>
            <w:tcBorders>
              <w:top w:val="single" w:color="auto" w:sz="6" w:space="0"/>
              <w:bottom w:val="single" w:color="auto" w:sz="6" w:space="0"/>
              <w:right w:val="single" w:color="auto" w:sz="6" w:space="0"/>
            </w:tcBorders>
          </w:tcPr>
          <w:p w:rsidRPr="00235D67" w:rsidR="007467C0" w:rsidP="0019470C" w:rsidRDefault="007467C0" w14:paraId="12BC8930" w14:textId="77777777">
            <w:pPr>
              <w:pStyle w:val="TableBody"/>
              <w:rPr>
                <w:b/>
                <w:bCs/>
              </w:rPr>
            </w:pPr>
            <w:r w:rsidRPr="00235D67">
              <w:rPr>
                <w:b/>
                <w:bCs/>
              </w:rPr>
              <w:t>Cashpoint ID</w:t>
            </w:r>
          </w:p>
        </w:tc>
        <w:tc>
          <w:tcPr>
            <w:tcW w:w="5480" w:type="dxa"/>
            <w:tcBorders>
              <w:top w:val="single" w:color="auto" w:sz="6" w:space="0"/>
              <w:left w:val="nil"/>
              <w:bottom w:val="single" w:color="auto" w:sz="6" w:space="0"/>
            </w:tcBorders>
          </w:tcPr>
          <w:p w:rsidRPr="00FB292A" w:rsidR="007467C0" w:rsidP="00A16A73" w:rsidRDefault="007467C0" w14:paraId="65E7B1EE" w14:textId="2FCCABFB">
            <w:pPr>
              <w:pStyle w:val="TableBody"/>
            </w:pPr>
            <w:r w:rsidRPr="00FB292A">
              <w:t>Unique alpha</w:t>
            </w:r>
            <w:r w:rsidR="00ED5CF8">
              <w:t>-</w:t>
            </w:r>
            <w:r w:rsidRPr="00FB292A">
              <w:t xml:space="preserve">numeric identification of the Cashpoint. </w:t>
            </w:r>
          </w:p>
        </w:tc>
      </w:tr>
      <w:tr w:rsidRPr="00A875AE" w:rsidR="007467C0" w:rsidTr="79D9DC4C" w14:paraId="6F4D3138" w14:textId="77777777">
        <w:tc>
          <w:tcPr>
            <w:tcW w:w="2570" w:type="dxa"/>
            <w:tcBorders>
              <w:top w:val="single" w:color="auto" w:sz="6" w:space="0"/>
              <w:bottom w:val="single" w:color="auto" w:sz="6" w:space="0"/>
              <w:right w:val="single" w:color="auto" w:sz="6" w:space="0"/>
            </w:tcBorders>
          </w:tcPr>
          <w:p w:rsidRPr="00235D67" w:rsidR="007467C0" w:rsidP="0019470C" w:rsidRDefault="007467C0" w14:paraId="502EF9E7" w14:textId="77777777">
            <w:pPr>
              <w:pStyle w:val="TableBody"/>
              <w:rPr>
                <w:b/>
                <w:bCs/>
              </w:rPr>
            </w:pPr>
            <w:r w:rsidRPr="00235D67">
              <w:rPr>
                <w:b/>
                <w:bCs/>
              </w:rPr>
              <w:t>Currency</w:t>
            </w:r>
          </w:p>
        </w:tc>
        <w:tc>
          <w:tcPr>
            <w:tcW w:w="5480" w:type="dxa"/>
            <w:tcBorders>
              <w:top w:val="single" w:color="auto" w:sz="6" w:space="0"/>
              <w:left w:val="nil"/>
              <w:bottom w:val="single" w:color="auto" w:sz="6" w:space="0"/>
            </w:tcBorders>
          </w:tcPr>
          <w:p w:rsidRPr="00FB292A" w:rsidR="007467C0" w:rsidP="0019470C" w:rsidRDefault="007467C0" w14:paraId="3535E2DE" w14:textId="3DBC20B6">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Pr="00A875AE" w:rsidR="007467C0" w:rsidTr="79D9DC4C" w14:paraId="4907EF17" w14:textId="77777777">
        <w:tc>
          <w:tcPr>
            <w:tcW w:w="2570" w:type="dxa"/>
            <w:tcBorders>
              <w:top w:val="single" w:color="auto" w:sz="6" w:space="0"/>
              <w:bottom w:val="single" w:color="auto" w:sz="6" w:space="0"/>
              <w:right w:val="single" w:color="auto" w:sz="6" w:space="0"/>
            </w:tcBorders>
          </w:tcPr>
          <w:p w:rsidRPr="00235D67" w:rsidR="007467C0" w:rsidP="0019470C" w:rsidRDefault="007467C0" w14:paraId="7F6611A0" w14:textId="77777777">
            <w:pPr>
              <w:pStyle w:val="TableBody"/>
              <w:rPr>
                <w:b/>
                <w:bCs/>
              </w:rPr>
            </w:pPr>
            <w:r w:rsidRPr="00235D67">
              <w:rPr>
                <w:b/>
                <w:bCs/>
              </w:rPr>
              <w:t>Balance Cost</w:t>
            </w:r>
          </w:p>
        </w:tc>
        <w:tc>
          <w:tcPr>
            <w:tcW w:w="5480" w:type="dxa"/>
            <w:tcBorders>
              <w:top w:val="single" w:color="auto" w:sz="6" w:space="0"/>
              <w:left w:val="nil"/>
              <w:bottom w:val="single" w:color="auto" w:sz="6" w:space="0"/>
            </w:tcBorders>
          </w:tcPr>
          <w:p w:rsidRPr="00FB292A" w:rsidR="007467C0" w:rsidP="0019470C" w:rsidRDefault="007467C0" w14:paraId="09BF10B4" w14:textId="77777777">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rsidRPr="00FB292A" w:rsidR="007467C0" w:rsidP="0019470C" w:rsidRDefault="007467C0" w14:paraId="01F07A53" w14:textId="77777777">
            <w:pPr>
              <w:pStyle w:val="TableBody"/>
              <w:rPr>
                <w:rFonts w:eastAsia="MS Mincho"/>
              </w:rPr>
            </w:pPr>
            <w:r w:rsidRPr="00FB292A">
              <w:rPr>
                <w:rFonts w:eastAsia="MS Mincho"/>
              </w:rPr>
              <w:t>Balance Cost = Holding Cost + Insurance Cost + Out-of-Cash Cost</w:t>
            </w:r>
          </w:p>
          <w:p w:rsidRPr="00FB292A" w:rsidR="007467C0" w:rsidP="0019470C" w:rsidRDefault="007467C0" w14:paraId="019166B9" w14:textId="77777777">
            <w:pPr>
              <w:pStyle w:val="TableBody"/>
            </w:pPr>
            <w:r w:rsidRPr="00FB292A">
              <w:rPr>
                <w:b/>
                <w:bCs/>
              </w:rPr>
              <w:t>Holding Costs</w:t>
            </w:r>
            <w:r w:rsidRPr="00FB292A">
              <w:t xml:space="preserve"> - costs associated with holding too much cash (for instance, lost potential savings from interest rates). </w:t>
            </w:r>
          </w:p>
          <w:p w:rsidRPr="00FB292A" w:rsidR="007467C0" w:rsidP="0019470C" w:rsidRDefault="007467C0" w14:paraId="421E6CE6" w14:textId="77777777">
            <w:pPr>
              <w:pStyle w:val="TableBody"/>
            </w:pPr>
            <w:r w:rsidRPr="00FB292A">
              <w:t>Holding Costs = (Closing Balance x Interest Rate %) / Number of Days in a Year x Days Cash is Held in Cashpoint</w:t>
            </w:r>
          </w:p>
          <w:p w:rsidRPr="00FB292A" w:rsidR="007467C0" w:rsidP="0019470C" w:rsidRDefault="007467C0" w14:paraId="24448C0B" w14:textId="77777777">
            <w:pPr>
              <w:pStyle w:val="TableBody"/>
            </w:pPr>
            <w:r w:rsidRPr="00FB292A">
              <w:rPr>
                <w:b/>
                <w:bCs/>
              </w:rPr>
              <w:t xml:space="preserve">Insurance Costs </w:t>
            </w:r>
            <w:r w:rsidRPr="00FB292A">
              <w:t xml:space="preserve">are based on currency insurance rate that is charged to insure funds kept in Cashpoints. </w:t>
            </w:r>
          </w:p>
          <w:p w:rsidRPr="00FB292A" w:rsidR="007467C0" w:rsidP="0019470C" w:rsidRDefault="007467C0" w14:paraId="74BD3638" w14:textId="77777777">
            <w:pPr>
              <w:pStyle w:val="TableBody"/>
            </w:pPr>
            <w:r w:rsidRPr="00FB292A">
              <w:t xml:space="preserve">Insurance Costs = (Closing Balance x Insurance Rate %) / Number of Days in a Year </w:t>
            </w:r>
          </w:p>
          <w:p w:rsidRPr="00FB292A" w:rsidR="007467C0" w:rsidP="0019470C" w:rsidRDefault="007467C0" w14:paraId="3FE500C9" w14:textId="77777777">
            <w:pPr>
              <w:pStyle w:val="TableBody"/>
            </w:pPr>
            <w:r w:rsidRPr="00FB292A">
              <w:rPr>
                <w:b/>
                <w:bCs/>
              </w:rPr>
              <w:t>Out-of-Cash Costs</w:t>
            </w:r>
            <w:r w:rsidRPr="00FB292A">
              <w:t>: any costs associated with out-of-cash indicated by the cost set by the institution such as penalty, admin fee, etc.</w:t>
            </w:r>
          </w:p>
          <w:p w:rsidRPr="00FB292A" w:rsidR="007467C0" w:rsidP="0019470C" w:rsidRDefault="007467C0" w14:paraId="4F5BF0FE" w14:textId="77777777">
            <w:pPr>
              <w:pStyle w:val="TableBody"/>
            </w:pPr>
            <w:r w:rsidRPr="00FB292A">
              <w:t xml:space="preserve">Out-of-Cash Costs = Cost per Outage Amount x Number of Outages*, </w:t>
            </w:r>
          </w:p>
          <w:p w:rsidRPr="00FB292A" w:rsidR="007467C0" w:rsidP="0019470C" w:rsidRDefault="007467C0" w14:paraId="15390F2D" w14:textId="77777777">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hAnsi="Wingdings" w:eastAsia="Wingdings" w:cs="Wingdings"/>
                <w:i/>
                <w:iCs/>
              </w:rPr>
              <w:t>à</w:t>
            </w:r>
            <w:r w:rsidRPr="00235D67">
              <w:rPr>
                <w:i/>
                <w:iCs/>
              </w:rPr>
              <w:t xml:space="preserve"> Cost Calculation </w:t>
            </w:r>
            <w:r w:rsidRPr="00235D67">
              <w:rPr>
                <w:rFonts w:ascii="Wingdings" w:hAnsi="Wingdings" w:eastAsia="Wingdings" w:cs="Wingdings"/>
                <w:i/>
                <w:iCs/>
              </w:rPr>
              <w:t>à</w:t>
            </w:r>
            <w:r w:rsidRPr="00235D67">
              <w:rPr>
                <w:i/>
                <w:iCs/>
              </w:rPr>
              <w:t xml:space="preserve"> Cost Options.</w:t>
            </w:r>
            <w:r w:rsidRPr="00FB292A">
              <w:t xml:space="preserve"> </w:t>
            </w:r>
          </w:p>
        </w:tc>
      </w:tr>
      <w:tr w:rsidRPr="00A875AE" w:rsidR="007467C0" w:rsidTr="79D9DC4C" w14:paraId="27169A2E" w14:textId="77777777">
        <w:tc>
          <w:tcPr>
            <w:tcW w:w="2570" w:type="dxa"/>
            <w:tcBorders>
              <w:top w:val="single" w:color="auto" w:sz="6" w:space="0"/>
              <w:bottom w:val="single" w:color="auto" w:sz="6" w:space="0"/>
              <w:right w:val="single" w:color="auto" w:sz="6" w:space="0"/>
            </w:tcBorders>
          </w:tcPr>
          <w:p w:rsidRPr="00FB292A" w:rsidR="007467C0" w:rsidP="0019470C" w:rsidRDefault="007467C0" w14:paraId="506C129B" w14:textId="77777777">
            <w:pPr>
              <w:pStyle w:val="TableBody"/>
            </w:pPr>
            <w:r w:rsidRPr="00FB292A">
              <w:t>Carrier Cost</w:t>
            </w:r>
          </w:p>
        </w:tc>
        <w:tc>
          <w:tcPr>
            <w:tcW w:w="5480" w:type="dxa"/>
            <w:tcBorders>
              <w:top w:val="single" w:color="auto" w:sz="6" w:space="0"/>
              <w:left w:val="nil"/>
              <w:bottom w:val="single" w:color="auto" w:sz="6" w:space="0"/>
            </w:tcBorders>
          </w:tcPr>
          <w:p w:rsidRPr="00FB292A" w:rsidR="007467C0" w:rsidP="0019470C" w:rsidRDefault="007467C0" w14:paraId="5D12A890" w14:textId="77777777">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hAnsi="Wingdings" w:eastAsia="Wingdings" w:cs="Wingdings"/>
                <w:i/>
                <w:iCs/>
              </w:rPr>
              <w:t>à</w:t>
            </w:r>
            <w:r w:rsidRPr="00235D67">
              <w:rPr>
                <w:i/>
                <w:iCs/>
              </w:rPr>
              <w:t xml:space="preserve"> Costs</w:t>
            </w:r>
            <w:r w:rsidRPr="00FB292A">
              <w:t>.</w:t>
            </w:r>
          </w:p>
          <w:p w:rsidRPr="00FB292A" w:rsidR="007467C0" w:rsidP="0019470C" w:rsidRDefault="007467C0" w14:paraId="2FD97780" w14:textId="20B01E81">
            <w:pPr>
              <w:pStyle w:val="TableBody"/>
            </w:pPr>
            <w:r w:rsidRPr="00FB292A">
              <w:rPr>
                <w:b/>
                <w:bCs/>
              </w:rPr>
              <w:t>Handling Costs</w:t>
            </w:r>
            <w:r w:rsidRPr="00FB292A">
              <w:t xml:space="preserve">: Total internal costs associated with the processing/handling of cash delivery. </w:t>
            </w:r>
            <w:r w:rsidR="00C80335">
              <w:t>This m</w:t>
            </w:r>
            <w:r w:rsidRPr="00FB292A" w:rsidR="00C80335">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rsidRPr="00FB292A" w:rsidR="007467C0" w:rsidP="0019470C" w:rsidRDefault="007467C0" w14:paraId="44CA4583" w14:textId="00158B64">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rsidRPr="00FB292A" w:rsidR="007467C0" w:rsidP="0019470C" w:rsidRDefault="007467C0" w14:paraId="1ED98E87" w14:textId="77777777">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rsidRPr="00FB292A" w:rsidR="007467C0" w:rsidP="0019470C" w:rsidRDefault="007467C0" w14:paraId="1B3DA604" w14:textId="77777777">
            <w:pPr>
              <w:pStyle w:val="TableBody"/>
            </w:pPr>
            <w:r w:rsidRPr="00FB292A">
              <w:rPr>
                <w:rFonts w:eastAsia="MS Mincho"/>
              </w:rPr>
              <w:t xml:space="preserve">Carrier Costs = </w:t>
            </w:r>
            <w:r w:rsidRPr="00FB292A">
              <w:t xml:space="preserve">(Handling Costs + Fixed Costs + Variable Costs) x Number of Deliveries </w:t>
            </w:r>
          </w:p>
        </w:tc>
      </w:tr>
      <w:tr w:rsidRPr="00A875AE" w:rsidR="007467C0" w:rsidTr="79D9DC4C" w14:paraId="31C2E7D1" w14:textId="77777777">
        <w:tc>
          <w:tcPr>
            <w:tcW w:w="2570" w:type="dxa"/>
            <w:tcBorders>
              <w:top w:val="single" w:color="auto" w:sz="6" w:space="0"/>
              <w:bottom w:val="single" w:color="auto" w:sz="6" w:space="0"/>
              <w:right w:val="single" w:color="auto" w:sz="6" w:space="0"/>
            </w:tcBorders>
          </w:tcPr>
          <w:p w:rsidRPr="00FB292A" w:rsidR="007467C0" w:rsidP="0019470C" w:rsidRDefault="007467C0" w14:paraId="2925AF6E" w14:textId="77777777">
            <w:pPr>
              <w:pStyle w:val="TableBody"/>
            </w:pPr>
            <w:r w:rsidRPr="00FB292A">
              <w:t>Dead Money Cost</w:t>
            </w:r>
          </w:p>
        </w:tc>
        <w:tc>
          <w:tcPr>
            <w:tcW w:w="5480" w:type="dxa"/>
            <w:tcBorders>
              <w:top w:val="single" w:color="auto" w:sz="6" w:space="0"/>
              <w:left w:val="nil"/>
              <w:bottom w:val="single" w:color="auto" w:sz="6" w:space="0"/>
            </w:tcBorders>
          </w:tcPr>
          <w:p w:rsidRPr="00FB292A" w:rsidR="007467C0" w:rsidP="0019470C" w:rsidRDefault="007467C0" w14:paraId="25C7C4D6" w14:textId="013DDF59">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Pr="00FB292A" w:rsidR="00ED5CF8">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rsidRPr="00FB292A" w:rsidR="007467C0" w:rsidP="0019470C" w:rsidRDefault="007467C0" w14:paraId="7BD71038" w14:textId="77777777">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rsidRPr="00FB292A" w:rsidR="007467C0" w:rsidP="00ED5CF8" w:rsidRDefault="007467C0" w14:paraId="0ED58E5B" w14:textId="3EADC6CC">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hAnsi="Wingdings" w:eastAsia="Wingdings" w:cs="Wingdings"/>
              </w:rPr>
              <w:t>à</w:t>
            </w:r>
            <w:r w:rsidRPr="00FB292A">
              <w:t xml:space="preserve"> Cost Calculation </w:t>
            </w:r>
            <w:r w:rsidRPr="00FB292A">
              <w:rPr>
                <w:rFonts w:ascii="Wingdings" w:hAnsi="Wingdings" w:eastAsia="Wingdings" w:cs="Wingdings"/>
              </w:rPr>
              <w:t>à</w:t>
            </w:r>
            <w:r w:rsidRPr="00FB292A">
              <w:t xml:space="preserve"> Cost Options</w:t>
            </w:r>
            <w:r w:rsidRPr="00FB292A">
              <w:rPr>
                <w:rFonts w:eastAsia="MS Mincho"/>
              </w:rPr>
              <w:t>.</w:t>
            </w:r>
          </w:p>
        </w:tc>
      </w:tr>
      <w:tr w:rsidRPr="00A875AE" w:rsidR="007467C0" w:rsidTr="79D9DC4C" w14:paraId="28EA2581" w14:textId="77777777">
        <w:tc>
          <w:tcPr>
            <w:tcW w:w="2570" w:type="dxa"/>
            <w:tcBorders>
              <w:top w:val="single" w:color="auto" w:sz="6" w:space="0"/>
              <w:bottom w:val="single" w:color="auto" w:sz="6" w:space="0"/>
              <w:right w:val="single" w:color="auto" w:sz="6" w:space="0"/>
            </w:tcBorders>
          </w:tcPr>
          <w:p w:rsidRPr="00FB292A" w:rsidR="007467C0" w:rsidP="0019470C" w:rsidRDefault="007467C0" w14:paraId="1D43FD97" w14:textId="77777777">
            <w:pPr>
              <w:pStyle w:val="TableBody"/>
            </w:pPr>
            <w:r w:rsidRPr="00FB292A">
              <w:t>Total Cost</w:t>
            </w:r>
          </w:p>
        </w:tc>
        <w:tc>
          <w:tcPr>
            <w:tcW w:w="5480" w:type="dxa"/>
            <w:tcBorders>
              <w:top w:val="single" w:color="auto" w:sz="6" w:space="0"/>
              <w:left w:val="nil"/>
              <w:bottom w:val="single" w:color="auto" w:sz="6" w:space="0"/>
            </w:tcBorders>
          </w:tcPr>
          <w:p w:rsidRPr="00FB292A" w:rsidR="007467C0" w:rsidP="0019470C" w:rsidRDefault="007467C0" w14:paraId="54645A54" w14:textId="77777777">
            <w:pPr>
              <w:pStyle w:val="TableBody"/>
            </w:pPr>
            <w:r w:rsidRPr="00FB292A">
              <w:t xml:space="preserve">Total costs will be the sum of all the costs in the above categories. </w:t>
            </w:r>
          </w:p>
        </w:tc>
      </w:tr>
    </w:tbl>
    <w:p w:rsidR="79D9DC4C" w:rsidRDefault="79D9DC4C" w14:paraId="5DE8E4F7" w14:textId="53CDDC88"/>
    <w:p w:rsidR="007467C0" w:rsidP="007467C0" w:rsidRDefault="007467C0" w14:paraId="517914BB"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04F99153" w14:textId="77777777"/>
    <w:p w:rsidR="007467C0" w:rsidP="007467C0" w:rsidRDefault="007467C0" w14:paraId="7548D99E" w14:textId="77777777">
      <w:pPr>
        <w:pStyle w:val="Heading4"/>
      </w:pPr>
      <w:bookmarkStart w:name="_Ref245722763" w:id="2305"/>
      <w:r>
        <w:t>Total Carrier</w:t>
      </w:r>
      <w:bookmarkEnd w:id="2305"/>
    </w:p>
    <w:p w:rsidRPr="00B739B0" w:rsidR="007467C0" w:rsidP="009A37B3" w:rsidRDefault="007467C0" w14:paraId="06D172A5" w14:textId="77777777">
      <w:pPr>
        <w:pStyle w:val="BodyText"/>
      </w:pPr>
      <w:r>
        <w:t xml:space="preserve">This report allows the analyst to view and compare a summary of balances and transactions by date for one or a number of Cashpoints as well as denominations and quality. </w:t>
      </w:r>
    </w:p>
    <w:p w:rsidR="007467C0" w:rsidP="007467C0" w:rsidRDefault="007467C0" w14:paraId="10156ED2" w14:textId="77777777">
      <w:pPr>
        <w:pStyle w:val="Caption"/>
      </w:pPr>
      <w:bookmarkStart w:name="_Toc74556767" w:id="2306"/>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30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3812F93E"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21493134"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0FF1533D" w14:textId="77777777">
            <w:pPr>
              <w:pStyle w:val="TableHeader"/>
            </w:pPr>
            <w:r>
              <w:t>Description</w:t>
            </w:r>
          </w:p>
        </w:tc>
      </w:tr>
      <w:tr w:rsidRPr="00A875AE" w:rsidR="007467C0" w:rsidTr="79D9DC4C" w14:paraId="5C5DFE2F"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4AF08E33" w14:textId="77777777">
            <w:pPr>
              <w:pStyle w:val="TableBody"/>
              <w:rPr>
                <w:b/>
                <w:bCs/>
              </w:rPr>
            </w:pPr>
            <w:r w:rsidRPr="00235D67">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098C09BB" w14:textId="77777777">
            <w:pPr>
              <w:pStyle w:val="TableBody"/>
            </w:pPr>
            <w:r w:rsidRPr="00FB292A">
              <w:t>Starting date of the report</w:t>
            </w:r>
          </w:p>
        </w:tc>
      </w:tr>
      <w:tr w:rsidRPr="00A875AE" w:rsidR="007467C0" w:rsidTr="79D9DC4C" w14:paraId="256B4B0B"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1CED3435" w14:textId="77777777">
            <w:pPr>
              <w:pStyle w:val="TableBody"/>
              <w:rPr>
                <w:b/>
                <w:bCs/>
              </w:rPr>
            </w:pPr>
            <w:r w:rsidRPr="00235D67">
              <w:rPr>
                <w:b/>
                <w:bCs/>
              </w:rPr>
              <w:t>End Date</w:t>
            </w:r>
          </w:p>
        </w:tc>
        <w:tc>
          <w:tcPr>
            <w:tcW w:w="5480" w:type="dxa"/>
            <w:tcBorders>
              <w:top w:val="nil"/>
              <w:left w:val="single" w:color="auto" w:sz="6" w:space="0"/>
              <w:bottom w:val="single" w:color="auto" w:sz="6" w:space="0"/>
            </w:tcBorders>
          </w:tcPr>
          <w:p w:rsidRPr="00FB292A" w:rsidR="007467C0" w:rsidP="009A37B3" w:rsidRDefault="007467C0" w14:paraId="52F894A4" w14:textId="77777777">
            <w:pPr>
              <w:pStyle w:val="TableBody"/>
            </w:pPr>
            <w:r w:rsidRPr="00FB292A">
              <w:t>Ending date of the report</w:t>
            </w:r>
          </w:p>
        </w:tc>
      </w:tr>
      <w:tr w:rsidRPr="00A875AE" w:rsidR="007467C0" w:rsidTr="79D9DC4C" w14:paraId="13796C41" w14:textId="77777777">
        <w:trPr>
          <w:cantSplit/>
        </w:trPr>
        <w:tc>
          <w:tcPr>
            <w:tcW w:w="2570" w:type="dxa"/>
            <w:tcBorders>
              <w:top w:val="nil"/>
              <w:bottom w:val="single" w:color="auto" w:sz="6" w:space="0"/>
              <w:right w:val="single" w:color="auto" w:sz="6" w:space="0"/>
            </w:tcBorders>
          </w:tcPr>
          <w:p w:rsidRPr="00235D67" w:rsidR="007467C0" w:rsidP="009A37B3" w:rsidRDefault="007467C0" w14:paraId="202ABB51" w14:textId="77777777">
            <w:pPr>
              <w:pStyle w:val="TableBody"/>
              <w:rPr>
                <w:b/>
                <w:bCs/>
              </w:rPr>
            </w:pPr>
            <w:r w:rsidRPr="00235D67">
              <w:rPr>
                <w:b/>
                <w:bCs/>
              </w:rPr>
              <w:t>Cash Point</w:t>
            </w:r>
          </w:p>
        </w:tc>
        <w:tc>
          <w:tcPr>
            <w:tcW w:w="5480" w:type="dxa"/>
            <w:tcBorders>
              <w:top w:val="nil"/>
              <w:left w:val="single" w:color="auto" w:sz="6" w:space="0"/>
              <w:bottom w:val="single" w:color="auto" w:sz="6" w:space="0"/>
            </w:tcBorders>
          </w:tcPr>
          <w:p w:rsidRPr="00FB292A" w:rsidR="007467C0" w:rsidP="009A37B3" w:rsidRDefault="007467C0" w14:paraId="2260CF7F" w14:textId="77777777">
            <w:pPr>
              <w:pStyle w:val="TableBody"/>
            </w:pPr>
            <w:r w:rsidRPr="00FB292A">
              <w:t xml:space="preserve">Cashpoints that will be selected for the report. </w:t>
            </w:r>
          </w:p>
          <w:p w:rsidRPr="00FB292A" w:rsidR="007467C0" w:rsidP="009A37B3" w:rsidRDefault="007467C0" w14:paraId="7704F008" w14:textId="77777777">
            <w:pPr>
              <w:pStyle w:val="TableBody"/>
            </w:pPr>
            <w:r w:rsidRPr="00FB292A">
              <w:t>One or several Cashpoints may be selected. To select more than one Cashpoint, hold down the CTRL button while clicking the Cashpoints</w:t>
            </w:r>
          </w:p>
        </w:tc>
      </w:tr>
      <w:tr w:rsidRPr="00A875AE" w:rsidR="007467C0" w:rsidTr="79D9DC4C" w14:paraId="1AC16FC8"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343AAB24" w14:textId="77777777">
            <w:pPr>
              <w:pStyle w:val="TableBody"/>
              <w:rPr>
                <w:b/>
                <w:bCs/>
              </w:rPr>
            </w:pPr>
            <w:r w:rsidRPr="00235D67">
              <w:rPr>
                <w:b/>
                <w:bCs/>
              </w:rPr>
              <w:t>Denom</w:t>
            </w:r>
          </w:p>
        </w:tc>
        <w:tc>
          <w:tcPr>
            <w:tcW w:w="5480" w:type="dxa"/>
            <w:tcBorders>
              <w:top w:val="single" w:color="auto" w:sz="6" w:space="0"/>
              <w:left w:val="single" w:color="auto" w:sz="6" w:space="0"/>
              <w:bottom w:val="single" w:color="auto" w:sz="6" w:space="0"/>
            </w:tcBorders>
          </w:tcPr>
          <w:p w:rsidRPr="00FB292A" w:rsidR="007467C0" w:rsidP="009A37B3" w:rsidRDefault="007467C0" w14:paraId="49C46064" w14:textId="77777777">
            <w:pPr>
              <w:pStyle w:val="TableBody"/>
            </w:pPr>
            <w:r w:rsidRPr="00FB292A">
              <w:t>Denominations that will be selected for the report.</w:t>
            </w:r>
          </w:p>
          <w:p w:rsidRPr="00FB292A" w:rsidR="007467C0" w:rsidP="009A37B3" w:rsidRDefault="007467C0" w14:paraId="0DB2ADC7" w14:textId="77777777">
            <w:pPr>
              <w:pStyle w:val="TableBody"/>
            </w:pPr>
            <w:r w:rsidRPr="00FB292A">
              <w:t>One or several Denominations may be selected. To select more than one denomination, hold down the CTRL button while clicking the Denominations</w:t>
            </w:r>
          </w:p>
        </w:tc>
      </w:tr>
      <w:tr w:rsidRPr="00A875AE" w:rsidR="007467C0" w:rsidTr="79D9DC4C" w14:paraId="5912E95E"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09E9FFE3" w14:textId="77777777">
            <w:pPr>
              <w:pStyle w:val="TableBody"/>
              <w:rPr>
                <w:b/>
                <w:bCs/>
              </w:rPr>
            </w:pPr>
            <w:r w:rsidRPr="00235D67">
              <w:rPr>
                <w:b/>
                <w:bCs/>
              </w:rPr>
              <w:t>Qual</w:t>
            </w:r>
          </w:p>
        </w:tc>
        <w:tc>
          <w:tcPr>
            <w:tcW w:w="5480" w:type="dxa"/>
            <w:tcBorders>
              <w:top w:val="single" w:color="auto" w:sz="6" w:space="0"/>
              <w:left w:val="nil"/>
              <w:bottom w:val="single" w:color="auto" w:sz="6" w:space="0"/>
            </w:tcBorders>
          </w:tcPr>
          <w:p w:rsidRPr="00FB292A" w:rsidR="007467C0" w:rsidP="009A37B3" w:rsidRDefault="007467C0" w14:paraId="710A4BBA" w14:textId="77777777">
            <w:pPr>
              <w:pStyle w:val="TableBody"/>
            </w:pPr>
            <w:r w:rsidRPr="00FB292A">
              <w:t>Qualities that will be selected for the report.</w:t>
            </w:r>
          </w:p>
          <w:p w:rsidRPr="00FB292A" w:rsidR="007467C0" w:rsidP="009A37B3" w:rsidRDefault="007467C0" w14:paraId="33081B7A" w14:textId="77777777">
            <w:pPr>
              <w:pStyle w:val="TableBody"/>
            </w:pPr>
            <w:r w:rsidRPr="00FB292A">
              <w:t>One or several Denomination qualities may be selected. To select more than one quality,  hold down the CTRL button while clicking the Quality.</w:t>
            </w:r>
          </w:p>
        </w:tc>
      </w:tr>
      <w:tr w:rsidRPr="00A875AE" w:rsidR="007467C0" w:rsidTr="79D9DC4C" w14:paraId="39BE6450"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458F9104" w14:textId="77777777">
            <w:pPr>
              <w:pStyle w:val="TableBody"/>
              <w:rPr>
                <w:b/>
                <w:bCs/>
              </w:rPr>
            </w:pPr>
            <w:r w:rsidRPr="00235D67">
              <w:rPr>
                <w:b/>
                <w:bCs/>
              </w:rPr>
              <w:t>History Date</w:t>
            </w:r>
          </w:p>
        </w:tc>
        <w:tc>
          <w:tcPr>
            <w:tcW w:w="5480" w:type="dxa"/>
            <w:tcBorders>
              <w:top w:val="single" w:color="auto" w:sz="6" w:space="0"/>
              <w:left w:val="nil"/>
              <w:bottom w:val="single" w:color="auto" w:sz="6" w:space="0"/>
            </w:tcBorders>
          </w:tcPr>
          <w:p w:rsidRPr="00FB292A" w:rsidR="007467C0" w:rsidP="009A37B3" w:rsidRDefault="007467C0" w14:paraId="2FBB2670" w14:textId="77777777">
            <w:pPr>
              <w:pStyle w:val="TableBody"/>
            </w:pPr>
            <w:r w:rsidRPr="00FB292A">
              <w:t>Date in history for the Cashpoints selected</w:t>
            </w:r>
          </w:p>
        </w:tc>
      </w:tr>
      <w:tr w:rsidRPr="00A875AE" w:rsidR="007467C0" w:rsidTr="79D9DC4C" w14:paraId="387CD530"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81B31CB" w14:textId="77777777">
            <w:pPr>
              <w:pStyle w:val="TableBody"/>
              <w:rPr>
                <w:b/>
                <w:bCs/>
              </w:rPr>
            </w:pPr>
            <w:r w:rsidRPr="00235D67">
              <w:rPr>
                <w:b/>
                <w:bCs/>
              </w:rPr>
              <w:t>Denomination</w:t>
            </w:r>
          </w:p>
        </w:tc>
        <w:tc>
          <w:tcPr>
            <w:tcW w:w="5480" w:type="dxa"/>
            <w:tcBorders>
              <w:top w:val="single" w:color="auto" w:sz="6" w:space="0"/>
              <w:left w:val="nil"/>
              <w:bottom w:val="single" w:color="auto" w:sz="6" w:space="0"/>
            </w:tcBorders>
          </w:tcPr>
          <w:p w:rsidRPr="00FB292A" w:rsidR="007467C0" w:rsidP="009A37B3" w:rsidRDefault="007467C0" w14:paraId="265225B2" w14:textId="77777777">
            <w:pPr>
              <w:pStyle w:val="TableBody"/>
            </w:pPr>
            <w:r w:rsidRPr="00FB292A">
              <w:t>Denomination and quality that is being reported</w:t>
            </w:r>
          </w:p>
        </w:tc>
      </w:tr>
      <w:tr w:rsidRPr="00A875AE" w:rsidR="007467C0" w:rsidTr="79D9DC4C" w14:paraId="36C65C41"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280B5CC5" w14:textId="77777777">
            <w:pPr>
              <w:pStyle w:val="TableBody"/>
              <w:rPr>
                <w:b/>
                <w:bCs/>
              </w:rPr>
            </w:pPr>
            <w:r w:rsidRPr="00235D67">
              <w:rPr>
                <w:b/>
                <w:bCs/>
              </w:rPr>
              <w:t>Opening Balance</w:t>
            </w:r>
          </w:p>
        </w:tc>
        <w:tc>
          <w:tcPr>
            <w:tcW w:w="5480" w:type="dxa"/>
            <w:tcBorders>
              <w:top w:val="single" w:color="auto" w:sz="6" w:space="0"/>
              <w:left w:val="nil"/>
              <w:bottom w:val="single" w:color="auto" w:sz="6" w:space="0"/>
            </w:tcBorders>
          </w:tcPr>
          <w:p w:rsidRPr="00FB292A" w:rsidR="007467C0" w:rsidP="009A37B3" w:rsidRDefault="007467C0" w14:paraId="56F2AC3C" w14:textId="77777777">
            <w:pPr>
              <w:pStyle w:val="TableBody"/>
            </w:pPr>
            <w:r w:rsidRPr="00FB292A">
              <w:t>Combined opening balance for the Cashpoints selected</w:t>
            </w:r>
          </w:p>
        </w:tc>
      </w:tr>
      <w:tr w:rsidRPr="00A875AE" w:rsidR="007467C0" w:rsidTr="79D9DC4C" w14:paraId="68053D1A"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72CDF703" w14:textId="77777777">
            <w:pPr>
              <w:pStyle w:val="TableBody"/>
              <w:rPr>
                <w:b/>
                <w:bCs/>
              </w:rPr>
            </w:pPr>
            <w:r w:rsidRPr="00235D67">
              <w:rPr>
                <w:b/>
                <w:bCs/>
              </w:rPr>
              <w:t>Normal Delivery</w:t>
            </w:r>
          </w:p>
        </w:tc>
        <w:tc>
          <w:tcPr>
            <w:tcW w:w="5480" w:type="dxa"/>
            <w:tcBorders>
              <w:top w:val="single" w:color="auto" w:sz="6" w:space="0"/>
              <w:left w:val="nil"/>
              <w:bottom w:val="single" w:color="auto" w:sz="6" w:space="0"/>
            </w:tcBorders>
          </w:tcPr>
          <w:p w:rsidRPr="00FB292A" w:rsidR="007467C0" w:rsidP="009A37B3" w:rsidRDefault="007467C0" w14:paraId="628A2047" w14:textId="77777777">
            <w:pPr>
              <w:pStyle w:val="TableBody"/>
            </w:pPr>
            <w:r w:rsidRPr="00FB292A">
              <w:t>Normal Deliveries for the Cashpoints selected</w:t>
            </w:r>
          </w:p>
        </w:tc>
      </w:tr>
      <w:tr w:rsidRPr="00A875AE" w:rsidR="007467C0" w:rsidTr="79D9DC4C" w14:paraId="4B26F4ED"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2C05EB35" w14:textId="77777777">
            <w:pPr>
              <w:pStyle w:val="TableBody"/>
              <w:rPr>
                <w:b/>
                <w:bCs/>
              </w:rPr>
            </w:pPr>
            <w:r w:rsidRPr="00235D67">
              <w:rPr>
                <w:b/>
                <w:bCs/>
              </w:rPr>
              <w:t>Normal Return</w:t>
            </w:r>
          </w:p>
        </w:tc>
        <w:tc>
          <w:tcPr>
            <w:tcW w:w="5480" w:type="dxa"/>
            <w:tcBorders>
              <w:top w:val="single" w:color="auto" w:sz="6" w:space="0"/>
              <w:left w:val="nil"/>
              <w:bottom w:val="single" w:color="auto" w:sz="6" w:space="0"/>
            </w:tcBorders>
          </w:tcPr>
          <w:p w:rsidRPr="00FB292A" w:rsidR="007467C0" w:rsidP="009A37B3" w:rsidRDefault="007467C0" w14:paraId="7A1D2525" w14:textId="77777777">
            <w:pPr>
              <w:pStyle w:val="TableBody"/>
            </w:pPr>
            <w:r w:rsidRPr="00FB292A">
              <w:t>Normal Returns for the Cashpoints selected</w:t>
            </w:r>
          </w:p>
        </w:tc>
      </w:tr>
      <w:tr w:rsidRPr="00A875AE" w:rsidR="007467C0" w:rsidTr="79D9DC4C" w14:paraId="679BCDF0"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308F04EF" w14:textId="77777777">
            <w:pPr>
              <w:pStyle w:val="TableBody"/>
              <w:rPr>
                <w:b/>
                <w:bCs/>
              </w:rPr>
            </w:pPr>
            <w:r w:rsidRPr="00235D67">
              <w:rPr>
                <w:b/>
                <w:bCs/>
              </w:rPr>
              <w:t>Emergency Del</w:t>
            </w:r>
          </w:p>
        </w:tc>
        <w:tc>
          <w:tcPr>
            <w:tcW w:w="5480" w:type="dxa"/>
            <w:tcBorders>
              <w:top w:val="single" w:color="auto" w:sz="6" w:space="0"/>
              <w:left w:val="nil"/>
              <w:bottom w:val="single" w:color="auto" w:sz="6" w:space="0"/>
            </w:tcBorders>
          </w:tcPr>
          <w:p w:rsidRPr="00FB292A" w:rsidR="007467C0" w:rsidP="009A37B3" w:rsidRDefault="007467C0" w14:paraId="79BD20AF" w14:textId="77777777">
            <w:pPr>
              <w:pStyle w:val="TableBody"/>
            </w:pPr>
            <w:r w:rsidRPr="00FB292A">
              <w:t>Emergency Deliveries for the Cashpoints selected</w:t>
            </w:r>
          </w:p>
        </w:tc>
      </w:tr>
      <w:tr w:rsidRPr="00A875AE" w:rsidR="007467C0" w:rsidTr="79D9DC4C" w14:paraId="568DDE57"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F384D79" w14:textId="77777777">
            <w:pPr>
              <w:pStyle w:val="TableBody"/>
              <w:rPr>
                <w:b/>
                <w:bCs/>
              </w:rPr>
            </w:pPr>
            <w:r w:rsidRPr="00235D67">
              <w:rPr>
                <w:b/>
                <w:bCs/>
              </w:rPr>
              <w:t>Emergency Ret</w:t>
            </w:r>
          </w:p>
        </w:tc>
        <w:tc>
          <w:tcPr>
            <w:tcW w:w="5480" w:type="dxa"/>
            <w:tcBorders>
              <w:top w:val="single" w:color="auto" w:sz="6" w:space="0"/>
              <w:left w:val="nil"/>
              <w:bottom w:val="single" w:color="auto" w:sz="6" w:space="0"/>
            </w:tcBorders>
          </w:tcPr>
          <w:p w:rsidRPr="00FB292A" w:rsidR="007467C0" w:rsidP="009A37B3" w:rsidRDefault="007467C0" w14:paraId="0E00FA45" w14:textId="77777777">
            <w:pPr>
              <w:pStyle w:val="TableBody"/>
            </w:pPr>
            <w:r w:rsidRPr="00FB292A">
              <w:t>Normal Returns for the Cashpoints selected</w:t>
            </w:r>
          </w:p>
        </w:tc>
      </w:tr>
      <w:tr w:rsidRPr="00A875AE" w:rsidR="007467C0" w:rsidTr="79D9DC4C" w14:paraId="74F7A72E"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1B978F11" w14:textId="77777777">
            <w:pPr>
              <w:pStyle w:val="TableBody"/>
              <w:rPr>
                <w:b/>
                <w:bCs/>
              </w:rPr>
            </w:pPr>
            <w:r w:rsidRPr="00235D67">
              <w:rPr>
                <w:b/>
                <w:bCs/>
              </w:rPr>
              <w:t>Agg. Ret</w:t>
            </w:r>
          </w:p>
        </w:tc>
        <w:tc>
          <w:tcPr>
            <w:tcW w:w="5480" w:type="dxa"/>
            <w:tcBorders>
              <w:top w:val="single" w:color="auto" w:sz="6" w:space="0"/>
              <w:left w:val="nil"/>
              <w:bottom w:val="single" w:color="auto" w:sz="6" w:space="0"/>
            </w:tcBorders>
          </w:tcPr>
          <w:p w:rsidRPr="00FB292A" w:rsidR="007467C0" w:rsidP="009A37B3" w:rsidRDefault="007467C0" w14:paraId="20584264" w14:textId="77777777">
            <w:pPr>
              <w:pStyle w:val="TableBody"/>
            </w:pPr>
            <w:r w:rsidRPr="00FB292A">
              <w:t>Aggregated Returns for the Cashpoints selected</w:t>
            </w:r>
          </w:p>
        </w:tc>
      </w:tr>
      <w:tr w:rsidRPr="00A875AE" w:rsidR="007467C0" w:rsidTr="79D9DC4C" w14:paraId="450A6566"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BD57A08" w14:textId="77777777">
            <w:pPr>
              <w:pStyle w:val="TableBody"/>
              <w:rPr>
                <w:b/>
                <w:bCs/>
              </w:rPr>
            </w:pPr>
            <w:r w:rsidRPr="00235D67">
              <w:rPr>
                <w:b/>
                <w:bCs/>
              </w:rPr>
              <w:t>Agg Ord</w:t>
            </w:r>
          </w:p>
        </w:tc>
        <w:tc>
          <w:tcPr>
            <w:tcW w:w="5480" w:type="dxa"/>
            <w:tcBorders>
              <w:top w:val="single" w:color="auto" w:sz="6" w:space="0"/>
              <w:left w:val="nil"/>
              <w:bottom w:val="single" w:color="auto" w:sz="6" w:space="0"/>
            </w:tcBorders>
          </w:tcPr>
          <w:p w:rsidRPr="00FB292A" w:rsidR="007467C0" w:rsidP="009A37B3" w:rsidRDefault="007467C0" w14:paraId="27B77B85" w14:textId="77777777">
            <w:pPr>
              <w:pStyle w:val="TableBody"/>
            </w:pPr>
            <w:r w:rsidRPr="00FB292A">
              <w:t>Aggregated Orders for the Cashpoints selected</w:t>
            </w:r>
          </w:p>
        </w:tc>
      </w:tr>
      <w:tr w:rsidRPr="00A875AE" w:rsidR="007467C0" w:rsidTr="79D9DC4C" w14:paraId="64CA8F53"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3AE0C9DB" w14:textId="77777777">
            <w:pPr>
              <w:pStyle w:val="TableBody"/>
              <w:rPr>
                <w:b/>
                <w:bCs/>
              </w:rPr>
            </w:pPr>
            <w:r w:rsidRPr="00235D67">
              <w:rPr>
                <w:b/>
                <w:bCs/>
              </w:rPr>
              <w:t>Net Demand</w:t>
            </w:r>
          </w:p>
        </w:tc>
        <w:tc>
          <w:tcPr>
            <w:tcW w:w="5480" w:type="dxa"/>
            <w:tcBorders>
              <w:top w:val="single" w:color="auto" w:sz="6" w:space="0"/>
              <w:left w:val="nil"/>
              <w:bottom w:val="single" w:color="auto" w:sz="6" w:space="0"/>
            </w:tcBorders>
          </w:tcPr>
          <w:p w:rsidRPr="00FB292A" w:rsidR="007467C0" w:rsidP="009A37B3" w:rsidRDefault="007467C0" w14:paraId="5CAC9B31" w14:textId="77777777">
            <w:pPr>
              <w:pStyle w:val="TableBody"/>
            </w:pPr>
            <w:r w:rsidRPr="00FB292A">
              <w:t>Total Net Demand for the Cashpoints selected</w:t>
            </w:r>
          </w:p>
        </w:tc>
      </w:tr>
      <w:tr w:rsidRPr="00A875AE" w:rsidR="007467C0" w:rsidTr="79D9DC4C" w14:paraId="403B468C"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49E94BE7" w14:textId="77777777">
            <w:pPr>
              <w:pStyle w:val="TableBody"/>
              <w:rPr>
                <w:b/>
                <w:bCs/>
              </w:rPr>
            </w:pPr>
            <w:r w:rsidRPr="00235D67">
              <w:rPr>
                <w:b/>
                <w:bCs/>
              </w:rPr>
              <w:t>Closing Balance</w:t>
            </w:r>
          </w:p>
        </w:tc>
        <w:tc>
          <w:tcPr>
            <w:tcW w:w="5480" w:type="dxa"/>
            <w:tcBorders>
              <w:top w:val="single" w:color="auto" w:sz="6" w:space="0"/>
              <w:left w:val="nil"/>
              <w:bottom w:val="single" w:color="auto" w:sz="6" w:space="0"/>
            </w:tcBorders>
          </w:tcPr>
          <w:p w:rsidRPr="00FB292A" w:rsidR="007467C0" w:rsidP="009A37B3" w:rsidRDefault="007467C0" w14:paraId="1611B436" w14:textId="77777777">
            <w:pPr>
              <w:pStyle w:val="TableBody"/>
            </w:pPr>
            <w:r w:rsidRPr="00FB292A">
              <w:t>Total closing balance for the Cashpoints selected</w:t>
            </w:r>
          </w:p>
        </w:tc>
      </w:tr>
    </w:tbl>
    <w:p w:rsidR="79D9DC4C" w:rsidRDefault="79D9DC4C" w14:paraId="10CE7F52" w14:textId="3FD1A5E1"/>
    <w:p w:rsidRPr="00326CDA" w:rsidR="007467C0" w:rsidP="007467C0" w:rsidRDefault="007467C0" w14:paraId="6510B67E"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4D35F689" w14:textId="77777777"/>
    <w:p w:rsidR="007467C0" w:rsidP="007467C0" w:rsidRDefault="007467C0" w14:paraId="2A3FBBCA" w14:textId="77777777">
      <w:pPr>
        <w:pStyle w:val="Heading4"/>
      </w:pPr>
      <w:bookmarkStart w:name="_Ref245722766" w:id="2307"/>
      <w:r>
        <w:t>History Vault Stock Holding</w:t>
      </w:r>
      <w:bookmarkEnd w:id="2307"/>
    </w:p>
    <w:p w:rsidR="007467C0" w:rsidP="009A37B3" w:rsidRDefault="007467C0" w14:paraId="6A13FBF0" w14:textId="77777777">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rsidRPr="001E2FA2" w:rsidR="007467C0" w:rsidP="007467C0" w:rsidRDefault="007467C0" w14:paraId="0C7DDF4F" w14:textId="77777777">
      <w:pPr>
        <w:pStyle w:val="Caption"/>
        <w:rPr>
          <w:lang w:val="en-US"/>
        </w:rPr>
      </w:pPr>
      <w:bookmarkStart w:name="_Toc74556768" w:id="230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30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6EA5369A"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3EC993D"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6BF9433" w14:textId="77777777">
            <w:pPr>
              <w:pStyle w:val="TableHeader"/>
            </w:pPr>
            <w:r>
              <w:t>Description</w:t>
            </w:r>
          </w:p>
        </w:tc>
      </w:tr>
      <w:tr w:rsidRPr="00A875AE" w:rsidR="007467C0" w:rsidTr="79D9DC4C" w14:paraId="30F0A779"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532C9620" w14:textId="77777777">
            <w:pPr>
              <w:pStyle w:val="TableBody"/>
              <w:rPr>
                <w:b/>
                <w:bCs/>
              </w:rPr>
            </w:pPr>
            <w:r w:rsidRPr="00235D67">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70881DEB" w14:textId="77777777">
            <w:pPr>
              <w:pStyle w:val="TableBody"/>
            </w:pPr>
            <w:r w:rsidRPr="00FB292A">
              <w:t>Starting date of the report</w:t>
            </w:r>
          </w:p>
        </w:tc>
      </w:tr>
      <w:tr w:rsidRPr="00A875AE" w:rsidR="007467C0" w:rsidTr="79D9DC4C" w14:paraId="2D9FE28C"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1B55A467" w14:textId="77777777">
            <w:pPr>
              <w:pStyle w:val="TableBody"/>
              <w:rPr>
                <w:b/>
                <w:bCs/>
              </w:rPr>
            </w:pPr>
            <w:r w:rsidRPr="00235D67">
              <w:rPr>
                <w:b/>
                <w:bCs/>
              </w:rPr>
              <w:t>End Date</w:t>
            </w:r>
          </w:p>
        </w:tc>
        <w:tc>
          <w:tcPr>
            <w:tcW w:w="5480" w:type="dxa"/>
            <w:tcBorders>
              <w:top w:val="nil"/>
              <w:left w:val="single" w:color="auto" w:sz="6" w:space="0"/>
              <w:bottom w:val="single" w:color="auto" w:sz="6" w:space="0"/>
            </w:tcBorders>
          </w:tcPr>
          <w:p w:rsidRPr="00FB292A" w:rsidR="007467C0" w:rsidP="009A37B3" w:rsidRDefault="007467C0" w14:paraId="3F90B5EC" w14:textId="77777777">
            <w:pPr>
              <w:pStyle w:val="TableBody"/>
            </w:pPr>
            <w:r w:rsidRPr="00FB292A">
              <w:t>Ending date of the report</w:t>
            </w:r>
          </w:p>
        </w:tc>
      </w:tr>
      <w:tr w:rsidRPr="00A875AE" w:rsidR="007467C0" w:rsidTr="79D9DC4C" w14:paraId="3004D2DC" w14:textId="77777777">
        <w:trPr>
          <w:cantSplit/>
        </w:trPr>
        <w:tc>
          <w:tcPr>
            <w:tcW w:w="2570" w:type="dxa"/>
            <w:tcBorders>
              <w:top w:val="nil"/>
              <w:bottom w:val="single" w:color="auto" w:sz="6" w:space="0"/>
              <w:right w:val="single" w:color="auto" w:sz="6" w:space="0"/>
            </w:tcBorders>
          </w:tcPr>
          <w:p w:rsidRPr="00235D67" w:rsidR="007467C0" w:rsidP="009A37B3" w:rsidRDefault="007467C0" w14:paraId="69C2D718" w14:textId="77777777">
            <w:pPr>
              <w:pStyle w:val="TableBody"/>
              <w:rPr>
                <w:b/>
                <w:bCs/>
              </w:rPr>
            </w:pPr>
            <w:r w:rsidRPr="00235D67">
              <w:rPr>
                <w:b/>
                <w:bCs/>
              </w:rPr>
              <w:t>Cash Point</w:t>
            </w:r>
          </w:p>
        </w:tc>
        <w:tc>
          <w:tcPr>
            <w:tcW w:w="5480" w:type="dxa"/>
            <w:tcBorders>
              <w:top w:val="nil"/>
              <w:left w:val="single" w:color="auto" w:sz="6" w:space="0"/>
              <w:bottom w:val="single" w:color="auto" w:sz="6" w:space="0"/>
            </w:tcBorders>
          </w:tcPr>
          <w:p w:rsidRPr="00FB292A" w:rsidR="007467C0" w:rsidP="009A37B3" w:rsidRDefault="007467C0" w14:paraId="72C2A36F" w14:textId="77777777">
            <w:pPr>
              <w:pStyle w:val="TableBody"/>
            </w:pPr>
            <w:r w:rsidRPr="00FB292A">
              <w:t>The Cashpoint ID that will be reported</w:t>
            </w:r>
          </w:p>
        </w:tc>
      </w:tr>
      <w:tr w:rsidRPr="00A875AE" w:rsidR="007467C0" w:rsidTr="79D9DC4C" w14:paraId="6580E4F8"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441A0D60" w14:textId="77777777">
            <w:pPr>
              <w:pStyle w:val="TableBody"/>
              <w:rPr>
                <w:b/>
                <w:bCs/>
              </w:rPr>
            </w:pPr>
            <w:r w:rsidRPr="00235D67">
              <w:rPr>
                <w:b/>
                <w:bCs/>
              </w:rPr>
              <w:t>Balance Date</w:t>
            </w:r>
          </w:p>
        </w:tc>
        <w:tc>
          <w:tcPr>
            <w:tcW w:w="5480" w:type="dxa"/>
            <w:tcBorders>
              <w:top w:val="single" w:color="auto" w:sz="6" w:space="0"/>
              <w:left w:val="single" w:color="auto" w:sz="6" w:space="0"/>
              <w:bottom w:val="single" w:color="auto" w:sz="6" w:space="0"/>
            </w:tcBorders>
          </w:tcPr>
          <w:p w:rsidRPr="00FB292A" w:rsidR="007467C0" w:rsidP="009A37B3" w:rsidRDefault="007467C0" w14:paraId="367FF258" w14:textId="77777777">
            <w:pPr>
              <w:pStyle w:val="TableBody"/>
            </w:pPr>
            <w:r w:rsidRPr="00FB292A">
              <w:t>Date of the reported entry</w:t>
            </w:r>
          </w:p>
        </w:tc>
      </w:tr>
      <w:tr w:rsidRPr="00A875AE" w:rsidR="007467C0" w:rsidTr="79D9DC4C" w14:paraId="2AC2AE7F"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1CDCF77B" w14:textId="77777777">
            <w:pPr>
              <w:pStyle w:val="TableBody"/>
              <w:rPr>
                <w:b/>
                <w:bCs/>
              </w:rPr>
            </w:pPr>
            <w:r w:rsidRPr="00235D67">
              <w:rPr>
                <w:b/>
                <w:bCs/>
              </w:rPr>
              <w:t>Denomination</w:t>
            </w:r>
          </w:p>
        </w:tc>
        <w:tc>
          <w:tcPr>
            <w:tcW w:w="5480" w:type="dxa"/>
            <w:tcBorders>
              <w:top w:val="single" w:color="auto" w:sz="6" w:space="0"/>
              <w:left w:val="nil"/>
              <w:bottom w:val="single" w:color="auto" w:sz="6" w:space="0"/>
            </w:tcBorders>
          </w:tcPr>
          <w:p w:rsidRPr="00FB292A" w:rsidR="007467C0" w:rsidP="009A37B3" w:rsidRDefault="007467C0" w14:paraId="640EE70C" w14:textId="77777777">
            <w:pPr>
              <w:pStyle w:val="TableBody"/>
            </w:pPr>
            <w:r w:rsidRPr="00FB292A">
              <w:t>Denomination and Quality on the reporting date</w:t>
            </w:r>
          </w:p>
        </w:tc>
      </w:tr>
      <w:tr w:rsidRPr="00A875AE" w:rsidR="007467C0" w:rsidTr="79D9DC4C" w14:paraId="480168E1"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09AD10A3" w14:textId="77777777">
            <w:pPr>
              <w:pStyle w:val="TableBody"/>
              <w:rPr>
                <w:b/>
                <w:bCs/>
              </w:rPr>
            </w:pPr>
            <w:r w:rsidRPr="00235D67">
              <w:rPr>
                <w:b/>
                <w:bCs/>
              </w:rPr>
              <w:t>Stock Holding</w:t>
            </w:r>
          </w:p>
        </w:tc>
        <w:tc>
          <w:tcPr>
            <w:tcW w:w="5480" w:type="dxa"/>
            <w:tcBorders>
              <w:top w:val="single" w:color="auto" w:sz="6" w:space="0"/>
              <w:left w:val="nil"/>
              <w:bottom w:val="single" w:color="auto" w:sz="6" w:space="0"/>
            </w:tcBorders>
          </w:tcPr>
          <w:p w:rsidRPr="00FB292A" w:rsidR="007467C0" w:rsidP="009A37B3" w:rsidRDefault="007467C0" w14:paraId="4F63F02A" w14:textId="1F9FF1CA">
            <w:pPr>
              <w:pStyle w:val="TableBody"/>
            </w:pPr>
            <w:r w:rsidRPr="00FB292A">
              <w:t xml:space="preserve">The total holding amount </w:t>
            </w:r>
            <w:r w:rsidR="007240DF">
              <w:t xml:space="preserve">is </w:t>
            </w:r>
            <w:r w:rsidRPr="00FB292A">
              <w:t>based on the Cashpoints selected.</w:t>
            </w:r>
          </w:p>
        </w:tc>
      </w:tr>
    </w:tbl>
    <w:p w:rsidR="79D9DC4C" w:rsidRDefault="79D9DC4C" w14:paraId="6648F4A4" w14:textId="1C23C5F7"/>
    <w:p w:rsidRPr="00326CDA" w:rsidR="007467C0" w:rsidP="007467C0" w:rsidRDefault="007467C0" w14:paraId="0DF805A4"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7EFD22B1" w14:textId="77777777"/>
    <w:p w:rsidR="007467C0" w:rsidP="007467C0" w:rsidRDefault="007467C0" w14:paraId="5028D065" w14:textId="77777777">
      <w:pPr>
        <w:pStyle w:val="Heading4"/>
      </w:pPr>
      <w:bookmarkStart w:name="_Ref245722769" w:id="2309"/>
      <w:r>
        <w:t>Forecast Vault Stock Holding</w:t>
      </w:r>
      <w:bookmarkEnd w:id="2309"/>
    </w:p>
    <w:p w:rsidR="007467C0" w:rsidP="009A37B3" w:rsidRDefault="007467C0" w14:paraId="48CF8257" w14:textId="77777777">
      <w:pPr>
        <w:pStyle w:val="BodyText"/>
      </w:pPr>
      <w:r>
        <w:t>This report allows the analyst to view future forecasted Holding amounts for one or a number of Cashpoints. This report is only available in PDF or CSV.</w:t>
      </w:r>
    </w:p>
    <w:p w:rsidRPr="001E2FA2" w:rsidR="007467C0" w:rsidP="007467C0" w:rsidRDefault="007467C0" w14:paraId="279A0A87" w14:textId="77777777">
      <w:pPr>
        <w:pStyle w:val="Caption"/>
        <w:rPr>
          <w:lang w:val="en-US"/>
        </w:rPr>
      </w:pPr>
      <w:bookmarkStart w:name="_Toc74556769" w:id="231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31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46D163A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5B929EAE"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22DE578C" w14:textId="77777777">
            <w:pPr>
              <w:pStyle w:val="TableHeader"/>
            </w:pPr>
            <w:r>
              <w:t>Description</w:t>
            </w:r>
          </w:p>
        </w:tc>
      </w:tr>
      <w:tr w:rsidRPr="00A875AE" w:rsidR="007467C0" w:rsidTr="79D9DC4C" w14:paraId="3912D174"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69E82C85" w14:textId="77777777">
            <w:pPr>
              <w:pStyle w:val="TableBody"/>
              <w:rPr>
                <w:b/>
                <w:bCs/>
              </w:rPr>
            </w:pPr>
            <w:r w:rsidRPr="00235D67">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0B00CF06" w14:textId="77777777">
            <w:pPr>
              <w:pStyle w:val="TableBody"/>
            </w:pPr>
            <w:r w:rsidRPr="00FB292A">
              <w:t>Starting date of the report</w:t>
            </w:r>
          </w:p>
        </w:tc>
      </w:tr>
      <w:tr w:rsidRPr="00A875AE" w:rsidR="007467C0" w:rsidTr="79D9DC4C" w14:paraId="04FA87DD"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21FA126E" w14:textId="77777777">
            <w:pPr>
              <w:pStyle w:val="TableBody"/>
              <w:rPr>
                <w:b/>
                <w:bCs/>
              </w:rPr>
            </w:pPr>
            <w:r w:rsidRPr="00235D67">
              <w:rPr>
                <w:b/>
                <w:bCs/>
              </w:rPr>
              <w:t>End Date</w:t>
            </w:r>
          </w:p>
        </w:tc>
        <w:tc>
          <w:tcPr>
            <w:tcW w:w="5480" w:type="dxa"/>
            <w:tcBorders>
              <w:top w:val="nil"/>
              <w:left w:val="single" w:color="auto" w:sz="6" w:space="0"/>
              <w:bottom w:val="single" w:color="auto" w:sz="6" w:space="0"/>
            </w:tcBorders>
          </w:tcPr>
          <w:p w:rsidRPr="00FB292A" w:rsidR="007467C0" w:rsidP="009A37B3" w:rsidRDefault="007467C0" w14:paraId="11A1BDC9" w14:textId="77777777">
            <w:pPr>
              <w:pStyle w:val="TableBody"/>
            </w:pPr>
            <w:r w:rsidRPr="00FB292A">
              <w:t>Ending date of the report</w:t>
            </w:r>
          </w:p>
        </w:tc>
      </w:tr>
      <w:tr w:rsidRPr="00A875AE" w:rsidR="007467C0" w:rsidTr="79D9DC4C" w14:paraId="7D698E89" w14:textId="77777777">
        <w:trPr>
          <w:cantSplit/>
        </w:trPr>
        <w:tc>
          <w:tcPr>
            <w:tcW w:w="2570" w:type="dxa"/>
            <w:tcBorders>
              <w:top w:val="nil"/>
              <w:bottom w:val="single" w:color="auto" w:sz="6" w:space="0"/>
              <w:right w:val="single" w:color="auto" w:sz="6" w:space="0"/>
            </w:tcBorders>
          </w:tcPr>
          <w:p w:rsidRPr="00235D67" w:rsidR="007467C0" w:rsidP="009A37B3" w:rsidRDefault="007467C0" w14:paraId="1A3AD379" w14:textId="77777777">
            <w:pPr>
              <w:pStyle w:val="TableBody"/>
              <w:rPr>
                <w:b/>
                <w:bCs/>
              </w:rPr>
            </w:pPr>
            <w:r w:rsidRPr="00235D67">
              <w:rPr>
                <w:b/>
                <w:bCs/>
              </w:rPr>
              <w:t>Cash Point</w:t>
            </w:r>
          </w:p>
        </w:tc>
        <w:tc>
          <w:tcPr>
            <w:tcW w:w="5480" w:type="dxa"/>
            <w:tcBorders>
              <w:top w:val="nil"/>
              <w:left w:val="single" w:color="auto" w:sz="6" w:space="0"/>
              <w:bottom w:val="single" w:color="auto" w:sz="6" w:space="0"/>
            </w:tcBorders>
          </w:tcPr>
          <w:p w:rsidRPr="00FB292A" w:rsidR="007467C0" w:rsidP="009A37B3" w:rsidRDefault="007467C0" w14:paraId="5DCF868C" w14:textId="77777777">
            <w:pPr>
              <w:pStyle w:val="TableBody"/>
            </w:pPr>
            <w:r w:rsidRPr="00FB292A">
              <w:t>The Cashpoint ID that will be reported</w:t>
            </w:r>
          </w:p>
        </w:tc>
      </w:tr>
      <w:tr w:rsidRPr="00A875AE" w:rsidR="007467C0" w:rsidTr="79D9DC4C" w14:paraId="5DFB2122"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58E0A44" w14:textId="77777777">
            <w:pPr>
              <w:pStyle w:val="TableBody"/>
              <w:rPr>
                <w:b/>
                <w:bCs/>
              </w:rPr>
            </w:pPr>
            <w:r w:rsidRPr="00235D67">
              <w:rPr>
                <w:b/>
                <w:bCs/>
              </w:rPr>
              <w:t>Balance Date</w:t>
            </w:r>
          </w:p>
        </w:tc>
        <w:tc>
          <w:tcPr>
            <w:tcW w:w="5480" w:type="dxa"/>
            <w:tcBorders>
              <w:top w:val="single" w:color="auto" w:sz="6" w:space="0"/>
              <w:left w:val="single" w:color="auto" w:sz="6" w:space="0"/>
              <w:bottom w:val="single" w:color="auto" w:sz="6" w:space="0"/>
            </w:tcBorders>
          </w:tcPr>
          <w:p w:rsidRPr="00FB292A" w:rsidR="007467C0" w:rsidP="009A37B3" w:rsidRDefault="007467C0" w14:paraId="452CAD24" w14:textId="77777777">
            <w:pPr>
              <w:pStyle w:val="TableBody"/>
            </w:pPr>
            <w:r w:rsidRPr="00FB292A">
              <w:t>Date of the reported entry</w:t>
            </w:r>
          </w:p>
        </w:tc>
      </w:tr>
      <w:tr w:rsidRPr="00A875AE" w:rsidR="007467C0" w:rsidTr="79D9DC4C" w14:paraId="271FD422"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0632F424" w14:textId="77777777">
            <w:pPr>
              <w:pStyle w:val="TableBody"/>
              <w:rPr>
                <w:b/>
                <w:bCs/>
              </w:rPr>
            </w:pPr>
            <w:r w:rsidRPr="00235D67">
              <w:rPr>
                <w:b/>
                <w:bCs/>
              </w:rPr>
              <w:t>Denomination</w:t>
            </w:r>
          </w:p>
        </w:tc>
        <w:tc>
          <w:tcPr>
            <w:tcW w:w="5480" w:type="dxa"/>
            <w:tcBorders>
              <w:top w:val="single" w:color="auto" w:sz="6" w:space="0"/>
              <w:left w:val="nil"/>
              <w:bottom w:val="single" w:color="auto" w:sz="6" w:space="0"/>
            </w:tcBorders>
          </w:tcPr>
          <w:p w:rsidRPr="00FB292A" w:rsidR="007467C0" w:rsidP="009A37B3" w:rsidRDefault="007467C0" w14:paraId="6BCCB3EF" w14:textId="77777777">
            <w:pPr>
              <w:pStyle w:val="TableBody"/>
            </w:pPr>
            <w:r w:rsidRPr="00FB292A">
              <w:t>Denomination and Quality on the reporting date</w:t>
            </w:r>
          </w:p>
        </w:tc>
      </w:tr>
      <w:tr w:rsidRPr="00A875AE" w:rsidR="007467C0" w:rsidTr="79D9DC4C" w14:paraId="1F1D0B16"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0B19DD05" w14:textId="77777777">
            <w:pPr>
              <w:pStyle w:val="TableBody"/>
              <w:rPr>
                <w:b/>
                <w:bCs/>
              </w:rPr>
            </w:pPr>
            <w:r w:rsidRPr="00235D67">
              <w:rPr>
                <w:b/>
                <w:bCs/>
              </w:rPr>
              <w:t>Stock Holding</w:t>
            </w:r>
          </w:p>
        </w:tc>
        <w:tc>
          <w:tcPr>
            <w:tcW w:w="5480" w:type="dxa"/>
            <w:tcBorders>
              <w:top w:val="single" w:color="auto" w:sz="6" w:space="0"/>
              <w:left w:val="nil"/>
              <w:bottom w:val="single" w:color="auto" w:sz="6" w:space="0"/>
            </w:tcBorders>
          </w:tcPr>
          <w:p w:rsidRPr="00FB292A" w:rsidR="007467C0" w:rsidP="009A37B3" w:rsidRDefault="007467C0" w14:paraId="7A40B2EC" w14:textId="2AD952E5">
            <w:pPr>
              <w:pStyle w:val="TableBody"/>
            </w:pPr>
            <w:r w:rsidRPr="00FB292A">
              <w:t xml:space="preserve">The total holding amount </w:t>
            </w:r>
            <w:r w:rsidR="007240DF">
              <w:t xml:space="preserve">is </w:t>
            </w:r>
            <w:r w:rsidRPr="00FB292A">
              <w:t>based on the Cashpoints selected.</w:t>
            </w:r>
          </w:p>
        </w:tc>
      </w:tr>
    </w:tbl>
    <w:p w:rsidR="79D9DC4C" w:rsidRDefault="79D9DC4C" w14:paraId="59153E0E" w14:textId="0700A472"/>
    <w:p w:rsidRPr="00326CDA" w:rsidR="007467C0" w:rsidP="007467C0" w:rsidRDefault="007467C0" w14:paraId="661C3796"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638D75B1" w14:textId="77777777"/>
    <w:p w:rsidR="007467C0" w:rsidP="007467C0" w:rsidRDefault="007467C0" w14:paraId="44E8FF56" w14:textId="77777777">
      <w:pPr>
        <w:pStyle w:val="Heading4"/>
      </w:pPr>
      <w:bookmarkStart w:name="_Ref245722773" w:id="2311"/>
      <w:r>
        <w:t>Commercial and Branch Historical</w:t>
      </w:r>
      <w:bookmarkEnd w:id="2311"/>
    </w:p>
    <w:p w:rsidR="007467C0" w:rsidP="009A37B3" w:rsidRDefault="007467C0" w14:paraId="39985FA2" w14:textId="77777777">
      <w:pPr>
        <w:pStyle w:val="BodyText"/>
      </w:pPr>
      <w:r>
        <w:t>This report allows the analyst to view a summary of Historic Branch and Commercial Net Demand by month for one or a number of Cashpoints. This report is only available in PDF or CSV.</w:t>
      </w:r>
    </w:p>
    <w:p w:rsidRPr="001E2FA2" w:rsidR="007467C0" w:rsidP="007467C0" w:rsidRDefault="007467C0" w14:paraId="106C0305" w14:textId="77777777">
      <w:pPr>
        <w:pStyle w:val="Caption"/>
        <w:rPr>
          <w:lang w:val="en-US"/>
        </w:rPr>
      </w:pPr>
      <w:bookmarkStart w:name="_Toc74556770" w:id="231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31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06DCC303"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ABCA2CC"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51BE26A1" w14:textId="77777777">
            <w:pPr>
              <w:pStyle w:val="TableHeader"/>
            </w:pPr>
            <w:r>
              <w:t>Description</w:t>
            </w:r>
          </w:p>
        </w:tc>
      </w:tr>
      <w:tr w:rsidRPr="00A875AE" w:rsidR="007467C0" w:rsidTr="79D9DC4C" w14:paraId="181086D9"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5E31F95E" w14:textId="77777777">
            <w:pPr>
              <w:pStyle w:val="TableBody"/>
              <w:rPr>
                <w:b/>
                <w:bCs/>
              </w:rPr>
            </w:pPr>
            <w:r w:rsidRPr="00235D67">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3E387C97" w14:textId="77777777">
            <w:pPr>
              <w:pStyle w:val="TableBody"/>
              <w:rPr>
                <w:rFonts w:cs="Arial"/>
                <w:lang w:val="en-US" w:bidi="en-US"/>
              </w:rPr>
            </w:pPr>
            <w:r w:rsidRPr="00FB292A">
              <w:rPr>
                <w:rFonts w:cs="Arial"/>
                <w:lang w:val="en-US" w:bidi="en-US"/>
              </w:rPr>
              <w:t>Starting date of the report</w:t>
            </w:r>
          </w:p>
        </w:tc>
      </w:tr>
      <w:tr w:rsidRPr="00A875AE" w:rsidR="007467C0" w:rsidTr="79D9DC4C" w14:paraId="1B098D7C"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4D11EC14" w14:textId="77777777">
            <w:pPr>
              <w:pStyle w:val="TableBody"/>
              <w:rPr>
                <w:rFonts w:cs="Arial"/>
                <w:b/>
                <w:bCs/>
                <w:lang w:val="en-US" w:bidi="en-US"/>
              </w:rPr>
            </w:pPr>
            <w:r w:rsidRPr="00235D67">
              <w:rPr>
                <w:rFonts w:cs="Arial"/>
                <w:b/>
                <w:bCs/>
                <w:lang w:val="en-US" w:bidi="en-US"/>
              </w:rPr>
              <w:t>End Date</w:t>
            </w:r>
          </w:p>
        </w:tc>
        <w:tc>
          <w:tcPr>
            <w:tcW w:w="5480" w:type="dxa"/>
            <w:tcBorders>
              <w:top w:val="nil"/>
              <w:left w:val="single" w:color="auto" w:sz="6" w:space="0"/>
              <w:bottom w:val="single" w:color="auto" w:sz="6" w:space="0"/>
            </w:tcBorders>
          </w:tcPr>
          <w:p w:rsidRPr="00FB292A" w:rsidR="007467C0" w:rsidP="009A37B3" w:rsidRDefault="007467C0" w14:paraId="439A8C6A" w14:textId="77777777">
            <w:pPr>
              <w:pStyle w:val="TableBody"/>
              <w:rPr>
                <w:rFonts w:cs="Arial"/>
                <w:lang w:val="en-US" w:bidi="en-US"/>
              </w:rPr>
            </w:pPr>
            <w:r w:rsidRPr="00FB292A">
              <w:rPr>
                <w:rFonts w:cs="Arial"/>
                <w:lang w:val="en-US" w:bidi="en-US"/>
              </w:rPr>
              <w:t>Ending date of the report</w:t>
            </w:r>
          </w:p>
        </w:tc>
      </w:tr>
      <w:tr w:rsidRPr="00A875AE" w:rsidR="007467C0" w:rsidTr="79D9DC4C" w14:paraId="3B844FF0" w14:textId="77777777">
        <w:trPr>
          <w:cantSplit/>
        </w:trPr>
        <w:tc>
          <w:tcPr>
            <w:tcW w:w="2570" w:type="dxa"/>
            <w:tcBorders>
              <w:top w:val="nil"/>
              <w:bottom w:val="single" w:color="auto" w:sz="6" w:space="0"/>
              <w:right w:val="single" w:color="auto" w:sz="6" w:space="0"/>
            </w:tcBorders>
          </w:tcPr>
          <w:p w:rsidRPr="00235D67" w:rsidR="007467C0" w:rsidP="009A37B3" w:rsidRDefault="007467C0" w14:paraId="588592C1" w14:textId="77777777">
            <w:pPr>
              <w:pStyle w:val="TableBody"/>
              <w:rPr>
                <w:rFonts w:cs="Arial"/>
                <w:b/>
                <w:bCs/>
                <w:lang w:val="en-US" w:bidi="en-US"/>
              </w:rPr>
            </w:pPr>
            <w:r w:rsidRPr="00235D67">
              <w:rPr>
                <w:rFonts w:cs="Arial"/>
                <w:b/>
                <w:bCs/>
                <w:lang w:val="en-US" w:bidi="en-US"/>
              </w:rPr>
              <w:t>Cash Point</w:t>
            </w:r>
          </w:p>
        </w:tc>
        <w:tc>
          <w:tcPr>
            <w:tcW w:w="5480" w:type="dxa"/>
            <w:tcBorders>
              <w:top w:val="nil"/>
              <w:left w:val="single" w:color="auto" w:sz="6" w:space="0"/>
              <w:bottom w:val="single" w:color="auto" w:sz="6" w:space="0"/>
            </w:tcBorders>
          </w:tcPr>
          <w:p w:rsidRPr="00FB292A" w:rsidR="007467C0" w:rsidP="009A37B3" w:rsidRDefault="007467C0" w14:paraId="175BE59C" w14:textId="77777777">
            <w:pPr>
              <w:pStyle w:val="TableBody"/>
              <w:rPr>
                <w:rFonts w:cs="Arial"/>
                <w:lang w:val="en-US" w:bidi="en-US"/>
              </w:rPr>
            </w:pPr>
            <w:r w:rsidRPr="00FB292A">
              <w:rPr>
                <w:rFonts w:cs="Arial"/>
                <w:lang w:val="en-US" w:bidi="en-US"/>
              </w:rPr>
              <w:t>The Cashpoint ID that will be reported</w:t>
            </w:r>
          </w:p>
        </w:tc>
      </w:tr>
      <w:tr w:rsidRPr="00A875AE" w:rsidR="007467C0" w:rsidTr="79D9DC4C" w14:paraId="7707628A"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DFB81DA" w14:textId="77777777">
            <w:pPr>
              <w:pStyle w:val="TableBody"/>
              <w:rPr>
                <w:rFonts w:cs="Arial"/>
                <w:b/>
                <w:bCs/>
                <w:lang w:val="en-US" w:bidi="en-US"/>
              </w:rPr>
            </w:pPr>
            <w:r w:rsidRPr="00235D67">
              <w:rPr>
                <w:rFonts w:cs="Arial"/>
                <w:b/>
                <w:bCs/>
                <w:lang w:val="en-US" w:bidi="en-US"/>
              </w:rPr>
              <w:t>Month and Year</w:t>
            </w:r>
          </w:p>
        </w:tc>
        <w:tc>
          <w:tcPr>
            <w:tcW w:w="5480" w:type="dxa"/>
            <w:tcBorders>
              <w:top w:val="single" w:color="auto" w:sz="6" w:space="0"/>
              <w:left w:val="single" w:color="auto" w:sz="6" w:space="0"/>
              <w:bottom w:val="single" w:color="auto" w:sz="6" w:space="0"/>
            </w:tcBorders>
          </w:tcPr>
          <w:p w:rsidRPr="00FB292A" w:rsidR="007467C0" w:rsidP="009A37B3" w:rsidRDefault="007467C0" w14:paraId="14B175F8" w14:textId="77777777">
            <w:pPr>
              <w:pStyle w:val="TableBody"/>
              <w:rPr>
                <w:rFonts w:cs="Arial"/>
                <w:lang w:val="en-US" w:bidi="en-US"/>
              </w:rPr>
            </w:pPr>
            <w:r w:rsidRPr="00FB292A">
              <w:rPr>
                <w:rFonts w:cs="Arial"/>
                <w:lang w:val="en-US" w:bidi="en-US"/>
              </w:rPr>
              <w:t>Month and year of the reported summary</w:t>
            </w:r>
          </w:p>
        </w:tc>
      </w:tr>
      <w:tr w:rsidRPr="00A875AE" w:rsidR="007467C0" w:rsidTr="79D9DC4C" w14:paraId="64599F24"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715C31DB" w14:textId="77777777">
            <w:pPr>
              <w:pStyle w:val="TableBody"/>
              <w:rPr>
                <w:rFonts w:cs="Arial"/>
                <w:b/>
                <w:bCs/>
                <w:lang w:val="en-US" w:bidi="en-US"/>
              </w:rPr>
            </w:pPr>
            <w:r w:rsidRPr="00235D67">
              <w:rPr>
                <w:rFonts w:cs="Arial"/>
                <w:b/>
                <w:bCs/>
                <w:lang w:val="en-US" w:bidi="en-US"/>
              </w:rPr>
              <w:t>Denomination</w:t>
            </w:r>
          </w:p>
        </w:tc>
        <w:tc>
          <w:tcPr>
            <w:tcW w:w="5480" w:type="dxa"/>
            <w:tcBorders>
              <w:top w:val="single" w:color="auto" w:sz="6" w:space="0"/>
              <w:left w:val="nil"/>
              <w:bottom w:val="single" w:color="auto" w:sz="6" w:space="0"/>
            </w:tcBorders>
          </w:tcPr>
          <w:p w:rsidRPr="00FB292A" w:rsidR="007467C0" w:rsidP="009A37B3" w:rsidRDefault="007467C0" w14:paraId="78F183C9" w14:textId="77777777">
            <w:pPr>
              <w:pStyle w:val="TableBody"/>
              <w:rPr>
                <w:rFonts w:cs="Arial"/>
                <w:lang w:val="en-US" w:bidi="en-US"/>
              </w:rPr>
            </w:pPr>
            <w:r w:rsidRPr="00FB292A">
              <w:rPr>
                <w:rFonts w:cs="Arial"/>
                <w:lang w:val="en-US" w:bidi="en-US"/>
              </w:rPr>
              <w:t>Denomination on the reporting month</w:t>
            </w:r>
          </w:p>
        </w:tc>
      </w:tr>
      <w:tr w:rsidRPr="00A875AE" w:rsidR="007467C0" w:rsidTr="79D9DC4C" w14:paraId="35BB3E27"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D3B2249" w14:textId="77777777">
            <w:pPr>
              <w:pStyle w:val="TableBody"/>
              <w:rPr>
                <w:rFonts w:cs="Arial"/>
                <w:b/>
                <w:bCs/>
                <w:lang w:val="en-US" w:bidi="en-US"/>
              </w:rPr>
            </w:pPr>
            <w:r w:rsidRPr="00235D67">
              <w:rPr>
                <w:rFonts w:cs="Arial"/>
                <w:b/>
                <w:bCs/>
                <w:lang w:val="en-US" w:bidi="en-US"/>
              </w:rPr>
              <w:t>Deposits</w:t>
            </w:r>
          </w:p>
        </w:tc>
        <w:tc>
          <w:tcPr>
            <w:tcW w:w="5480" w:type="dxa"/>
            <w:tcBorders>
              <w:top w:val="single" w:color="auto" w:sz="6" w:space="0"/>
              <w:left w:val="nil"/>
              <w:bottom w:val="single" w:color="auto" w:sz="6" w:space="0"/>
            </w:tcBorders>
          </w:tcPr>
          <w:p w:rsidRPr="00FB292A" w:rsidR="007467C0" w:rsidP="009A37B3" w:rsidRDefault="007467C0" w14:paraId="409F2E2D" w14:textId="77777777">
            <w:pPr>
              <w:pStyle w:val="TableBody"/>
              <w:rPr>
                <w:rFonts w:cs="Arial"/>
                <w:lang w:val="en-US" w:bidi="en-US"/>
              </w:rPr>
            </w:pPr>
            <w:r w:rsidRPr="00FB292A">
              <w:rPr>
                <w:rFonts w:cs="Arial"/>
                <w:lang w:val="en-US" w:bidi="en-US"/>
              </w:rPr>
              <w:t>Total Deposits for the selected Cashpoints during the month and year reported</w:t>
            </w:r>
          </w:p>
        </w:tc>
      </w:tr>
      <w:tr w:rsidRPr="00A875AE" w:rsidR="007467C0" w:rsidTr="79D9DC4C" w14:paraId="27B03739"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6B4C34C8" w14:textId="77777777">
            <w:pPr>
              <w:pStyle w:val="TableBody"/>
              <w:rPr>
                <w:rFonts w:cs="Arial"/>
                <w:b/>
                <w:bCs/>
                <w:lang w:val="en-US" w:bidi="en-US"/>
              </w:rPr>
            </w:pPr>
            <w:r w:rsidRPr="00235D67">
              <w:rPr>
                <w:rFonts w:cs="Arial"/>
                <w:b/>
                <w:bCs/>
                <w:lang w:val="en-US" w:bidi="en-US"/>
              </w:rPr>
              <w:t>Withdrawals</w:t>
            </w:r>
          </w:p>
        </w:tc>
        <w:tc>
          <w:tcPr>
            <w:tcW w:w="5480" w:type="dxa"/>
            <w:tcBorders>
              <w:top w:val="single" w:color="auto" w:sz="6" w:space="0"/>
              <w:left w:val="nil"/>
              <w:bottom w:val="single" w:color="auto" w:sz="6" w:space="0"/>
            </w:tcBorders>
          </w:tcPr>
          <w:p w:rsidRPr="00FB292A" w:rsidR="007467C0" w:rsidP="009A37B3" w:rsidRDefault="007467C0" w14:paraId="6591DBF5" w14:textId="77777777">
            <w:pPr>
              <w:pStyle w:val="TableBody"/>
              <w:rPr>
                <w:rFonts w:cs="Arial"/>
                <w:lang w:val="en-US" w:bidi="en-US"/>
              </w:rPr>
            </w:pPr>
            <w:r w:rsidRPr="00FB292A">
              <w:rPr>
                <w:rFonts w:cs="Arial"/>
                <w:lang w:val="en-US" w:bidi="en-US"/>
              </w:rPr>
              <w:t>Total Withdrawals for the selected Cashpoints during the month and year reported.</w:t>
            </w:r>
          </w:p>
        </w:tc>
      </w:tr>
    </w:tbl>
    <w:p w:rsidR="79D9DC4C" w:rsidRDefault="79D9DC4C" w14:paraId="532792EA" w14:textId="7FFFA611"/>
    <w:p w:rsidRPr="00326CDA" w:rsidR="007467C0" w:rsidP="007467C0" w:rsidRDefault="007467C0" w14:paraId="6699135A"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19885A16" w14:textId="77777777"/>
    <w:p w:rsidR="007467C0" w:rsidP="007467C0" w:rsidRDefault="007467C0" w14:paraId="1EF4B12C" w14:textId="77777777">
      <w:pPr>
        <w:pStyle w:val="Heading4"/>
      </w:pPr>
      <w:bookmarkStart w:name="_Ref245722776" w:id="2313"/>
      <w:r>
        <w:t>ATM &amp; Branch Demand</w:t>
      </w:r>
      <w:bookmarkEnd w:id="2313"/>
    </w:p>
    <w:p w:rsidR="007467C0" w:rsidP="009A37B3" w:rsidRDefault="007467C0" w14:paraId="2C3D9AC9" w14:textId="77777777">
      <w:pPr>
        <w:pStyle w:val="BodyText"/>
      </w:pPr>
      <w:r>
        <w:t>This report allows the analyst to view Historic ATM and Branch Orders for one or a number of Cashpoints summarized by month. This report is only available in PDF or CSV.</w:t>
      </w:r>
    </w:p>
    <w:p w:rsidRPr="001E2FA2" w:rsidR="007467C0" w:rsidP="007467C0" w:rsidRDefault="007467C0" w14:paraId="74513221" w14:textId="77777777">
      <w:pPr>
        <w:pStyle w:val="Caption"/>
        <w:rPr>
          <w:lang w:val="en-US"/>
        </w:rPr>
      </w:pPr>
      <w:bookmarkStart w:name="_Toc74556771" w:id="2314"/>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31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68F1BC37"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9FD1C30"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2E2F558D" w14:textId="77777777">
            <w:pPr>
              <w:pStyle w:val="TableHeader"/>
            </w:pPr>
            <w:r>
              <w:t>Description</w:t>
            </w:r>
          </w:p>
        </w:tc>
      </w:tr>
      <w:tr w:rsidRPr="00A875AE" w:rsidR="007467C0" w:rsidTr="79D9DC4C" w14:paraId="7E51E1BC"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1CCE7A73" w14:textId="77777777">
            <w:pPr>
              <w:pStyle w:val="TableBody"/>
              <w:rPr>
                <w:b/>
                <w:bCs/>
              </w:rPr>
            </w:pPr>
            <w:r w:rsidRPr="00235D67">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383C59E8" w14:textId="77777777">
            <w:pPr>
              <w:pStyle w:val="TableBody"/>
            </w:pPr>
            <w:r w:rsidRPr="00FB292A">
              <w:t>Starting date of the report</w:t>
            </w:r>
          </w:p>
        </w:tc>
      </w:tr>
      <w:tr w:rsidRPr="00A875AE" w:rsidR="007467C0" w:rsidTr="79D9DC4C" w14:paraId="2D2143E8"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264DDBF0" w14:textId="77777777">
            <w:pPr>
              <w:pStyle w:val="TableBody"/>
              <w:rPr>
                <w:b/>
                <w:bCs/>
              </w:rPr>
            </w:pPr>
            <w:r w:rsidRPr="00235D67">
              <w:rPr>
                <w:b/>
                <w:bCs/>
              </w:rPr>
              <w:t>End Date</w:t>
            </w:r>
          </w:p>
        </w:tc>
        <w:tc>
          <w:tcPr>
            <w:tcW w:w="5480" w:type="dxa"/>
            <w:tcBorders>
              <w:top w:val="nil"/>
              <w:left w:val="single" w:color="auto" w:sz="6" w:space="0"/>
              <w:bottom w:val="single" w:color="auto" w:sz="6" w:space="0"/>
            </w:tcBorders>
          </w:tcPr>
          <w:p w:rsidRPr="00FB292A" w:rsidR="007467C0" w:rsidP="009A37B3" w:rsidRDefault="007467C0" w14:paraId="13FB5CBC" w14:textId="77777777">
            <w:pPr>
              <w:pStyle w:val="TableBody"/>
            </w:pPr>
            <w:r w:rsidRPr="00FB292A">
              <w:t>Ending date of the report</w:t>
            </w:r>
          </w:p>
        </w:tc>
      </w:tr>
      <w:tr w:rsidRPr="00A875AE" w:rsidR="007467C0" w:rsidTr="79D9DC4C" w14:paraId="1CEB812E" w14:textId="77777777">
        <w:trPr>
          <w:cantSplit/>
        </w:trPr>
        <w:tc>
          <w:tcPr>
            <w:tcW w:w="2570" w:type="dxa"/>
            <w:tcBorders>
              <w:top w:val="nil"/>
              <w:bottom w:val="single" w:color="auto" w:sz="6" w:space="0"/>
              <w:right w:val="single" w:color="auto" w:sz="6" w:space="0"/>
            </w:tcBorders>
          </w:tcPr>
          <w:p w:rsidRPr="00235D67" w:rsidR="007467C0" w:rsidP="009A37B3" w:rsidRDefault="007467C0" w14:paraId="7036EA2E" w14:textId="77777777">
            <w:pPr>
              <w:pStyle w:val="TableBody"/>
              <w:rPr>
                <w:b/>
                <w:bCs/>
              </w:rPr>
            </w:pPr>
            <w:r w:rsidRPr="00235D67">
              <w:rPr>
                <w:b/>
                <w:bCs/>
              </w:rPr>
              <w:t>Cash Point</w:t>
            </w:r>
          </w:p>
        </w:tc>
        <w:tc>
          <w:tcPr>
            <w:tcW w:w="5480" w:type="dxa"/>
            <w:tcBorders>
              <w:top w:val="nil"/>
              <w:left w:val="single" w:color="auto" w:sz="6" w:space="0"/>
              <w:bottom w:val="single" w:color="auto" w:sz="6" w:space="0"/>
            </w:tcBorders>
          </w:tcPr>
          <w:p w:rsidRPr="00FB292A" w:rsidR="007467C0" w:rsidP="009A37B3" w:rsidRDefault="007467C0" w14:paraId="05C2CAD2" w14:textId="77777777">
            <w:pPr>
              <w:pStyle w:val="TableBody"/>
            </w:pPr>
            <w:r w:rsidRPr="00FB292A">
              <w:t>The Cashpoint ID that will be reported</w:t>
            </w:r>
          </w:p>
        </w:tc>
      </w:tr>
      <w:tr w:rsidRPr="00A875AE" w:rsidR="007467C0" w:rsidTr="79D9DC4C" w14:paraId="4BFF7E5D"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11C77F9B" w14:textId="77777777">
            <w:pPr>
              <w:pStyle w:val="TableBody"/>
              <w:rPr>
                <w:b/>
                <w:bCs/>
              </w:rPr>
            </w:pPr>
            <w:r w:rsidRPr="00235D67">
              <w:rPr>
                <w:b/>
                <w:bCs/>
              </w:rPr>
              <w:t>Month and Year</w:t>
            </w:r>
          </w:p>
        </w:tc>
        <w:tc>
          <w:tcPr>
            <w:tcW w:w="5480" w:type="dxa"/>
            <w:tcBorders>
              <w:top w:val="single" w:color="auto" w:sz="6" w:space="0"/>
              <w:left w:val="single" w:color="auto" w:sz="6" w:space="0"/>
              <w:bottom w:val="single" w:color="auto" w:sz="6" w:space="0"/>
            </w:tcBorders>
          </w:tcPr>
          <w:p w:rsidRPr="00FB292A" w:rsidR="007467C0" w:rsidP="009A37B3" w:rsidRDefault="007467C0" w14:paraId="2D771222" w14:textId="77777777">
            <w:pPr>
              <w:pStyle w:val="TableBody"/>
            </w:pPr>
            <w:r w:rsidRPr="00FB292A">
              <w:t>Month and year of the reported summary</w:t>
            </w:r>
          </w:p>
        </w:tc>
      </w:tr>
      <w:tr w:rsidRPr="00A875AE" w:rsidR="007467C0" w:rsidTr="79D9DC4C" w14:paraId="7339066F"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239F91B9" w14:textId="77777777">
            <w:pPr>
              <w:pStyle w:val="TableBody"/>
              <w:rPr>
                <w:b/>
                <w:bCs/>
              </w:rPr>
            </w:pPr>
            <w:r w:rsidRPr="00235D67">
              <w:rPr>
                <w:b/>
                <w:bCs/>
              </w:rPr>
              <w:t>Denomination</w:t>
            </w:r>
          </w:p>
        </w:tc>
        <w:tc>
          <w:tcPr>
            <w:tcW w:w="5480" w:type="dxa"/>
            <w:tcBorders>
              <w:top w:val="single" w:color="auto" w:sz="6" w:space="0"/>
              <w:left w:val="nil"/>
              <w:bottom w:val="single" w:color="auto" w:sz="6" w:space="0"/>
            </w:tcBorders>
          </w:tcPr>
          <w:p w:rsidRPr="00FB292A" w:rsidR="007467C0" w:rsidP="009A37B3" w:rsidRDefault="007467C0" w14:paraId="3BA63B2D" w14:textId="77777777">
            <w:pPr>
              <w:pStyle w:val="TableBody"/>
            </w:pPr>
            <w:r w:rsidRPr="00FB292A">
              <w:t>Denomination on the reporting month</w:t>
            </w:r>
          </w:p>
        </w:tc>
      </w:tr>
      <w:tr w:rsidRPr="00A875AE" w:rsidR="007467C0" w:rsidTr="79D9DC4C" w14:paraId="2F7CBD96"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6DB8CF66" w14:textId="77777777">
            <w:pPr>
              <w:pStyle w:val="TableBody"/>
              <w:rPr>
                <w:b/>
                <w:bCs/>
              </w:rPr>
            </w:pPr>
            <w:r w:rsidRPr="00235D67">
              <w:rPr>
                <w:b/>
                <w:bCs/>
              </w:rPr>
              <w:t>ATM Orders</w:t>
            </w:r>
          </w:p>
        </w:tc>
        <w:tc>
          <w:tcPr>
            <w:tcW w:w="5480" w:type="dxa"/>
            <w:tcBorders>
              <w:top w:val="single" w:color="auto" w:sz="6" w:space="0"/>
              <w:left w:val="nil"/>
              <w:bottom w:val="single" w:color="auto" w:sz="6" w:space="0"/>
            </w:tcBorders>
          </w:tcPr>
          <w:p w:rsidRPr="00FB292A" w:rsidR="007467C0" w:rsidP="009A37B3" w:rsidRDefault="007467C0" w14:paraId="65F97EA7" w14:textId="77777777">
            <w:pPr>
              <w:pStyle w:val="TableBody"/>
            </w:pPr>
            <w:r w:rsidRPr="00FB292A">
              <w:t>Total ATM Orders for the selected Cashpoints during the month and year reported</w:t>
            </w:r>
          </w:p>
        </w:tc>
      </w:tr>
      <w:tr w:rsidRPr="00A875AE" w:rsidR="007467C0" w:rsidTr="79D9DC4C" w14:paraId="72A88A97"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F81F310" w14:textId="77777777">
            <w:pPr>
              <w:pStyle w:val="TableBody"/>
              <w:rPr>
                <w:b/>
                <w:bCs/>
              </w:rPr>
            </w:pPr>
            <w:r w:rsidRPr="00235D67">
              <w:rPr>
                <w:b/>
                <w:bCs/>
              </w:rPr>
              <w:t>Branch Orders</w:t>
            </w:r>
          </w:p>
        </w:tc>
        <w:tc>
          <w:tcPr>
            <w:tcW w:w="5480" w:type="dxa"/>
            <w:tcBorders>
              <w:top w:val="single" w:color="auto" w:sz="6" w:space="0"/>
              <w:left w:val="nil"/>
              <w:bottom w:val="single" w:color="auto" w:sz="6" w:space="0"/>
            </w:tcBorders>
          </w:tcPr>
          <w:p w:rsidRPr="00FB292A" w:rsidR="007467C0" w:rsidP="009A37B3" w:rsidRDefault="007467C0" w14:paraId="1756A945" w14:textId="77777777">
            <w:pPr>
              <w:pStyle w:val="TableBody"/>
            </w:pPr>
            <w:r w:rsidRPr="00FB292A">
              <w:t>Total Branch Orders for the selected Cashpoints during the month and year reported.</w:t>
            </w:r>
          </w:p>
        </w:tc>
      </w:tr>
    </w:tbl>
    <w:p w:rsidR="79D9DC4C" w:rsidRDefault="79D9DC4C" w14:paraId="2F503355" w14:textId="7EB98530"/>
    <w:p w:rsidRPr="00326CDA" w:rsidR="007467C0" w:rsidP="007467C0" w:rsidRDefault="007467C0" w14:paraId="276E129E"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44CCFA62" w14:textId="77777777"/>
    <w:p w:rsidR="007467C0" w:rsidP="007467C0" w:rsidRDefault="007467C0" w14:paraId="06AE6A48" w14:textId="77777777">
      <w:pPr>
        <w:pStyle w:val="Heading4"/>
      </w:pPr>
      <w:bookmarkStart w:name="_Ref245722779" w:id="2315"/>
      <w:r>
        <w:t>Cross-Shipping Alerts</w:t>
      </w:r>
      <w:bookmarkEnd w:id="2315"/>
    </w:p>
    <w:p w:rsidR="007467C0" w:rsidP="009A37B3" w:rsidRDefault="007467C0" w14:paraId="6C2FF61D" w14:textId="77777777">
      <w:pPr>
        <w:pStyle w:val="BodyText"/>
      </w:pPr>
      <w:r>
        <w:t xml:space="preserve">When Cross-Shipping is used in OptiVault, the Cross-Shipping Alerts report will identify potential infractions that could result in higher costs. </w:t>
      </w:r>
    </w:p>
    <w:p w:rsidRPr="001E2FA2" w:rsidR="007467C0" w:rsidP="007467C0" w:rsidRDefault="007467C0" w14:paraId="662E5507" w14:textId="77777777">
      <w:pPr>
        <w:pStyle w:val="Caption"/>
        <w:rPr>
          <w:lang w:val="en-US"/>
        </w:rPr>
      </w:pPr>
      <w:bookmarkStart w:name="_Toc74556772" w:id="231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31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4033B511"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A80DFE3"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5D19C1FB" w14:textId="77777777">
            <w:pPr>
              <w:pStyle w:val="TableHeader"/>
            </w:pPr>
            <w:r>
              <w:t>Description</w:t>
            </w:r>
          </w:p>
        </w:tc>
      </w:tr>
      <w:tr w:rsidRPr="00A875AE" w:rsidR="007467C0" w:rsidTr="79D9DC4C" w14:paraId="5A3BF923"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1AB622D2" w14:textId="77777777">
            <w:pPr>
              <w:pStyle w:val="TableBody"/>
              <w:rPr>
                <w:b/>
                <w:bCs/>
              </w:rPr>
            </w:pPr>
            <w:r w:rsidRPr="00235D67">
              <w:rPr>
                <w:b/>
                <w:bCs/>
              </w:rPr>
              <w:t>Vault Id</w:t>
            </w:r>
          </w:p>
        </w:tc>
        <w:tc>
          <w:tcPr>
            <w:tcW w:w="5480" w:type="dxa"/>
            <w:tcBorders>
              <w:top w:val="nil"/>
              <w:left w:val="single" w:color="auto" w:sz="6" w:space="0"/>
              <w:bottom w:val="single" w:color="auto" w:sz="6" w:space="0"/>
            </w:tcBorders>
          </w:tcPr>
          <w:p w:rsidRPr="00FB292A" w:rsidR="007467C0" w:rsidP="009A37B3" w:rsidRDefault="007467C0" w14:paraId="58629D5E" w14:textId="77777777">
            <w:pPr>
              <w:pStyle w:val="TableBody"/>
            </w:pPr>
            <w:r w:rsidRPr="00FB292A">
              <w:t>Represents the vault ID where ATMs and Branches are linked.</w:t>
            </w:r>
          </w:p>
        </w:tc>
      </w:tr>
      <w:tr w:rsidRPr="00A875AE" w:rsidR="007467C0" w:rsidTr="79D9DC4C" w14:paraId="0EFE60F3" w14:textId="77777777">
        <w:trPr>
          <w:cantSplit/>
          <w:trHeight w:val="135"/>
        </w:trPr>
        <w:tc>
          <w:tcPr>
            <w:tcW w:w="2570" w:type="dxa"/>
            <w:tcBorders>
              <w:top w:val="nil"/>
              <w:bottom w:val="single" w:color="auto" w:sz="6" w:space="0"/>
              <w:right w:val="single" w:color="auto" w:sz="6" w:space="0"/>
            </w:tcBorders>
          </w:tcPr>
          <w:p w:rsidRPr="00235D67" w:rsidR="007467C0" w:rsidP="009A37B3" w:rsidRDefault="007467C0" w14:paraId="49D19353" w14:textId="77777777">
            <w:pPr>
              <w:pStyle w:val="TableBody"/>
              <w:rPr>
                <w:b/>
                <w:bCs/>
              </w:rPr>
            </w:pPr>
            <w:r w:rsidRPr="00235D67">
              <w:rPr>
                <w:b/>
                <w:bCs/>
              </w:rPr>
              <w:t>Denom.</w:t>
            </w:r>
          </w:p>
        </w:tc>
        <w:tc>
          <w:tcPr>
            <w:tcW w:w="5480" w:type="dxa"/>
            <w:tcBorders>
              <w:top w:val="nil"/>
              <w:left w:val="single" w:color="auto" w:sz="6" w:space="0"/>
              <w:bottom w:val="single" w:color="auto" w:sz="6" w:space="0"/>
            </w:tcBorders>
          </w:tcPr>
          <w:p w:rsidRPr="00FB292A" w:rsidR="007467C0" w:rsidP="009A37B3" w:rsidRDefault="007467C0" w14:paraId="080DA84E" w14:textId="77777777">
            <w:pPr>
              <w:pStyle w:val="TableBody"/>
            </w:pPr>
            <w:r w:rsidRPr="00FB292A">
              <w:t>Represents the vault denomination where a Cross-Shipping Infraction may occur.</w:t>
            </w:r>
          </w:p>
        </w:tc>
      </w:tr>
      <w:tr w:rsidRPr="00A875AE" w:rsidR="007467C0" w:rsidTr="79D9DC4C" w14:paraId="23966943" w14:textId="77777777">
        <w:trPr>
          <w:cantSplit/>
        </w:trPr>
        <w:tc>
          <w:tcPr>
            <w:tcW w:w="2570" w:type="dxa"/>
            <w:tcBorders>
              <w:top w:val="nil"/>
              <w:bottom w:val="single" w:color="auto" w:sz="6" w:space="0"/>
              <w:right w:val="single" w:color="auto" w:sz="6" w:space="0"/>
            </w:tcBorders>
          </w:tcPr>
          <w:p w:rsidRPr="00235D67" w:rsidR="007467C0" w:rsidP="009A37B3" w:rsidRDefault="007467C0" w14:paraId="4FDA0EFC" w14:textId="77777777">
            <w:pPr>
              <w:pStyle w:val="TableBody"/>
              <w:rPr>
                <w:b/>
                <w:bCs/>
              </w:rPr>
            </w:pPr>
            <w:r w:rsidRPr="00235D67">
              <w:rPr>
                <w:b/>
                <w:bCs/>
              </w:rPr>
              <w:t>Qual.</w:t>
            </w:r>
          </w:p>
        </w:tc>
        <w:tc>
          <w:tcPr>
            <w:tcW w:w="5480" w:type="dxa"/>
            <w:tcBorders>
              <w:top w:val="nil"/>
              <w:left w:val="single" w:color="auto" w:sz="6" w:space="0"/>
              <w:bottom w:val="single" w:color="auto" w:sz="6" w:space="0"/>
            </w:tcBorders>
          </w:tcPr>
          <w:p w:rsidRPr="00FB292A" w:rsidR="007467C0" w:rsidP="009A37B3" w:rsidRDefault="007467C0" w14:paraId="7B7DC909" w14:textId="77777777">
            <w:pPr>
              <w:pStyle w:val="TableBody"/>
            </w:pPr>
            <w:r w:rsidRPr="00FB292A">
              <w:t>Represents the vault Quality where a Cross-Shipping Infraction may occur.</w:t>
            </w:r>
          </w:p>
        </w:tc>
      </w:tr>
      <w:tr w:rsidRPr="00A875AE" w:rsidR="007467C0" w:rsidTr="79D9DC4C" w14:paraId="54DA230D"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5C510714" w14:textId="77777777">
            <w:pPr>
              <w:pStyle w:val="TableBody"/>
              <w:rPr>
                <w:b/>
                <w:bCs/>
              </w:rPr>
            </w:pPr>
            <w:r w:rsidRPr="00235D67">
              <w:rPr>
                <w:b/>
                <w:bCs/>
              </w:rPr>
              <w:t>Date</w:t>
            </w:r>
          </w:p>
        </w:tc>
        <w:tc>
          <w:tcPr>
            <w:tcW w:w="5480" w:type="dxa"/>
            <w:tcBorders>
              <w:top w:val="single" w:color="auto" w:sz="6" w:space="0"/>
              <w:left w:val="single" w:color="auto" w:sz="6" w:space="0"/>
              <w:bottom w:val="single" w:color="auto" w:sz="6" w:space="0"/>
            </w:tcBorders>
          </w:tcPr>
          <w:p w:rsidRPr="00FB292A" w:rsidR="007467C0" w:rsidP="009A37B3" w:rsidRDefault="007467C0" w14:paraId="2B897F01" w14:textId="77777777">
            <w:pPr>
              <w:pStyle w:val="TableBody"/>
            </w:pPr>
            <w:r w:rsidRPr="00FB292A">
              <w:t>Represents the actual date where a Cross-Shipping Infraction may occur.</w:t>
            </w:r>
          </w:p>
        </w:tc>
      </w:tr>
      <w:tr w:rsidRPr="00A875AE" w:rsidR="007467C0" w:rsidTr="79D9DC4C" w14:paraId="7F3122F8"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4F7F93D2" w14:textId="77777777">
            <w:pPr>
              <w:pStyle w:val="TableBody"/>
              <w:rPr>
                <w:b/>
                <w:bCs/>
              </w:rPr>
            </w:pPr>
            <w:r w:rsidRPr="00235D67">
              <w:rPr>
                <w:b/>
                <w:bCs/>
              </w:rPr>
              <w:t>Alert</w:t>
            </w:r>
          </w:p>
        </w:tc>
        <w:tc>
          <w:tcPr>
            <w:tcW w:w="5480" w:type="dxa"/>
            <w:tcBorders>
              <w:top w:val="single" w:color="auto" w:sz="6" w:space="0"/>
              <w:left w:val="nil"/>
              <w:bottom w:val="single" w:color="auto" w:sz="6" w:space="0"/>
            </w:tcBorders>
          </w:tcPr>
          <w:p w:rsidRPr="00FB292A" w:rsidR="007467C0" w:rsidP="009A37B3" w:rsidRDefault="007467C0" w14:paraId="6C56C0EB" w14:textId="4C199EFB">
            <w:pPr>
              <w:pStyle w:val="TableBody"/>
            </w:pPr>
            <w:r w:rsidRPr="00FB292A">
              <w:t xml:space="preserve">This column will show a dynamic warning message depending </w:t>
            </w:r>
            <w:r w:rsidRPr="00FB292A" w:rsidR="007240DF">
              <w:t>o</w:t>
            </w:r>
            <w:r w:rsidR="007240DF">
              <w:t>n</w:t>
            </w:r>
            <w:r w:rsidRPr="00FB292A" w:rsidR="007240DF">
              <w:t xml:space="preserve"> </w:t>
            </w:r>
            <w:r w:rsidRPr="00FB292A">
              <w:t>the action that the system took in lewd of Cross-Shipping Constraints.</w:t>
            </w:r>
          </w:p>
          <w:p w:rsidRPr="00FB292A" w:rsidR="007467C0" w:rsidP="009A37B3" w:rsidRDefault="007467C0" w14:paraId="5733EB36" w14:textId="77777777">
            <w:pPr>
              <w:pStyle w:val="TableBody"/>
            </w:pPr>
            <w:r w:rsidRPr="00FB292A">
              <w:t>The current return could result in a cross-ship because of a delivery in another quality</w:t>
            </w:r>
          </w:p>
          <w:p w:rsidRPr="00FB292A" w:rsidR="007467C0" w:rsidP="009A37B3" w:rsidRDefault="007467C0" w14:paraId="7DD3498F" w14:textId="77777777">
            <w:pPr>
              <w:pStyle w:val="TableBody"/>
            </w:pPr>
            <w:r w:rsidRPr="00FB292A">
              <w:t>A Delivery has been merged with a previous return to avoid Cross-Shipping</w:t>
            </w:r>
          </w:p>
          <w:p w:rsidRPr="00FB292A" w:rsidR="007467C0" w:rsidP="009A37B3" w:rsidRDefault="007467C0" w14:paraId="2DB9F613" w14:textId="77777777">
            <w:pPr>
              <w:pStyle w:val="TableBody"/>
            </w:pPr>
            <w:r w:rsidRPr="00FB292A">
              <w:t>A Return has been merged with a later delivery to avoid Cross-Shipping</w:t>
            </w:r>
          </w:p>
          <w:p w:rsidRPr="00FB292A" w:rsidR="007467C0" w:rsidP="009A37B3" w:rsidRDefault="007467C0" w14:paraId="52220BF2" w14:textId="77777777">
            <w:pPr>
              <w:pStyle w:val="TableBody"/>
            </w:pPr>
            <w:r w:rsidRPr="00FB292A">
              <w:t>The current return could incur a cross-shipping penalty</w:t>
            </w:r>
          </w:p>
        </w:tc>
      </w:tr>
      <w:tr w:rsidRPr="00A875AE" w:rsidR="007467C0" w:rsidTr="79D9DC4C" w14:paraId="016D7413" w14:textId="77777777">
        <w:trPr>
          <w:cantSplit/>
        </w:trPr>
        <w:tc>
          <w:tcPr>
            <w:tcW w:w="2570" w:type="dxa"/>
            <w:tcBorders>
              <w:top w:val="single" w:color="auto" w:sz="6" w:space="0"/>
              <w:bottom w:val="single" w:color="auto" w:sz="6" w:space="0"/>
              <w:right w:val="single" w:color="auto" w:sz="6" w:space="0"/>
            </w:tcBorders>
          </w:tcPr>
          <w:p w:rsidRPr="00235D67" w:rsidR="007467C0" w:rsidP="009A37B3" w:rsidRDefault="007467C0" w14:paraId="1B177F0E" w14:textId="77777777">
            <w:pPr>
              <w:pStyle w:val="TableBody"/>
              <w:rPr>
                <w:b/>
                <w:bCs/>
              </w:rPr>
            </w:pPr>
            <w:r w:rsidRPr="00235D67">
              <w:rPr>
                <w:b/>
                <w:bCs/>
              </w:rPr>
              <w:t>Amount</w:t>
            </w:r>
          </w:p>
        </w:tc>
        <w:tc>
          <w:tcPr>
            <w:tcW w:w="5480" w:type="dxa"/>
            <w:tcBorders>
              <w:top w:val="single" w:color="auto" w:sz="6" w:space="0"/>
              <w:left w:val="nil"/>
              <w:bottom w:val="single" w:color="auto" w:sz="6" w:space="0"/>
            </w:tcBorders>
          </w:tcPr>
          <w:p w:rsidRPr="00FB292A" w:rsidR="007467C0" w:rsidP="009A37B3" w:rsidRDefault="007467C0" w14:paraId="6F71F268" w14:textId="61506AD0">
            <w:pPr>
              <w:pStyle w:val="TableBody"/>
            </w:pPr>
            <w:r w:rsidRPr="00FB292A">
              <w:t xml:space="preserve">The amount adjusted to avoid Cross-Shipping Infraction or the amount that may cause a Cross-Shipping Infraction.   </w:t>
            </w:r>
          </w:p>
        </w:tc>
      </w:tr>
    </w:tbl>
    <w:p w:rsidR="79D9DC4C" w:rsidRDefault="79D9DC4C" w14:paraId="549011BD" w14:textId="30E8E8BA"/>
    <w:p w:rsidR="007467C0" w:rsidP="007467C0" w:rsidRDefault="007467C0" w14:paraId="3793511F" w14:textId="77777777">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rsidR="007467C0" w:rsidP="007467C0" w:rsidRDefault="007467C0" w14:paraId="5A8A37F9" w14:textId="0C1427D8"/>
    <w:p w:rsidR="007467C0" w:rsidP="007467C0" w:rsidRDefault="007467C0" w14:paraId="03923C74" w14:textId="77777777">
      <w:pPr>
        <w:pStyle w:val="Heading3"/>
      </w:pPr>
      <w:bookmarkStart w:name="_Ref249231884" w:id="2317"/>
      <w:bookmarkStart w:name="_Toc74556429" w:id="2318"/>
      <w:bookmarkStart w:name="_Toc127491619" w:id="2319"/>
      <w:bookmarkStart w:name="_Toc128021152" w:id="2320"/>
      <w:r>
        <w:t>Cashpoint Reports</w:t>
      </w:r>
      <w:bookmarkEnd w:id="2317"/>
      <w:bookmarkEnd w:id="2318"/>
      <w:bookmarkEnd w:id="2319"/>
      <w:bookmarkEnd w:id="2320"/>
    </w:p>
    <w:p w:rsidR="007467C0" w:rsidP="009A37B3" w:rsidRDefault="007467C0" w14:paraId="1C25DE52" w14:textId="722A4CB5">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rsidR="007467C0" w:rsidP="009A37B3" w:rsidRDefault="007467C0" w14:paraId="73CEC1C2" w14:textId="77777777">
      <w:pPr>
        <w:pStyle w:val="BodyText"/>
      </w:pPr>
      <w:r>
        <w:t>The following Reports are available at the Cashpoint level:</w:t>
      </w:r>
    </w:p>
    <w:p w:rsidR="007467C0" w:rsidP="009A37B3" w:rsidRDefault="007467C0" w14:paraId="5DEC24BD" w14:textId="407020B4">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rsidR="007467C0" w:rsidP="009A37B3" w:rsidRDefault="007467C0" w14:paraId="474A4AD7" w14:textId="28A364B2">
      <w:pPr>
        <w:pStyle w:val="ListBullet"/>
      </w:pPr>
      <w:r>
        <w:fldChar w:fldCharType="begin"/>
      </w:r>
      <w:r>
        <w:instrText xml:space="preserve"> REF _Ref249231963 \h </w:instrText>
      </w:r>
      <w:r w:rsidR="009A37B3">
        <w:instrText xml:space="preserve"> \* MERGEFORMAT </w:instrText>
      </w:r>
      <w:r>
        <w:fldChar w:fldCharType="separate"/>
      </w:r>
      <w:r>
        <w:t>Vault History Report</w:t>
      </w:r>
      <w:r>
        <w:fldChar w:fldCharType="end"/>
      </w:r>
    </w:p>
    <w:p w:rsidR="007467C0" w:rsidP="009A37B3" w:rsidRDefault="007467C0" w14:paraId="0825EE54" w14:textId="1F5AC932">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rsidR="007467C0" w:rsidP="009A37B3" w:rsidRDefault="007467C0" w14:paraId="3234C649" w14:textId="78E55668">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rsidR="007467C0" w:rsidP="009A37B3" w:rsidRDefault="007467C0" w14:paraId="2DA7BA15" w14:textId="1130CC6B">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rsidR="007467C0" w:rsidP="007467C0" w:rsidRDefault="007467C0" w14:paraId="4297BC98" w14:textId="77777777">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rsidRPr="00FB0EA9" w:rsidR="007467C0" w:rsidP="007467C0" w:rsidRDefault="007467C0" w14:paraId="522AEA0F" w14:textId="5CE5394D">
      <w:pPr>
        <w:rPr>
          <w:color w:val="76923C"/>
        </w:rPr>
      </w:pPr>
    </w:p>
    <w:p w:rsidR="007467C0" w:rsidP="007467C0" w:rsidRDefault="007467C0" w14:paraId="0DA80CC9" w14:textId="77777777">
      <w:pPr>
        <w:pStyle w:val="Heading4"/>
      </w:pPr>
      <w:bookmarkStart w:name="_Ref249231956" w:id="2321"/>
      <w:r>
        <w:t>Vault Horizon Report</w:t>
      </w:r>
      <w:bookmarkEnd w:id="2321"/>
    </w:p>
    <w:p w:rsidRPr="00D6760E" w:rsidR="007467C0" w:rsidP="009A37B3" w:rsidRDefault="007467C0" w14:paraId="02FF3A30" w14:textId="77777777">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rsidR="007467C0" w:rsidP="007467C0" w:rsidRDefault="007467C0" w14:paraId="1467FBA3" w14:textId="77777777">
      <w:pPr>
        <w:pStyle w:val="Caption"/>
      </w:pPr>
      <w:bookmarkStart w:name="_Toc74556773" w:id="2322"/>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322"/>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43341351"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742D5888"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0AAA52B8" w14:textId="77777777">
            <w:pPr>
              <w:pStyle w:val="TableHeader"/>
            </w:pPr>
            <w:r>
              <w:t>Description</w:t>
            </w:r>
          </w:p>
        </w:tc>
      </w:tr>
      <w:tr w:rsidRPr="00A875AE" w:rsidR="007467C0" w:rsidTr="79D9DC4C" w14:paraId="22742551" w14:textId="77777777">
        <w:trPr>
          <w:cantSplit/>
          <w:trHeight w:val="135"/>
        </w:trPr>
        <w:tc>
          <w:tcPr>
            <w:tcW w:w="2570" w:type="dxa"/>
            <w:tcBorders>
              <w:top w:val="nil"/>
              <w:bottom w:val="single" w:color="auto" w:sz="6" w:space="0"/>
              <w:right w:val="single" w:color="auto" w:sz="6" w:space="0"/>
            </w:tcBorders>
          </w:tcPr>
          <w:p w:rsidRPr="00CC4050" w:rsidR="007467C0" w:rsidP="009A37B3" w:rsidRDefault="007467C0" w14:paraId="3FD5E64A" w14:textId="77777777">
            <w:pPr>
              <w:pStyle w:val="TableBody"/>
              <w:rPr>
                <w:b/>
                <w:bCs/>
              </w:rPr>
            </w:pPr>
            <w:r w:rsidRPr="00CC4050">
              <w:rPr>
                <w:b/>
                <w:bCs/>
              </w:rPr>
              <w:t>Start Date</w:t>
            </w:r>
          </w:p>
        </w:tc>
        <w:tc>
          <w:tcPr>
            <w:tcW w:w="5480" w:type="dxa"/>
            <w:tcBorders>
              <w:top w:val="nil"/>
              <w:left w:val="single" w:color="auto" w:sz="6" w:space="0"/>
              <w:bottom w:val="single" w:color="auto" w:sz="6" w:space="0"/>
            </w:tcBorders>
          </w:tcPr>
          <w:p w:rsidRPr="009A37B3" w:rsidR="007467C0" w:rsidP="009A37B3" w:rsidRDefault="007467C0" w14:paraId="0BF072E3" w14:textId="77777777">
            <w:pPr>
              <w:pStyle w:val="TableBody"/>
            </w:pPr>
            <w:r w:rsidRPr="009A37B3">
              <w:t>Starting date of the report</w:t>
            </w:r>
          </w:p>
        </w:tc>
      </w:tr>
      <w:tr w:rsidRPr="00A875AE" w:rsidR="007467C0" w:rsidTr="79D9DC4C" w14:paraId="1703466F" w14:textId="77777777">
        <w:trPr>
          <w:cantSplit/>
          <w:trHeight w:val="135"/>
        </w:trPr>
        <w:tc>
          <w:tcPr>
            <w:tcW w:w="2570" w:type="dxa"/>
            <w:tcBorders>
              <w:top w:val="nil"/>
              <w:bottom w:val="single" w:color="auto" w:sz="6" w:space="0"/>
              <w:right w:val="single" w:color="auto" w:sz="6" w:space="0"/>
            </w:tcBorders>
          </w:tcPr>
          <w:p w:rsidRPr="00CC4050" w:rsidR="007467C0" w:rsidP="009A37B3" w:rsidRDefault="007467C0" w14:paraId="5CC84667" w14:textId="77777777">
            <w:pPr>
              <w:pStyle w:val="TableBody"/>
              <w:rPr>
                <w:b/>
                <w:bCs/>
              </w:rPr>
            </w:pPr>
            <w:r w:rsidRPr="00CC4050">
              <w:rPr>
                <w:b/>
                <w:bCs/>
              </w:rPr>
              <w:t>End Date</w:t>
            </w:r>
          </w:p>
        </w:tc>
        <w:tc>
          <w:tcPr>
            <w:tcW w:w="5480" w:type="dxa"/>
            <w:tcBorders>
              <w:top w:val="nil"/>
              <w:left w:val="single" w:color="auto" w:sz="6" w:space="0"/>
              <w:bottom w:val="single" w:color="auto" w:sz="6" w:space="0"/>
            </w:tcBorders>
          </w:tcPr>
          <w:p w:rsidRPr="009A37B3" w:rsidR="007467C0" w:rsidP="009A37B3" w:rsidRDefault="007467C0" w14:paraId="0A41BD2E" w14:textId="77777777">
            <w:pPr>
              <w:pStyle w:val="TableBody"/>
            </w:pPr>
            <w:r w:rsidRPr="009A37B3">
              <w:t>Ending date of the report</w:t>
            </w:r>
          </w:p>
        </w:tc>
      </w:tr>
      <w:tr w:rsidRPr="00A875AE" w:rsidR="007467C0" w:rsidTr="79D9DC4C" w14:paraId="3598EFCF" w14:textId="77777777">
        <w:trPr>
          <w:cantSplit/>
        </w:trPr>
        <w:tc>
          <w:tcPr>
            <w:tcW w:w="2570" w:type="dxa"/>
            <w:tcBorders>
              <w:top w:val="nil"/>
              <w:bottom w:val="single" w:color="auto" w:sz="6" w:space="0"/>
              <w:right w:val="single" w:color="auto" w:sz="6" w:space="0"/>
            </w:tcBorders>
          </w:tcPr>
          <w:p w:rsidRPr="00CC4050" w:rsidR="007467C0" w:rsidP="009A37B3" w:rsidRDefault="007467C0" w14:paraId="73B1D70E" w14:textId="77777777">
            <w:pPr>
              <w:pStyle w:val="TableBody"/>
              <w:rPr>
                <w:b/>
                <w:bCs/>
              </w:rPr>
            </w:pPr>
            <w:r w:rsidRPr="00CC4050">
              <w:rPr>
                <w:b/>
                <w:bCs/>
              </w:rPr>
              <w:t>Display CI</w:t>
            </w:r>
          </w:p>
        </w:tc>
        <w:tc>
          <w:tcPr>
            <w:tcW w:w="5480" w:type="dxa"/>
            <w:tcBorders>
              <w:top w:val="nil"/>
              <w:left w:val="single" w:color="auto" w:sz="6" w:space="0"/>
              <w:bottom w:val="single" w:color="auto" w:sz="6" w:space="0"/>
            </w:tcBorders>
          </w:tcPr>
          <w:p w:rsidRPr="009A37B3" w:rsidR="007467C0" w:rsidP="009A37B3" w:rsidRDefault="007467C0" w14:paraId="08941FE9" w14:textId="77777777">
            <w:pPr>
              <w:pStyle w:val="TableBody"/>
            </w:pPr>
            <w:r w:rsidRPr="009A37B3">
              <w:t>When selected displays the Custodial Inventory entries along with the Cashpoint’s Horizon</w:t>
            </w:r>
          </w:p>
        </w:tc>
      </w:tr>
      <w:tr w:rsidRPr="00A875AE" w:rsidR="007467C0" w:rsidTr="79D9DC4C" w14:paraId="590440F2"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47349A96" w14:textId="77777777">
            <w:pPr>
              <w:pStyle w:val="TableBody"/>
              <w:rPr>
                <w:b/>
                <w:bCs/>
              </w:rPr>
            </w:pPr>
            <w:r w:rsidRPr="00CC4050">
              <w:rPr>
                <w:b/>
                <w:bCs/>
              </w:rPr>
              <w:t>Submit Button</w:t>
            </w:r>
          </w:p>
        </w:tc>
        <w:tc>
          <w:tcPr>
            <w:tcW w:w="5480" w:type="dxa"/>
            <w:tcBorders>
              <w:top w:val="single" w:color="auto" w:sz="6" w:space="0"/>
              <w:left w:val="single" w:color="auto" w:sz="6" w:space="0"/>
              <w:bottom w:val="single" w:color="auto" w:sz="6" w:space="0"/>
            </w:tcBorders>
          </w:tcPr>
          <w:p w:rsidRPr="009A37B3" w:rsidR="007467C0" w:rsidP="009A37B3" w:rsidRDefault="007467C0" w14:paraId="481B43C9" w14:textId="77777777">
            <w:pPr>
              <w:pStyle w:val="TableBody"/>
            </w:pPr>
            <w:r w:rsidRPr="009A37B3">
              <w:t>Submits the report to be displayed based on the selected options.</w:t>
            </w:r>
          </w:p>
        </w:tc>
      </w:tr>
      <w:tr w:rsidRPr="00A875AE" w:rsidR="007467C0" w:rsidTr="79D9DC4C" w14:paraId="03A8528D"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133C7655" w14:textId="77777777">
            <w:pPr>
              <w:pStyle w:val="TableBody"/>
              <w:rPr>
                <w:b/>
                <w:bCs/>
              </w:rPr>
            </w:pPr>
            <w:r w:rsidRPr="00CC4050">
              <w:rPr>
                <w:b/>
                <w:bCs/>
              </w:rPr>
              <w:t>Currency</w:t>
            </w:r>
          </w:p>
        </w:tc>
        <w:tc>
          <w:tcPr>
            <w:tcW w:w="5480" w:type="dxa"/>
            <w:tcBorders>
              <w:top w:val="single" w:color="auto" w:sz="6" w:space="0"/>
              <w:left w:val="nil"/>
              <w:bottom w:val="single" w:color="auto" w:sz="6" w:space="0"/>
            </w:tcBorders>
            <w:vAlign w:val="center"/>
          </w:tcPr>
          <w:p w:rsidRPr="009A37B3" w:rsidR="007467C0" w:rsidP="009A37B3" w:rsidRDefault="007467C0" w14:paraId="11945C5F" w14:textId="77777777">
            <w:pPr>
              <w:pStyle w:val="TableBody"/>
            </w:pPr>
            <w:r w:rsidRPr="009A37B3">
              <w:t>Vault Currency</w:t>
            </w:r>
          </w:p>
        </w:tc>
      </w:tr>
      <w:tr w:rsidRPr="00A875AE" w:rsidR="007467C0" w:rsidTr="79D9DC4C" w14:paraId="7E4C3610"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6B739AE0" w14:textId="77777777">
            <w:pPr>
              <w:pStyle w:val="TableBody"/>
              <w:rPr>
                <w:b/>
                <w:bCs/>
              </w:rPr>
            </w:pPr>
            <w:r w:rsidRPr="00CC4050">
              <w:rPr>
                <w:b/>
                <w:bCs/>
              </w:rPr>
              <w:t>Denom.</w:t>
            </w:r>
          </w:p>
        </w:tc>
        <w:tc>
          <w:tcPr>
            <w:tcW w:w="5480" w:type="dxa"/>
            <w:tcBorders>
              <w:top w:val="single" w:color="auto" w:sz="6" w:space="0"/>
              <w:left w:val="nil"/>
              <w:bottom w:val="single" w:color="auto" w:sz="6" w:space="0"/>
            </w:tcBorders>
            <w:vAlign w:val="center"/>
          </w:tcPr>
          <w:p w:rsidRPr="009A37B3" w:rsidR="007467C0" w:rsidP="009A37B3" w:rsidRDefault="007467C0" w14:paraId="4D09714B" w14:textId="77777777">
            <w:pPr>
              <w:pStyle w:val="TableBody"/>
            </w:pPr>
            <w:r w:rsidRPr="009A37B3">
              <w:t>Vault Denomination relating to the respective currencies</w:t>
            </w:r>
          </w:p>
        </w:tc>
      </w:tr>
      <w:tr w:rsidRPr="00A875AE" w:rsidR="007467C0" w:rsidTr="79D9DC4C" w14:paraId="278E1070"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4CC312A0" w14:textId="77777777">
            <w:pPr>
              <w:pStyle w:val="TableBody"/>
              <w:rPr>
                <w:b/>
                <w:bCs/>
              </w:rPr>
            </w:pPr>
            <w:r w:rsidRPr="00CC4050">
              <w:rPr>
                <w:b/>
                <w:bCs/>
              </w:rPr>
              <w:t>Opening Bal.</w:t>
            </w:r>
          </w:p>
        </w:tc>
        <w:tc>
          <w:tcPr>
            <w:tcW w:w="5480" w:type="dxa"/>
            <w:tcBorders>
              <w:top w:val="single" w:color="auto" w:sz="6" w:space="0"/>
              <w:left w:val="nil"/>
              <w:bottom w:val="single" w:color="auto" w:sz="6" w:space="0"/>
            </w:tcBorders>
            <w:vAlign w:val="center"/>
          </w:tcPr>
          <w:p w:rsidRPr="009A37B3" w:rsidR="007467C0" w:rsidP="009A37B3" w:rsidRDefault="007467C0" w14:paraId="72AE660E" w14:textId="77777777">
            <w:pPr>
              <w:pStyle w:val="TableBody"/>
            </w:pPr>
            <w:r w:rsidRPr="009A37B3">
              <w:t>Vault Opening Balance on the given date</w:t>
            </w:r>
          </w:p>
        </w:tc>
      </w:tr>
      <w:tr w:rsidRPr="00A875AE" w:rsidR="007467C0" w:rsidTr="79D9DC4C" w14:paraId="734515FB"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10195B27" w14:textId="77777777">
            <w:pPr>
              <w:pStyle w:val="TableBody"/>
              <w:rPr>
                <w:b/>
                <w:bCs/>
              </w:rPr>
            </w:pPr>
            <w:r w:rsidRPr="00CC4050">
              <w:rPr>
                <w:b/>
                <w:bCs/>
              </w:rPr>
              <w:t>Normal Del.</w:t>
            </w:r>
          </w:p>
        </w:tc>
        <w:tc>
          <w:tcPr>
            <w:tcW w:w="5480" w:type="dxa"/>
            <w:tcBorders>
              <w:top w:val="single" w:color="auto" w:sz="6" w:space="0"/>
              <w:left w:val="nil"/>
              <w:bottom w:val="single" w:color="auto" w:sz="6" w:space="0"/>
            </w:tcBorders>
            <w:vAlign w:val="center"/>
          </w:tcPr>
          <w:p w:rsidRPr="009A37B3" w:rsidR="007467C0" w:rsidP="009A37B3" w:rsidRDefault="007467C0" w14:paraId="37CA9F11" w14:textId="77777777">
            <w:pPr>
              <w:pStyle w:val="TableBody"/>
            </w:pPr>
            <w:r w:rsidRPr="009A37B3">
              <w:t>Normal Deliveries to the Vault from all funding sources EXCEPT OptiCash Cashpoints.</w:t>
            </w:r>
          </w:p>
        </w:tc>
      </w:tr>
      <w:tr w:rsidRPr="00A875AE" w:rsidR="007467C0" w:rsidTr="79D9DC4C" w14:paraId="5726952D"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3C6930F9" w14:textId="77777777">
            <w:pPr>
              <w:pStyle w:val="TableBody"/>
              <w:rPr>
                <w:b/>
                <w:bCs/>
              </w:rPr>
            </w:pPr>
            <w:r w:rsidRPr="00CC4050">
              <w:rPr>
                <w:b/>
                <w:bCs/>
              </w:rPr>
              <w:t>CI Norm.Del.</w:t>
            </w:r>
          </w:p>
        </w:tc>
        <w:tc>
          <w:tcPr>
            <w:tcW w:w="5480" w:type="dxa"/>
            <w:tcBorders>
              <w:top w:val="single" w:color="auto" w:sz="6" w:space="0"/>
              <w:left w:val="nil"/>
              <w:bottom w:val="single" w:color="auto" w:sz="6" w:space="0"/>
            </w:tcBorders>
            <w:vAlign w:val="center"/>
          </w:tcPr>
          <w:p w:rsidRPr="009A37B3" w:rsidR="007467C0" w:rsidP="009A37B3" w:rsidRDefault="007467C0" w14:paraId="2A88A4CA" w14:textId="77777777">
            <w:pPr>
              <w:pStyle w:val="TableBody"/>
            </w:pPr>
            <w:r w:rsidRPr="009A37B3">
              <w:t>Normal Deliveries to the Vault from Custodial Inventory.</w:t>
            </w:r>
          </w:p>
        </w:tc>
      </w:tr>
      <w:tr w:rsidRPr="00A875AE" w:rsidR="007467C0" w:rsidTr="79D9DC4C" w14:paraId="7F64A267"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7E35B73C" w14:textId="77777777">
            <w:pPr>
              <w:pStyle w:val="TableBody"/>
              <w:rPr>
                <w:b/>
                <w:bCs/>
              </w:rPr>
            </w:pPr>
            <w:r w:rsidRPr="00CC4050">
              <w:rPr>
                <w:b/>
                <w:bCs/>
              </w:rPr>
              <w:t>Normal Ret.</w:t>
            </w:r>
          </w:p>
        </w:tc>
        <w:tc>
          <w:tcPr>
            <w:tcW w:w="5480" w:type="dxa"/>
            <w:tcBorders>
              <w:top w:val="single" w:color="auto" w:sz="6" w:space="0"/>
              <w:left w:val="nil"/>
              <w:bottom w:val="single" w:color="auto" w:sz="6" w:space="0"/>
            </w:tcBorders>
            <w:vAlign w:val="center"/>
          </w:tcPr>
          <w:p w:rsidRPr="009A37B3" w:rsidR="007467C0" w:rsidP="009A37B3" w:rsidRDefault="007467C0" w14:paraId="6DC37B78" w14:textId="77777777">
            <w:pPr>
              <w:pStyle w:val="TableBody"/>
            </w:pPr>
            <w:r w:rsidRPr="009A37B3">
              <w:t>Normal Returns from the Vault to all funding sources EXCEPT OptiCash Cashpoints.</w:t>
            </w:r>
          </w:p>
        </w:tc>
      </w:tr>
      <w:tr w:rsidRPr="00A875AE" w:rsidR="007467C0" w:rsidTr="79D9DC4C" w14:paraId="4B9E24A3"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52B73457" w14:textId="77777777">
            <w:pPr>
              <w:pStyle w:val="TableBody"/>
              <w:rPr>
                <w:b/>
                <w:bCs/>
              </w:rPr>
            </w:pPr>
            <w:r w:rsidRPr="00CC4050">
              <w:rPr>
                <w:b/>
                <w:bCs/>
              </w:rPr>
              <w:t>CI Norm.Ret.</w:t>
            </w:r>
          </w:p>
        </w:tc>
        <w:tc>
          <w:tcPr>
            <w:tcW w:w="5480" w:type="dxa"/>
            <w:tcBorders>
              <w:top w:val="single" w:color="auto" w:sz="6" w:space="0"/>
              <w:left w:val="nil"/>
              <w:bottom w:val="single" w:color="auto" w:sz="6" w:space="0"/>
            </w:tcBorders>
            <w:vAlign w:val="center"/>
          </w:tcPr>
          <w:p w:rsidRPr="009A37B3" w:rsidR="007467C0" w:rsidP="009A37B3" w:rsidRDefault="007467C0" w14:paraId="595FCF3C" w14:textId="77777777">
            <w:pPr>
              <w:pStyle w:val="TableBody"/>
            </w:pPr>
            <w:r w:rsidRPr="009A37B3">
              <w:t>Normal Returns from the Vault to Custodial Inventory.</w:t>
            </w:r>
          </w:p>
        </w:tc>
      </w:tr>
      <w:tr w:rsidRPr="00A875AE" w:rsidR="007467C0" w:rsidTr="79D9DC4C" w14:paraId="295C7F25"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0CF05404" w14:textId="77777777">
            <w:pPr>
              <w:pStyle w:val="TableBody"/>
              <w:rPr>
                <w:b/>
                <w:bCs/>
              </w:rPr>
            </w:pPr>
            <w:r w:rsidRPr="00CC4050">
              <w:rPr>
                <w:b/>
                <w:bCs/>
              </w:rPr>
              <w:t>Unpl. Del.</w:t>
            </w:r>
          </w:p>
        </w:tc>
        <w:tc>
          <w:tcPr>
            <w:tcW w:w="5480" w:type="dxa"/>
            <w:tcBorders>
              <w:top w:val="single" w:color="auto" w:sz="6" w:space="0"/>
              <w:left w:val="nil"/>
              <w:bottom w:val="single" w:color="auto" w:sz="6" w:space="0"/>
            </w:tcBorders>
            <w:vAlign w:val="center"/>
          </w:tcPr>
          <w:p w:rsidRPr="009A37B3" w:rsidR="007467C0" w:rsidP="009A37B3" w:rsidRDefault="007467C0" w14:paraId="7AD3C5E9" w14:textId="77777777">
            <w:pPr>
              <w:pStyle w:val="TableBody"/>
            </w:pPr>
            <w:r w:rsidRPr="009A37B3">
              <w:t>Emergency Deliveries to the Vault from all funding sources EXCEPT OptiCash Cashpoints.</w:t>
            </w:r>
          </w:p>
        </w:tc>
      </w:tr>
      <w:tr w:rsidRPr="00A875AE" w:rsidR="007467C0" w:rsidTr="79D9DC4C" w14:paraId="24FC61A7"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5C867FE3" w14:textId="77777777">
            <w:pPr>
              <w:pStyle w:val="TableBody"/>
              <w:rPr>
                <w:b/>
                <w:bCs/>
              </w:rPr>
            </w:pPr>
            <w:r w:rsidRPr="00CC4050">
              <w:rPr>
                <w:b/>
                <w:bCs/>
              </w:rPr>
              <w:t>CI Unpl.Del.</w:t>
            </w:r>
          </w:p>
        </w:tc>
        <w:tc>
          <w:tcPr>
            <w:tcW w:w="5480" w:type="dxa"/>
            <w:tcBorders>
              <w:top w:val="single" w:color="auto" w:sz="6" w:space="0"/>
              <w:left w:val="nil"/>
              <w:bottom w:val="single" w:color="auto" w:sz="6" w:space="0"/>
            </w:tcBorders>
            <w:vAlign w:val="center"/>
          </w:tcPr>
          <w:p w:rsidRPr="009A37B3" w:rsidR="007467C0" w:rsidP="009A37B3" w:rsidRDefault="007467C0" w14:paraId="2EE51250" w14:textId="77777777">
            <w:pPr>
              <w:pStyle w:val="TableBody"/>
            </w:pPr>
            <w:r w:rsidRPr="009A37B3">
              <w:t>Emergency Deliveries to the Vault from Custodial Inventory.</w:t>
            </w:r>
          </w:p>
        </w:tc>
      </w:tr>
      <w:tr w:rsidRPr="00A875AE" w:rsidR="007467C0" w:rsidTr="79D9DC4C" w14:paraId="0E2FBA25"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013B0E4D" w14:textId="77777777">
            <w:pPr>
              <w:pStyle w:val="TableBody"/>
              <w:rPr>
                <w:b/>
                <w:bCs/>
              </w:rPr>
            </w:pPr>
            <w:r w:rsidRPr="00CC4050">
              <w:rPr>
                <w:b/>
                <w:bCs/>
              </w:rPr>
              <w:t>Unpl. Ret.</w:t>
            </w:r>
          </w:p>
        </w:tc>
        <w:tc>
          <w:tcPr>
            <w:tcW w:w="5480" w:type="dxa"/>
            <w:tcBorders>
              <w:top w:val="single" w:color="auto" w:sz="6" w:space="0"/>
              <w:left w:val="nil"/>
              <w:bottom w:val="single" w:color="auto" w:sz="6" w:space="0"/>
            </w:tcBorders>
            <w:vAlign w:val="center"/>
          </w:tcPr>
          <w:p w:rsidRPr="009A37B3" w:rsidR="007467C0" w:rsidP="009A37B3" w:rsidRDefault="007467C0" w14:paraId="51A05027" w14:textId="77777777">
            <w:pPr>
              <w:pStyle w:val="TableBody"/>
            </w:pPr>
            <w:r w:rsidRPr="009A37B3">
              <w:t>Emergency Returns from the Vault to all funding sources EXCEPT OptiCash Cashpoints.</w:t>
            </w:r>
          </w:p>
        </w:tc>
      </w:tr>
      <w:tr w:rsidRPr="00A875AE" w:rsidR="007467C0" w:rsidTr="79D9DC4C" w14:paraId="7A1BF99E"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5804D171" w14:textId="77777777">
            <w:pPr>
              <w:pStyle w:val="TableBody"/>
              <w:rPr>
                <w:b/>
                <w:bCs/>
              </w:rPr>
            </w:pPr>
            <w:r w:rsidRPr="00CC4050">
              <w:rPr>
                <w:b/>
                <w:bCs/>
              </w:rPr>
              <w:t>CI Unpl.Ret.</w:t>
            </w:r>
          </w:p>
        </w:tc>
        <w:tc>
          <w:tcPr>
            <w:tcW w:w="5480" w:type="dxa"/>
            <w:tcBorders>
              <w:top w:val="single" w:color="auto" w:sz="6" w:space="0"/>
              <w:left w:val="nil"/>
              <w:bottom w:val="single" w:color="auto" w:sz="6" w:space="0"/>
            </w:tcBorders>
            <w:vAlign w:val="center"/>
          </w:tcPr>
          <w:p w:rsidRPr="009A37B3" w:rsidR="007467C0" w:rsidP="009A37B3" w:rsidRDefault="007467C0" w14:paraId="4BE3B823" w14:textId="77777777">
            <w:pPr>
              <w:pStyle w:val="TableBody"/>
            </w:pPr>
            <w:r w:rsidRPr="009A37B3">
              <w:t>Emergency Returns from the Vault to Custodial Inventory.</w:t>
            </w:r>
          </w:p>
        </w:tc>
      </w:tr>
      <w:tr w:rsidRPr="00A875AE" w:rsidR="007467C0" w:rsidTr="79D9DC4C" w14:paraId="08C6A6C8"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1E44199D" w14:textId="77777777">
            <w:pPr>
              <w:pStyle w:val="TableBody"/>
              <w:rPr>
                <w:b/>
                <w:bCs/>
              </w:rPr>
            </w:pPr>
            <w:r w:rsidRPr="00CC4050">
              <w:rPr>
                <w:b/>
                <w:bCs/>
              </w:rPr>
              <w:t>Agg. Ret.</w:t>
            </w:r>
          </w:p>
        </w:tc>
        <w:tc>
          <w:tcPr>
            <w:tcW w:w="5480" w:type="dxa"/>
            <w:tcBorders>
              <w:top w:val="single" w:color="auto" w:sz="6" w:space="0"/>
              <w:left w:val="nil"/>
              <w:bottom w:val="single" w:color="auto" w:sz="6" w:space="0"/>
            </w:tcBorders>
            <w:vAlign w:val="center"/>
          </w:tcPr>
          <w:p w:rsidRPr="009A37B3" w:rsidR="007467C0" w:rsidP="009A37B3" w:rsidRDefault="007467C0" w14:paraId="35974F36" w14:textId="4A58EB54">
            <w:pPr>
              <w:pStyle w:val="TableBody"/>
            </w:pPr>
            <w:r w:rsidRPr="009A37B3">
              <w:t xml:space="preserve">Aggregate Returns to the Vault from </w:t>
            </w:r>
            <w:r w:rsidR="00B06B3E">
              <w:t xml:space="preserve">the </w:t>
            </w:r>
            <w:r w:rsidRPr="009A37B3">
              <w:t>attached OptiCash Cashpoints</w:t>
            </w:r>
          </w:p>
        </w:tc>
      </w:tr>
      <w:tr w:rsidRPr="00A875AE" w:rsidR="007467C0" w:rsidTr="79D9DC4C" w14:paraId="2136902C"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47F90A2B" w14:textId="77777777">
            <w:pPr>
              <w:pStyle w:val="TableBody"/>
              <w:rPr>
                <w:b/>
                <w:bCs/>
              </w:rPr>
            </w:pPr>
            <w:r w:rsidRPr="00CC4050">
              <w:rPr>
                <w:b/>
                <w:bCs/>
              </w:rPr>
              <w:t>Agg. Ord.</w:t>
            </w:r>
          </w:p>
        </w:tc>
        <w:tc>
          <w:tcPr>
            <w:tcW w:w="5480" w:type="dxa"/>
            <w:tcBorders>
              <w:top w:val="single" w:color="auto" w:sz="6" w:space="0"/>
              <w:left w:val="nil"/>
              <w:bottom w:val="single" w:color="auto" w:sz="6" w:space="0"/>
            </w:tcBorders>
            <w:vAlign w:val="center"/>
          </w:tcPr>
          <w:p w:rsidRPr="009A37B3" w:rsidR="007467C0" w:rsidP="009A37B3" w:rsidRDefault="007467C0" w14:paraId="3807E059" w14:textId="77777777">
            <w:pPr>
              <w:pStyle w:val="TableBody"/>
            </w:pPr>
            <w:r w:rsidRPr="009A37B3">
              <w:t>Aggregate Orders from the Vault to attached OptiCash Cashpoints</w:t>
            </w:r>
          </w:p>
        </w:tc>
      </w:tr>
      <w:tr w:rsidRPr="00A875AE" w:rsidR="007467C0" w:rsidTr="79D9DC4C" w14:paraId="01246C77"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4545B9A8" w14:textId="77777777">
            <w:pPr>
              <w:pStyle w:val="TableBody"/>
              <w:rPr>
                <w:b/>
                <w:bCs/>
              </w:rPr>
            </w:pPr>
            <w:r w:rsidRPr="00CC4050">
              <w:rPr>
                <w:b/>
                <w:bCs/>
              </w:rPr>
              <w:t>Tot. Net Dem.</w:t>
            </w:r>
          </w:p>
        </w:tc>
        <w:tc>
          <w:tcPr>
            <w:tcW w:w="5480" w:type="dxa"/>
            <w:tcBorders>
              <w:top w:val="single" w:color="auto" w:sz="6" w:space="0"/>
              <w:left w:val="nil"/>
              <w:bottom w:val="single" w:color="auto" w:sz="6" w:space="0"/>
            </w:tcBorders>
            <w:vAlign w:val="center"/>
          </w:tcPr>
          <w:p w:rsidRPr="009A37B3" w:rsidR="007467C0" w:rsidP="009A37B3" w:rsidRDefault="007467C0" w14:paraId="1EF03B6C" w14:textId="77777777">
            <w:pPr>
              <w:pStyle w:val="TableBody"/>
            </w:pPr>
            <w:r w:rsidRPr="009A37B3">
              <w:t>Net Demand on the Vault for the given date</w:t>
            </w:r>
          </w:p>
        </w:tc>
      </w:tr>
      <w:tr w:rsidRPr="00A875AE" w:rsidR="007467C0" w:rsidTr="79D9DC4C" w14:paraId="3626E815"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6D61B69E" w14:textId="77777777">
            <w:pPr>
              <w:pStyle w:val="TableBody"/>
              <w:rPr>
                <w:b/>
                <w:bCs/>
              </w:rPr>
            </w:pPr>
            <w:r w:rsidRPr="00CC4050">
              <w:rPr>
                <w:b/>
                <w:bCs/>
              </w:rPr>
              <w:t>Closing Bal.</w:t>
            </w:r>
          </w:p>
        </w:tc>
        <w:tc>
          <w:tcPr>
            <w:tcW w:w="5480" w:type="dxa"/>
            <w:tcBorders>
              <w:top w:val="single" w:color="auto" w:sz="6" w:space="0"/>
              <w:left w:val="nil"/>
              <w:bottom w:val="single" w:color="auto" w:sz="6" w:space="0"/>
            </w:tcBorders>
            <w:vAlign w:val="center"/>
          </w:tcPr>
          <w:p w:rsidRPr="009A37B3" w:rsidR="007467C0" w:rsidP="009A37B3" w:rsidRDefault="007467C0" w14:paraId="58A7BDBD" w14:textId="77777777">
            <w:pPr>
              <w:pStyle w:val="TableBody"/>
            </w:pPr>
            <w:r w:rsidRPr="009A37B3">
              <w:t>Vault Closing Balance on the given date</w:t>
            </w:r>
          </w:p>
        </w:tc>
      </w:tr>
      <w:tr w:rsidRPr="00A875AE" w:rsidR="007467C0" w:rsidTr="79D9DC4C" w14:paraId="66291962"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0DA2411A" w14:textId="77777777">
            <w:pPr>
              <w:pStyle w:val="TableBody"/>
              <w:rPr>
                <w:b/>
                <w:bCs/>
              </w:rPr>
            </w:pPr>
            <w:r w:rsidRPr="00CC4050">
              <w:rPr>
                <w:b/>
                <w:bCs/>
              </w:rPr>
              <w:t>Reqd. Bal.</w:t>
            </w:r>
          </w:p>
        </w:tc>
        <w:tc>
          <w:tcPr>
            <w:tcW w:w="5480" w:type="dxa"/>
            <w:tcBorders>
              <w:top w:val="single" w:color="auto" w:sz="6" w:space="0"/>
              <w:left w:val="nil"/>
              <w:bottom w:val="single" w:color="auto" w:sz="6" w:space="0"/>
            </w:tcBorders>
            <w:vAlign w:val="center"/>
          </w:tcPr>
          <w:p w:rsidRPr="009A37B3" w:rsidR="007467C0" w:rsidP="009A37B3" w:rsidRDefault="007467C0" w14:paraId="24A84343" w14:textId="77777777">
            <w:pPr>
              <w:pStyle w:val="TableBody"/>
            </w:pPr>
            <w:r w:rsidRPr="009A37B3">
              <w:t>Vault Required Balance on the given date</w:t>
            </w:r>
          </w:p>
        </w:tc>
      </w:tr>
      <w:tr w:rsidRPr="00A875AE" w:rsidR="007467C0" w:rsidTr="79D9DC4C" w14:paraId="2AB0080D"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51BFBFB5" w14:textId="77777777">
            <w:pPr>
              <w:pStyle w:val="TableBody"/>
              <w:rPr>
                <w:b/>
                <w:bCs/>
              </w:rPr>
            </w:pPr>
            <w:r w:rsidRPr="00CC4050">
              <w:rPr>
                <w:b/>
                <w:bCs/>
              </w:rPr>
              <w:t>Denom.</w:t>
            </w:r>
          </w:p>
        </w:tc>
        <w:tc>
          <w:tcPr>
            <w:tcW w:w="5480" w:type="dxa"/>
            <w:tcBorders>
              <w:top w:val="single" w:color="auto" w:sz="6" w:space="0"/>
              <w:left w:val="nil"/>
              <w:bottom w:val="single" w:color="auto" w:sz="6" w:space="0"/>
            </w:tcBorders>
            <w:vAlign w:val="center"/>
          </w:tcPr>
          <w:p w:rsidRPr="009A37B3" w:rsidR="007467C0" w:rsidP="009A37B3" w:rsidRDefault="007467C0" w14:paraId="442A6D4D" w14:textId="77777777">
            <w:pPr>
              <w:pStyle w:val="TableBody"/>
            </w:pPr>
            <w:r w:rsidRPr="009A37B3">
              <w:t>Vault Denomination</w:t>
            </w:r>
          </w:p>
        </w:tc>
      </w:tr>
      <w:tr w:rsidRPr="00A875AE" w:rsidR="007467C0" w:rsidTr="79D9DC4C" w14:paraId="3746AA14"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3E31B5D6" w14:textId="77777777">
            <w:pPr>
              <w:pStyle w:val="TableBody"/>
              <w:rPr>
                <w:b/>
                <w:bCs/>
              </w:rPr>
            </w:pPr>
            <w:r w:rsidRPr="00CC4050">
              <w:rPr>
                <w:b/>
                <w:bCs/>
              </w:rPr>
              <w:t>Opening Bal.</w:t>
            </w:r>
          </w:p>
        </w:tc>
        <w:tc>
          <w:tcPr>
            <w:tcW w:w="5480" w:type="dxa"/>
            <w:tcBorders>
              <w:top w:val="single" w:color="auto" w:sz="6" w:space="0"/>
              <w:left w:val="nil"/>
              <w:bottom w:val="single" w:color="auto" w:sz="6" w:space="0"/>
            </w:tcBorders>
            <w:vAlign w:val="center"/>
          </w:tcPr>
          <w:p w:rsidRPr="009A37B3" w:rsidR="007467C0" w:rsidP="009A37B3" w:rsidRDefault="007467C0" w14:paraId="1419A7CA" w14:textId="77777777">
            <w:pPr>
              <w:pStyle w:val="TableBody"/>
            </w:pPr>
            <w:r w:rsidRPr="009A37B3">
              <w:t>Vault Opening Balance on the given date</w:t>
            </w:r>
          </w:p>
        </w:tc>
      </w:tr>
      <w:tr w:rsidRPr="00A875AE" w:rsidR="007467C0" w:rsidTr="79D9DC4C" w14:paraId="0AA44FBB"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2CF795DC" w14:textId="77777777">
            <w:pPr>
              <w:pStyle w:val="TableBody"/>
              <w:rPr>
                <w:b/>
                <w:bCs/>
              </w:rPr>
            </w:pPr>
            <w:r w:rsidRPr="00CC4050">
              <w:rPr>
                <w:b/>
                <w:bCs/>
              </w:rPr>
              <w:t>Normal Del.</w:t>
            </w:r>
          </w:p>
        </w:tc>
        <w:tc>
          <w:tcPr>
            <w:tcW w:w="5480" w:type="dxa"/>
            <w:tcBorders>
              <w:top w:val="single" w:color="auto" w:sz="6" w:space="0"/>
              <w:left w:val="nil"/>
              <w:bottom w:val="single" w:color="auto" w:sz="6" w:space="0"/>
            </w:tcBorders>
            <w:vAlign w:val="center"/>
          </w:tcPr>
          <w:p w:rsidRPr="009A37B3" w:rsidR="007467C0" w:rsidP="009A37B3" w:rsidRDefault="007467C0" w14:paraId="313CF589" w14:textId="77777777">
            <w:pPr>
              <w:pStyle w:val="TableBody"/>
            </w:pPr>
            <w:r w:rsidRPr="009A37B3">
              <w:t>Normal Deliveries to the Vault from all funding sources EXCEPT OptiCash Cashpoints.</w:t>
            </w:r>
          </w:p>
        </w:tc>
      </w:tr>
      <w:tr w:rsidRPr="00A875AE" w:rsidR="007467C0" w:rsidTr="79D9DC4C" w14:paraId="4FE2158D" w14:textId="77777777">
        <w:trPr>
          <w:cantSplit/>
        </w:trPr>
        <w:tc>
          <w:tcPr>
            <w:tcW w:w="2570" w:type="dxa"/>
            <w:tcBorders>
              <w:top w:val="single" w:color="auto" w:sz="6" w:space="0"/>
              <w:bottom w:val="single" w:color="auto" w:sz="6" w:space="0"/>
              <w:right w:val="single" w:color="auto" w:sz="6" w:space="0"/>
            </w:tcBorders>
            <w:vAlign w:val="center"/>
          </w:tcPr>
          <w:p w:rsidRPr="00CC4050" w:rsidR="007467C0" w:rsidP="009A37B3" w:rsidRDefault="007467C0" w14:paraId="5C936CEF" w14:textId="77777777">
            <w:pPr>
              <w:pStyle w:val="TableBody"/>
              <w:rPr>
                <w:b/>
                <w:bCs/>
              </w:rPr>
            </w:pPr>
            <w:r w:rsidRPr="00CC4050">
              <w:rPr>
                <w:b/>
                <w:bCs/>
              </w:rPr>
              <w:t>CI Norm.Del.</w:t>
            </w:r>
          </w:p>
        </w:tc>
        <w:tc>
          <w:tcPr>
            <w:tcW w:w="5480" w:type="dxa"/>
            <w:tcBorders>
              <w:top w:val="single" w:color="auto" w:sz="6" w:space="0"/>
              <w:left w:val="nil"/>
              <w:bottom w:val="single" w:color="auto" w:sz="6" w:space="0"/>
            </w:tcBorders>
            <w:vAlign w:val="center"/>
          </w:tcPr>
          <w:p w:rsidRPr="009A37B3" w:rsidR="007467C0" w:rsidP="009A37B3" w:rsidRDefault="007467C0" w14:paraId="1EC6E8EA" w14:textId="77777777">
            <w:pPr>
              <w:pStyle w:val="TableBody"/>
            </w:pPr>
            <w:r w:rsidRPr="009A37B3">
              <w:t>Normal Deliveries to the Vault from Custodial Inventory.</w:t>
            </w:r>
          </w:p>
        </w:tc>
      </w:tr>
    </w:tbl>
    <w:p w:rsidR="79D9DC4C" w:rsidRDefault="79D9DC4C" w14:paraId="705EC4E7" w14:textId="57FB3CCE"/>
    <w:p w:rsidR="007467C0" w:rsidP="007467C0" w:rsidRDefault="007467C0" w14:paraId="4D53F301" w14:textId="0A1F12E5">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rsidR="00237FE9" w:rsidP="007467C0" w:rsidRDefault="00237FE9" w14:paraId="65249290" w14:textId="77777777">
      <w:pPr>
        <w:pStyle w:val="TopofSection"/>
      </w:pPr>
    </w:p>
    <w:p w:rsidR="007467C0" w:rsidP="007467C0" w:rsidRDefault="007467C0" w14:paraId="289E428F" w14:textId="77777777">
      <w:pPr>
        <w:pStyle w:val="Heading4"/>
      </w:pPr>
      <w:bookmarkStart w:name="_Ref249231963" w:id="2323"/>
      <w:r>
        <w:t>Vault History Report</w:t>
      </w:r>
      <w:bookmarkEnd w:id="2323"/>
    </w:p>
    <w:p w:rsidRPr="00D6760E" w:rsidR="007467C0" w:rsidP="009A37B3" w:rsidRDefault="007467C0" w14:paraId="5A6C2F94" w14:textId="77777777">
      <w:pPr>
        <w:pStyle w:val="BodyText"/>
      </w:pPr>
      <w:r>
        <w:t>The Vault History report shows the analyst the historical data that has been loaded into the system for the selected vault. The analyst has the ability to exclude data from the forecast from this page.</w:t>
      </w:r>
    </w:p>
    <w:p w:rsidR="007467C0" w:rsidP="007467C0" w:rsidRDefault="007467C0" w14:paraId="036A337C" w14:textId="77777777">
      <w:pPr>
        <w:pStyle w:val="Caption"/>
      </w:pPr>
      <w:bookmarkStart w:name="_Toc74556774" w:id="232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324"/>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44C1DBF2"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1C45D30C"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3DBE3346" w14:textId="77777777">
            <w:pPr>
              <w:pStyle w:val="TableHeader"/>
            </w:pPr>
            <w:r>
              <w:t>Description</w:t>
            </w:r>
          </w:p>
        </w:tc>
      </w:tr>
      <w:tr w:rsidRPr="00A875AE" w:rsidR="007467C0" w:rsidTr="006271D1" w14:paraId="2C3DC4AA" w14:textId="77777777">
        <w:trPr>
          <w:cantSplit/>
          <w:trHeight w:val="135"/>
        </w:trPr>
        <w:tc>
          <w:tcPr>
            <w:tcW w:w="2570" w:type="dxa"/>
            <w:tcBorders>
              <w:top w:val="nil"/>
              <w:bottom w:val="single" w:color="auto" w:sz="6" w:space="0"/>
              <w:right w:val="single" w:color="auto" w:sz="6" w:space="0"/>
            </w:tcBorders>
          </w:tcPr>
          <w:p w:rsidRPr="00CC4050" w:rsidR="007467C0" w:rsidP="009A37B3" w:rsidRDefault="007467C0" w14:paraId="5C1FB2BF" w14:textId="77777777">
            <w:pPr>
              <w:pStyle w:val="TableBody"/>
              <w:rPr>
                <w:b/>
                <w:bCs/>
              </w:rPr>
            </w:pPr>
            <w:r w:rsidRPr="00CC4050">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47192F70" w14:textId="77777777">
            <w:pPr>
              <w:pStyle w:val="TableBody"/>
            </w:pPr>
            <w:r w:rsidRPr="00FB292A">
              <w:t>Starting date of the report</w:t>
            </w:r>
          </w:p>
        </w:tc>
      </w:tr>
      <w:tr w:rsidRPr="00A875AE" w:rsidR="007467C0" w:rsidTr="006271D1" w14:paraId="75AF8831" w14:textId="77777777">
        <w:trPr>
          <w:cantSplit/>
          <w:trHeight w:val="135"/>
        </w:trPr>
        <w:tc>
          <w:tcPr>
            <w:tcW w:w="2570" w:type="dxa"/>
            <w:tcBorders>
              <w:top w:val="nil"/>
              <w:bottom w:val="single" w:color="auto" w:sz="6" w:space="0"/>
              <w:right w:val="single" w:color="auto" w:sz="6" w:space="0"/>
            </w:tcBorders>
          </w:tcPr>
          <w:p w:rsidRPr="00CC4050" w:rsidR="007467C0" w:rsidP="009A37B3" w:rsidRDefault="007467C0" w14:paraId="58AE7397" w14:textId="77777777">
            <w:pPr>
              <w:pStyle w:val="TableBody"/>
              <w:rPr>
                <w:b/>
                <w:bCs/>
              </w:rPr>
            </w:pPr>
            <w:r w:rsidRPr="00CC4050">
              <w:rPr>
                <w:b/>
                <w:bCs/>
              </w:rPr>
              <w:t>End Date</w:t>
            </w:r>
          </w:p>
        </w:tc>
        <w:tc>
          <w:tcPr>
            <w:tcW w:w="5480" w:type="dxa"/>
            <w:tcBorders>
              <w:top w:val="nil"/>
              <w:left w:val="single" w:color="auto" w:sz="6" w:space="0"/>
              <w:bottom w:val="single" w:color="auto" w:sz="6" w:space="0"/>
            </w:tcBorders>
          </w:tcPr>
          <w:p w:rsidRPr="00FB292A" w:rsidR="007467C0" w:rsidP="009A37B3" w:rsidRDefault="007467C0" w14:paraId="37954CC9" w14:textId="77777777">
            <w:pPr>
              <w:pStyle w:val="TableBody"/>
            </w:pPr>
            <w:r w:rsidRPr="00FB292A">
              <w:t>Ending date of the report</w:t>
            </w:r>
          </w:p>
        </w:tc>
      </w:tr>
      <w:tr w:rsidRPr="00A875AE" w:rsidR="007467C0" w:rsidTr="006271D1" w14:paraId="22DCF181" w14:textId="77777777">
        <w:trPr>
          <w:cantSplit/>
        </w:trPr>
        <w:tc>
          <w:tcPr>
            <w:tcW w:w="2570" w:type="dxa"/>
            <w:tcBorders>
              <w:top w:val="nil"/>
              <w:bottom w:val="single" w:color="auto" w:sz="6" w:space="0"/>
              <w:right w:val="single" w:color="auto" w:sz="6" w:space="0"/>
            </w:tcBorders>
          </w:tcPr>
          <w:p w:rsidRPr="00CC4050" w:rsidR="007467C0" w:rsidP="009A37B3" w:rsidRDefault="007467C0" w14:paraId="6A08C373" w14:textId="77777777">
            <w:pPr>
              <w:pStyle w:val="TableBody"/>
              <w:rPr>
                <w:b/>
                <w:bCs/>
              </w:rPr>
            </w:pPr>
            <w:r w:rsidRPr="00CC4050">
              <w:rPr>
                <w:b/>
                <w:bCs/>
              </w:rPr>
              <w:t>Submit Button</w:t>
            </w:r>
          </w:p>
        </w:tc>
        <w:tc>
          <w:tcPr>
            <w:tcW w:w="5480" w:type="dxa"/>
            <w:tcBorders>
              <w:top w:val="nil"/>
              <w:left w:val="single" w:color="auto" w:sz="6" w:space="0"/>
              <w:bottom w:val="single" w:color="auto" w:sz="6" w:space="0"/>
            </w:tcBorders>
          </w:tcPr>
          <w:p w:rsidRPr="00FB292A" w:rsidR="007467C0" w:rsidP="009A37B3" w:rsidRDefault="007467C0" w14:paraId="6D3EF229" w14:textId="77777777">
            <w:pPr>
              <w:pStyle w:val="TableBody"/>
            </w:pPr>
            <w:r w:rsidRPr="00FB292A">
              <w:t>Displays the report based on the dates selected</w:t>
            </w:r>
          </w:p>
        </w:tc>
      </w:tr>
      <w:tr w:rsidRPr="00A875AE" w:rsidR="007467C0" w:rsidTr="006271D1" w14:paraId="3F254EFF"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112996D7" w14:textId="77777777">
            <w:pPr>
              <w:pStyle w:val="TableBody"/>
              <w:rPr>
                <w:b/>
                <w:bCs/>
              </w:rPr>
            </w:pPr>
            <w:r w:rsidRPr="00CC4050">
              <w:rPr>
                <w:b/>
                <w:bCs/>
              </w:rPr>
              <w:t>Currency</w:t>
            </w:r>
          </w:p>
        </w:tc>
        <w:tc>
          <w:tcPr>
            <w:tcW w:w="5480" w:type="dxa"/>
            <w:tcBorders>
              <w:top w:val="single" w:color="auto" w:sz="6" w:space="0"/>
              <w:left w:val="single" w:color="auto" w:sz="6" w:space="0"/>
              <w:bottom w:val="single" w:color="auto" w:sz="6" w:space="0"/>
            </w:tcBorders>
          </w:tcPr>
          <w:p w:rsidRPr="00FB292A" w:rsidR="007467C0" w:rsidP="009A37B3" w:rsidRDefault="007467C0" w14:paraId="038C79B2" w14:textId="77777777">
            <w:pPr>
              <w:pStyle w:val="TableBody"/>
            </w:pPr>
            <w:r>
              <w:t>Shows the currency name being reported</w:t>
            </w:r>
          </w:p>
        </w:tc>
      </w:tr>
      <w:tr w:rsidRPr="00A875AE" w:rsidR="007467C0" w:rsidTr="006271D1" w14:paraId="0AA654AE"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1554625C" w14:textId="77777777">
            <w:pPr>
              <w:pStyle w:val="TableBody"/>
              <w:rPr>
                <w:b/>
                <w:bCs/>
              </w:rPr>
            </w:pPr>
            <w:r w:rsidRPr="00CC4050">
              <w:rPr>
                <w:b/>
                <w:bCs/>
              </w:rPr>
              <w:t>Denomination</w:t>
            </w:r>
          </w:p>
        </w:tc>
        <w:tc>
          <w:tcPr>
            <w:tcW w:w="5480" w:type="dxa"/>
            <w:tcBorders>
              <w:top w:val="single" w:color="auto" w:sz="6" w:space="0"/>
              <w:left w:val="single" w:color="auto" w:sz="6" w:space="0"/>
              <w:bottom w:val="single" w:color="auto" w:sz="6" w:space="0"/>
            </w:tcBorders>
          </w:tcPr>
          <w:p w:rsidRPr="00FB292A" w:rsidR="007467C0" w:rsidP="009A37B3" w:rsidRDefault="007467C0" w14:paraId="614E0F1A" w14:textId="77777777">
            <w:pPr>
              <w:pStyle w:val="TableBody"/>
            </w:pPr>
            <w:r w:rsidRPr="00FB292A">
              <w:t>Denomination and quality of for the date selected</w:t>
            </w:r>
          </w:p>
        </w:tc>
      </w:tr>
      <w:tr w:rsidRPr="00A875AE" w:rsidR="007467C0" w:rsidTr="006271D1" w14:paraId="2AB40C19"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2A0B50D5" w14:textId="77777777">
            <w:pPr>
              <w:pStyle w:val="TableBody"/>
              <w:rPr>
                <w:b/>
                <w:bCs/>
              </w:rPr>
            </w:pPr>
            <w:r w:rsidRPr="00CC4050">
              <w:rPr>
                <w:b/>
                <w:bCs/>
              </w:rPr>
              <w:t>Closing Balance</w:t>
            </w:r>
          </w:p>
        </w:tc>
        <w:tc>
          <w:tcPr>
            <w:tcW w:w="5480" w:type="dxa"/>
            <w:tcBorders>
              <w:top w:val="single" w:color="auto" w:sz="6" w:space="0"/>
              <w:left w:val="nil"/>
              <w:bottom w:val="single" w:color="auto" w:sz="6" w:space="0"/>
            </w:tcBorders>
          </w:tcPr>
          <w:p w:rsidRPr="00FB292A" w:rsidR="007467C0" w:rsidP="009A37B3" w:rsidRDefault="007467C0" w14:paraId="0F28C902" w14:textId="77777777">
            <w:pPr>
              <w:pStyle w:val="TableBody"/>
            </w:pPr>
            <w:r w:rsidRPr="00FB292A">
              <w:t>The closing balance on the date reported</w:t>
            </w:r>
          </w:p>
        </w:tc>
      </w:tr>
      <w:tr w:rsidRPr="00A875AE" w:rsidR="007467C0" w:rsidTr="006271D1" w14:paraId="390AC845"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5840E1AA" w14:textId="77777777">
            <w:pPr>
              <w:pStyle w:val="TableBody"/>
              <w:rPr>
                <w:b/>
                <w:bCs/>
              </w:rPr>
            </w:pPr>
            <w:r w:rsidRPr="00CC4050">
              <w:rPr>
                <w:b/>
                <w:bCs/>
              </w:rPr>
              <w:t>Date</w:t>
            </w:r>
          </w:p>
        </w:tc>
        <w:tc>
          <w:tcPr>
            <w:tcW w:w="5480" w:type="dxa"/>
            <w:tcBorders>
              <w:top w:val="single" w:color="auto" w:sz="6" w:space="0"/>
              <w:left w:val="nil"/>
              <w:bottom w:val="single" w:color="auto" w:sz="6" w:space="0"/>
            </w:tcBorders>
          </w:tcPr>
          <w:p w:rsidRPr="00FB292A" w:rsidR="007467C0" w:rsidP="009A37B3" w:rsidRDefault="007467C0" w14:paraId="4C1E14A4" w14:textId="77777777">
            <w:pPr>
              <w:pStyle w:val="TableBody"/>
            </w:pPr>
            <w:r w:rsidRPr="00FB292A">
              <w:t>Date of the reporting day</w:t>
            </w:r>
          </w:p>
        </w:tc>
      </w:tr>
      <w:tr w:rsidRPr="00A875AE" w:rsidR="007467C0" w:rsidTr="006271D1" w14:paraId="7B1AD8AE"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6DB1E019" w14:textId="77777777">
            <w:pPr>
              <w:pStyle w:val="TableBody"/>
              <w:rPr>
                <w:b/>
                <w:bCs/>
              </w:rPr>
            </w:pPr>
            <w:r w:rsidRPr="00CC4050">
              <w:rPr>
                <w:b/>
                <w:bCs/>
              </w:rPr>
              <w:t>Not Available</w:t>
            </w:r>
          </w:p>
        </w:tc>
        <w:tc>
          <w:tcPr>
            <w:tcW w:w="5480" w:type="dxa"/>
            <w:tcBorders>
              <w:top w:val="single" w:color="auto" w:sz="6" w:space="0"/>
              <w:left w:val="nil"/>
              <w:bottom w:val="single" w:color="auto" w:sz="6" w:space="0"/>
            </w:tcBorders>
          </w:tcPr>
          <w:p w:rsidRPr="00FB292A" w:rsidR="007467C0" w:rsidP="009A37B3" w:rsidRDefault="007467C0" w14:paraId="5BEF0189" w14:textId="77777777">
            <w:pPr>
              <w:pStyle w:val="TableBody"/>
            </w:pPr>
            <w:r w:rsidRPr="00FB292A">
              <w:t>The cash not available for distribution by the vault</w:t>
            </w:r>
          </w:p>
        </w:tc>
      </w:tr>
      <w:tr w:rsidRPr="00A875AE" w:rsidR="007467C0" w:rsidTr="006271D1" w14:paraId="08F39AF4"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4FF78B56" w14:textId="77777777">
            <w:pPr>
              <w:pStyle w:val="TableBody"/>
              <w:rPr>
                <w:b/>
                <w:bCs/>
              </w:rPr>
            </w:pPr>
            <w:r w:rsidRPr="00CC4050">
              <w:rPr>
                <w:b/>
                <w:bCs/>
              </w:rPr>
              <w:t>Total Cash In</w:t>
            </w:r>
          </w:p>
        </w:tc>
        <w:tc>
          <w:tcPr>
            <w:tcW w:w="5480" w:type="dxa"/>
            <w:tcBorders>
              <w:top w:val="single" w:color="auto" w:sz="6" w:space="0"/>
              <w:left w:val="nil"/>
              <w:bottom w:val="single" w:color="auto" w:sz="6" w:space="0"/>
            </w:tcBorders>
          </w:tcPr>
          <w:p w:rsidRPr="00FB292A" w:rsidR="007467C0" w:rsidP="009A37B3" w:rsidRDefault="007467C0" w14:paraId="66A95375" w14:textId="1AFEB5B7">
            <w:pPr>
              <w:pStyle w:val="TableBody"/>
            </w:pPr>
            <w:r w:rsidRPr="00FB292A">
              <w:t xml:space="preserve">The total amount of cash coming into the vault </w:t>
            </w:r>
            <w:r w:rsidR="0066776B">
              <w:t xml:space="preserve">is </w:t>
            </w:r>
            <w:r w:rsidRPr="00FB292A">
              <w:t>based on the different Funding source elements</w:t>
            </w:r>
          </w:p>
        </w:tc>
      </w:tr>
      <w:tr w:rsidRPr="00A875AE" w:rsidR="007467C0" w:rsidTr="006271D1" w14:paraId="20D149F9"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048C4841" w14:textId="77777777">
            <w:pPr>
              <w:pStyle w:val="TableBody"/>
              <w:rPr>
                <w:b/>
                <w:bCs/>
              </w:rPr>
            </w:pPr>
            <w:r w:rsidRPr="00CC4050">
              <w:rPr>
                <w:b/>
                <w:bCs/>
              </w:rPr>
              <w:t>Total Cash Out</w:t>
            </w:r>
          </w:p>
        </w:tc>
        <w:tc>
          <w:tcPr>
            <w:tcW w:w="5480" w:type="dxa"/>
            <w:tcBorders>
              <w:top w:val="single" w:color="auto" w:sz="6" w:space="0"/>
              <w:left w:val="nil"/>
              <w:bottom w:val="single" w:color="auto" w:sz="6" w:space="0"/>
            </w:tcBorders>
          </w:tcPr>
          <w:p w:rsidRPr="00FB292A" w:rsidR="007467C0" w:rsidP="009A37B3" w:rsidRDefault="007467C0" w14:paraId="14BC8F47" w14:textId="77777777">
            <w:pPr>
              <w:pStyle w:val="TableBody"/>
            </w:pPr>
            <w:r w:rsidRPr="00FB292A">
              <w:t>The total amount of the cash going out to the funding sources.</w:t>
            </w:r>
          </w:p>
        </w:tc>
      </w:tr>
      <w:tr w:rsidRPr="00A875AE" w:rsidR="007467C0" w:rsidTr="006271D1" w14:paraId="61F75623"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180F8B42" w14:textId="77777777">
            <w:pPr>
              <w:pStyle w:val="TableBody"/>
              <w:rPr>
                <w:b/>
                <w:bCs/>
              </w:rPr>
            </w:pPr>
            <w:r w:rsidRPr="00CC4050">
              <w:rPr>
                <w:b/>
                <w:bCs/>
              </w:rPr>
              <w:t>Branch Orders/Returns</w:t>
            </w:r>
          </w:p>
        </w:tc>
        <w:tc>
          <w:tcPr>
            <w:tcW w:w="5480" w:type="dxa"/>
            <w:tcBorders>
              <w:top w:val="single" w:color="auto" w:sz="6" w:space="0"/>
              <w:left w:val="nil"/>
              <w:bottom w:val="single" w:color="auto" w:sz="6" w:space="0"/>
            </w:tcBorders>
          </w:tcPr>
          <w:p w:rsidRPr="00FB292A" w:rsidR="007467C0" w:rsidP="009A37B3" w:rsidRDefault="007467C0" w14:paraId="275E267D" w14:textId="77777777">
            <w:pPr>
              <w:pStyle w:val="TableBody"/>
            </w:pPr>
            <w:r w:rsidRPr="00FB292A">
              <w:t>Total orders and returns to branches</w:t>
            </w:r>
          </w:p>
        </w:tc>
      </w:tr>
      <w:tr w:rsidRPr="00A875AE" w:rsidR="007467C0" w:rsidTr="006271D1" w14:paraId="1221585E"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68B0568D" w14:textId="77777777">
            <w:pPr>
              <w:pStyle w:val="TableBody"/>
              <w:rPr>
                <w:b/>
                <w:bCs/>
              </w:rPr>
            </w:pPr>
            <w:r w:rsidRPr="00CC4050">
              <w:rPr>
                <w:b/>
                <w:bCs/>
              </w:rPr>
              <w:t>ATM Orders/Returns</w:t>
            </w:r>
          </w:p>
        </w:tc>
        <w:tc>
          <w:tcPr>
            <w:tcW w:w="5480" w:type="dxa"/>
            <w:tcBorders>
              <w:top w:val="single" w:color="auto" w:sz="6" w:space="0"/>
              <w:left w:val="nil"/>
              <w:bottom w:val="single" w:color="auto" w:sz="6" w:space="0"/>
            </w:tcBorders>
          </w:tcPr>
          <w:p w:rsidRPr="00FB292A" w:rsidR="007467C0" w:rsidP="009A37B3" w:rsidRDefault="007467C0" w14:paraId="4FF55742" w14:textId="77777777">
            <w:pPr>
              <w:pStyle w:val="TableBody"/>
            </w:pPr>
            <w:r w:rsidRPr="00FB292A">
              <w:t>Total orders and returns to ATMs</w:t>
            </w:r>
          </w:p>
        </w:tc>
      </w:tr>
      <w:tr w:rsidRPr="00A875AE" w:rsidR="007467C0" w:rsidTr="006271D1" w14:paraId="2AB05E78"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2447DC60" w14:textId="77777777">
            <w:pPr>
              <w:pStyle w:val="TableBody"/>
              <w:rPr>
                <w:b/>
                <w:bCs/>
              </w:rPr>
            </w:pPr>
            <w:r w:rsidRPr="00CC4050">
              <w:rPr>
                <w:b/>
                <w:bCs/>
              </w:rPr>
              <w:t>Central Bank Deliveries</w:t>
            </w:r>
          </w:p>
        </w:tc>
        <w:tc>
          <w:tcPr>
            <w:tcW w:w="5480" w:type="dxa"/>
            <w:tcBorders>
              <w:top w:val="single" w:color="auto" w:sz="6" w:space="0"/>
              <w:left w:val="nil"/>
              <w:bottom w:val="single" w:color="auto" w:sz="6" w:space="0"/>
            </w:tcBorders>
          </w:tcPr>
          <w:p w:rsidRPr="00FB292A" w:rsidR="007467C0" w:rsidP="009A37B3" w:rsidRDefault="007467C0" w14:paraId="73DE1AA0" w14:textId="77777777">
            <w:pPr>
              <w:pStyle w:val="TableBody"/>
            </w:pPr>
            <w:r w:rsidRPr="00FB292A">
              <w:t>Total deliveries into the Vault from the central bank</w:t>
            </w:r>
          </w:p>
        </w:tc>
      </w:tr>
      <w:tr w:rsidRPr="00A875AE" w:rsidR="007467C0" w:rsidTr="006271D1" w14:paraId="33E3D783"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4B24DC43" w14:textId="77777777">
            <w:pPr>
              <w:pStyle w:val="TableBody"/>
              <w:rPr>
                <w:b/>
                <w:bCs/>
              </w:rPr>
            </w:pPr>
            <w:r w:rsidRPr="00CC4050">
              <w:rPr>
                <w:b/>
                <w:bCs/>
              </w:rPr>
              <w:t>Central Bank Returns</w:t>
            </w:r>
          </w:p>
        </w:tc>
        <w:tc>
          <w:tcPr>
            <w:tcW w:w="5480" w:type="dxa"/>
            <w:tcBorders>
              <w:top w:val="single" w:color="auto" w:sz="6" w:space="0"/>
              <w:left w:val="nil"/>
              <w:bottom w:val="single" w:color="auto" w:sz="6" w:space="0"/>
            </w:tcBorders>
          </w:tcPr>
          <w:p w:rsidRPr="00FB292A" w:rsidR="007467C0" w:rsidP="009A37B3" w:rsidRDefault="007467C0" w14:paraId="6022D8CB" w14:textId="77777777">
            <w:pPr>
              <w:pStyle w:val="TableBody"/>
            </w:pPr>
            <w:r w:rsidRPr="00FB292A">
              <w:t>Total returns to the central bank from the vault</w:t>
            </w:r>
          </w:p>
        </w:tc>
      </w:tr>
      <w:tr w:rsidRPr="00A875AE" w:rsidR="007467C0" w:rsidTr="006271D1" w14:paraId="058385B1"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46CF886B" w14:textId="77777777">
            <w:pPr>
              <w:pStyle w:val="TableBody"/>
              <w:rPr>
                <w:b/>
                <w:bCs/>
              </w:rPr>
            </w:pPr>
            <w:r w:rsidRPr="00CC4050">
              <w:rPr>
                <w:b/>
                <w:bCs/>
              </w:rPr>
              <w:t>Vault Deliveries</w:t>
            </w:r>
          </w:p>
        </w:tc>
        <w:tc>
          <w:tcPr>
            <w:tcW w:w="5480" w:type="dxa"/>
            <w:tcBorders>
              <w:top w:val="single" w:color="auto" w:sz="6" w:space="0"/>
              <w:left w:val="nil"/>
              <w:bottom w:val="single" w:color="auto" w:sz="6" w:space="0"/>
            </w:tcBorders>
          </w:tcPr>
          <w:p w:rsidRPr="00FB292A" w:rsidR="007467C0" w:rsidP="009A37B3" w:rsidRDefault="007467C0" w14:paraId="22B143D2" w14:textId="77777777">
            <w:pPr>
              <w:pStyle w:val="TableBody"/>
            </w:pPr>
            <w:r w:rsidRPr="00FB292A">
              <w:t>Total deliveries from other vaults</w:t>
            </w:r>
          </w:p>
        </w:tc>
      </w:tr>
      <w:tr w:rsidRPr="00A875AE" w:rsidR="007467C0" w:rsidTr="006271D1" w14:paraId="28142157"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21AC85D5" w14:textId="77777777">
            <w:pPr>
              <w:pStyle w:val="TableBody"/>
              <w:rPr>
                <w:b/>
                <w:bCs/>
              </w:rPr>
            </w:pPr>
            <w:r w:rsidRPr="00CC4050">
              <w:rPr>
                <w:b/>
                <w:bCs/>
              </w:rPr>
              <w:t>Vault Returns</w:t>
            </w:r>
          </w:p>
        </w:tc>
        <w:tc>
          <w:tcPr>
            <w:tcW w:w="5480" w:type="dxa"/>
            <w:tcBorders>
              <w:top w:val="single" w:color="auto" w:sz="6" w:space="0"/>
              <w:left w:val="nil"/>
              <w:bottom w:val="single" w:color="auto" w:sz="6" w:space="0"/>
            </w:tcBorders>
          </w:tcPr>
          <w:p w:rsidRPr="00FB292A" w:rsidR="007467C0" w:rsidP="009A37B3" w:rsidRDefault="007467C0" w14:paraId="72970E7F" w14:textId="77777777">
            <w:pPr>
              <w:pStyle w:val="TableBody"/>
            </w:pPr>
            <w:r w:rsidRPr="00FB292A">
              <w:t>Total returns to other vaults</w:t>
            </w:r>
          </w:p>
        </w:tc>
      </w:tr>
      <w:tr w:rsidRPr="00A875AE" w:rsidR="007467C0" w:rsidTr="006271D1" w14:paraId="5E2DBD4D"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274FBC2E" w14:textId="77777777">
            <w:pPr>
              <w:pStyle w:val="TableBody"/>
              <w:rPr>
                <w:b/>
                <w:bCs/>
              </w:rPr>
            </w:pPr>
            <w:r w:rsidRPr="00CC4050">
              <w:rPr>
                <w:b/>
                <w:bCs/>
              </w:rPr>
              <w:t>Other Source Deliveries</w:t>
            </w:r>
          </w:p>
        </w:tc>
        <w:tc>
          <w:tcPr>
            <w:tcW w:w="5480" w:type="dxa"/>
            <w:tcBorders>
              <w:top w:val="single" w:color="auto" w:sz="6" w:space="0"/>
              <w:left w:val="nil"/>
              <w:bottom w:val="single" w:color="auto" w:sz="6" w:space="0"/>
            </w:tcBorders>
          </w:tcPr>
          <w:p w:rsidRPr="00FB292A" w:rsidR="007467C0" w:rsidP="009A37B3" w:rsidRDefault="007467C0" w14:paraId="38F305AE" w14:textId="77777777">
            <w:pPr>
              <w:pStyle w:val="TableBody"/>
            </w:pPr>
            <w:r w:rsidRPr="00FB292A">
              <w:t>Total deliveries from External Sources</w:t>
            </w:r>
          </w:p>
        </w:tc>
      </w:tr>
      <w:tr w:rsidRPr="00A875AE" w:rsidR="007467C0" w:rsidTr="006271D1" w14:paraId="0947F7D4"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1BC40BB1" w14:textId="77777777">
            <w:pPr>
              <w:pStyle w:val="TableBody"/>
              <w:rPr>
                <w:b/>
                <w:bCs/>
              </w:rPr>
            </w:pPr>
            <w:r w:rsidRPr="00CC4050">
              <w:rPr>
                <w:b/>
                <w:bCs/>
              </w:rPr>
              <w:t>Other Source Returns</w:t>
            </w:r>
          </w:p>
        </w:tc>
        <w:tc>
          <w:tcPr>
            <w:tcW w:w="5480" w:type="dxa"/>
            <w:tcBorders>
              <w:top w:val="single" w:color="auto" w:sz="6" w:space="0"/>
              <w:left w:val="nil"/>
              <w:bottom w:val="single" w:color="auto" w:sz="6" w:space="0"/>
            </w:tcBorders>
          </w:tcPr>
          <w:p w:rsidRPr="00FB292A" w:rsidR="007467C0" w:rsidP="009A37B3" w:rsidRDefault="007467C0" w14:paraId="4B013B2D" w14:textId="77777777">
            <w:pPr>
              <w:pStyle w:val="TableBody"/>
            </w:pPr>
            <w:r w:rsidRPr="00FB292A">
              <w:t>Total returns to External Sources</w:t>
            </w:r>
          </w:p>
        </w:tc>
      </w:tr>
      <w:tr w:rsidRPr="00A875AE" w:rsidR="007467C0" w:rsidTr="006271D1" w14:paraId="730E489E"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28FB489F" w14:textId="77777777">
            <w:pPr>
              <w:pStyle w:val="TableBody"/>
              <w:rPr>
                <w:b/>
                <w:bCs/>
              </w:rPr>
            </w:pPr>
            <w:r w:rsidRPr="00CC4050">
              <w:rPr>
                <w:b/>
                <w:bCs/>
              </w:rPr>
              <w:t>Exclude Button</w:t>
            </w:r>
          </w:p>
        </w:tc>
        <w:tc>
          <w:tcPr>
            <w:tcW w:w="5480" w:type="dxa"/>
            <w:tcBorders>
              <w:top w:val="single" w:color="auto" w:sz="6" w:space="0"/>
              <w:left w:val="nil"/>
              <w:bottom w:val="single" w:color="auto" w:sz="6" w:space="0"/>
            </w:tcBorders>
          </w:tcPr>
          <w:p w:rsidRPr="00FB292A" w:rsidR="007467C0" w:rsidP="009A37B3" w:rsidRDefault="007467C0" w14:paraId="4B1DD5FA" w14:textId="77777777">
            <w:pPr>
              <w:pStyle w:val="TableBody"/>
            </w:pPr>
            <w:r w:rsidRPr="00FB292A">
              <w:t>Excludes the history record for the date and quality thereby excluding it from being used in the forecast</w:t>
            </w:r>
          </w:p>
          <w:p w:rsidRPr="00FB292A" w:rsidR="007467C0" w:rsidP="009A37B3" w:rsidRDefault="007467C0" w14:paraId="52A6A5F8" w14:textId="541502D7">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Pr="00FB292A" w:rsidR="0008474D">
              <w:t>Withdrawals,</w:t>
            </w:r>
            <w:r w:rsidRPr="00FB292A">
              <w:t xml:space="preserve"> or both from the popup window.</w:t>
            </w:r>
          </w:p>
          <w:p w:rsidRPr="00FB292A" w:rsidR="007467C0" w:rsidP="00CC4050" w:rsidRDefault="007467C0" w14:paraId="5E3A063D" w14:textId="77777777">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Pr="00A875AE" w:rsidR="007467C0" w:rsidTr="006271D1" w14:paraId="57B3C50E"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0604DC46" w14:textId="77777777">
            <w:pPr>
              <w:pStyle w:val="TableBody"/>
              <w:rPr>
                <w:b/>
                <w:bCs/>
              </w:rPr>
            </w:pPr>
            <w:r w:rsidRPr="00CC4050">
              <w:rPr>
                <w:b/>
                <w:bCs/>
              </w:rPr>
              <w:t>Save Exclusion Entries Button</w:t>
            </w:r>
          </w:p>
        </w:tc>
        <w:tc>
          <w:tcPr>
            <w:tcW w:w="5480" w:type="dxa"/>
            <w:tcBorders>
              <w:top w:val="single" w:color="auto" w:sz="6" w:space="0"/>
              <w:left w:val="nil"/>
              <w:bottom w:val="single" w:color="auto" w:sz="6" w:space="0"/>
            </w:tcBorders>
          </w:tcPr>
          <w:p w:rsidRPr="00FB292A" w:rsidR="007467C0" w:rsidP="009A37B3" w:rsidRDefault="007467C0" w14:paraId="03831B1C" w14:textId="77777777">
            <w:pPr>
              <w:pStyle w:val="TableBody"/>
            </w:pPr>
            <w:r w:rsidRPr="00FB292A">
              <w:t>Saves the exclusion settings for the history records displayed.</w:t>
            </w:r>
          </w:p>
        </w:tc>
      </w:tr>
      <w:tr w:rsidRPr="00A875AE" w:rsidR="007467C0" w:rsidTr="006271D1" w14:paraId="70EC0F3F" w14:textId="77777777">
        <w:trPr>
          <w:cantSplit/>
        </w:trPr>
        <w:tc>
          <w:tcPr>
            <w:tcW w:w="2570" w:type="dxa"/>
            <w:tcBorders>
              <w:top w:val="single" w:color="auto" w:sz="6" w:space="0"/>
              <w:bottom w:val="single" w:color="auto" w:sz="6" w:space="0"/>
              <w:right w:val="single" w:color="auto" w:sz="6" w:space="0"/>
            </w:tcBorders>
          </w:tcPr>
          <w:p w:rsidRPr="00CC4050" w:rsidR="007467C0" w:rsidP="009A37B3" w:rsidRDefault="007467C0" w14:paraId="269B99A8" w14:textId="77777777">
            <w:pPr>
              <w:pStyle w:val="TableBody"/>
              <w:rPr>
                <w:b/>
                <w:bCs/>
              </w:rPr>
            </w:pPr>
            <w:r w:rsidRPr="00CC4050">
              <w:rPr>
                <w:b/>
                <w:bCs/>
              </w:rPr>
              <w:t>View Button</w:t>
            </w:r>
          </w:p>
        </w:tc>
        <w:tc>
          <w:tcPr>
            <w:tcW w:w="5480" w:type="dxa"/>
            <w:tcBorders>
              <w:top w:val="single" w:color="auto" w:sz="6" w:space="0"/>
              <w:left w:val="nil"/>
              <w:bottom w:val="single" w:color="auto" w:sz="6" w:space="0"/>
            </w:tcBorders>
          </w:tcPr>
          <w:p w:rsidRPr="00FB292A" w:rsidR="007467C0" w:rsidP="009A37B3" w:rsidRDefault="007467C0" w14:paraId="3A628744" w14:textId="77777777">
            <w:pPr>
              <w:pStyle w:val="TableBody"/>
            </w:pPr>
            <w:r w:rsidRPr="00FB292A">
              <w:t>Displays the report based on the dates selected.</w:t>
            </w:r>
          </w:p>
        </w:tc>
      </w:tr>
    </w:tbl>
    <w:p w:rsidR="007467C0" w:rsidP="007467C0" w:rsidRDefault="007467C0" w14:paraId="65B35758" w14:textId="77777777">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rsidR="007467C0" w:rsidP="007467C0" w:rsidRDefault="007467C0" w14:paraId="2C2AAE07" w14:textId="77777777"/>
    <w:p w:rsidR="007467C0" w:rsidP="007467C0" w:rsidRDefault="007467C0" w14:paraId="7C62FAF6" w14:textId="77777777">
      <w:pPr>
        <w:pStyle w:val="Heading4"/>
      </w:pPr>
      <w:bookmarkStart w:name="_Ref249231966" w:id="2325"/>
      <w:r>
        <w:t>Vault Forecast Report</w:t>
      </w:r>
      <w:bookmarkEnd w:id="2325"/>
    </w:p>
    <w:p w:rsidRPr="00D6760E" w:rsidR="007467C0" w:rsidP="009A37B3" w:rsidRDefault="007467C0" w14:paraId="7C42A6F3" w14:textId="77777777">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rsidRPr="00D6760E" w:rsidR="007467C0" w:rsidP="007467C0" w:rsidRDefault="007467C0" w14:paraId="240BB496" w14:textId="77777777"/>
    <w:p w:rsidR="007467C0" w:rsidP="007467C0" w:rsidRDefault="007467C0" w14:paraId="701B9F27" w14:textId="77777777">
      <w:pPr>
        <w:pStyle w:val="Caption"/>
      </w:pPr>
      <w:bookmarkStart w:name="_Toc74556775" w:id="2326"/>
      <w:r>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326"/>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44A5B8F2"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6EB59200"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46AF0D80" w14:textId="77777777">
            <w:pPr>
              <w:pStyle w:val="TableHeader"/>
            </w:pPr>
            <w:r>
              <w:t>Description</w:t>
            </w:r>
          </w:p>
        </w:tc>
      </w:tr>
      <w:tr w:rsidRPr="00A875AE" w:rsidR="007467C0" w:rsidTr="006271D1" w14:paraId="118ED915" w14:textId="77777777">
        <w:trPr>
          <w:cantSplit/>
          <w:trHeight w:val="135"/>
        </w:trPr>
        <w:tc>
          <w:tcPr>
            <w:tcW w:w="2570" w:type="dxa"/>
            <w:tcBorders>
              <w:top w:val="nil"/>
              <w:bottom w:val="single" w:color="auto" w:sz="6" w:space="0"/>
              <w:right w:val="single" w:color="auto" w:sz="6" w:space="0"/>
            </w:tcBorders>
          </w:tcPr>
          <w:p w:rsidRPr="00CC4050" w:rsidR="007467C0" w:rsidP="001673CD" w:rsidRDefault="007467C0" w14:paraId="24B506C4" w14:textId="77777777">
            <w:pPr>
              <w:pStyle w:val="TableBody"/>
              <w:rPr>
                <w:b/>
                <w:bCs/>
              </w:rPr>
            </w:pPr>
            <w:r w:rsidRPr="00CC4050">
              <w:rPr>
                <w:b/>
                <w:bCs/>
              </w:rPr>
              <w:t>Forecast</w:t>
            </w:r>
          </w:p>
        </w:tc>
        <w:tc>
          <w:tcPr>
            <w:tcW w:w="5480" w:type="dxa"/>
            <w:tcBorders>
              <w:top w:val="nil"/>
              <w:left w:val="single" w:color="auto" w:sz="6" w:space="0"/>
              <w:bottom w:val="single" w:color="auto" w:sz="6" w:space="0"/>
            </w:tcBorders>
          </w:tcPr>
          <w:p w:rsidRPr="00FB292A" w:rsidR="007467C0" w:rsidP="009A37B3" w:rsidRDefault="007467C0" w14:paraId="4FD1416D" w14:textId="77777777">
            <w:pPr>
              <w:pStyle w:val="TableBody"/>
            </w:pPr>
            <w:r w:rsidRPr="00FB292A">
              <w:t>Allows the analyst to select the type of forecast values to display.</w:t>
            </w:r>
          </w:p>
          <w:p w:rsidRPr="00FB292A" w:rsidR="007467C0" w:rsidP="009A37B3" w:rsidRDefault="007467C0" w14:paraId="29C7E397" w14:textId="77777777">
            <w:pPr>
              <w:pStyle w:val="TableBody"/>
            </w:pPr>
            <w:r w:rsidRPr="00FB292A">
              <w:t>The available options are:</w:t>
            </w:r>
          </w:p>
          <w:p w:rsidRPr="00FB292A" w:rsidR="007467C0" w:rsidP="00CC4050" w:rsidRDefault="007467C0" w14:paraId="7472EE65" w14:textId="77777777">
            <w:pPr>
              <w:pStyle w:val="TableListBullet"/>
              <w:numPr>
                <w:ilvl w:val="0"/>
                <w:numId w:val="54"/>
              </w:numPr>
            </w:pPr>
            <w:r w:rsidRPr="00CC4050">
              <w:rPr>
                <w:b/>
                <w:bCs/>
              </w:rPr>
              <w:t>Total Vault Forecast –</w:t>
            </w:r>
            <w:r w:rsidRPr="00FB292A">
              <w:t xml:space="preserve"> Displays the total of all the forecast elements</w:t>
            </w:r>
          </w:p>
          <w:p w:rsidRPr="00FB292A" w:rsidR="007467C0" w:rsidP="00CC4050" w:rsidRDefault="007467C0" w14:paraId="78309106" w14:textId="77777777">
            <w:pPr>
              <w:pStyle w:val="TableListBullet"/>
              <w:numPr>
                <w:ilvl w:val="0"/>
                <w:numId w:val="54"/>
              </w:numPr>
            </w:pPr>
            <w:r w:rsidRPr="00CC4050">
              <w:rPr>
                <w:b/>
                <w:bCs/>
              </w:rPr>
              <w:t>Branch Details –</w:t>
            </w:r>
            <w:r w:rsidRPr="00FB292A">
              <w:t xml:space="preserve"> Displays the details of the branch element of the forecast</w:t>
            </w:r>
          </w:p>
          <w:p w:rsidRPr="00FB292A" w:rsidR="007467C0" w:rsidP="00CC4050" w:rsidRDefault="007467C0" w14:paraId="7A388897" w14:textId="77777777">
            <w:pPr>
              <w:pStyle w:val="TableListBullet"/>
              <w:numPr>
                <w:ilvl w:val="0"/>
                <w:numId w:val="54"/>
              </w:numPr>
            </w:pPr>
            <w:r w:rsidRPr="00CC4050">
              <w:rPr>
                <w:b/>
                <w:bCs/>
              </w:rPr>
              <w:t>ATM Details –</w:t>
            </w:r>
            <w:r w:rsidRPr="00FB292A">
              <w:t xml:space="preserve"> Displays the details of the ATM element of the forecast</w:t>
            </w:r>
          </w:p>
          <w:p w:rsidRPr="00FB292A" w:rsidR="007467C0" w:rsidP="00CC4050" w:rsidRDefault="007467C0" w14:paraId="65DCFAF8" w14:textId="77777777">
            <w:pPr>
              <w:pStyle w:val="TableListBullet"/>
              <w:numPr>
                <w:ilvl w:val="0"/>
                <w:numId w:val="54"/>
              </w:numPr>
            </w:pPr>
            <w:r w:rsidRPr="00CC4050">
              <w:rPr>
                <w:b/>
                <w:bCs/>
              </w:rPr>
              <w:t>Vault Details –</w:t>
            </w:r>
            <w:r w:rsidRPr="00FB292A">
              <w:t xml:space="preserve"> Displays the details of the Vault element of the forecast</w:t>
            </w:r>
          </w:p>
          <w:p w:rsidRPr="00FB292A" w:rsidR="007467C0" w:rsidP="00CC4050" w:rsidRDefault="007467C0" w14:paraId="6994EE82" w14:textId="77777777">
            <w:pPr>
              <w:pStyle w:val="TableListBullet"/>
              <w:numPr>
                <w:ilvl w:val="0"/>
                <w:numId w:val="54"/>
              </w:numPr>
            </w:pPr>
            <w:r w:rsidRPr="00CC4050">
              <w:rPr>
                <w:b/>
                <w:bCs/>
              </w:rPr>
              <w:t>Commercial Details –</w:t>
            </w:r>
            <w:r w:rsidRPr="00FB292A">
              <w:t xml:space="preserve"> Displays the details of the Commercial element of the forecast</w:t>
            </w:r>
          </w:p>
        </w:tc>
      </w:tr>
      <w:tr w:rsidRPr="00A875AE" w:rsidR="007467C0" w:rsidTr="006271D1" w14:paraId="505E10D9" w14:textId="77777777">
        <w:trPr>
          <w:cantSplit/>
          <w:trHeight w:val="135"/>
        </w:trPr>
        <w:tc>
          <w:tcPr>
            <w:tcW w:w="2570" w:type="dxa"/>
            <w:tcBorders>
              <w:top w:val="nil"/>
              <w:bottom w:val="single" w:color="auto" w:sz="6" w:space="0"/>
              <w:right w:val="single" w:color="auto" w:sz="6" w:space="0"/>
            </w:tcBorders>
          </w:tcPr>
          <w:p w:rsidRPr="00CC4050" w:rsidR="007467C0" w:rsidP="001673CD" w:rsidRDefault="007467C0" w14:paraId="302AA4AA" w14:textId="77777777">
            <w:pPr>
              <w:pStyle w:val="TableBody"/>
              <w:rPr>
                <w:b/>
                <w:bCs/>
              </w:rPr>
            </w:pPr>
            <w:r w:rsidRPr="00CC4050">
              <w:rPr>
                <w:b/>
                <w:bCs/>
              </w:rPr>
              <w:t>Start Date</w:t>
            </w:r>
          </w:p>
        </w:tc>
        <w:tc>
          <w:tcPr>
            <w:tcW w:w="5480" w:type="dxa"/>
            <w:tcBorders>
              <w:top w:val="nil"/>
              <w:left w:val="single" w:color="auto" w:sz="6" w:space="0"/>
              <w:bottom w:val="single" w:color="auto" w:sz="6" w:space="0"/>
            </w:tcBorders>
          </w:tcPr>
          <w:p w:rsidRPr="00FB292A" w:rsidR="007467C0" w:rsidP="009A37B3" w:rsidRDefault="007467C0" w14:paraId="6EFBE3C6" w14:textId="77777777">
            <w:pPr>
              <w:pStyle w:val="TableBody"/>
            </w:pPr>
            <w:r w:rsidRPr="00FB292A">
              <w:t>Starting date of the report</w:t>
            </w:r>
          </w:p>
        </w:tc>
      </w:tr>
      <w:tr w:rsidRPr="00A875AE" w:rsidR="007467C0" w:rsidTr="006271D1" w14:paraId="4A0673AE" w14:textId="77777777">
        <w:trPr>
          <w:cantSplit/>
        </w:trPr>
        <w:tc>
          <w:tcPr>
            <w:tcW w:w="2570" w:type="dxa"/>
            <w:tcBorders>
              <w:top w:val="nil"/>
              <w:bottom w:val="single" w:color="auto" w:sz="6" w:space="0"/>
              <w:right w:val="single" w:color="auto" w:sz="6" w:space="0"/>
            </w:tcBorders>
          </w:tcPr>
          <w:p w:rsidRPr="00CC4050" w:rsidR="007467C0" w:rsidP="001673CD" w:rsidRDefault="007467C0" w14:paraId="43B940A7" w14:textId="77777777">
            <w:pPr>
              <w:pStyle w:val="TableBody"/>
              <w:rPr>
                <w:b/>
                <w:bCs/>
              </w:rPr>
            </w:pPr>
            <w:r w:rsidRPr="00CC4050">
              <w:rPr>
                <w:b/>
                <w:bCs/>
              </w:rPr>
              <w:t>End Date</w:t>
            </w:r>
          </w:p>
        </w:tc>
        <w:tc>
          <w:tcPr>
            <w:tcW w:w="5480" w:type="dxa"/>
            <w:tcBorders>
              <w:top w:val="nil"/>
              <w:left w:val="single" w:color="auto" w:sz="6" w:space="0"/>
              <w:bottom w:val="single" w:color="auto" w:sz="6" w:space="0"/>
            </w:tcBorders>
          </w:tcPr>
          <w:p w:rsidRPr="00FB292A" w:rsidR="007467C0" w:rsidP="009A37B3" w:rsidRDefault="007467C0" w14:paraId="34F22F1E" w14:textId="77777777">
            <w:pPr>
              <w:pStyle w:val="TableBody"/>
            </w:pPr>
            <w:r w:rsidRPr="00FB292A">
              <w:t>Ending date of the report</w:t>
            </w:r>
          </w:p>
        </w:tc>
      </w:tr>
      <w:tr w:rsidRPr="00A875AE" w:rsidR="007467C0" w:rsidTr="006271D1" w14:paraId="52D933DC"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7490B59F" w14:textId="77777777">
            <w:pPr>
              <w:pStyle w:val="TableBody"/>
              <w:rPr>
                <w:b/>
                <w:bCs/>
              </w:rPr>
            </w:pPr>
            <w:r w:rsidRPr="00CC4050">
              <w:rPr>
                <w:b/>
                <w:bCs/>
              </w:rPr>
              <w:t>Denom</w:t>
            </w:r>
          </w:p>
        </w:tc>
        <w:tc>
          <w:tcPr>
            <w:tcW w:w="5480" w:type="dxa"/>
            <w:tcBorders>
              <w:top w:val="single" w:color="auto" w:sz="6" w:space="0"/>
              <w:left w:val="single" w:color="auto" w:sz="6" w:space="0"/>
              <w:bottom w:val="single" w:color="auto" w:sz="6" w:space="0"/>
            </w:tcBorders>
          </w:tcPr>
          <w:p w:rsidRPr="00FB292A" w:rsidR="007467C0" w:rsidP="009A37B3" w:rsidRDefault="007467C0" w14:paraId="6E9485AD" w14:textId="77777777">
            <w:pPr>
              <w:pStyle w:val="TableBody"/>
            </w:pPr>
            <w:r w:rsidRPr="00FB292A">
              <w:t>Denomination ID that will be reported</w:t>
            </w:r>
          </w:p>
        </w:tc>
      </w:tr>
      <w:tr w:rsidRPr="00A875AE" w:rsidR="007467C0" w:rsidTr="006271D1" w14:paraId="1B586852"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71A75C0E" w14:textId="77777777">
            <w:pPr>
              <w:pStyle w:val="TableBody"/>
              <w:rPr>
                <w:b/>
                <w:bCs/>
              </w:rPr>
            </w:pPr>
            <w:r w:rsidRPr="00CC4050">
              <w:rPr>
                <w:b/>
                <w:bCs/>
              </w:rPr>
              <w:t>Qual</w:t>
            </w:r>
          </w:p>
        </w:tc>
        <w:tc>
          <w:tcPr>
            <w:tcW w:w="5480" w:type="dxa"/>
            <w:tcBorders>
              <w:top w:val="single" w:color="auto" w:sz="6" w:space="0"/>
              <w:left w:val="nil"/>
              <w:bottom w:val="single" w:color="auto" w:sz="6" w:space="0"/>
            </w:tcBorders>
          </w:tcPr>
          <w:p w:rsidRPr="00FB292A" w:rsidR="007467C0" w:rsidP="009A37B3" w:rsidRDefault="007467C0" w14:paraId="3C837CD2" w14:textId="77777777">
            <w:pPr>
              <w:pStyle w:val="TableBody"/>
            </w:pPr>
            <w:r w:rsidRPr="00FB292A">
              <w:t>Quality of the denomination that will be reported</w:t>
            </w:r>
          </w:p>
        </w:tc>
      </w:tr>
      <w:tr w:rsidRPr="00A875AE" w:rsidR="007467C0" w:rsidTr="006271D1" w14:paraId="4A2E75D2"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29A6D813" w14:textId="77777777">
            <w:pPr>
              <w:pStyle w:val="TableBody"/>
              <w:rPr>
                <w:b/>
                <w:bCs/>
              </w:rPr>
            </w:pPr>
            <w:r w:rsidRPr="00CC4050">
              <w:rPr>
                <w:b/>
                <w:bCs/>
              </w:rPr>
              <w:t>Date</w:t>
            </w:r>
          </w:p>
        </w:tc>
        <w:tc>
          <w:tcPr>
            <w:tcW w:w="5480" w:type="dxa"/>
            <w:tcBorders>
              <w:top w:val="single" w:color="auto" w:sz="6" w:space="0"/>
              <w:left w:val="nil"/>
              <w:bottom w:val="single" w:color="auto" w:sz="6" w:space="0"/>
            </w:tcBorders>
          </w:tcPr>
          <w:p w:rsidRPr="00FB292A" w:rsidR="007467C0" w:rsidP="009A37B3" w:rsidRDefault="007467C0" w14:paraId="00BC12EB" w14:textId="77777777">
            <w:pPr>
              <w:pStyle w:val="TableBody"/>
            </w:pPr>
            <w:r w:rsidRPr="00FB292A">
              <w:t>Date of the reporting forecast</w:t>
            </w:r>
          </w:p>
        </w:tc>
      </w:tr>
      <w:tr w:rsidRPr="00A875AE" w:rsidR="007467C0" w:rsidTr="006271D1" w14:paraId="3BD1EAC3"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736AD8D2" w14:textId="77777777">
            <w:pPr>
              <w:pStyle w:val="TableBody"/>
              <w:rPr>
                <w:b/>
                <w:bCs/>
              </w:rPr>
            </w:pPr>
            <w:r w:rsidRPr="00CC4050">
              <w:rPr>
                <w:b/>
                <w:bCs/>
              </w:rPr>
              <w:t>Denomination</w:t>
            </w:r>
          </w:p>
        </w:tc>
        <w:tc>
          <w:tcPr>
            <w:tcW w:w="5480" w:type="dxa"/>
            <w:tcBorders>
              <w:top w:val="single" w:color="auto" w:sz="6" w:space="0"/>
              <w:left w:val="nil"/>
              <w:bottom w:val="single" w:color="auto" w:sz="6" w:space="0"/>
            </w:tcBorders>
          </w:tcPr>
          <w:p w:rsidRPr="00FB292A" w:rsidR="007467C0" w:rsidP="009A37B3" w:rsidRDefault="007467C0" w14:paraId="650CEC4B" w14:textId="77777777">
            <w:pPr>
              <w:pStyle w:val="TableBody"/>
            </w:pPr>
            <w:r w:rsidRPr="00FB292A">
              <w:t>Denomination relating to the date of the report</w:t>
            </w:r>
          </w:p>
        </w:tc>
      </w:tr>
      <w:tr w:rsidRPr="00A875AE" w:rsidR="007467C0" w:rsidTr="006271D1" w14:paraId="03848B2F"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7F281BCB" w14:textId="77777777">
            <w:pPr>
              <w:pStyle w:val="TableBody"/>
              <w:rPr>
                <w:b/>
                <w:bCs/>
              </w:rPr>
            </w:pPr>
            <w:r w:rsidRPr="00CC4050">
              <w:rPr>
                <w:b/>
                <w:bCs/>
              </w:rPr>
              <w:t>Cash In</w:t>
            </w:r>
          </w:p>
        </w:tc>
        <w:tc>
          <w:tcPr>
            <w:tcW w:w="5480" w:type="dxa"/>
            <w:tcBorders>
              <w:top w:val="single" w:color="auto" w:sz="6" w:space="0"/>
              <w:left w:val="nil"/>
              <w:bottom w:val="single" w:color="auto" w:sz="6" w:space="0"/>
            </w:tcBorders>
          </w:tcPr>
          <w:p w:rsidRPr="00FB292A" w:rsidR="007467C0" w:rsidP="009A37B3" w:rsidRDefault="007467C0" w14:paraId="40BF3C99" w14:textId="77777777">
            <w:pPr>
              <w:pStyle w:val="TableBody"/>
            </w:pPr>
            <w:r w:rsidRPr="00FB292A">
              <w:t>Shows the forecast and actual values of the forecast based on the type of forecast selected</w:t>
            </w:r>
          </w:p>
        </w:tc>
      </w:tr>
      <w:tr w:rsidRPr="00A875AE" w:rsidR="007467C0" w:rsidTr="006271D1" w14:paraId="222A0668"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0EDC3623" w14:textId="77777777">
            <w:pPr>
              <w:pStyle w:val="TableBody"/>
              <w:rPr>
                <w:b/>
                <w:bCs/>
              </w:rPr>
            </w:pPr>
            <w:r w:rsidRPr="00CC4050">
              <w:rPr>
                <w:b/>
                <w:bCs/>
              </w:rPr>
              <w:t>Cash Out</w:t>
            </w:r>
          </w:p>
        </w:tc>
        <w:tc>
          <w:tcPr>
            <w:tcW w:w="5480" w:type="dxa"/>
            <w:tcBorders>
              <w:top w:val="single" w:color="auto" w:sz="6" w:space="0"/>
              <w:left w:val="nil"/>
              <w:bottom w:val="single" w:color="auto" w:sz="6" w:space="0"/>
            </w:tcBorders>
          </w:tcPr>
          <w:p w:rsidRPr="00FB292A" w:rsidR="007467C0" w:rsidP="009A37B3" w:rsidRDefault="007467C0" w14:paraId="311588B3" w14:textId="77777777">
            <w:pPr>
              <w:pStyle w:val="TableBody"/>
            </w:pPr>
            <w:r w:rsidRPr="00FB292A">
              <w:t>Shows the forecast and actual values of the forecast based on the type of forecast selected</w:t>
            </w:r>
          </w:p>
        </w:tc>
      </w:tr>
      <w:tr w:rsidRPr="00A875AE" w:rsidR="007467C0" w:rsidTr="006271D1" w14:paraId="7FBE9CCC"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41449348" w14:textId="77777777">
            <w:pPr>
              <w:pStyle w:val="TableBody"/>
              <w:rPr>
                <w:b/>
                <w:bCs/>
              </w:rPr>
            </w:pPr>
            <w:r w:rsidRPr="00CC4050">
              <w:rPr>
                <w:b/>
                <w:bCs/>
              </w:rPr>
              <w:t>Net Demand</w:t>
            </w:r>
          </w:p>
        </w:tc>
        <w:tc>
          <w:tcPr>
            <w:tcW w:w="5480" w:type="dxa"/>
            <w:tcBorders>
              <w:top w:val="single" w:color="auto" w:sz="6" w:space="0"/>
              <w:left w:val="nil"/>
              <w:bottom w:val="single" w:color="auto" w:sz="6" w:space="0"/>
            </w:tcBorders>
          </w:tcPr>
          <w:p w:rsidRPr="00FB292A" w:rsidR="007467C0" w:rsidP="009A37B3" w:rsidRDefault="007467C0" w14:paraId="7ED30047" w14:textId="77777777">
            <w:pPr>
              <w:pStyle w:val="TableBody"/>
            </w:pPr>
            <w:r w:rsidRPr="00FB292A">
              <w:t>Shows the total net demand values of the forecast based on the type of forecast selected</w:t>
            </w:r>
          </w:p>
        </w:tc>
      </w:tr>
      <w:tr w:rsidRPr="00A875AE" w:rsidR="007467C0" w:rsidTr="006271D1" w14:paraId="15DDDDE1"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4E924BCC" w14:textId="77777777">
            <w:pPr>
              <w:pStyle w:val="TableBody"/>
              <w:rPr>
                <w:b/>
                <w:bCs/>
              </w:rPr>
            </w:pPr>
            <w:r w:rsidRPr="00CC4050">
              <w:rPr>
                <w:b/>
                <w:bCs/>
              </w:rPr>
              <w:t>Submit Button</w:t>
            </w:r>
          </w:p>
        </w:tc>
        <w:tc>
          <w:tcPr>
            <w:tcW w:w="5480" w:type="dxa"/>
            <w:tcBorders>
              <w:top w:val="single" w:color="auto" w:sz="6" w:space="0"/>
              <w:left w:val="nil"/>
              <w:bottom w:val="single" w:color="auto" w:sz="6" w:space="0"/>
            </w:tcBorders>
          </w:tcPr>
          <w:p w:rsidRPr="00FB292A" w:rsidR="007467C0" w:rsidP="009A37B3" w:rsidRDefault="007467C0" w14:paraId="5D72BD87" w14:textId="77777777">
            <w:pPr>
              <w:pStyle w:val="TableBody"/>
            </w:pPr>
            <w:r w:rsidRPr="00FB292A">
              <w:t>Submits the report to be viewed based on the options selected.</w:t>
            </w:r>
          </w:p>
        </w:tc>
      </w:tr>
    </w:tbl>
    <w:p w:rsidR="007467C0" w:rsidP="007467C0" w:rsidRDefault="007467C0" w14:paraId="3B2F1CA2" w14:textId="77777777">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rsidR="007467C0" w:rsidP="007467C0" w:rsidRDefault="007467C0" w14:paraId="27445049" w14:textId="77777777"/>
    <w:p w:rsidR="007467C0" w:rsidP="007467C0" w:rsidRDefault="007467C0" w14:paraId="02C8B546" w14:textId="77777777">
      <w:pPr>
        <w:pStyle w:val="Heading4"/>
      </w:pPr>
      <w:bookmarkStart w:name="_Ref249231969" w:id="2327"/>
      <w:r>
        <w:t>Commercial History Report</w:t>
      </w:r>
      <w:bookmarkEnd w:id="2327"/>
    </w:p>
    <w:p w:rsidRPr="00D6760E" w:rsidR="007467C0" w:rsidP="001673CD" w:rsidRDefault="007467C0" w14:paraId="68DEED1C" w14:textId="77777777">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rsidR="007467C0" w:rsidP="007467C0" w:rsidRDefault="007467C0" w14:paraId="37F66208" w14:textId="77777777">
      <w:pPr>
        <w:pStyle w:val="Caption"/>
      </w:pPr>
      <w:bookmarkStart w:name="_Toc74556776" w:id="2328"/>
      <w:r>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328"/>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006271D1" w14:paraId="5C0BBD06"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021BA075"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78E749EB" w14:textId="77777777">
            <w:pPr>
              <w:pStyle w:val="TableHeader"/>
            </w:pPr>
            <w:r>
              <w:t>Description</w:t>
            </w:r>
          </w:p>
        </w:tc>
      </w:tr>
      <w:tr w:rsidRPr="00A875AE" w:rsidR="007467C0" w:rsidTr="006271D1" w14:paraId="711EA01E" w14:textId="77777777">
        <w:trPr>
          <w:cantSplit/>
          <w:trHeight w:val="135"/>
        </w:trPr>
        <w:tc>
          <w:tcPr>
            <w:tcW w:w="2570" w:type="dxa"/>
            <w:tcBorders>
              <w:top w:val="nil"/>
              <w:bottom w:val="single" w:color="auto" w:sz="6" w:space="0"/>
              <w:right w:val="single" w:color="auto" w:sz="6" w:space="0"/>
            </w:tcBorders>
          </w:tcPr>
          <w:p w:rsidRPr="00CC4050" w:rsidR="007467C0" w:rsidP="001673CD" w:rsidRDefault="007467C0" w14:paraId="495F7B4D" w14:textId="77777777">
            <w:pPr>
              <w:pStyle w:val="TableBody"/>
              <w:rPr>
                <w:b/>
                <w:bCs/>
              </w:rPr>
            </w:pPr>
            <w:r w:rsidRPr="00CC4050">
              <w:rPr>
                <w:b/>
                <w:bCs/>
              </w:rPr>
              <w:t>Start Date</w:t>
            </w:r>
          </w:p>
        </w:tc>
        <w:tc>
          <w:tcPr>
            <w:tcW w:w="5480" w:type="dxa"/>
            <w:tcBorders>
              <w:top w:val="nil"/>
              <w:left w:val="single" w:color="auto" w:sz="6" w:space="0"/>
              <w:bottom w:val="single" w:color="auto" w:sz="6" w:space="0"/>
            </w:tcBorders>
          </w:tcPr>
          <w:p w:rsidRPr="00FB292A" w:rsidR="007467C0" w:rsidP="001673CD" w:rsidRDefault="007467C0" w14:paraId="6F0A16EE" w14:textId="77777777">
            <w:pPr>
              <w:pStyle w:val="TableBody"/>
            </w:pPr>
            <w:r w:rsidRPr="00FB292A">
              <w:t>Starting date of the report</w:t>
            </w:r>
          </w:p>
        </w:tc>
      </w:tr>
      <w:tr w:rsidRPr="00A875AE" w:rsidR="007467C0" w:rsidTr="006271D1" w14:paraId="71F6E990" w14:textId="77777777">
        <w:trPr>
          <w:cantSplit/>
          <w:trHeight w:val="135"/>
        </w:trPr>
        <w:tc>
          <w:tcPr>
            <w:tcW w:w="2570" w:type="dxa"/>
            <w:tcBorders>
              <w:top w:val="nil"/>
              <w:bottom w:val="single" w:color="auto" w:sz="6" w:space="0"/>
              <w:right w:val="single" w:color="auto" w:sz="6" w:space="0"/>
            </w:tcBorders>
          </w:tcPr>
          <w:p w:rsidRPr="00CC4050" w:rsidR="007467C0" w:rsidP="001673CD" w:rsidRDefault="007467C0" w14:paraId="3EF1A240" w14:textId="77777777">
            <w:pPr>
              <w:pStyle w:val="TableBody"/>
              <w:rPr>
                <w:b/>
                <w:bCs/>
              </w:rPr>
            </w:pPr>
            <w:r w:rsidRPr="00CC4050">
              <w:rPr>
                <w:b/>
                <w:bCs/>
              </w:rPr>
              <w:t>End Date</w:t>
            </w:r>
          </w:p>
        </w:tc>
        <w:tc>
          <w:tcPr>
            <w:tcW w:w="5480" w:type="dxa"/>
            <w:tcBorders>
              <w:top w:val="nil"/>
              <w:left w:val="single" w:color="auto" w:sz="6" w:space="0"/>
              <w:bottom w:val="single" w:color="auto" w:sz="6" w:space="0"/>
            </w:tcBorders>
          </w:tcPr>
          <w:p w:rsidRPr="00FB292A" w:rsidR="007467C0" w:rsidP="001673CD" w:rsidRDefault="007467C0" w14:paraId="56EA34C2" w14:textId="77777777">
            <w:pPr>
              <w:pStyle w:val="TableBody"/>
            </w:pPr>
            <w:r w:rsidRPr="00FB292A">
              <w:t>Ending date of the report</w:t>
            </w:r>
          </w:p>
        </w:tc>
      </w:tr>
      <w:tr w:rsidRPr="00A875AE" w:rsidR="007467C0" w:rsidTr="006271D1" w14:paraId="38FA0963" w14:textId="77777777">
        <w:trPr>
          <w:cantSplit/>
        </w:trPr>
        <w:tc>
          <w:tcPr>
            <w:tcW w:w="2570" w:type="dxa"/>
            <w:tcBorders>
              <w:top w:val="nil"/>
              <w:bottom w:val="single" w:color="auto" w:sz="6" w:space="0"/>
              <w:right w:val="single" w:color="auto" w:sz="6" w:space="0"/>
            </w:tcBorders>
          </w:tcPr>
          <w:p w:rsidRPr="00CC4050" w:rsidR="007467C0" w:rsidP="001673CD" w:rsidRDefault="007467C0" w14:paraId="286B3984" w14:textId="77777777">
            <w:pPr>
              <w:pStyle w:val="TableBody"/>
              <w:rPr>
                <w:b/>
                <w:bCs/>
              </w:rPr>
            </w:pPr>
            <w:r w:rsidRPr="00CC4050">
              <w:rPr>
                <w:b/>
                <w:bCs/>
              </w:rPr>
              <w:t>Date</w:t>
            </w:r>
          </w:p>
        </w:tc>
        <w:tc>
          <w:tcPr>
            <w:tcW w:w="5480" w:type="dxa"/>
            <w:tcBorders>
              <w:top w:val="nil"/>
              <w:left w:val="single" w:color="auto" w:sz="6" w:space="0"/>
              <w:bottom w:val="single" w:color="auto" w:sz="6" w:space="0"/>
            </w:tcBorders>
          </w:tcPr>
          <w:p w:rsidRPr="00FB292A" w:rsidR="007467C0" w:rsidP="001673CD" w:rsidRDefault="007467C0" w14:paraId="348A4EB3" w14:textId="77777777">
            <w:pPr>
              <w:pStyle w:val="TableBody"/>
            </w:pPr>
            <w:r w:rsidRPr="00FB292A">
              <w:t>Date of the reporting day</w:t>
            </w:r>
          </w:p>
        </w:tc>
      </w:tr>
      <w:tr w:rsidRPr="00A875AE" w:rsidR="007467C0" w:rsidTr="006271D1" w14:paraId="2935FB94"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6B46E511" w14:textId="77777777">
            <w:pPr>
              <w:pStyle w:val="TableBody"/>
              <w:rPr>
                <w:b/>
                <w:bCs/>
              </w:rPr>
            </w:pPr>
            <w:r w:rsidRPr="00CC4050">
              <w:rPr>
                <w:b/>
                <w:bCs/>
              </w:rPr>
              <w:t>Denomination</w:t>
            </w:r>
          </w:p>
        </w:tc>
        <w:tc>
          <w:tcPr>
            <w:tcW w:w="5480" w:type="dxa"/>
            <w:tcBorders>
              <w:top w:val="single" w:color="auto" w:sz="6" w:space="0"/>
              <w:left w:val="single" w:color="auto" w:sz="6" w:space="0"/>
              <w:bottom w:val="single" w:color="auto" w:sz="6" w:space="0"/>
            </w:tcBorders>
          </w:tcPr>
          <w:p w:rsidRPr="00FB292A" w:rsidR="007467C0" w:rsidP="001673CD" w:rsidRDefault="007467C0" w14:paraId="19CEAFAB" w14:textId="77777777">
            <w:pPr>
              <w:pStyle w:val="TableBody"/>
            </w:pPr>
            <w:r w:rsidRPr="00FB292A">
              <w:t>Denomination and quality relating to the date of the report</w:t>
            </w:r>
          </w:p>
        </w:tc>
      </w:tr>
      <w:tr w:rsidRPr="00A875AE" w:rsidR="007467C0" w:rsidTr="006271D1" w14:paraId="17F4FD5E"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1701290C" w14:textId="77777777">
            <w:pPr>
              <w:pStyle w:val="TableBody"/>
              <w:rPr>
                <w:b/>
                <w:bCs/>
              </w:rPr>
            </w:pPr>
            <w:r w:rsidRPr="00CC4050">
              <w:rPr>
                <w:b/>
                <w:bCs/>
              </w:rPr>
              <w:t>Deposits</w:t>
            </w:r>
          </w:p>
        </w:tc>
        <w:tc>
          <w:tcPr>
            <w:tcW w:w="5480" w:type="dxa"/>
            <w:tcBorders>
              <w:top w:val="single" w:color="auto" w:sz="6" w:space="0"/>
              <w:left w:val="nil"/>
              <w:bottom w:val="single" w:color="auto" w:sz="6" w:space="0"/>
            </w:tcBorders>
          </w:tcPr>
          <w:p w:rsidRPr="00FB292A" w:rsidR="007467C0" w:rsidP="001673CD" w:rsidRDefault="007467C0" w14:paraId="22906164" w14:textId="77777777">
            <w:pPr>
              <w:pStyle w:val="TableBody"/>
            </w:pPr>
            <w:r w:rsidRPr="00FB292A">
              <w:t>Deposits into the Vault for the quality and denomination of the report</w:t>
            </w:r>
          </w:p>
        </w:tc>
      </w:tr>
      <w:tr w:rsidRPr="00A875AE" w:rsidR="007467C0" w:rsidTr="006271D1" w14:paraId="55A2086F"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2CA8AFEE" w14:textId="77777777">
            <w:pPr>
              <w:pStyle w:val="TableBody"/>
              <w:rPr>
                <w:b/>
                <w:bCs/>
              </w:rPr>
            </w:pPr>
            <w:r w:rsidRPr="00CC4050">
              <w:rPr>
                <w:b/>
                <w:bCs/>
              </w:rPr>
              <w:t>Withdrawals</w:t>
            </w:r>
          </w:p>
        </w:tc>
        <w:tc>
          <w:tcPr>
            <w:tcW w:w="5480" w:type="dxa"/>
            <w:tcBorders>
              <w:top w:val="single" w:color="auto" w:sz="6" w:space="0"/>
              <w:left w:val="nil"/>
              <w:bottom w:val="single" w:color="auto" w:sz="6" w:space="0"/>
            </w:tcBorders>
          </w:tcPr>
          <w:p w:rsidRPr="00FB292A" w:rsidR="007467C0" w:rsidP="001673CD" w:rsidRDefault="007467C0" w14:paraId="5E71FA73" w14:textId="77777777">
            <w:pPr>
              <w:pStyle w:val="TableBody"/>
            </w:pPr>
            <w:r w:rsidRPr="00FB292A">
              <w:t>Withdrawals from the Vault for the quality and denomination of the report</w:t>
            </w:r>
          </w:p>
        </w:tc>
      </w:tr>
      <w:tr w:rsidRPr="00A875AE" w:rsidR="007467C0" w:rsidTr="006271D1" w14:paraId="74B1E35F"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442A716D" w14:textId="77777777">
            <w:pPr>
              <w:pStyle w:val="TableBody"/>
              <w:rPr>
                <w:b/>
                <w:bCs/>
              </w:rPr>
            </w:pPr>
            <w:r w:rsidRPr="00CC4050">
              <w:rPr>
                <w:b/>
                <w:bCs/>
              </w:rPr>
              <w:t>Exclude Button</w:t>
            </w:r>
          </w:p>
        </w:tc>
        <w:tc>
          <w:tcPr>
            <w:tcW w:w="5480" w:type="dxa"/>
            <w:tcBorders>
              <w:top w:val="single" w:color="auto" w:sz="6" w:space="0"/>
              <w:left w:val="nil"/>
              <w:bottom w:val="single" w:color="auto" w:sz="6" w:space="0"/>
            </w:tcBorders>
          </w:tcPr>
          <w:p w:rsidRPr="00FB292A" w:rsidR="007467C0" w:rsidP="001673CD" w:rsidRDefault="007467C0" w14:paraId="2B4E3A0A" w14:textId="77777777">
            <w:pPr>
              <w:pStyle w:val="TableBody"/>
            </w:pPr>
            <w:r w:rsidRPr="00FB292A">
              <w:t>Excludes the history record for the date and quality thereby excluding it from being used in the forecast</w:t>
            </w:r>
          </w:p>
          <w:p w:rsidRPr="00FB292A" w:rsidR="007467C0" w:rsidP="001673CD" w:rsidRDefault="007467C0" w14:paraId="73156A7F" w14:textId="08B10E04">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Pr="00FB292A" w:rsidR="008D7FC3">
              <w:t>Withdrawals,</w:t>
            </w:r>
            <w:r w:rsidRPr="00FB292A">
              <w:t xml:space="preserve"> or both from the popup window.</w:t>
            </w:r>
          </w:p>
          <w:p w:rsidRPr="00FB292A" w:rsidR="007467C0" w:rsidP="001673CD" w:rsidRDefault="007467C0" w14:paraId="17A37450" w14:textId="77777777">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Pr="00A875AE" w:rsidR="007467C0" w:rsidTr="006271D1" w14:paraId="3E763A72"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676CAA32" w14:textId="77777777">
            <w:pPr>
              <w:pStyle w:val="TableBody"/>
              <w:rPr>
                <w:b/>
                <w:bCs/>
              </w:rPr>
            </w:pPr>
            <w:r w:rsidRPr="00CC4050">
              <w:rPr>
                <w:b/>
                <w:bCs/>
              </w:rPr>
              <w:t>Save Button</w:t>
            </w:r>
          </w:p>
        </w:tc>
        <w:tc>
          <w:tcPr>
            <w:tcW w:w="5480" w:type="dxa"/>
            <w:tcBorders>
              <w:top w:val="single" w:color="auto" w:sz="6" w:space="0"/>
              <w:left w:val="nil"/>
              <w:bottom w:val="single" w:color="auto" w:sz="6" w:space="0"/>
            </w:tcBorders>
          </w:tcPr>
          <w:p w:rsidRPr="00FB292A" w:rsidR="007467C0" w:rsidP="001673CD" w:rsidRDefault="007467C0" w14:paraId="4ECA3593" w14:textId="77777777">
            <w:pPr>
              <w:pStyle w:val="TableBody"/>
            </w:pPr>
            <w:r w:rsidRPr="00FB292A">
              <w:t>Saves the exclusion settings for the history records displayed.</w:t>
            </w:r>
          </w:p>
        </w:tc>
      </w:tr>
      <w:tr w:rsidRPr="00A875AE" w:rsidR="007467C0" w:rsidTr="006271D1" w14:paraId="239F884F"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58ACEC6C" w14:textId="77777777">
            <w:pPr>
              <w:pStyle w:val="TableBody"/>
              <w:rPr>
                <w:b/>
                <w:bCs/>
              </w:rPr>
            </w:pPr>
            <w:r w:rsidRPr="00CC4050">
              <w:rPr>
                <w:b/>
                <w:bCs/>
              </w:rPr>
              <w:t>Submit Button</w:t>
            </w:r>
          </w:p>
        </w:tc>
        <w:tc>
          <w:tcPr>
            <w:tcW w:w="5480" w:type="dxa"/>
            <w:tcBorders>
              <w:top w:val="single" w:color="auto" w:sz="6" w:space="0"/>
              <w:left w:val="nil"/>
              <w:bottom w:val="single" w:color="auto" w:sz="6" w:space="0"/>
            </w:tcBorders>
          </w:tcPr>
          <w:p w:rsidRPr="00FB292A" w:rsidR="007467C0" w:rsidP="001673CD" w:rsidRDefault="007467C0" w14:paraId="7CF6D03C" w14:textId="77777777">
            <w:pPr>
              <w:pStyle w:val="TableBody"/>
            </w:pPr>
            <w:r w:rsidRPr="00FB292A">
              <w:t>Submits the report to be viewed based on the options selected.</w:t>
            </w:r>
          </w:p>
        </w:tc>
      </w:tr>
    </w:tbl>
    <w:p w:rsidR="007467C0" w:rsidP="007467C0" w:rsidRDefault="007467C0" w14:paraId="4F0C7B0E" w14:textId="77777777">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rsidR="007467C0" w:rsidP="007467C0" w:rsidRDefault="007467C0" w14:paraId="109F657D" w14:textId="77777777"/>
    <w:p w:rsidR="007467C0" w:rsidP="007467C0" w:rsidRDefault="007467C0" w14:paraId="4E051D6A" w14:textId="77777777">
      <w:pPr>
        <w:pStyle w:val="Heading4"/>
      </w:pPr>
      <w:bookmarkStart w:name="_Ref249231972" w:id="2329"/>
      <w:r>
        <w:t>Commercial Forecast Report</w:t>
      </w:r>
      <w:bookmarkEnd w:id="2329"/>
    </w:p>
    <w:p w:rsidRPr="00D6760E" w:rsidR="007467C0" w:rsidP="001673CD" w:rsidRDefault="007467C0" w14:paraId="35463D68" w14:textId="77777777">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rsidR="007467C0" w:rsidP="007467C0" w:rsidRDefault="007467C0" w14:paraId="5C72DC57" w14:textId="77777777">
      <w:pPr>
        <w:pStyle w:val="Caption"/>
      </w:pPr>
      <w:bookmarkStart w:name="_Toc74556777" w:id="2330"/>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330"/>
    </w:p>
    <w:tbl>
      <w:tblPr>
        <w:tblW w:w="0" w:type="auto"/>
        <w:tblInd w:w="479" w:type="dxa"/>
        <w:tblBorders>
          <w:top w:val="single" w:color="auto" w:sz="6" w:space="0"/>
          <w:left w:val="single" w:color="auto" w:sz="6" w:space="0"/>
          <w:bottom w:val="single" w:color="auto" w:sz="6" w:space="0"/>
          <w:right w:val="single" w:color="auto" w:sz="6" w:space="0"/>
        </w:tblBorders>
        <w:tblLayout w:type="fixed"/>
        <w:tblCellMar>
          <w:left w:w="79" w:type="dxa"/>
          <w:right w:w="79" w:type="dxa"/>
        </w:tblCellMar>
        <w:tblLook w:val="0000" w:firstRow="0" w:lastRow="0" w:firstColumn="0" w:lastColumn="0" w:noHBand="0" w:noVBand="0"/>
      </w:tblPr>
      <w:tblGrid>
        <w:gridCol w:w="2570"/>
        <w:gridCol w:w="5480"/>
      </w:tblGrid>
      <w:tr w:rsidRPr="00A875AE" w:rsidR="007467C0" w:rsidTr="79D9DC4C" w14:paraId="0B7DD052" w14:textId="77777777">
        <w:trPr>
          <w:cantSplit/>
          <w:tblHeader/>
        </w:trPr>
        <w:tc>
          <w:tcPr>
            <w:tcW w:w="2570" w:type="dxa"/>
            <w:tcBorders>
              <w:top w:val="single" w:color="auto" w:sz="6" w:space="0"/>
              <w:bottom w:val="double" w:color="auto" w:sz="6" w:space="0"/>
              <w:right w:val="single" w:color="auto" w:sz="6" w:space="0"/>
            </w:tcBorders>
            <w:shd w:val="clear" w:color="auto" w:fill="60C03A"/>
          </w:tcPr>
          <w:p w:rsidRPr="00A875AE" w:rsidR="007467C0" w:rsidP="00170D7D" w:rsidRDefault="007467C0" w14:paraId="3D7BE8D8" w14:textId="77777777">
            <w:pPr>
              <w:pStyle w:val="TableHeader"/>
            </w:pPr>
            <w:r>
              <w:t>Field</w:t>
            </w:r>
          </w:p>
        </w:tc>
        <w:tc>
          <w:tcPr>
            <w:tcW w:w="5480" w:type="dxa"/>
            <w:tcBorders>
              <w:top w:val="single" w:color="auto" w:sz="6" w:space="0"/>
              <w:left w:val="nil"/>
              <w:bottom w:val="double" w:color="auto" w:sz="6" w:space="0"/>
            </w:tcBorders>
            <w:shd w:val="clear" w:color="auto" w:fill="60C03A"/>
          </w:tcPr>
          <w:p w:rsidRPr="00A875AE" w:rsidR="007467C0" w:rsidP="00170D7D" w:rsidRDefault="007467C0" w14:paraId="55A08E3E" w14:textId="77777777">
            <w:pPr>
              <w:pStyle w:val="TableHeader"/>
            </w:pPr>
            <w:r>
              <w:t>Description</w:t>
            </w:r>
          </w:p>
        </w:tc>
      </w:tr>
      <w:tr w:rsidRPr="00A875AE" w:rsidR="007467C0" w:rsidTr="79D9DC4C" w14:paraId="063952FB" w14:textId="77777777">
        <w:trPr>
          <w:cantSplit/>
          <w:trHeight w:val="135"/>
        </w:trPr>
        <w:tc>
          <w:tcPr>
            <w:tcW w:w="2570" w:type="dxa"/>
            <w:tcBorders>
              <w:top w:val="nil"/>
              <w:bottom w:val="single" w:color="auto" w:sz="6" w:space="0"/>
              <w:right w:val="single" w:color="auto" w:sz="6" w:space="0"/>
            </w:tcBorders>
          </w:tcPr>
          <w:p w:rsidRPr="00CC4050" w:rsidR="007467C0" w:rsidP="001673CD" w:rsidRDefault="007467C0" w14:paraId="74AD8D90" w14:textId="77777777">
            <w:pPr>
              <w:pStyle w:val="TableBody"/>
              <w:rPr>
                <w:b/>
                <w:bCs/>
              </w:rPr>
            </w:pPr>
            <w:r w:rsidRPr="00CC4050">
              <w:rPr>
                <w:b/>
                <w:bCs/>
              </w:rPr>
              <w:t>Start Date</w:t>
            </w:r>
          </w:p>
        </w:tc>
        <w:tc>
          <w:tcPr>
            <w:tcW w:w="5480" w:type="dxa"/>
            <w:tcBorders>
              <w:top w:val="nil"/>
              <w:left w:val="single" w:color="auto" w:sz="6" w:space="0"/>
              <w:bottom w:val="single" w:color="auto" w:sz="6" w:space="0"/>
            </w:tcBorders>
          </w:tcPr>
          <w:p w:rsidRPr="00FB292A" w:rsidR="007467C0" w:rsidP="001673CD" w:rsidRDefault="007467C0" w14:paraId="411CBADC" w14:textId="77777777">
            <w:pPr>
              <w:pStyle w:val="TableBody"/>
            </w:pPr>
            <w:r w:rsidRPr="00FB292A">
              <w:t>Starting date of the report</w:t>
            </w:r>
          </w:p>
        </w:tc>
      </w:tr>
      <w:tr w:rsidRPr="00A875AE" w:rsidR="007467C0" w:rsidTr="79D9DC4C" w14:paraId="462F58FD" w14:textId="77777777">
        <w:trPr>
          <w:cantSplit/>
        </w:trPr>
        <w:tc>
          <w:tcPr>
            <w:tcW w:w="2570" w:type="dxa"/>
            <w:tcBorders>
              <w:top w:val="nil"/>
              <w:bottom w:val="single" w:color="auto" w:sz="6" w:space="0"/>
              <w:right w:val="single" w:color="auto" w:sz="6" w:space="0"/>
            </w:tcBorders>
          </w:tcPr>
          <w:p w:rsidRPr="00CC4050" w:rsidR="007467C0" w:rsidP="001673CD" w:rsidRDefault="007467C0" w14:paraId="60311E7B" w14:textId="77777777">
            <w:pPr>
              <w:pStyle w:val="TableBody"/>
              <w:rPr>
                <w:b/>
                <w:bCs/>
              </w:rPr>
            </w:pPr>
            <w:r w:rsidRPr="00CC4050">
              <w:rPr>
                <w:b/>
                <w:bCs/>
              </w:rPr>
              <w:t>End Date</w:t>
            </w:r>
          </w:p>
        </w:tc>
        <w:tc>
          <w:tcPr>
            <w:tcW w:w="5480" w:type="dxa"/>
            <w:tcBorders>
              <w:top w:val="nil"/>
              <w:left w:val="single" w:color="auto" w:sz="6" w:space="0"/>
              <w:bottom w:val="single" w:color="auto" w:sz="6" w:space="0"/>
            </w:tcBorders>
          </w:tcPr>
          <w:p w:rsidRPr="00FB292A" w:rsidR="007467C0" w:rsidP="001673CD" w:rsidRDefault="007467C0" w14:paraId="576B3078" w14:textId="77777777">
            <w:pPr>
              <w:pStyle w:val="TableBody"/>
            </w:pPr>
            <w:r w:rsidRPr="00FB292A">
              <w:t>Ending date of the report</w:t>
            </w:r>
          </w:p>
        </w:tc>
      </w:tr>
      <w:tr w:rsidRPr="00A875AE" w:rsidR="007467C0" w:rsidTr="79D9DC4C" w14:paraId="6EA313B0"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2175C33F" w14:textId="77777777">
            <w:pPr>
              <w:pStyle w:val="TableBody"/>
              <w:rPr>
                <w:b/>
                <w:bCs/>
              </w:rPr>
            </w:pPr>
            <w:r w:rsidRPr="00CC4050">
              <w:rPr>
                <w:b/>
                <w:bCs/>
              </w:rPr>
              <w:t>Denom</w:t>
            </w:r>
          </w:p>
        </w:tc>
        <w:tc>
          <w:tcPr>
            <w:tcW w:w="5480" w:type="dxa"/>
            <w:tcBorders>
              <w:top w:val="single" w:color="auto" w:sz="6" w:space="0"/>
              <w:left w:val="single" w:color="auto" w:sz="6" w:space="0"/>
              <w:bottom w:val="single" w:color="auto" w:sz="6" w:space="0"/>
            </w:tcBorders>
          </w:tcPr>
          <w:p w:rsidRPr="00FB292A" w:rsidR="007467C0" w:rsidP="001673CD" w:rsidRDefault="007467C0" w14:paraId="3DCFF97D" w14:textId="77777777">
            <w:pPr>
              <w:pStyle w:val="TableBody"/>
            </w:pPr>
            <w:r w:rsidRPr="00FB292A">
              <w:t>Denomination ID that will be reported</w:t>
            </w:r>
          </w:p>
        </w:tc>
      </w:tr>
      <w:tr w:rsidRPr="00A875AE" w:rsidR="007467C0" w:rsidTr="79D9DC4C" w14:paraId="71ADE866"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01373AA2" w14:textId="77777777">
            <w:pPr>
              <w:pStyle w:val="TableBody"/>
              <w:rPr>
                <w:b/>
                <w:bCs/>
              </w:rPr>
            </w:pPr>
            <w:r w:rsidRPr="00CC4050">
              <w:rPr>
                <w:b/>
                <w:bCs/>
              </w:rPr>
              <w:t>Qual</w:t>
            </w:r>
          </w:p>
        </w:tc>
        <w:tc>
          <w:tcPr>
            <w:tcW w:w="5480" w:type="dxa"/>
            <w:tcBorders>
              <w:top w:val="single" w:color="auto" w:sz="6" w:space="0"/>
              <w:left w:val="nil"/>
              <w:bottom w:val="single" w:color="auto" w:sz="6" w:space="0"/>
            </w:tcBorders>
          </w:tcPr>
          <w:p w:rsidRPr="00FB292A" w:rsidR="007467C0" w:rsidP="001673CD" w:rsidRDefault="007467C0" w14:paraId="3ED0F759" w14:textId="77777777">
            <w:pPr>
              <w:pStyle w:val="TableBody"/>
            </w:pPr>
            <w:r w:rsidRPr="00FB292A">
              <w:t>Quality of the denomination that will be reported</w:t>
            </w:r>
          </w:p>
        </w:tc>
      </w:tr>
      <w:tr w:rsidRPr="00A875AE" w:rsidR="007467C0" w:rsidTr="79D9DC4C" w14:paraId="41A4A4F8"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37B978E8" w14:textId="77777777">
            <w:pPr>
              <w:pStyle w:val="TableBody"/>
              <w:rPr>
                <w:b/>
                <w:bCs/>
              </w:rPr>
            </w:pPr>
            <w:r w:rsidRPr="00CC4050">
              <w:rPr>
                <w:b/>
                <w:bCs/>
              </w:rPr>
              <w:t>Date</w:t>
            </w:r>
          </w:p>
        </w:tc>
        <w:tc>
          <w:tcPr>
            <w:tcW w:w="5480" w:type="dxa"/>
            <w:tcBorders>
              <w:top w:val="single" w:color="auto" w:sz="6" w:space="0"/>
              <w:left w:val="nil"/>
              <w:bottom w:val="single" w:color="auto" w:sz="6" w:space="0"/>
            </w:tcBorders>
          </w:tcPr>
          <w:p w:rsidRPr="00FB292A" w:rsidR="007467C0" w:rsidP="001673CD" w:rsidRDefault="007467C0" w14:paraId="61602CD4" w14:textId="77777777">
            <w:pPr>
              <w:pStyle w:val="TableBody"/>
            </w:pPr>
            <w:r w:rsidRPr="00FB292A">
              <w:t>Date of the reporting forecast</w:t>
            </w:r>
          </w:p>
        </w:tc>
      </w:tr>
      <w:tr w:rsidRPr="00A875AE" w:rsidR="007467C0" w:rsidTr="79D9DC4C" w14:paraId="5B1EA540"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6459A3C5" w14:textId="77777777">
            <w:pPr>
              <w:pStyle w:val="TableBody"/>
              <w:rPr>
                <w:b/>
                <w:bCs/>
              </w:rPr>
            </w:pPr>
            <w:r w:rsidRPr="00CC4050">
              <w:rPr>
                <w:b/>
                <w:bCs/>
              </w:rPr>
              <w:t>Denomination</w:t>
            </w:r>
          </w:p>
        </w:tc>
        <w:tc>
          <w:tcPr>
            <w:tcW w:w="5480" w:type="dxa"/>
            <w:tcBorders>
              <w:top w:val="single" w:color="auto" w:sz="6" w:space="0"/>
              <w:left w:val="nil"/>
              <w:bottom w:val="single" w:color="auto" w:sz="6" w:space="0"/>
            </w:tcBorders>
          </w:tcPr>
          <w:p w:rsidRPr="00FB292A" w:rsidR="007467C0" w:rsidP="001673CD" w:rsidRDefault="007467C0" w14:paraId="5DECA910" w14:textId="77777777">
            <w:pPr>
              <w:pStyle w:val="TableBody"/>
            </w:pPr>
            <w:r w:rsidRPr="00FB292A">
              <w:t>Denomination relating to the date of the report</w:t>
            </w:r>
          </w:p>
        </w:tc>
      </w:tr>
      <w:tr w:rsidRPr="00A875AE" w:rsidR="007467C0" w:rsidTr="79D9DC4C" w14:paraId="32706C7C"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41B66B4E" w14:textId="77777777">
            <w:pPr>
              <w:pStyle w:val="TableBody"/>
              <w:rPr>
                <w:b/>
                <w:bCs/>
              </w:rPr>
            </w:pPr>
            <w:r w:rsidRPr="00CC4050">
              <w:rPr>
                <w:b/>
                <w:bCs/>
              </w:rPr>
              <w:t>Cash In</w:t>
            </w:r>
          </w:p>
        </w:tc>
        <w:tc>
          <w:tcPr>
            <w:tcW w:w="5480" w:type="dxa"/>
            <w:tcBorders>
              <w:top w:val="single" w:color="auto" w:sz="6" w:space="0"/>
              <w:left w:val="nil"/>
              <w:bottom w:val="single" w:color="auto" w:sz="6" w:space="0"/>
            </w:tcBorders>
          </w:tcPr>
          <w:p w:rsidRPr="00FB292A" w:rsidR="007467C0" w:rsidP="001673CD" w:rsidRDefault="007467C0" w14:paraId="0E3F6E20" w14:textId="77777777">
            <w:pPr>
              <w:pStyle w:val="TableBody"/>
            </w:pPr>
            <w:r w:rsidRPr="00FB292A">
              <w:t>Shows the forecast and actual values of the forecast based on the type of forecast selected</w:t>
            </w:r>
          </w:p>
        </w:tc>
      </w:tr>
      <w:tr w:rsidRPr="00A875AE" w:rsidR="007467C0" w:rsidTr="79D9DC4C" w14:paraId="6F01CDCA"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1DFEA6FE" w14:textId="77777777">
            <w:pPr>
              <w:pStyle w:val="TableBody"/>
              <w:rPr>
                <w:b/>
                <w:bCs/>
              </w:rPr>
            </w:pPr>
            <w:r w:rsidRPr="00CC4050">
              <w:rPr>
                <w:b/>
                <w:bCs/>
              </w:rPr>
              <w:t>Cash Out</w:t>
            </w:r>
          </w:p>
        </w:tc>
        <w:tc>
          <w:tcPr>
            <w:tcW w:w="5480" w:type="dxa"/>
            <w:tcBorders>
              <w:top w:val="single" w:color="auto" w:sz="6" w:space="0"/>
              <w:left w:val="nil"/>
              <w:bottom w:val="single" w:color="auto" w:sz="6" w:space="0"/>
            </w:tcBorders>
          </w:tcPr>
          <w:p w:rsidRPr="00FB292A" w:rsidR="007467C0" w:rsidP="001673CD" w:rsidRDefault="007467C0" w14:paraId="4D591EDC" w14:textId="77777777">
            <w:pPr>
              <w:pStyle w:val="TableBody"/>
            </w:pPr>
            <w:r w:rsidRPr="00FB292A">
              <w:t>Shows the forecast and actual values of the forecast based on the type of forecast selected</w:t>
            </w:r>
          </w:p>
        </w:tc>
      </w:tr>
      <w:tr w:rsidRPr="00A875AE" w:rsidR="007467C0" w:rsidTr="79D9DC4C" w14:paraId="3C234606"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33409F7E" w14:textId="77777777">
            <w:pPr>
              <w:pStyle w:val="TableBody"/>
              <w:rPr>
                <w:b/>
                <w:bCs/>
              </w:rPr>
            </w:pPr>
            <w:r w:rsidRPr="00CC4050">
              <w:rPr>
                <w:b/>
                <w:bCs/>
              </w:rPr>
              <w:t>Net Demand</w:t>
            </w:r>
          </w:p>
        </w:tc>
        <w:tc>
          <w:tcPr>
            <w:tcW w:w="5480" w:type="dxa"/>
            <w:tcBorders>
              <w:top w:val="single" w:color="auto" w:sz="6" w:space="0"/>
              <w:left w:val="nil"/>
              <w:bottom w:val="single" w:color="auto" w:sz="6" w:space="0"/>
            </w:tcBorders>
          </w:tcPr>
          <w:p w:rsidRPr="00FB292A" w:rsidR="007467C0" w:rsidP="001673CD" w:rsidRDefault="007467C0" w14:paraId="513367D5" w14:textId="77777777">
            <w:pPr>
              <w:pStyle w:val="TableBody"/>
            </w:pPr>
            <w:r w:rsidRPr="00FB292A">
              <w:t>Shows the total net demand values of the forecast based on the type of forecast selected</w:t>
            </w:r>
          </w:p>
        </w:tc>
      </w:tr>
      <w:tr w:rsidRPr="00A875AE" w:rsidR="007467C0" w:rsidTr="79D9DC4C" w14:paraId="1E7017B4"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30422062" w14:textId="77777777">
            <w:pPr>
              <w:pStyle w:val="TableBody"/>
              <w:rPr>
                <w:b/>
                <w:bCs/>
              </w:rPr>
            </w:pPr>
            <w:r w:rsidRPr="00CC4050">
              <w:rPr>
                <w:b/>
                <w:bCs/>
              </w:rPr>
              <w:t>Submit Button</w:t>
            </w:r>
          </w:p>
        </w:tc>
        <w:tc>
          <w:tcPr>
            <w:tcW w:w="5480" w:type="dxa"/>
            <w:tcBorders>
              <w:top w:val="single" w:color="auto" w:sz="6" w:space="0"/>
              <w:left w:val="nil"/>
              <w:bottom w:val="single" w:color="auto" w:sz="6" w:space="0"/>
            </w:tcBorders>
          </w:tcPr>
          <w:p w:rsidRPr="00FB292A" w:rsidR="007467C0" w:rsidP="001673CD" w:rsidRDefault="007467C0" w14:paraId="73E11F06" w14:textId="77777777">
            <w:pPr>
              <w:pStyle w:val="TableBody"/>
            </w:pPr>
            <w:r w:rsidRPr="00FB292A">
              <w:t>Submits the report to be viewed based on the options selected.</w:t>
            </w:r>
          </w:p>
        </w:tc>
      </w:tr>
      <w:tr w:rsidRPr="00A875AE" w:rsidR="007467C0" w:rsidTr="79D9DC4C" w14:paraId="2665148E" w14:textId="77777777">
        <w:trPr>
          <w:cantSplit/>
        </w:trPr>
        <w:tc>
          <w:tcPr>
            <w:tcW w:w="2570" w:type="dxa"/>
            <w:tcBorders>
              <w:top w:val="single" w:color="auto" w:sz="6" w:space="0"/>
              <w:bottom w:val="single" w:color="auto" w:sz="6" w:space="0"/>
              <w:right w:val="single" w:color="auto" w:sz="6" w:space="0"/>
            </w:tcBorders>
          </w:tcPr>
          <w:p w:rsidRPr="00CC4050" w:rsidR="007467C0" w:rsidP="001673CD" w:rsidRDefault="007467C0" w14:paraId="4D4A04DE" w14:textId="77777777">
            <w:pPr>
              <w:pStyle w:val="TableBody"/>
              <w:rPr>
                <w:b/>
                <w:bCs/>
              </w:rPr>
            </w:pPr>
            <w:r w:rsidRPr="00CC4050">
              <w:rPr>
                <w:b/>
                <w:bCs/>
              </w:rPr>
              <w:t>Commercial Forecast Graph Link</w:t>
            </w:r>
          </w:p>
        </w:tc>
        <w:tc>
          <w:tcPr>
            <w:tcW w:w="5480" w:type="dxa"/>
            <w:tcBorders>
              <w:top w:val="single" w:color="auto" w:sz="6" w:space="0"/>
              <w:left w:val="nil"/>
              <w:bottom w:val="single" w:color="auto" w:sz="6" w:space="0"/>
            </w:tcBorders>
          </w:tcPr>
          <w:p w:rsidRPr="00FB292A" w:rsidR="007467C0" w:rsidP="001673CD" w:rsidRDefault="007467C0" w14:paraId="2BA9A67F" w14:textId="77777777">
            <w:pPr>
              <w:pStyle w:val="TableBody"/>
            </w:pPr>
            <w:r w:rsidRPr="00FB292A">
              <w:t>A hyperlink that navigates the user to the Forecast Graph page.</w:t>
            </w:r>
          </w:p>
        </w:tc>
      </w:tr>
    </w:tbl>
    <w:p w:rsidR="79D9DC4C" w:rsidRDefault="79D9DC4C" w14:paraId="01EF4AB4" w14:textId="06527A27"/>
    <w:p w:rsidR="007467C0" w:rsidP="007467C0" w:rsidRDefault="007467C0" w14:paraId="2F95D146" w14:textId="77777777">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rsidR="00EF4761" w:rsidP="00246956" w:rsidRDefault="00EF4761" w14:paraId="04ABB8FF" w14:textId="77777777">
      <w:pPr>
        <w:pStyle w:val="BodyText"/>
        <w:sectPr w:rsidR="00EF4761" w:rsidSect="00E945E5">
          <w:headerReference w:type="default" r:id="rId187"/>
          <w:pgSz w:w="12240" w:h="15840" w:code="1"/>
          <w:pgMar w:top="1440" w:right="1077" w:bottom="1440" w:left="1077" w:header="709" w:footer="567" w:gutter="0"/>
          <w:cols w:space="708"/>
          <w:docGrid w:linePitch="360"/>
        </w:sectPr>
      </w:pPr>
    </w:p>
    <w:p w:rsidR="00CD3E88" w:rsidRDefault="00CD3E88" w14:paraId="0264176D" w14:textId="77777777">
      <w:pPr>
        <w:spacing w:after="160" w:line="259" w:lineRule="auto"/>
        <w:rPr>
          <w:rFonts w:ascii="Open Sans" w:hAnsi="Open Sans"/>
          <w:szCs w:val="20"/>
          <w:lang w:val="en-GB" w:bidi="ar-SA"/>
        </w:rPr>
      </w:pPr>
      <w:bookmarkStart w:name="_Glossary" w:id="2331"/>
      <w:bookmarkStart w:name="_Toc25160859" w:id="2332"/>
      <w:bookmarkEnd w:id="2331"/>
      <w:r>
        <w:br w:type="page"/>
      </w:r>
    </w:p>
    <w:p w:rsidR="00CD3E88" w:rsidP="00CD3E88" w:rsidRDefault="00CD3E88" w14:paraId="70CFF66A" w14:textId="7E5B4C74">
      <w:pPr>
        <w:pStyle w:val="Heading1"/>
      </w:pPr>
      <w:bookmarkStart w:name="_Toc127491620" w:id="2333"/>
      <w:bookmarkStart w:name="_Toc128021153" w:id="2334"/>
      <w:r>
        <w:t>Table of Figures</w:t>
      </w:r>
      <w:bookmarkEnd w:id="2333"/>
      <w:bookmarkEnd w:id="2334"/>
    </w:p>
    <w:p w:rsidR="007A0690" w:rsidRDefault="00CD3E88" w14:paraId="2404A90D" w14:textId="5D8E976B">
      <w:pPr>
        <w:pStyle w:val="TableofFigures"/>
        <w:rPr>
          <w:rFonts w:asciiTheme="minorHAnsi" w:hAnsiTheme="minorHAnsi" w:eastAsiaTheme="minorEastAsia" w:cstheme="minorBidi"/>
          <w:noProof/>
          <w:sz w:val="22"/>
          <w:szCs w:val="22"/>
          <w:lang w:val="en-US"/>
        </w:rPr>
      </w:pPr>
      <w:r>
        <w:fldChar w:fldCharType="begin"/>
      </w:r>
      <w:r>
        <w:instrText xml:space="preserve"> TOC \h \z \c "Figure" </w:instrText>
      </w:r>
      <w:r>
        <w:fldChar w:fldCharType="separate"/>
      </w:r>
      <w:hyperlink w:history="1" w:anchor="_Toc128022110">
        <w:r w:rsidRPr="00901BD4" w:rsidR="007A0690">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rsidR="007A0690" w:rsidRDefault="00000000" w14:paraId="61D61F81" w14:textId="476EAC15">
      <w:pPr>
        <w:pStyle w:val="TableofFigures"/>
        <w:rPr>
          <w:rFonts w:asciiTheme="minorHAnsi" w:hAnsiTheme="minorHAnsi" w:eastAsiaTheme="minorEastAsia" w:cstheme="minorBidi"/>
          <w:noProof/>
          <w:sz w:val="22"/>
          <w:szCs w:val="22"/>
          <w:lang w:val="en-US"/>
        </w:rPr>
      </w:pPr>
      <w:hyperlink w:history="1" w:anchor="_Toc128022111">
        <w:r w:rsidRPr="00901BD4" w:rsidR="007A0690">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rsidR="007A0690" w:rsidRDefault="00000000" w14:paraId="6E838927" w14:textId="30F90F63">
      <w:pPr>
        <w:pStyle w:val="TableofFigures"/>
        <w:rPr>
          <w:rFonts w:asciiTheme="minorHAnsi" w:hAnsiTheme="minorHAnsi" w:eastAsiaTheme="minorEastAsia" w:cstheme="minorBidi"/>
          <w:noProof/>
          <w:sz w:val="22"/>
          <w:szCs w:val="22"/>
          <w:lang w:val="en-US"/>
        </w:rPr>
      </w:pPr>
      <w:hyperlink w:history="1" w:anchor="_Toc128022112">
        <w:r w:rsidRPr="00901BD4" w:rsidR="007A0690">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rsidR="007A0690" w:rsidRDefault="00000000" w14:paraId="47318F95" w14:textId="7CDFF41D">
      <w:pPr>
        <w:pStyle w:val="TableofFigures"/>
        <w:rPr>
          <w:rFonts w:asciiTheme="minorHAnsi" w:hAnsiTheme="minorHAnsi" w:eastAsiaTheme="minorEastAsia" w:cstheme="minorBidi"/>
          <w:noProof/>
          <w:sz w:val="22"/>
          <w:szCs w:val="22"/>
          <w:lang w:val="en-US"/>
        </w:rPr>
      </w:pPr>
      <w:hyperlink w:history="1" w:anchor="_Toc128022113">
        <w:r w:rsidRPr="00901BD4" w:rsidR="007A0690">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rsidR="007A0690" w:rsidRDefault="00000000" w14:paraId="535E2F0E" w14:textId="750A1077">
      <w:pPr>
        <w:pStyle w:val="TableofFigures"/>
        <w:rPr>
          <w:rFonts w:asciiTheme="minorHAnsi" w:hAnsiTheme="minorHAnsi" w:eastAsiaTheme="minorEastAsia" w:cstheme="minorBidi"/>
          <w:noProof/>
          <w:sz w:val="22"/>
          <w:szCs w:val="22"/>
          <w:lang w:val="en-US"/>
        </w:rPr>
      </w:pPr>
      <w:hyperlink w:history="1" w:anchor="_Toc128022114">
        <w:r w:rsidRPr="00901BD4" w:rsidR="007A0690">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rsidR="007A0690" w:rsidRDefault="00000000" w14:paraId="5F400373" w14:textId="1A967622">
      <w:pPr>
        <w:pStyle w:val="TableofFigures"/>
        <w:rPr>
          <w:rFonts w:asciiTheme="minorHAnsi" w:hAnsiTheme="minorHAnsi" w:eastAsiaTheme="minorEastAsia" w:cstheme="minorBidi"/>
          <w:noProof/>
          <w:sz w:val="22"/>
          <w:szCs w:val="22"/>
          <w:lang w:val="en-US"/>
        </w:rPr>
      </w:pPr>
      <w:hyperlink w:history="1" w:anchor="_Toc128022115">
        <w:r w:rsidRPr="00901BD4" w:rsidR="007A0690">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rsidR="007A0690" w:rsidRDefault="00000000" w14:paraId="35D14B0A" w14:textId="1A14AE36">
      <w:pPr>
        <w:pStyle w:val="TableofFigures"/>
        <w:rPr>
          <w:rFonts w:asciiTheme="minorHAnsi" w:hAnsiTheme="minorHAnsi" w:eastAsiaTheme="minorEastAsia" w:cstheme="minorBidi"/>
          <w:noProof/>
          <w:sz w:val="22"/>
          <w:szCs w:val="22"/>
          <w:lang w:val="en-US"/>
        </w:rPr>
      </w:pPr>
      <w:hyperlink w:history="1" w:anchor="_Toc128022116">
        <w:r w:rsidRPr="00901BD4" w:rsidR="007A0690">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rsidR="007A0690" w:rsidRDefault="00000000" w14:paraId="39388691" w14:textId="7FD79EF5">
      <w:pPr>
        <w:pStyle w:val="TableofFigures"/>
        <w:rPr>
          <w:rFonts w:asciiTheme="minorHAnsi" w:hAnsiTheme="minorHAnsi" w:eastAsiaTheme="minorEastAsia" w:cstheme="minorBidi"/>
          <w:noProof/>
          <w:sz w:val="22"/>
          <w:szCs w:val="22"/>
          <w:lang w:val="en-US"/>
        </w:rPr>
      </w:pPr>
      <w:hyperlink w:history="1" w:anchor="_Toc128022117">
        <w:r w:rsidRPr="00901BD4" w:rsidR="007A0690">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rsidR="007A0690" w:rsidRDefault="00000000" w14:paraId="488F2A8A" w14:textId="10596D31">
      <w:pPr>
        <w:pStyle w:val="TableofFigures"/>
        <w:rPr>
          <w:rFonts w:asciiTheme="minorHAnsi" w:hAnsiTheme="minorHAnsi" w:eastAsiaTheme="minorEastAsia" w:cstheme="minorBidi"/>
          <w:noProof/>
          <w:sz w:val="22"/>
          <w:szCs w:val="22"/>
          <w:lang w:val="en-US"/>
        </w:rPr>
      </w:pPr>
      <w:hyperlink w:history="1" w:anchor="_Toc128022118">
        <w:r w:rsidRPr="00901BD4" w:rsidR="007A0690">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rsidR="007A0690" w:rsidRDefault="00000000" w14:paraId="375FBD03" w14:textId="27B9675B">
      <w:pPr>
        <w:pStyle w:val="TableofFigures"/>
        <w:rPr>
          <w:rFonts w:asciiTheme="minorHAnsi" w:hAnsiTheme="minorHAnsi" w:eastAsiaTheme="minorEastAsia" w:cstheme="minorBidi"/>
          <w:noProof/>
          <w:sz w:val="22"/>
          <w:szCs w:val="22"/>
          <w:lang w:val="en-US"/>
        </w:rPr>
      </w:pPr>
      <w:hyperlink w:history="1" w:anchor="_Toc128022119">
        <w:r w:rsidRPr="00901BD4" w:rsidR="007A0690">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rsidR="007A0690" w:rsidRDefault="00000000" w14:paraId="6EE2DD80" w14:textId="43A1B019">
      <w:pPr>
        <w:pStyle w:val="TableofFigures"/>
        <w:rPr>
          <w:rFonts w:asciiTheme="minorHAnsi" w:hAnsiTheme="minorHAnsi" w:eastAsiaTheme="minorEastAsia" w:cstheme="minorBidi"/>
          <w:noProof/>
          <w:sz w:val="22"/>
          <w:szCs w:val="22"/>
          <w:lang w:val="en-US"/>
        </w:rPr>
      </w:pPr>
      <w:hyperlink w:history="1" w:anchor="_Toc128022120">
        <w:r w:rsidRPr="00901BD4" w:rsidR="007A0690">
          <w:rPr>
            <w:rStyle w:val="Hyperlink"/>
            <w:noProof/>
          </w:rPr>
          <w:t xml:space="preserve">Figure 11: </w:t>
        </w:r>
        <w:r w:rsidRPr="00901BD4" w:rsidR="007A0690">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rsidR="007A0690" w:rsidRDefault="00000000" w14:paraId="1058674C" w14:textId="4D6F99B3">
      <w:pPr>
        <w:pStyle w:val="TableofFigures"/>
        <w:rPr>
          <w:rFonts w:asciiTheme="minorHAnsi" w:hAnsiTheme="minorHAnsi" w:eastAsiaTheme="minorEastAsia" w:cstheme="minorBidi"/>
          <w:noProof/>
          <w:sz w:val="22"/>
          <w:szCs w:val="22"/>
          <w:lang w:val="en-US"/>
        </w:rPr>
      </w:pPr>
      <w:hyperlink w:history="1" w:anchor="_Toc128022121">
        <w:r w:rsidRPr="00901BD4" w:rsidR="007A0690">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rsidR="007A0690" w:rsidRDefault="00000000" w14:paraId="2A7F8263" w14:textId="3294AD39">
      <w:pPr>
        <w:pStyle w:val="TableofFigures"/>
        <w:rPr>
          <w:rFonts w:asciiTheme="minorHAnsi" w:hAnsiTheme="minorHAnsi" w:eastAsiaTheme="minorEastAsia" w:cstheme="minorBidi"/>
          <w:noProof/>
          <w:sz w:val="22"/>
          <w:szCs w:val="22"/>
          <w:lang w:val="en-US"/>
        </w:rPr>
      </w:pPr>
      <w:hyperlink w:history="1" w:anchor="_Toc128022122">
        <w:r w:rsidRPr="00901BD4" w:rsidR="007A0690">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rsidR="007A0690" w:rsidRDefault="00000000" w14:paraId="78B9D725" w14:textId="180432C4">
      <w:pPr>
        <w:pStyle w:val="TableofFigures"/>
        <w:rPr>
          <w:rFonts w:asciiTheme="minorHAnsi" w:hAnsiTheme="minorHAnsi" w:eastAsiaTheme="minorEastAsia" w:cstheme="minorBidi"/>
          <w:noProof/>
          <w:sz w:val="22"/>
          <w:szCs w:val="22"/>
          <w:lang w:val="en-US"/>
        </w:rPr>
      </w:pPr>
      <w:hyperlink w:history="1" w:anchor="_Toc128022123">
        <w:r w:rsidRPr="00901BD4" w:rsidR="007A0690">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rsidR="007A0690" w:rsidRDefault="00000000" w14:paraId="0C7F95B7" w14:textId="19DC8EF2">
      <w:pPr>
        <w:pStyle w:val="TableofFigures"/>
        <w:rPr>
          <w:rFonts w:asciiTheme="minorHAnsi" w:hAnsiTheme="minorHAnsi" w:eastAsiaTheme="minorEastAsia" w:cstheme="minorBidi"/>
          <w:noProof/>
          <w:sz w:val="22"/>
          <w:szCs w:val="22"/>
          <w:lang w:val="en-US"/>
        </w:rPr>
      </w:pPr>
      <w:hyperlink w:history="1" w:anchor="_Toc128022124">
        <w:r w:rsidRPr="00901BD4" w:rsidR="007A0690">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rsidR="007A0690" w:rsidRDefault="00000000" w14:paraId="159F36EB" w14:textId="25E9A553">
      <w:pPr>
        <w:pStyle w:val="TableofFigures"/>
        <w:rPr>
          <w:rFonts w:asciiTheme="minorHAnsi" w:hAnsiTheme="minorHAnsi" w:eastAsiaTheme="minorEastAsia" w:cstheme="minorBidi"/>
          <w:noProof/>
          <w:sz w:val="22"/>
          <w:szCs w:val="22"/>
          <w:lang w:val="en-US"/>
        </w:rPr>
      </w:pPr>
      <w:hyperlink w:history="1" w:anchor="_Toc128022125">
        <w:r w:rsidRPr="00901BD4" w:rsidR="007A0690">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rsidR="007A0690" w:rsidRDefault="00000000" w14:paraId="180A9A02" w14:textId="4EF31E3E">
      <w:pPr>
        <w:pStyle w:val="TableofFigures"/>
        <w:rPr>
          <w:rFonts w:asciiTheme="minorHAnsi" w:hAnsiTheme="minorHAnsi" w:eastAsiaTheme="minorEastAsia" w:cstheme="minorBidi"/>
          <w:noProof/>
          <w:sz w:val="22"/>
          <w:szCs w:val="22"/>
          <w:lang w:val="en-US"/>
        </w:rPr>
      </w:pPr>
      <w:hyperlink w:history="1" w:anchor="_Toc128022126">
        <w:r w:rsidRPr="00901BD4" w:rsidR="007A0690">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rsidR="007A0690" w:rsidRDefault="00000000" w14:paraId="69C300E3" w14:textId="6C5D7CA6">
      <w:pPr>
        <w:pStyle w:val="TableofFigures"/>
        <w:rPr>
          <w:rFonts w:asciiTheme="minorHAnsi" w:hAnsiTheme="minorHAnsi" w:eastAsiaTheme="minorEastAsia" w:cstheme="minorBidi"/>
          <w:noProof/>
          <w:sz w:val="22"/>
          <w:szCs w:val="22"/>
          <w:lang w:val="en-US"/>
        </w:rPr>
      </w:pPr>
      <w:hyperlink w:history="1" w:anchor="_Toc128022127">
        <w:r w:rsidRPr="00901BD4" w:rsidR="007A0690">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rsidR="007A0690" w:rsidRDefault="00000000" w14:paraId="7905ED36" w14:textId="27E405CA">
      <w:pPr>
        <w:pStyle w:val="TableofFigures"/>
        <w:rPr>
          <w:rFonts w:asciiTheme="minorHAnsi" w:hAnsiTheme="minorHAnsi" w:eastAsiaTheme="minorEastAsia" w:cstheme="minorBidi"/>
          <w:noProof/>
          <w:sz w:val="22"/>
          <w:szCs w:val="22"/>
          <w:lang w:val="en-US"/>
        </w:rPr>
      </w:pPr>
      <w:hyperlink w:history="1" w:anchor="_Toc128022128">
        <w:r w:rsidRPr="00901BD4" w:rsidR="007A0690">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rsidR="007A0690" w:rsidRDefault="00000000" w14:paraId="736A2E45" w14:textId="04A41F2B">
      <w:pPr>
        <w:pStyle w:val="TableofFigures"/>
        <w:rPr>
          <w:rFonts w:asciiTheme="minorHAnsi" w:hAnsiTheme="minorHAnsi" w:eastAsiaTheme="minorEastAsia" w:cstheme="minorBidi"/>
          <w:noProof/>
          <w:sz w:val="22"/>
          <w:szCs w:val="22"/>
          <w:lang w:val="en-US"/>
        </w:rPr>
      </w:pPr>
      <w:hyperlink w:history="1" w:anchor="_Toc128022129">
        <w:r w:rsidRPr="00901BD4" w:rsidR="007A0690">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rsidR="007A0690" w:rsidRDefault="00000000" w14:paraId="4B7DFE6F" w14:textId="434E83C5">
      <w:pPr>
        <w:pStyle w:val="TableofFigures"/>
        <w:rPr>
          <w:rFonts w:asciiTheme="minorHAnsi" w:hAnsiTheme="minorHAnsi" w:eastAsiaTheme="minorEastAsia" w:cstheme="minorBidi"/>
          <w:noProof/>
          <w:sz w:val="22"/>
          <w:szCs w:val="22"/>
          <w:lang w:val="en-US"/>
        </w:rPr>
      </w:pPr>
      <w:hyperlink w:history="1" w:anchor="_Toc128022130">
        <w:r w:rsidRPr="00901BD4" w:rsidR="007A0690">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rsidR="007A0690" w:rsidRDefault="00000000" w14:paraId="3B96BB6C" w14:textId="5F381D40">
      <w:pPr>
        <w:pStyle w:val="TableofFigures"/>
        <w:rPr>
          <w:rFonts w:asciiTheme="minorHAnsi" w:hAnsiTheme="minorHAnsi" w:eastAsiaTheme="minorEastAsia" w:cstheme="minorBidi"/>
          <w:noProof/>
          <w:sz w:val="22"/>
          <w:szCs w:val="22"/>
          <w:lang w:val="en-US"/>
        </w:rPr>
      </w:pPr>
      <w:hyperlink w:history="1" w:anchor="_Toc128022131">
        <w:r w:rsidRPr="00901BD4" w:rsidR="007A0690">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rsidR="007A0690" w:rsidRDefault="00000000" w14:paraId="20A0E292" w14:textId="465D0AFB">
      <w:pPr>
        <w:pStyle w:val="TableofFigures"/>
        <w:rPr>
          <w:rFonts w:asciiTheme="minorHAnsi" w:hAnsiTheme="minorHAnsi" w:eastAsiaTheme="minorEastAsia" w:cstheme="minorBidi"/>
          <w:noProof/>
          <w:sz w:val="22"/>
          <w:szCs w:val="22"/>
          <w:lang w:val="en-US"/>
        </w:rPr>
      </w:pPr>
      <w:hyperlink w:history="1" w:anchor="_Toc128022132">
        <w:r w:rsidRPr="00901BD4" w:rsidR="007A0690">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rsidR="007A0690" w:rsidRDefault="00000000" w14:paraId="5720C7B1" w14:textId="0054B1A3">
      <w:pPr>
        <w:pStyle w:val="TableofFigures"/>
        <w:rPr>
          <w:rFonts w:asciiTheme="minorHAnsi" w:hAnsiTheme="minorHAnsi" w:eastAsiaTheme="minorEastAsia" w:cstheme="minorBidi"/>
          <w:noProof/>
          <w:sz w:val="22"/>
          <w:szCs w:val="22"/>
          <w:lang w:val="en-US"/>
        </w:rPr>
      </w:pPr>
      <w:hyperlink w:history="1" w:anchor="_Toc128022133">
        <w:r w:rsidRPr="00901BD4" w:rsidR="007A0690">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rsidR="007A0690" w:rsidRDefault="00000000" w14:paraId="1F99A42C" w14:textId="15A9661B">
      <w:pPr>
        <w:pStyle w:val="TableofFigures"/>
        <w:rPr>
          <w:rFonts w:asciiTheme="minorHAnsi" w:hAnsiTheme="minorHAnsi" w:eastAsiaTheme="minorEastAsia" w:cstheme="minorBidi"/>
          <w:noProof/>
          <w:sz w:val="22"/>
          <w:szCs w:val="22"/>
          <w:lang w:val="en-US"/>
        </w:rPr>
      </w:pPr>
      <w:hyperlink w:history="1" w:anchor="_Toc128022134">
        <w:r w:rsidRPr="00901BD4" w:rsidR="007A0690">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rsidR="007A0690" w:rsidRDefault="00000000" w14:paraId="643C01C6" w14:textId="27B4AC7E">
      <w:pPr>
        <w:pStyle w:val="TableofFigures"/>
        <w:rPr>
          <w:rFonts w:asciiTheme="minorHAnsi" w:hAnsiTheme="minorHAnsi" w:eastAsiaTheme="minorEastAsia" w:cstheme="minorBidi"/>
          <w:noProof/>
          <w:sz w:val="22"/>
          <w:szCs w:val="22"/>
          <w:lang w:val="en-US"/>
        </w:rPr>
      </w:pPr>
      <w:hyperlink w:history="1" w:anchor="_Toc128022135">
        <w:r w:rsidRPr="00901BD4" w:rsidR="007A0690">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rsidR="007A0690" w:rsidRDefault="00000000" w14:paraId="6D1D084E" w14:textId="3B23B702">
      <w:pPr>
        <w:pStyle w:val="TableofFigures"/>
        <w:rPr>
          <w:rFonts w:asciiTheme="minorHAnsi" w:hAnsiTheme="minorHAnsi" w:eastAsiaTheme="minorEastAsia" w:cstheme="minorBidi"/>
          <w:noProof/>
          <w:sz w:val="22"/>
          <w:szCs w:val="22"/>
          <w:lang w:val="en-US"/>
        </w:rPr>
      </w:pPr>
      <w:hyperlink w:history="1" w:anchor="_Toc128022136">
        <w:r w:rsidRPr="00901BD4" w:rsidR="007A0690">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rsidR="007A0690" w:rsidRDefault="00000000" w14:paraId="0DD49073" w14:textId="6B46E721">
      <w:pPr>
        <w:pStyle w:val="TableofFigures"/>
        <w:rPr>
          <w:rFonts w:asciiTheme="minorHAnsi" w:hAnsiTheme="minorHAnsi" w:eastAsiaTheme="minorEastAsia" w:cstheme="minorBidi"/>
          <w:noProof/>
          <w:sz w:val="22"/>
          <w:szCs w:val="22"/>
          <w:lang w:val="en-US"/>
        </w:rPr>
      </w:pPr>
      <w:hyperlink w:history="1" w:anchor="_Toc128022137">
        <w:r w:rsidRPr="00901BD4" w:rsidR="007A0690">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rsidR="007A0690" w:rsidRDefault="00000000" w14:paraId="2EB645D9" w14:textId="081A9639">
      <w:pPr>
        <w:pStyle w:val="TableofFigures"/>
        <w:rPr>
          <w:rFonts w:asciiTheme="minorHAnsi" w:hAnsiTheme="minorHAnsi" w:eastAsiaTheme="minorEastAsia" w:cstheme="minorBidi"/>
          <w:noProof/>
          <w:sz w:val="22"/>
          <w:szCs w:val="22"/>
          <w:lang w:val="en-US"/>
        </w:rPr>
      </w:pPr>
      <w:hyperlink w:history="1" w:anchor="_Toc128022138">
        <w:r w:rsidRPr="00901BD4" w:rsidR="007A0690">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rsidR="007A0690" w:rsidRDefault="00000000" w14:paraId="21A266E8" w14:textId="5891D5FA">
      <w:pPr>
        <w:pStyle w:val="TableofFigures"/>
        <w:rPr>
          <w:rFonts w:asciiTheme="minorHAnsi" w:hAnsiTheme="minorHAnsi" w:eastAsiaTheme="minorEastAsia" w:cstheme="minorBidi"/>
          <w:noProof/>
          <w:sz w:val="22"/>
          <w:szCs w:val="22"/>
          <w:lang w:val="en-US"/>
        </w:rPr>
      </w:pPr>
      <w:hyperlink w:history="1" w:anchor="_Toc128022139">
        <w:r w:rsidRPr="00901BD4" w:rsidR="007A0690">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rsidR="007A0690" w:rsidRDefault="00000000" w14:paraId="6E529A49" w14:textId="1D4A30C8">
      <w:pPr>
        <w:pStyle w:val="TableofFigures"/>
        <w:rPr>
          <w:rFonts w:asciiTheme="minorHAnsi" w:hAnsiTheme="minorHAnsi" w:eastAsiaTheme="minorEastAsia" w:cstheme="minorBidi"/>
          <w:noProof/>
          <w:sz w:val="22"/>
          <w:szCs w:val="22"/>
          <w:lang w:val="en-US"/>
        </w:rPr>
      </w:pPr>
      <w:hyperlink w:history="1" w:anchor="_Toc128022140">
        <w:r w:rsidRPr="00901BD4" w:rsidR="007A0690">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rsidR="007A0690" w:rsidRDefault="00000000" w14:paraId="71F5D1B6" w14:textId="42B82E86">
      <w:pPr>
        <w:pStyle w:val="TableofFigures"/>
        <w:rPr>
          <w:rFonts w:asciiTheme="minorHAnsi" w:hAnsiTheme="minorHAnsi" w:eastAsiaTheme="minorEastAsia" w:cstheme="minorBidi"/>
          <w:noProof/>
          <w:sz w:val="22"/>
          <w:szCs w:val="22"/>
          <w:lang w:val="en-US"/>
        </w:rPr>
      </w:pPr>
      <w:hyperlink w:history="1" w:anchor="_Toc128022141">
        <w:r w:rsidRPr="00901BD4" w:rsidR="007A0690">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rsidR="007A0690" w:rsidRDefault="00000000" w14:paraId="7E7B223B" w14:textId="718BAC60">
      <w:pPr>
        <w:pStyle w:val="TableofFigures"/>
        <w:rPr>
          <w:rFonts w:asciiTheme="minorHAnsi" w:hAnsiTheme="minorHAnsi" w:eastAsiaTheme="minorEastAsia" w:cstheme="minorBidi"/>
          <w:noProof/>
          <w:sz w:val="22"/>
          <w:szCs w:val="22"/>
          <w:lang w:val="en-US"/>
        </w:rPr>
      </w:pPr>
      <w:hyperlink w:history="1" w:anchor="_Toc128022142">
        <w:r w:rsidRPr="00901BD4" w:rsidR="007A0690">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rsidR="007A0690" w:rsidRDefault="00000000" w14:paraId="54DD4005" w14:textId="05597A7F">
      <w:pPr>
        <w:pStyle w:val="TableofFigures"/>
        <w:rPr>
          <w:rFonts w:asciiTheme="minorHAnsi" w:hAnsiTheme="minorHAnsi" w:eastAsiaTheme="minorEastAsia" w:cstheme="minorBidi"/>
          <w:noProof/>
          <w:sz w:val="22"/>
          <w:szCs w:val="22"/>
          <w:lang w:val="en-US"/>
        </w:rPr>
      </w:pPr>
      <w:hyperlink w:history="1" w:anchor="_Toc128022143">
        <w:r w:rsidRPr="00901BD4" w:rsidR="007A0690">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rsidR="007A0690" w:rsidRDefault="00000000" w14:paraId="46EDF322" w14:textId="657408D9">
      <w:pPr>
        <w:pStyle w:val="TableofFigures"/>
        <w:rPr>
          <w:rFonts w:asciiTheme="minorHAnsi" w:hAnsiTheme="minorHAnsi" w:eastAsiaTheme="minorEastAsia" w:cstheme="minorBidi"/>
          <w:noProof/>
          <w:sz w:val="22"/>
          <w:szCs w:val="22"/>
          <w:lang w:val="en-US"/>
        </w:rPr>
      </w:pPr>
      <w:hyperlink w:history="1" w:anchor="_Toc128022144">
        <w:r w:rsidRPr="00901BD4" w:rsidR="007A0690">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rsidR="007A0690" w:rsidRDefault="00000000" w14:paraId="319527BC" w14:textId="0AA64068">
      <w:pPr>
        <w:pStyle w:val="TableofFigures"/>
        <w:rPr>
          <w:rFonts w:asciiTheme="minorHAnsi" w:hAnsiTheme="minorHAnsi" w:eastAsiaTheme="minorEastAsia" w:cstheme="minorBidi"/>
          <w:noProof/>
          <w:sz w:val="22"/>
          <w:szCs w:val="22"/>
          <w:lang w:val="en-US"/>
        </w:rPr>
      </w:pPr>
      <w:hyperlink w:history="1" w:anchor="_Toc128022145">
        <w:r w:rsidRPr="00901BD4" w:rsidR="007A0690">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rsidR="007A0690" w:rsidRDefault="00000000" w14:paraId="42221C9B" w14:textId="70FAC643">
      <w:pPr>
        <w:pStyle w:val="TableofFigures"/>
        <w:rPr>
          <w:rFonts w:asciiTheme="minorHAnsi" w:hAnsiTheme="minorHAnsi" w:eastAsiaTheme="minorEastAsia" w:cstheme="minorBidi"/>
          <w:noProof/>
          <w:sz w:val="22"/>
          <w:szCs w:val="22"/>
          <w:lang w:val="en-US"/>
        </w:rPr>
      </w:pPr>
      <w:hyperlink w:history="1" w:anchor="_Toc128022146">
        <w:r w:rsidRPr="00901BD4" w:rsidR="007A0690">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rsidR="007A0690" w:rsidRDefault="00000000" w14:paraId="31B040D3" w14:textId="5DA25DD3">
      <w:pPr>
        <w:pStyle w:val="TableofFigures"/>
        <w:rPr>
          <w:rFonts w:asciiTheme="minorHAnsi" w:hAnsiTheme="minorHAnsi" w:eastAsiaTheme="minorEastAsia" w:cstheme="minorBidi"/>
          <w:noProof/>
          <w:sz w:val="22"/>
          <w:szCs w:val="22"/>
          <w:lang w:val="en-US"/>
        </w:rPr>
      </w:pPr>
      <w:hyperlink w:history="1" w:anchor="_Toc128022147">
        <w:r w:rsidRPr="00901BD4" w:rsidR="007A0690">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rsidR="007A0690" w:rsidRDefault="00000000" w14:paraId="51B3A250" w14:textId="14E00BC7">
      <w:pPr>
        <w:pStyle w:val="TableofFigures"/>
        <w:rPr>
          <w:rFonts w:asciiTheme="minorHAnsi" w:hAnsiTheme="minorHAnsi" w:eastAsiaTheme="minorEastAsia" w:cstheme="minorBidi"/>
          <w:noProof/>
          <w:sz w:val="22"/>
          <w:szCs w:val="22"/>
          <w:lang w:val="en-US"/>
        </w:rPr>
      </w:pPr>
      <w:hyperlink w:history="1" w:anchor="_Toc128022148">
        <w:r w:rsidRPr="00901BD4" w:rsidR="007A0690">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rsidR="007A0690" w:rsidRDefault="00000000" w14:paraId="7366B1B9" w14:textId="6D3C3508">
      <w:pPr>
        <w:pStyle w:val="TableofFigures"/>
        <w:rPr>
          <w:rFonts w:asciiTheme="minorHAnsi" w:hAnsiTheme="minorHAnsi" w:eastAsiaTheme="minorEastAsia" w:cstheme="minorBidi"/>
          <w:noProof/>
          <w:sz w:val="22"/>
          <w:szCs w:val="22"/>
          <w:lang w:val="en-US"/>
        </w:rPr>
      </w:pPr>
      <w:hyperlink w:history="1" w:anchor="_Toc128022149">
        <w:r w:rsidRPr="00901BD4" w:rsidR="007A0690">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rsidR="007A0690" w:rsidRDefault="00000000" w14:paraId="45BCFE2B" w14:textId="257888A0">
      <w:pPr>
        <w:pStyle w:val="TableofFigures"/>
        <w:rPr>
          <w:rFonts w:asciiTheme="minorHAnsi" w:hAnsiTheme="minorHAnsi" w:eastAsiaTheme="minorEastAsia" w:cstheme="minorBidi"/>
          <w:noProof/>
          <w:sz w:val="22"/>
          <w:szCs w:val="22"/>
          <w:lang w:val="en-US"/>
        </w:rPr>
      </w:pPr>
      <w:hyperlink w:history="1" w:anchor="_Toc128022150">
        <w:r w:rsidRPr="00901BD4" w:rsidR="007A0690">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rsidR="007A0690" w:rsidRDefault="00000000" w14:paraId="7E6F8A1D" w14:textId="6790AE9E">
      <w:pPr>
        <w:pStyle w:val="TableofFigures"/>
        <w:rPr>
          <w:rFonts w:asciiTheme="minorHAnsi" w:hAnsiTheme="minorHAnsi" w:eastAsiaTheme="minorEastAsia" w:cstheme="minorBidi"/>
          <w:noProof/>
          <w:sz w:val="22"/>
          <w:szCs w:val="22"/>
          <w:lang w:val="en-US"/>
        </w:rPr>
      </w:pPr>
      <w:hyperlink w:history="1" w:anchor="_Toc128022151">
        <w:r w:rsidRPr="00901BD4" w:rsidR="007A0690">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rsidR="007A0690" w:rsidRDefault="00000000" w14:paraId="18127A37" w14:textId="5C91BA35">
      <w:pPr>
        <w:pStyle w:val="TableofFigures"/>
        <w:rPr>
          <w:rFonts w:asciiTheme="minorHAnsi" w:hAnsiTheme="minorHAnsi" w:eastAsiaTheme="minorEastAsia" w:cstheme="minorBidi"/>
          <w:noProof/>
          <w:sz w:val="22"/>
          <w:szCs w:val="22"/>
          <w:lang w:val="en-US"/>
        </w:rPr>
      </w:pPr>
      <w:hyperlink w:history="1" w:anchor="_Toc128022152">
        <w:r w:rsidRPr="00901BD4" w:rsidR="007A0690">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rsidR="007A0690" w:rsidRDefault="00000000" w14:paraId="17E7573D" w14:textId="4A574A48">
      <w:pPr>
        <w:pStyle w:val="TableofFigures"/>
        <w:rPr>
          <w:rFonts w:asciiTheme="minorHAnsi" w:hAnsiTheme="minorHAnsi" w:eastAsiaTheme="minorEastAsia" w:cstheme="minorBidi"/>
          <w:noProof/>
          <w:sz w:val="22"/>
          <w:szCs w:val="22"/>
          <w:lang w:val="en-US"/>
        </w:rPr>
      </w:pPr>
      <w:hyperlink w:history="1" w:anchor="_Toc128022153">
        <w:r w:rsidRPr="00901BD4" w:rsidR="007A0690">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rsidR="007A0690" w:rsidRDefault="00000000" w14:paraId="210A8F09" w14:textId="500AB41F">
      <w:pPr>
        <w:pStyle w:val="TableofFigures"/>
        <w:rPr>
          <w:rFonts w:asciiTheme="minorHAnsi" w:hAnsiTheme="minorHAnsi" w:eastAsiaTheme="minorEastAsia" w:cstheme="minorBidi"/>
          <w:noProof/>
          <w:sz w:val="22"/>
          <w:szCs w:val="22"/>
          <w:lang w:val="en-US"/>
        </w:rPr>
      </w:pPr>
      <w:hyperlink w:history="1" w:anchor="_Toc128022154">
        <w:r w:rsidRPr="00901BD4" w:rsidR="007A0690">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rsidR="007A0690" w:rsidRDefault="00000000" w14:paraId="2D1E17E0" w14:textId="2452421B">
      <w:pPr>
        <w:pStyle w:val="TableofFigures"/>
        <w:rPr>
          <w:rFonts w:asciiTheme="minorHAnsi" w:hAnsiTheme="minorHAnsi" w:eastAsiaTheme="minorEastAsia" w:cstheme="minorBidi"/>
          <w:noProof/>
          <w:sz w:val="22"/>
          <w:szCs w:val="22"/>
          <w:lang w:val="en-US"/>
        </w:rPr>
      </w:pPr>
      <w:hyperlink w:history="1" w:anchor="_Toc128022155">
        <w:r w:rsidRPr="00901BD4" w:rsidR="007A0690">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rsidR="007A0690" w:rsidRDefault="00000000" w14:paraId="7686AA6A" w14:textId="14F5B0A1">
      <w:pPr>
        <w:pStyle w:val="TableofFigures"/>
        <w:rPr>
          <w:rFonts w:asciiTheme="minorHAnsi" w:hAnsiTheme="minorHAnsi" w:eastAsiaTheme="minorEastAsia" w:cstheme="minorBidi"/>
          <w:noProof/>
          <w:sz w:val="22"/>
          <w:szCs w:val="22"/>
          <w:lang w:val="en-US"/>
        </w:rPr>
      </w:pPr>
      <w:hyperlink w:history="1" w:anchor="_Toc128022156">
        <w:r w:rsidRPr="00901BD4" w:rsidR="007A0690">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rsidR="007A0690" w:rsidRDefault="00000000" w14:paraId="27448DA2" w14:textId="388678BD">
      <w:pPr>
        <w:pStyle w:val="TableofFigures"/>
        <w:rPr>
          <w:rFonts w:asciiTheme="minorHAnsi" w:hAnsiTheme="minorHAnsi" w:eastAsiaTheme="minorEastAsia" w:cstheme="minorBidi"/>
          <w:noProof/>
          <w:sz w:val="22"/>
          <w:szCs w:val="22"/>
          <w:lang w:val="en-US"/>
        </w:rPr>
      </w:pPr>
      <w:hyperlink w:history="1" w:anchor="_Toc128022157">
        <w:r w:rsidRPr="00901BD4" w:rsidR="007A0690">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rsidR="007A0690" w:rsidRDefault="00000000" w14:paraId="0BFA53B3" w14:textId="1BD047A9">
      <w:pPr>
        <w:pStyle w:val="TableofFigures"/>
        <w:rPr>
          <w:rFonts w:asciiTheme="minorHAnsi" w:hAnsiTheme="minorHAnsi" w:eastAsiaTheme="minorEastAsia" w:cstheme="minorBidi"/>
          <w:noProof/>
          <w:sz w:val="22"/>
          <w:szCs w:val="22"/>
          <w:lang w:val="en-US"/>
        </w:rPr>
      </w:pPr>
      <w:hyperlink w:history="1" w:anchor="_Toc128022158">
        <w:r w:rsidRPr="00901BD4" w:rsidR="007A0690">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rsidR="007A0690" w:rsidRDefault="00000000" w14:paraId="1D69B752" w14:textId="6A7263FA">
      <w:pPr>
        <w:pStyle w:val="TableofFigures"/>
        <w:rPr>
          <w:rFonts w:asciiTheme="minorHAnsi" w:hAnsiTheme="minorHAnsi" w:eastAsiaTheme="minorEastAsia" w:cstheme="minorBidi"/>
          <w:noProof/>
          <w:sz w:val="22"/>
          <w:szCs w:val="22"/>
          <w:lang w:val="en-US"/>
        </w:rPr>
      </w:pPr>
      <w:hyperlink w:history="1" w:anchor="_Toc128022159">
        <w:r w:rsidRPr="00901BD4" w:rsidR="007A0690">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rsidR="007A0690" w:rsidRDefault="00000000" w14:paraId="7BAA8E97" w14:textId="578FA348">
      <w:pPr>
        <w:pStyle w:val="TableofFigures"/>
        <w:rPr>
          <w:rFonts w:asciiTheme="minorHAnsi" w:hAnsiTheme="minorHAnsi" w:eastAsiaTheme="minorEastAsia" w:cstheme="minorBidi"/>
          <w:noProof/>
          <w:sz w:val="22"/>
          <w:szCs w:val="22"/>
          <w:lang w:val="en-US"/>
        </w:rPr>
      </w:pPr>
      <w:hyperlink w:history="1" w:anchor="_Toc128022160">
        <w:r w:rsidRPr="00901BD4" w:rsidR="007A0690">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rsidR="007A0690" w:rsidRDefault="00000000" w14:paraId="592D33D6" w14:textId="5E1B3D75">
      <w:pPr>
        <w:pStyle w:val="TableofFigures"/>
        <w:rPr>
          <w:rFonts w:asciiTheme="minorHAnsi" w:hAnsiTheme="minorHAnsi" w:eastAsiaTheme="minorEastAsia" w:cstheme="minorBidi"/>
          <w:noProof/>
          <w:sz w:val="22"/>
          <w:szCs w:val="22"/>
          <w:lang w:val="en-US"/>
        </w:rPr>
      </w:pPr>
      <w:hyperlink w:history="1" w:anchor="_Toc128022161">
        <w:r w:rsidRPr="00901BD4" w:rsidR="007A0690">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rsidR="007A0690" w:rsidRDefault="00000000" w14:paraId="362A71AF" w14:textId="02B58F08">
      <w:pPr>
        <w:pStyle w:val="TableofFigures"/>
        <w:rPr>
          <w:rFonts w:asciiTheme="minorHAnsi" w:hAnsiTheme="minorHAnsi" w:eastAsiaTheme="minorEastAsia" w:cstheme="minorBidi"/>
          <w:noProof/>
          <w:sz w:val="22"/>
          <w:szCs w:val="22"/>
          <w:lang w:val="en-US"/>
        </w:rPr>
      </w:pPr>
      <w:hyperlink w:history="1" w:anchor="_Toc128022162">
        <w:r w:rsidRPr="00901BD4" w:rsidR="007A0690">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rsidR="007A0690" w:rsidRDefault="00000000" w14:paraId="1558115B" w14:textId="122B1832">
      <w:pPr>
        <w:pStyle w:val="TableofFigures"/>
        <w:rPr>
          <w:rFonts w:asciiTheme="minorHAnsi" w:hAnsiTheme="minorHAnsi" w:eastAsiaTheme="minorEastAsia" w:cstheme="minorBidi"/>
          <w:noProof/>
          <w:sz w:val="22"/>
          <w:szCs w:val="22"/>
          <w:lang w:val="en-US"/>
        </w:rPr>
      </w:pPr>
      <w:hyperlink w:history="1" w:anchor="_Toc128022163">
        <w:r w:rsidRPr="00901BD4" w:rsidR="007A0690">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rsidR="007A0690" w:rsidRDefault="00000000" w14:paraId="6E9E8E2C" w14:textId="5C507C8D">
      <w:pPr>
        <w:pStyle w:val="TableofFigures"/>
        <w:rPr>
          <w:rFonts w:asciiTheme="minorHAnsi" w:hAnsiTheme="minorHAnsi" w:eastAsiaTheme="minorEastAsia" w:cstheme="minorBidi"/>
          <w:noProof/>
          <w:sz w:val="22"/>
          <w:szCs w:val="22"/>
          <w:lang w:val="en-US"/>
        </w:rPr>
      </w:pPr>
      <w:hyperlink w:history="1" w:anchor="_Toc128022164">
        <w:r w:rsidRPr="00901BD4" w:rsidR="007A0690">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rsidR="007A0690" w:rsidRDefault="00000000" w14:paraId="53C11E14" w14:textId="1458C09A">
      <w:pPr>
        <w:pStyle w:val="TableofFigures"/>
        <w:rPr>
          <w:rFonts w:asciiTheme="minorHAnsi" w:hAnsiTheme="minorHAnsi" w:eastAsiaTheme="minorEastAsia" w:cstheme="minorBidi"/>
          <w:noProof/>
          <w:sz w:val="22"/>
          <w:szCs w:val="22"/>
          <w:lang w:val="en-US"/>
        </w:rPr>
      </w:pPr>
      <w:hyperlink w:history="1" w:anchor="_Toc128022165">
        <w:r w:rsidRPr="00901BD4" w:rsidR="007A0690">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rsidR="007A0690" w:rsidRDefault="00000000" w14:paraId="32ABB4EA" w14:textId="53E0DD72">
      <w:pPr>
        <w:pStyle w:val="TableofFigures"/>
        <w:rPr>
          <w:rFonts w:asciiTheme="minorHAnsi" w:hAnsiTheme="minorHAnsi" w:eastAsiaTheme="minorEastAsia" w:cstheme="minorBidi"/>
          <w:noProof/>
          <w:sz w:val="22"/>
          <w:szCs w:val="22"/>
          <w:lang w:val="en-US"/>
        </w:rPr>
      </w:pPr>
      <w:hyperlink w:history="1" w:anchor="_Toc128022166">
        <w:r w:rsidRPr="00901BD4" w:rsidR="007A0690">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rsidR="007A0690" w:rsidRDefault="00000000" w14:paraId="00485213" w14:textId="155F2267">
      <w:pPr>
        <w:pStyle w:val="TableofFigures"/>
        <w:rPr>
          <w:rFonts w:asciiTheme="minorHAnsi" w:hAnsiTheme="minorHAnsi" w:eastAsiaTheme="minorEastAsia" w:cstheme="minorBidi"/>
          <w:noProof/>
          <w:sz w:val="22"/>
          <w:szCs w:val="22"/>
          <w:lang w:val="en-US"/>
        </w:rPr>
      </w:pPr>
      <w:hyperlink w:history="1" w:anchor="_Toc128022167">
        <w:r w:rsidRPr="00901BD4" w:rsidR="007A0690">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rsidR="007A0690" w:rsidRDefault="00000000" w14:paraId="718146F1" w14:textId="7B2EC69F">
      <w:pPr>
        <w:pStyle w:val="TableofFigures"/>
        <w:rPr>
          <w:rFonts w:asciiTheme="minorHAnsi" w:hAnsiTheme="minorHAnsi" w:eastAsiaTheme="minorEastAsia" w:cstheme="minorBidi"/>
          <w:noProof/>
          <w:sz w:val="22"/>
          <w:szCs w:val="22"/>
          <w:lang w:val="en-US"/>
        </w:rPr>
      </w:pPr>
      <w:hyperlink w:history="1" w:anchor="_Toc128022168">
        <w:r w:rsidRPr="00901BD4" w:rsidR="007A0690">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rsidR="007A0690" w:rsidRDefault="00000000" w14:paraId="078B738E" w14:textId="490045F1">
      <w:pPr>
        <w:pStyle w:val="TableofFigures"/>
        <w:rPr>
          <w:rFonts w:asciiTheme="minorHAnsi" w:hAnsiTheme="minorHAnsi" w:eastAsiaTheme="minorEastAsia" w:cstheme="minorBidi"/>
          <w:noProof/>
          <w:sz w:val="22"/>
          <w:szCs w:val="22"/>
          <w:lang w:val="en-US"/>
        </w:rPr>
      </w:pPr>
      <w:hyperlink w:history="1" w:anchor="_Toc128022169">
        <w:r w:rsidRPr="00901BD4" w:rsidR="007A0690">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rsidR="007A0690" w:rsidRDefault="00000000" w14:paraId="0BDCD4F2" w14:textId="1300C64D">
      <w:pPr>
        <w:pStyle w:val="TableofFigures"/>
        <w:rPr>
          <w:rFonts w:asciiTheme="minorHAnsi" w:hAnsiTheme="minorHAnsi" w:eastAsiaTheme="minorEastAsia" w:cstheme="minorBidi"/>
          <w:noProof/>
          <w:sz w:val="22"/>
          <w:szCs w:val="22"/>
          <w:lang w:val="en-US"/>
        </w:rPr>
      </w:pPr>
      <w:hyperlink w:history="1" w:anchor="_Toc128022170">
        <w:r w:rsidRPr="00901BD4" w:rsidR="007A0690">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rsidR="007A0690" w:rsidRDefault="00000000" w14:paraId="31E210E5" w14:textId="3C612503">
      <w:pPr>
        <w:pStyle w:val="TableofFigures"/>
        <w:rPr>
          <w:rFonts w:asciiTheme="minorHAnsi" w:hAnsiTheme="minorHAnsi" w:eastAsiaTheme="minorEastAsia" w:cstheme="minorBidi"/>
          <w:noProof/>
          <w:sz w:val="22"/>
          <w:szCs w:val="22"/>
          <w:lang w:val="en-US"/>
        </w:rPr>
      </w:pPr>
      <w:hyperlink w:history="1" w:anchor="_Toc128022171">
        <w:r w:rsidRPr="00901BD4" w:rsidR="007A0690">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rsidR="007A0690" w:rsidRDefault="00000000" w14:paraId="48AEF7E2" w14:textId="5678D36C">
      <w:pPr>
        <w:pStyle w:val="TableofFigures"/>
        <w:rPr>
          <w:rFonts w:asciiTheme="minorHAnsi" w:hAnsiTheme="minorHAnsi" w:eastAsiaTheme="minorEastAsia" w:cstheme="minorBidi"/>
          <w:noProof/>
          <w:sz w:val="22"/>
          <w:szCs w:val="22"/>
          <w:lang w:val="en-US"/>
        </w:rPr>
      </w:pPr>
      <w:hyperlink w:history="1" w:anchor="_Toc128022172">
        <w:r w:rsidRPr="00901BD4" w:rsidR="007A0690">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rsidR="007A0690" w:rsidRDefault="00000000" w14:paraId="7B687902" w14:textId="51518BC4">
      <w:pPr>
        <w:pStyle w:val="TableofFigures"/>
        <w:rPr>
          <w:rFonts w:asciiTheme="minorHAnsi" w:hAnsiTheme="minorHAnsi" w:eastAsiaTheme="minorEastAsia" w:cstheme="minorBidi"/>
          <w:noProof/>
          <w:sz w:val="22"/>
          <w:szCs w:val="22"/>
          <w:lang w:val="en-US"/>
        </w:rPr>
      </w:pPr>
      <w:hyperlink w:history="1" w:anchor="_Toc128022173">
        <w:r w:rsidRPr="00901BD4" w:rsidR="007A0690">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rsidR="007A0690" w:rsidRDefault="00000000" w14:paraId="71F72EBF" w14:textId="5A4A68C9">
      <w:pPr>
        <w:pStyle w:val="TableofFigures"/>
        <w:rPr>
          <w:rFonts w:asciiTheme="minorHAnsi" w:hAnsiTheme="minorHAnsi" w:eastAsiaTheme="minorEastAsia" w:cstheme="minorBidi"/>
          <w:noProof/>
          <w:sz w:val="22"/>
          <w:szCs w:val="22"/>
          <w:lang w:val="en-US"/>
        </w:rPr>
      </w:pPr>
      <w:hyperlink w:history="1" w:anchor="_Toc128022174">
        <w:r w:rsidRPr="00901BD4" w:rsidR="007A0690">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rsidR="007A0690" w:rsidRDefault="00000000" w14:paraId="32C93A51" w14:textId="2AEF6BF0">
      <w:pPr>
        <w:pStyle w:val="TableofFigures"/>
        <w:rPr>
          <w:rFonts w:asciiTheme="minorHAnsi" w:hAnsiTheme="minorHAnsi" w:eastAsiaTheme="minorEastAsia" w:cstheme="minorBidi"/>
          <w:noProof/>
          <w:sz w:val="22"/>
          <w:szCs w:val="22"/>
          <w:lang w:val="en-US"/>
        </w:rPr>
      </w:pPr>
      <w:hyperlink w:history="1" w:anchor="_Toc128022175">
        <w:r w:rsidRPr="00901BD4" w:rsidR="007A0690">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rsidR="007A0690" w:rsidRDefault="00000000" w14:paraId="6CCF02AD" w14:textId="09FF9FD5">
      <w:pPr>
        <w:pStyle w:val="TableofFigures"/>
        <w:rPr>
          <w:rFonts w:asciiTheme="minorHAnsi" w:hAnsiTheme="minorHAnsi" w:eastAsiaTheme="minorEastAsia" w:cstheme="minorBidi"/>
          <w:noProof/>
          <w:sz w:val="22"/>
          <w:szCs w:val="22"/>
          <w:lang w:val="en-US"/>
        </w:rPr>
      </w:pPr>
      <w:hyperlink w:history="1" w:anchor="_Toc128022176">
        <w:r w:rsidRPr="00901BD4" w:rsidR="007A0690">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rsidR="007A0690" w:rsidRDefault="00000000" w14:paraId="5CA68B1A" w14:textId="7AD07BDC">
      <w:pPr>
        <w:pStyle w:val="TableofFigures"/>
        <w:rPr>
          <w:rFonts w:asciiTheme="minorHAnsi" w:hAnsiTheme="minorHAnsi" w:eastAsiaTheme="minorEastAsia" w:cstheme="minorBidi"/>
          <w:noProof/>
          <w:sz w:val="22"/>
          <w:szCs w:val="22"/>
          <w:lang w:val="en-US"/>
        </w:rPr>
      </w:pPr>
      <w:hyperlink w:history="1" w:anchor="_Toc128022177">
        <w:r w:rsidRPr="00901BD4" w:rsidR="007A0690">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rsidR="00A24E8F" w:rsidP="004D4908" w:rsidRDefault="00CD3E88" w14:paraId="6752B4A3" w14:textId="5AE65FD8">
      <w:pPr>
        <w:pStyle w:val="BodyText"/>
        <w:sectPr w:rsidR="00A24E8F" w:rsidSect="00713A6D">
          <w:headerReference w:type="default" r:id="rId188"/>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332"/>
    </w:p>
    <w:p w:rsidR="009B2ABF" w:rsidP="00D625A8" w:rsidRDefault="00CD3E88" w14:paraId="6AE8B64A" w14:textId="7359D2F8">
      <w:pPr>
        <w:pStyle w:val="DocInfo"/>
        <w:rPr>
          <w:bCs/>
          <w:noProof/>
          <w:lang w:val="en-US"/>
        </w:rPr>
      </w:pPr>
      <w:r>
        <w:rPr>
          <w:noProof/>
        </w:rPr>
        <w:t>C</w:t>
      </w:r>
      <w:r w:rsidR="004571D3">
        <w:rPr>
          <w:noProof/>
        </w:rPr>
        <w:t>XBanking, OptiVault, Reference Guide</w:t>
      </w:r>
    </w:p>
    <w:p w:rsidR="00D625A8" w:rsidP="001714BE" w:rsidRDefault="00307F95" w14:paraId="459C815D" w14:textId="3E0BBEB8">
      <w:pPr>
        <w:pStyle w:val="DocInfo"/>
      </w:pPr>
      <w:del w:author="Moses, Robinson" w:date="2023-04-18T01:30:00Z" w:id="2335">
        <w:r w:rsidDel="008A58E3">
          <w:rPr>
            <w:noProof/>
          </w:rPr>
          <w:delText xml:space="preserve">Febuary </w:delText>
        </w:r>
      </w:del>
      <w:ins w:author="Moses, Robinson" w:date="2023-04-18T01:30:00Z" w:id="2336">
        <w:r w:rsidR="008A58E3">
          <w:rPr>
            <w:noProof/>
          </w:rPr>
          <w:t xml:space="preserve">April </w:t>
        </w:r>
      </w:ins>
      <w:r>
        <w:rPr>
          <w:noProof/>
        </w:rPr>
        <w:t>2023</w:t>
      </w:r>
    </w:p>
    <w:p w:rsidR="00D625A8" w:rsidP="001714BE" w:rsidRDefault="00D625A8" w14:paraId="201BA85A" w14:textId="77777777">
      <w:pPr>
        <w:pStyle w:val="DocInfo"/>
      </w:pPr>
    </w:p>
    <w:p w:rsidR="00D625A8" w:rsidDel="008A58E3" w:rsidP="00D625A8" w:rsidRDefault="00D625A8" w14:paraId="601636D2" w14:textId="743F966B">
      <w:pPr>
        <w:pStyle w:val="DocInfo"/>
        <w:rPr>
          <w:del w:author="Moses, Robinson" w:date="2023-04-18T01:30:00Z" w:id="2337"/>
        </w:rPr>
      </w:pPr>
      <w:del w:author="Moses, Robinson" w:date="2023-04-18T01:30:00Z" w:id="2338">
        <w:r w:rsidDel="008A58E3">
          <w:delText>NCR welcomes your feedback on this document. Your comments can be of great value in helping us improve our information products. Please contact us using the following address:</w:delText>
        </w:r>
      </w:del>
    </w:p>
    <w:p w:rsidR="00D625A8" w:rsidDel="008A58E3" w:rsidP="00D625A8" w:rsidRDefault="00D625A8" w14:paraId="4F4203FC" w14:textId="662F4F20">
      <w:pPr>
        <w:pStyle w:val="DocInfo"/>
        <w:rPr>
          <w:del w:author="Moses, Robinson" w:date="2023-04-18T01:30:00Z" w:id="2339"/>
        </w:rPr>
      </w:pPr>
      <w:del w:author="Moses, Robinson" w:date="2023-04-18T01:30:00Z" w:id="2340">
        <w:r w:rsidDel="008A58E3">
          <w:delText>[email: xxxx@yyyy]</w:delText>
        </w:r>
      </w:del>
    </w:p>
    <w:p w:rsidR="00D625A8" w:rsidP="00D625A8" w:rsidRDefault="00D625A8" w14:paraId="329FB164" w14:textId="04C10852">
      <w:pPr>
        <w:pStyle w:val="DocInfo"/>
      </w:pPr>
      <w:del w:author="Moses, Robinson" w:date="2023-04-18T01:30:00Z" w:id="2341">
        <w:r w:rsidDel="008A58E3">
          <w:delText xml:space="preserve">[web: </w:delText>
        </w:r>
        <w:r w:rsidDel="008A58E3" w:rsidR="008A58E3">
          <w:fldChar w:fldCharType="begin"/>
        </w:r>
        <w:r w:rsidDel="008A58E3" w:rsidR="008A58E3">
          <w:delInstrText xml:space="preserve"> HYPERLINK "https://xxx.xxx.xxx" </w:delInstrText>
        </w:r>
        <w:r w:rsidDel="008A58E3" w:rsidR="008A58E3">
          <w:fldChar w:fldCharType="separate"/>
        </w:r>
        <w:r w:rsidRPr="00460C58" w:rsidDel="008A58E3">
          <w:rPr>
            <w:rStyle w:val="Hyperlink"/>
          </w:rPr>
          <w:delText>https://xxx.xxx.xxx</w:delText>
        </w:r>
        <w:r w:rsidDel="008A58E3" w:rsidR="008A58E3">
          <w:rPr>
            <w:rStyle w:val="Hyperlink"/>
          </w:rPr>
          <w:fldChar w:fldCharType="end"/>
        </w:r>
        <w:r w:rsidDel="008A58E3">
          <w:delText>]</w:delText>
        </w:r>
      </w:del>
      <w:ins w:author="Moses, Robinson" w:date="2023-04-18T01:30:00Z" w:id="2342">
        <w:r w:rsidR="008A58E3">
          <w:t>www.ncr.com</w:t>
        </w:r>
      </w:ins>
    </w:p>
    <w:sectPr w:rsidR="00D625A8" w:rsidSect="00602BAD">
      <w:headerReference w:type="default" r:id="rId189"/>
      <w:footerReference w:type="default" r:id="rId190"/>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comment w:initials="MR" w:author="Moses, Robinson" w:date="2023-04-18T01:08:00Z" w:id="8">
    <w:p w:rsidR="00DD3209" w:rsidRDefault="00DD3209" w14:paraId="102395BF" w14:textId="394525A6">
      <w:pPr>
        <w:pStyle w:val="CommentText"/>
      </w:pPr>
      <w:r>
        <w:rPr>
          <w:rStyle w:val="CommentReference"/>
        </w:rPr>
        <w:annotationRef/>
      </w:r>
      <w:r>
        <w:t>Check Build Number</w:t>
      </w:r>
    </w:p>
  </w:comment>
  <w:comment w:initials="MR" w:author="Moses, Robinson" w:date="2023-04-26T03:58:00Z" w:id="31">
    <w:p w:rsidR="002F056B" w:rsidRDefault="002F056B" w14:paraId="7576C8A8" w14:textId="2DFFEB50">
      <w:pPr>
        <w:pStyle w:val="CommentText"/>
      </w:pPr>
      <w:r>
        <w:rPr>
          <w:rStyle w:val="CommentReference"/>
        </w:rPr>
        <w:annotationRef/>
      </w:r>
      <w:r>
        <w:t>Update, post PO review</w:t>
      </w:r>
    </w:p>
  </w:comment>
  <w:comment w:initials="PS" w:author="Pinnu, Sainath" w:date="2023-03-27T11:11:00Z" w:id="95">
    <w:p w:rsidR="00170D7D" w:rsidP="00170D7D" w:rsidRDefault="00170D7D" w14:paraId="6FF6A02E" w14:textId="2D5C33F5">
      <w:pPr>
        <w:pStyle w:val="CommentText"/>
      </w:pPr>
      <w:r>
        <w:rPr>
          <w:rStyle w:val="CommentReference"/>
        </w:rPr>
        <w:annotationRef/>
      </w:r>
      <w:r>
        <w:t>Do we need to call it as Application or VISION application?</w:t>
      </w:r>
      <w:r w:rsidR="00EC4396">
        <w:br/>
      </w:r>
      <w:r w:rsidR="00EC4396">
        <w:t>Can call it EPSS Application</w:t>
      </w:r>
    </w:p>
  </w:comment>
  <w:comment w:initials="PS" w:author="Pinnu, Sainath" w:date="2023-03-21T17:12:00Z" w:id="212">
    <w:p w:rsidR="00C927E9" w:rsidRDefault="00C927E9" w14:paraId="6EB1F060" w14:textId="76C43587">
      <w:pPr>
        <w:pStyle w:val="CommentText"/>
      </w:pPr>
      <w:r>
        <w:rPr>
          <w:rStyle w:val="CommentReference"/>
        </w:rPr>
        <w:annotationRef/>
      </w:r>
      <w:r>
        <w:t>Add conte</w:t>
      </w:r>
      <w:r w:rsidR="00DA392E">
        <w:t>nt which says after login launch OV app</w:t>
      </w:r>
    </w:p>
  </w:comment>
  <w:comment w:initials="PS" w:author="Pinnu, Sainath" w:date="2023-03-21T17:13:00Z" w:id="238">
    <w:p w:rsidR="00B25CFE" w:rsidRDefault="00B25CFE" w14:paraId="40ACD7CC" w14:textId="3ECE514A">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nitials="KD" w:author="Kumar, Deepak" w:date="2023-03-23T09:02:00Z" w:id="239">
    <w:p w:rsidR="00CF42B5" w:rsidRDefault="00CF42B5" w14:paraId="7E74B20E" w14:textId="5F469DED">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nitials="PS" w:author="Pinnu, Sainath" w:date="2023-03-21T17:15:00Z" w:id="282">
    <w:p w:rsidR="00556F55" w:rsidRDefault="00556F55" w14:paraId="6C7C3696" w14:textId="5242D62D">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nitials="PS" w:author="Pinnu, Sainath" w:date="2023-03-21T11:20:00Z" w:id="302">
    <w:p w:rsidR="005103A7" w:rsidRDefault="005103A7" w14:paraId="2C0B6E58" w14:textId="10394B92">
      <w:pPr>
        <w:pStyle w:val="CommentText"/>
      </w:pPr>
      <w:r>
        <w:rPr>
          <w:rStyle w:val="CommentReference"/>
        </w:rPr>
        <w:annotationRef/>
      </w:r>
      <w:r>
        <w:t>This</w:t>
      </w:r>
      <w:r w:rsidR="00885EFF">
        <w:t xml:space="preserve"> Logout Icon can be completely removed</w:t>
      </w:r>
    </w:p>
  </w:comment>
  <w:comment w:initials="MR" w:author="Moses, Robinson" w:date="2023-04-26T04:01:00Z" w:id="303">
    <w:p w:rsidR="00CD3AC2" w:rsidRDefault="00CD3AC2" w14:paraId="37610689" w14:textId="416677B3">
      <w:pPr>
        <w:pStyle w:val="CommentText"/>
      </w:pPr>
      <w:r>
        <w:rPr>
          <w:rStyle w:val="CommentReference"/>
        </w:rPr>
        <w:annotationRef/>
      </w:r>
      <w:r>
        <w:t>Done</w:t>
      </w:r>
    </w:p>
  </w:comment>
  <w:comment w:initials="PS" w:author="Pinnu, Sainath" w:date="2023-03-21T17:24:00Z" w:id="496">
    <w:p w:rsidR="00C5717F" w:rsidRDefault="00C5717F" w14:paraId="20872C36" w14:textId="4DC1A2FC">
      <w:pPr>
        <w:pStyle w:val="CommentText"/>
      </w:pPr>
      <w:r>
        <w:rPr>
          <w:rStyle w:val="CommentReference"/>
        </w:rPr>
        <w:annotationRef/>
      </w:r>
      <w:r>
        <w:t>This make no sense, screen can be removed</w:t>
      </w:r>
    </w:p>
  </w:comment>
  <w:comment w:initials="MR" w:author="Moses, Robinson" w:date="2023-03-23T06:15:00Z" w:id="520">
    <w:p w:rsidR="009F1E1A" w:rsidRDefault="009F1E1A" w14:paraId="4CFB3C95" w14:textId="69DB8796">
      <w:pPr>
        <w:pStyle w:val="CommentText"/>
      </w:pPr>
      <w:r>
        <w:rPr>
          <w:rStyle w:val="CommentReference"/>
        </w:rPr>
        <w:annotationRef/>
      </w:r>
      <w:r>
        <w:t>Broken link</w:t>
      </w:r>
    </w:p>
  </w:comment>
  <w:comment w:initials="PS" w:author="Pinnu, Sainath" w:date="2023-03-21T18:15:00Z" w:id="594">
    <w:p w:rsidR="004848DD" w:rsidRDefault="004848DD" w14:paraId="174A4A8B" w14:textId="283FE2AB">
      <w:pPr>
        <w:pStyle w:val="CommentText"/>
      </w:pPr>
      <w:r>
        <w:rPr>
          <w:rStyle w:val="CommentReference"/>
        </w:rPr>
        <w:annotationRef/>
      </w:r>
      <w:r>
        <w:t xml:space="preserve">This </w:t>
      </w:r>
      <w:r w:rsidR="009371CD">
        <w:t>screen can be deleted as it make no sense</w:t>
      </w:r>
    </w:p>
  </w:comment>
  <w:comment w:initials="MR" w:author="Moses, Robbie" w:date="2023-02-22T05:15:00Z" w:id="631">
    <w:p w:rsidR="00EB04FB" w:rsidRDefault="00EB04FB" w14:paraId="0793A340" w14:textId="0ECAEF36">
      <w:pPr>
        <w:pStyle w:val="CommentText"/>
      </w:pPr>
      <w:r>
        <w:rPr>
          <w:rStyle w:val="CommentReference"/>
        </w:rPr>
        <w:annotationRef/>
      </w:r>
      <w:r>
        <w:t>No Hyperlink in the current version</w:t>
      </w:r>
    </w:p>
  </w:comment>
  <w:comment w:initials="MR" w:author="Moses, Robbie" w:date="2023-02-23T02:38:00Z" w:id="1015">
    <w:p w:rsidR="001B3B5C" w:rsidRDefault="001B3B5C" w14:paraId="6980313A" w14:textId="5F78C3DF">
      <w:pPr>
        <w:pStyle w:val="CommentText"/>
      </w:pPr>
      <w:r>
        <w:rPr>
          <w:rStyle w:val="CommentReference"/>
        </w:rPr>
        <w:annotationRef/>
      </w:r>
      <w:r>
        <w:t>Cannot Add new users in 10.0</w:t>
      </w:r>
      <w:r>
        <w:br/>
      </w:r>
      <w:r>
        <w:t xml:space="preserve">Suggest if we </w:t>
      </w:r>
      <w:r w:rsidR="00B51B77">
        <w:t>must</w:t>
      </w:r>
      <w:r>
        <w:t xml:space="preserve"> remove this section</w:t>
      </w:r>
    </w:p>
  </w:comment>
  <w:comment w:initials="PS" w:author="Pinnu, Sainath" w:date="2023-03-21T12:12:00Z" w:id="1023">
    <w:p w:rsidR="00AE4307" w:rsidRDefault="00AE4307" w14:paraId="675F93AB" w14:textId="12BA864E">
      <w:pPr>
        <w:pStyle w:val="CommentText"/>
      </w:pPr>
      <w:r>
        <w:rPr>
          <w:rStyle w:val="CommentReference"/>
        </w:rPr>
        <w:annotationRef/>
      </w:r>
      <w:r w:rsidR="009E4D2B">
        <w:t>Table contents of user description can be removed as Cretae new user is moved to Epss screen</w:t>
      </w:r>
    </w:p>
  </w:comment>
  <w:comment w:initials="PS" w:author="Pinnu, Sainath" w:date="2023-03-29T15:10:00Z" w:id="1030">
    <w:p w:rsidR="00154F4C" w:rsidRDefault="00154F4C" w14:paraId="43744EA8" w14:textId="6019CEB4">
      <w:pPr>
        <w:pStyle w:val="CommentText"/>
      </w:pPr>
      <w:r>
        <w:rPr>
          <w:rStyle w:val="CommentReference"/>
        </w:rPr>
        <w:annotationRef/>
      </w:r>
      <w:r w:rsidR="006C6BD5">
        <w:t>Review</w:t>
      </w:r>
      <w:r>
        <w:t xml:space="preserve"> ext Auth user decription </w:t>
      </w:r>
      <w:r w:rsidR="006C6BD5">
        <w:t>is required or not</w:t>
      </w:r>
    </w:p>
  </w:comment>
  <w:comment w:initials="MR" w:author="Moses, Robbie" w:date="2023-02-23T03:49:00Z" w:id="1049">
    <w:p w:rsidR="003A421E" w:rsidRDefault="003A421E" w14:paraId="461F2528" w14:textId="42D28D6E">
      <w:pPr>
        <w:pStyle w:val="CommentText"/>
      </w:pPr>
      <w:r>
        <w:rPr>
          <w:rStyle w:val="CommentReference"/>
        </w:rPr>
        <w:annotationRef/>
      </w:r>
      <w:r w:rsidR="00A12A37">
        <w:t>Users</w:t>
      </w:r>
      <w:r>
        <w:t xml:space="preserve"> cannot view Membership and </w:t>
      </w:r>
      <w:r w:rsidR="00A12A37">
        <w:t>M</w:t>
      </w:r>
      <w:r>
        <w:t xml:space="preserve">ember Rights </w:t>
      </w:r>
      <w:r>
        <w:br/>
      </w:r>
      <w:r>
        <w:t xml:space="preserve">as </w:t>
      </w:r>
      <w:r w:rsidR="004C6817">
        <w:t>it’s</w:t>
      </w:r>
      <w:r>
        <w:t xml:space="preserve"> been moved to EPSS</w:t>
      </w:r>
      <w:r>
        <w:br/>
      </w:r>
      <w:r>
        <w:t xml:space="preserve">Suggest if we must remove this section </w:t>
      </w:r>
    </w:p>
    <w:p w:rsidR="00B64CCF" w:rsidRDefault="00B64CCF" w14:paraId="441FF8E9" w14:textId="019C94C7">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nitials="PS" w:author="Pinnu, Sainath" w:date="2023-03-29T12:46:00Z" w:id="1051">
    <w:p w:rsidR="00654DBE" w:rsidRDefault="00654DBE" w14:paraId="1D87B38B" w14:textId="185AB75A">
      <w:pPr>
        <w:pStyle w:val="CommentText"/>
      </w:pPr>
      <w:r>
        <w:rPr>
          <w:rStyle w:val="CommentReference"/>
        </w:rPr>
        <w:annotationRef/>
      </w:r>
      <w:r>
        <w:t>This can be removed</w:t>
      </w:r>
      <w:r>
        <w:br/>
      </w:r>
      <w:r>
        <w:t>Need to review this content before removing</w:t>
      </w:r>
    </w:p>
  </w:comment>
  <w:comment w:initials="PS" w:author="Pinnu, Sainath" w:date="2023-03-29T15:09:00Z" w:id="1102">
    <w:p w:rsidR="00A004D8" w:rsidRDefault="00A004D8" w14:paraId="718743DD" w14:textId="0401C908">
      <w:pPr>
        <w:pStyle w:val="CommentText"/>
      </w:pPr>
      <w:r>
        <w:rPr>
          <w:rStyle w:val="CommentReference"/>
        </w:rPr>
        <w:annotationRef/>
      </w:r>
      <w:r>
        <w:t xml:space="preserve">Confirm whether this table contents are </w:t>
      </w:r>
      <w:r w:rsidR="00154F4C">
        <w:t>required or not</w:t>
      </w:r>
    </w:p>
  </w:comment>
  <w:comment w:initials="MR" w:author="Moses, Robinson" w:date="2023-03-23T06:37:00Z" w:id="1636">
    <w:p w:rsidR="007722AA" w:rsidRDefault="007722AA" w14:paraId="1E14E6E6" w14:textId="4E9DBF7B">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nitials="MR" w:author="Moses, Robinson" w:date="2023-03-23T06:41:00Z" w:id="2048">
    <w:p w:rsidR="001927BA" w:rsidRDefault="001927BA" w14:paraId="50C72137" w14:textId="11B2858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2395BF" w15:done="0"/>
  <w15:commentEx w15:paraId="7576C8A8" w15:done="0"/>
  <w15:commentEx w15:paraId="6FF6A02E" w15:done="0"/>
  <w15:commentEx w15:paraId="6EB1F060" w15:done="0"/>
  <w15:commentEx w15:paraId="40ACD7CC" w15:done="0"/>
  <w15:commentEx w15:paraId="7E74B20E" w15:paraIdParent="40ACD7CC" w15:done="0"/>
  <w15:commentEx w15:paraId="6C7C3696" w15:done="0"/>
  <w15:commentEx w15:paraId="2C0B6E58" w15:done="0"/>
  <w15:commentEx w15:paraId="37610689" w15:paraIdParent="2C0B6E58" w15:done="0"/>
  <w15:commentEx w15:paraId="20872C36" w15:done="0"/>
  <w15:commentEx w15:paraId="4CFB3C95" w15:done="0"/>
  <w15:commentEx w15:paraId="174A4A8B" w15:done="0"/>
  <w15:commentEx w15:paraId="0793A340" w15:done="0"/>
  <w15:commentEx w15:paraId="6980313A" w15:done="0"/>
  <w15:commentEx w15:paraId="675F93AB" w15:done="0"/>
  <w15:commentEx w15:paraId="43744EA8" w15:done="0"/>
  <w15:commentEx w15:paraId="441FF8E9" w15:done="0"/>
  <w15:commentEx w15:paraId="1D87B38B" w15:done="0"/>
  <w15:commentEx w15:paraId="718743DD"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86C10" w16cex:dateUtc="2023-04-18T05:08:00Z"/>
  <w16cex:commentExtensible w16cex:durableId="27F31FDA" w16cex:dateUtc="2023-04-26T07:58:00Z"/>
  <w16cex:commentExtensible w16cex:durableId="27CBF870" w16cex:dateUtc="2023-03-27T05:41:00Z"/>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F32087" w16cex:dateUtc="2023-04-26T08:01:00Z"/>
  <w16cex:commentExtensible w16cex:durableId="27C466B6" w16cex:dateUtc="2023-03-21T11:54:00Z"/>
  <w16cex:commentExtensible w16cex:durableId="27C66D14" w16cex:dateUtc="2023-03-23T10:15:00Z"/>
  <w16cex:commentExtensible w16cex:durableId="27C472A4" w16cex:dateUtc="2023-03-21T12:45:00Z"/>
  <w16cex:commentExtensible w16cex:durableId="27A02371" w16cex:dateUtc="2023-02-22T10:15:00Z"/>
  <w16cex:commentExtensible w16cex:durableId="27A15037" w16cex:dateUtc="2023-02-23T07:38:00Z"/>
  <w16cex:commentExtensible w16cex:durableId="27C41DA4" w16cex:dateUtc="2023-03-21T06:42:00Z"/>
  <w16cex:commentExtensible w16cex:durableId="27CED36B" w16cex:dateUtc="2023-03-29T09:40:00Z"/>
  <w16cex:commentExtensible w16cex:durableId="27A160C6" w16cex:dateUtc="2023-02-23T08:49:00Z"/>
  <w16cex:commentExtensible w16cex:durableId="27CEB18D" w16cex:dateUtc="2023-03-29T07:16:00Z"/>
  <w16cex:commentExtensible w16cex:durableId="27CED327" w16cex:dateUtc="2023-03-29T09:3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2395BF" w16cid:durableId="27E86C10"/>
  <w16cid:commentId w16cid:paraId="7576C8A8" w16cid:durableId="27F31FDA"/>
  <w16cid:commentId w16cid:paraId="6FF6A02E" w16cid:durableId="27CBF870"/>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37610689" w16cid:durableId="27F32087"/>
  <w16cid:commentId w16cid:paraId="20872C36" w16cid:durableId="27C466B6"/>
  <w16cid:commentId w16cid:paraId="4CFB3C95" w16cid:durableId="27C66D14"/>
  <w16cid:commentId w16cid:paraId="174A4A8B" w16cid:durableId="27C472A4"/>
  <w16cid:commentId w16cid:paraId="0793A340" w16cid:durableId="27A02371"/>
  <w16cid:commentId w16cid:paraId="6980313A" w16cid:durableId="27A15037"/>
  <w16cid:commentId w16cid:paraId="675F93AB" w16cid:durableId="27C41DA4"/>
  <w16cid:commentId w16cid:paraId="43744EA8" w16cid:durableId="27CED36B"/>
  <w16cid:commentId w16cid:paraId="441FF8E9" w16cid:durableId="27A160C6"/>
  <w16cid:commentId w16cid:paraId="1D87B38B" w16cid:durableId="27CEB18D"/>
  <w16cid:commentId w16cid:paraId="718743DD" w16cid:durableId="27CED327"/>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8772C" w:rsidP="00661F0B" w:rsidRDefault="0008772C" w14:paraId="4B8CBFA6" w14:textId="77777777">
      <w:r>
        <w:separator/>
      </w:r>
    </w:p>
    <w:p w:rsidR="0008772C" w:rsidRDefault="0008772C" w14:paraId="71A129F4" w14:textId="77777777"/>
  </w:endnote>
  <w:endnote w:type="continuationSeparator" w:id="0">
    <w:p w:rsidR="0008772C" w:rsidP="00661F0B" w:rsidRDefault="0008772C" w14:paraId="207C7B4E" w14:textId="77777777">
      <w:r>
        <w:continuationSeparator/>
      </w:r>
    </w:p>
    <w:p w:rsidR="0008772C" w:rsidRDefault="0008772C" w14:paraId="629327DD" w14:textId="77777777"/>
  </w:endnote>
  <w:endnote w:type="continuationNotice" w:id="1">
    <w:p w:rsidR="0008772C" w:rsidRDefault="0008772C" w14:paraId="74AC1D7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4050" w:rsidRDefault="00CC4050" w14:paraId="5520939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41F51" w:rsidP="007303C2" w:rsidRDefault="00541F51" w14:paraId="0EDDD5FC"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p w:rsidRPr="001C5203" w:rsidR="00541F51" w:rsidP="001C5203" w:rsidRDefault="00541F51" w14:paraId="6F66D52C" w14:textId="77777777">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05E19" w:rsidP="00B05E19" w:rsidRDefault="00B05E19" w14:paraId="0C151D94"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p w:rsidR="00B05E19" w:rsidRDefault="00B05E19" w14:paraId="211C6C1E"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541F51" w:rsidP="00226F68" w:rsidRDefault="00541F51" w14:paraId="7E71419B" w14:textId="77777777">
    <w:pPr>
      <w:pStyle w:val="Confidentiality"/>
    </w:pPr>
    <w:r w:rsidRPr="00717229">
      <w:t>Confidential and proprietary information of NCR.</w:t>
    </w:r>
    <w:r w:rsidRPr="00717229">
      <w:br/>
    </w:r>
    <w:r w:rsidRPr="00717229">
      <w:t>Unauthorised use, reproduction and/or distribution is strictly prohibited.</w:t>
    </w:r>
  </w:p>
  <w:p w:rsidRPr="001C5203" w:rsidR="00541F51" w:rsidP="001C5203" w:rsidRDefault="003051D9" w14:paraId="59EEDE7A" w14:textId="77777777">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8772C" w:rsidP="00661F0B" w:rsidRDefault="0008772C" w14:paraId="1605C82E" w14:textId="77777777">
      <w:r>
        <w:separator/>
      </w:r>
    </w:p>
  </w:footnote>
  <w:footnote w:type="continuationSeparator" w:id="0">
    <w:p w:rsidR="0008772C" w:rsidP="00661F0B" w:rsidRDefault="0008772C" w14:paraId="1FFD0E3C" w14:textId="77777777">
      <w:r>
        <w:continuationSeparator/>
      </w:r>
    </w:p>
    <w:p w:rsidR="0008772C" w:rsidRDefault="0008772C" w14:paraId="4A17CFF7" w14:textId="77777777"/>
  </w:footnote>
  <w:footnote w:type="continuationNotice" w:id="1">
    <w:p w:rsidR="0008772C" w:rsidRDefault="0008772C" w14:paraId="13C0AC28"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4050" w:rsidRDefault="00CC4050" w14:paraId="53A32FB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41F51" w:rsidRDefault="001C08D2" w14:paraId="5CF25566" w14:textId="0B8BCFE2">
    <w:pPr>
      <w:pStyle w:val="Header"/>
      <w:rPr>
        <w:noProof/>
      </w:rPr>
    </w:pPr>
    <w:r>
      <w:rPr>
        <w:noProof/>
      </w:rPr>
      <w:fldChar w:fldCharType="begin"/>
    </w:r>
    <w:r>
      <w:rPr>
        <w:noProof/>
      </w:rPr>
      <w:instrText xml:space="preserve"> STYLEREF  Brand  </w:instrText>
    </w:r>
    <w:r>
      <w:rPr>
        <w:noProof/>
      </w:rPr>
      <w:fldChar w:fldCharType="separate"/>
    </w:r>
    <w:r w:rsidR="0061301D">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61301D">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61301D">
      <w:rPr>
        <w:noProof/>
      </w:rPr>
      <w:t>User Reference Guide</w:t>
    </w:r>
    <w:r w:rsidRPr="00DE5501">
      <w:rPr>
        <w:noProof/>
      </w:rPr>
      <w:fldChar w:fldCharType="end"/>
    </w:r>
  </w:p>
  <w:p w:rsidRPr="00A71BC0" w:rsidR="00541F51" w:rsidRDefault="00BC3811" w14:paraId="57C32097" w14:textId="1FA7A25E">
    <w:pPr>
      <w:pStyle w:val="Header"/>
      <w:pPrChange w:author="Moses, Robbie" w:date="2023-02-13T07:17:00Z" w:id="42">
        <w:pPr>
          <w:pStyle w:val="Header"/>
          <w:pBdr>
            <w:bottom w:val="single" w:color="54B948" w:sz="24" w:space="5"/>
          </w:pBdr>
        </w:pPr>
      </w:pPrChange>
    </w:pPr>
    <w:r>
      <w:rPr>
        <w:noProof/>
      </w:rPr>
      <w:fldChar w:fldCharType="begin"/>
    </w:r>
    <w:r>
      <w:rPr>
        <w:noProof/>
      </w:rPr>
      <w:instrText xml:space="preserve"> STYLEREF  "Chapter Title"  \* MERGEFORMAT </w:instrText>
    </w:r>
    <w:r w:rsidR="00000000">
      <w:rPr>
        <w:noProof/>
      </w:rPr>
      <w:fldChar w:fldCharType="separate"/>
    </w:r>
    <w:r w:rsidR="0061301D">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BF59AB" w:rsidRDefault="003051D9" w14:paraId="2716DFBE" w14:textId="77777777">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F4761" w:rsidR="00541F51" w:rsidP="00EF4761" w:rsidRDefault="001C08D2" w14:paraId="7B74C040" w14:textId="12986C8F">
    <w:pPr>
      <w:pStyle w:val="Header"/>
    </w:pPr>
    <w:r>
      <w:rPr>
        <w:noProof/>
      </w:rPr>
      <w:fldChar w:fldCharType="begin"/>
    </w:r>
    <w:r>
      <w:rPr>
        <w:noProof/>
      </w:rPr>
      <w:instrText xml:space="preserve"> STYLEREF  Brand  </w:instrText>
    </w:r>
    <w:r>
      <w:rPr>
        <w:noProof/>
      </w:rPr>
      <w:fldChar w:fldCharType="separate"/>
    </w:r>
    <w:r w:rsidR="0061301D">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61301D">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61301D">
      <w:rPr>
        <w:noProof/>
      </w:rPr>
      <w:t>User Reference Guide</w:t>
    </w:r>
    <w:r w:rsidRPr="00DE5501">
      <w:rPr>
        <w:noProof/>
      </w:rPr>
      <w:fldChar w:fldCharType="end"/>
    </w:r>
  </w:p>
  <w:p w:rsidRPr="00EF4761" w:rsidR="00541F51" w:rsidP="003D020F" w:rsidRDefault="00000000" w14:paraId="49004D09" w14:textId="3DEBA399">
    <w:pPr>
      <w:pStyle w:val="Header"/>
      <w:pBdr>
        <w:bottom w:val="single" w:color="54B948" w:sz="24" w:space="5"/>
      </w:pBdr>
    </w:pPr>
    <w:r>
      <w:fldChar w:fldCharType="begin"/>
    </w:r>
    <w:r>
      <w:instrText>STYLEREF  "Heading 1,Section Title"  \* MERGEFORMAT</w:instrText>
    </w:r>
    <w:r>
      <w:fldChar w:fldCharType="separate"/>
    </w:r>
    <w:r w:rsidR="0061301D">
      <w:rPr>
        <w:noProof/>
      </w:rPr>
      <w:t>Introduction to the Interface</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F4761" w:rsidR="00541F51" w:rsidP="00EF4761" w:rsidRDefault="001C08D2" w14:paraId="0AFA5C27" w14:textId="306C18E2">
    <w:pPr>
      <w:pStyle w:val="Header"/>
    </w:pPr>
    <w:r>
      <w:rPr>
        <w:noProof/>
      </w:rPr>
      <w:fldChar w:fldCharType="begin"/>
    </w:r>
    <w:r>
      <w:rPr>
        <w:noProof/>
      </w:rPr>
      <w:instrText xml:space="preserve"> STYLEREF  Brand  </w:instrText>
    </w:r>
    <w:r>
      <w:rPr>
        <w:noProof/>
      </w:rPr>
      <w:fldChar w:fldCharType="separate"/>
    </w:r>
    <w:r w:rsidR="00CD3AC2">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CD3AC2">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CD3AC2">
      <w:rPr>
        <w:noProof/>
      </w:rPr>
      <w:t>User Reference Guide</w:t>
    </w:r>
    <w:r w:rsidRPr="00DE5501">
      <w:rPr>
        <w:noProof/>
      </w:rPr>
      <w:fldChar w:fldCharType="end"/>
    </w:r>
  </w:p>
  <w:p w:rsidRPr="00EF4761" w:rsidR="00541F51" w:rsidP="003D020F" w:rsidRDefault="00541F51" w14:paraId="41AE04AE" w14:textId="21246DAE">
    <w:pPr>
      <w:pStyle w:val="Header"/>
      <w:pBdr>
        <w:bottom w:val="single" w:color="54B948" w:sz="24" w:space="5"/>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CD3AC2">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3D020F" w:rsidR="00541F51" w:rsidP="00D625A8" w:rsidRDefault="00541F51" w14:paraId="4837C766"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hint="default" w:ascii="Wingdings 3" w:hAnsi="Wingdings 3"/>
        <w:color w:val="FF0000"/>
      </w:rPr>
    </w:lvl>
    <w:lvl w:ilvl="1">
      <w:start w:val="1"/>
      <w:numFmt w:val="bullet"/>
      <w:lvlRestart w:val="0"/>
      <w:pStyle w:val="Warning2"/>
      <w:lvlText w:val=""/>
      <w:lvlJc w:val="left"/>
      <w:pPr>
        <w:ind w:left="1077" w:hanging="720"/>
      </w:pPr>
      <w:rPr>
        <w:rFonts w:hint="default" w:ascii="Wingdings 3" w:hAnsi="Wingdings 3"/>
        <w:color w:val="FF0000"/>
      </w:rPr>
    </w:lvl>
    <w:lvl w:ilvl="2">
      <w:start w:val="1"/>
      <w:numFmt w:val="bullet"/>
      <w:lvlRestart w:val="0"/>
      <w:pStyle w:val="Warning3"/>
      <w:lvlText w:val=""/>
      <w:lvlJc w:val="left"/>
      <w:pPr>
        <w:ind w:left="1440" w:hanging="1083"/>
      </w:pPr>
      <w:rPr>
        <w:rFonts w:hint="default" w:ascii="Wingdings 3" w:hAnsi="Wingdings 3"/>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hint="default" w:ascii="Wingdings 3" w:hAnsi="Wingdings 3"/>
        <w:b/>
        <w:i w:val="0"/>
        <w:color w:val="FF0000"/>
      </w:rPr>
    </w:lvl>
    <w:lvl w:ilvl="1">
      <w:start w:val="1"/>
      <w:numFmt w:val="bullet"/>
      <w:pStyle w:val="Caution2"/>
      <w:lvlText w:val=""/>
      <w:lvlJc w:val="left"/>
      <w:pPr>
        <w:ind w:left="1077" w:hanging="720"/>
      </w:pPr>
      <w:rPr>
        <w:rFonts w:hint="default" w:ascii="Wingdings 3" w:hAnsi="Wingdings 3"/>
        <w:b/>
        <w:i w:val="0"/>
        <w:color w:val="FF0000"/>
      </w:rPr>
    </w:lvl>
    <w:lvl w:ilvl="2">
      <w:start w:val="1"/>
      <w:numFmt w:val="bullet"/>
      <w:pStyle w:val="Caution3"/>
      <w:lvlText w:val=""/>
      <w:lvlJc w:val="left"/>
      <w:pPr>
        <w:ind w:left="1440" w:hanging="1083"/>
      </w:pPr>
      <w:rPr>
        <w:rFonts w:hint="default" w:ascii="Wingdings 3" w:hAnsi="Wingdings 3"/>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hint="default" w:ascii="Arial" w:hAnsi="Arial"/>
        <w:b w:val="0"/>
        <w:i w:val="0"/>
        <w:sz w:val="20"/>
      </w:rPr>
    </w:lvl>
    <w:lvl w:ilvl="1">
      <w:start w:val="1"/>
      <w:numFmt w:val="bullet"/>
      <w:pStyle w:val="TableListBullet2"/>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hint="default" w:ascii="Symbol" w:hAnsi="Symbol"/>
      </w:rPr>
    </w:lvl>
    <w:lvl w:ilvl="1" w:tplc="5D5ABA02" w:tentative="1">
      <w:start w:val="1"/>
      <w:numFmt w:val="bullet"/>
      <w:lvlText w:val="o"/>
      <w:lvlJc w:val="left"/>
      <w:pPr>
        <w:tabs>
          <w:tab w:val="num" w:pos="1440"/>
        </w:tabs>
        <w:ind w:left="1440" w:hanging="360"/>
      </w:pPr>
      <w:rPr>
        <w:rFonts w:hint="default" w:ascii="Courier New" w:hAnsi="Courier New" w:cs="Courier New"/>
      </w:rPr>
    </w:lvl>
    <w:lvl w:ilvl="2" w:tplc="0409001B" w:tentative="1">
      <w:start w:val="1"/>
      <w:numFmt w:val="bullet"/>
      <w:lvlText w:val=""/>
      <w:lvlJc w:val="left"/>
      <w:pPr>
        <w:tabs>
          <w:tab w:val="num" w:pos="2160"/>
        </w:tabs>
        <w:ind w:left="2160" w:hanging="360"/>
      </w:pPr>
      <w:rPr>
        <w:rFonts w:hint="default" w:ascii="Wingdings" w:hAnsi="Wingdings"/>
      </w:rPr>
    </w:lvl>
    <w:lvl w:ilvl="3" w:tplc="0409000F" w:tentative="1">
      <w:start w:val="1"/>
      <w:numFmt w:val="bullet"/>
      <w:lvlText w:val=""/>
      <w:lvlJc w:val="left"/>
      <w:pPr>
        <w:tabs>
          <w:tab w:val="num" w:pos="2880"/>
        </w:tabs>
        <w:ind w:left="2880" w:hanging="360"/>
      </w:pPr>
      <w:rPr>
        <w:rFonts w:hint="default" w:ascii="Symbol" w:hAnsi="Symbol"/>
      </w:rPr>
    </w:lvl>
    <w:lvl w:ilvl="4" w:tplc="04090019" w:tentative="1">
      <w:start w:val="1"/>
      <w:numFmt w:val="bullet"/>
      <w:lvlText w:val="o"/>
      <w:lvlJc w:val="left"/>
      <w:pPr>
        <w:tabs>
          <w:tab w:val="num" w:pos="3600"/>
        </w:tabs>
        <w:ind w:left="3600" w:hanging="360"/>
      </w:pPr>
      <w:rPr>
        <w:rFonts w:hint="default" w:ascii="Courier New" w:hAnsi="Courier New" w:cs="Courier New"/>
      </w:rPr>
    </w:lvl>
    <w:lvl w:ilvl="5" w:tplc="0409001B" w:tentative="1">
      <w:start w:val="1"/>
      <w:numFmt w:val="bullet"/>
      <w:lvlText w:val=""/>
      <w:lvlJc w:val="left"/>
      <w:pPr>
        <w:tabs>
          <w:tab w:val="num" w:pos="4320"/>
        </w:tabs>
        <w:ind w:left="4320" w:hanging="360"/>
      </w:pPr>
      <w:rPr>
        <w:rFonts w:hint="default" w:ascii="Wingdings" w:hAnsi="Wingdings"/>
      </w:rPr>
    </w:lvl>
    <w:lvl w:ilvl="6" w:tplc="0409000F" w:tentative="1">
      <w:start w:val="1"/>
      <w:numFmt w:val="bullet"/>
      <w:lvlText w:val=""/>
      <w:lvlJc w:val="left"/>
      <w:pPr>
        <w:tabs>
          <w:tab w:val="num" w:pos="5040"/>
        </w:tabs>
        <w:ind w:left="5040" w:hanging="360"/>
      </w:pPr>
      <w:rPr>
        <w:rFonts w:hint="default" w:ascii="Symbol" w:hAnsi="Symbol"/>
      </w:rPr>
    </w:lvl>
    <w:lvl w:ilvl="7" w:tplc="04090019" w:tentative="1">
      <w:start w:val="1"/>
      <w:numFmt w:val="bullet"/>
      <w:lvlText w:val="o"/>
      <w:lvlJc w:val="left"/>
      <w:pPr>
        <w:tabs>
          <w:tab w:val="num" w:pos="5760"/>
        </w:tabs>
        <w:ind w:left="5760" w:hanging="360"/>
      </w:pPr>
      <w:rPr>
        <w:rFonts w:hint="default" w:ascii="Courier New" w:hAnsi="Courier New" w:cs="Courier New"/>
      </w:rPr>
    </w:lvl>
    <w:lvl w:ilvl="8" w:tplc="0409001B" w:tentative="1">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hint="default" w:ascii="Symbol" w:hAnsi="Symbo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hint="default" w:ascii="Symbol" w:hAnsi="Symbo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hint="default" w:ascii="Calibri" w:hAnsi="Calibri" w:eastAsia="Times New Roman" w:cs="Aria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hint="default" w:ascii="Symbol" w:hAnsi="Symbo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hint="default" w:ascii="Symbol" w:hAnsi="Symbol" w:eastAsia="Times New Roman" w:cs="Arial"/>
        <w:u w:val="none"/>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hint="default" w:ascii="Symbol" w:hAnsi="Symbol" w:eastAsia="Times New Roman" w:cs="Arial"/>
        <w:u w:val="none"/>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hint="default" w:ascii="Open Sans" w:hAnsi="Open Sans"/>
        <w:b w:val="0"/>
        <w:i w:val="0"/>
        <w:sz w:val="22"/>
      </w:rPr>
    </w:lvl>
    <w:lvl w:ilvl="1">
      <w:start w:val="1"/>
      <w:numFmt w:val="lowerLetter"/>
      <w:pStyle w:val="ListNumber2"/>
      <w:lvlText w:val="%2."/>
      <w:lvlJc w:val="left"/>
      <w:pPr>
        <w:ind w:left="1440" w:hanging="363"/>
      </w:pPr>
      <w:rPr>
        <w:rFonts w:hint="default" w:ascii="Open Sans" w:hAnsi="Open Sans"/>
        <w:b w:val="0"/>
        <w:i w:val="0"/>
        <w:sz w:val="22"/>
      </w:rPr>
    </w:lvl>
    <w:lvl w:ilvl="2">
      <w:start w:val="1"/>
      <w:numFmt w:val="lowerRoman"/>
      <w:pStyle w:val="ListNumber3"/>
      <w:lvlText w:val="%3."/>
      <w:lvlJc w:val="left"/>
      <w:pPr>
        <w:ind w:left="1797" w:hanging="357"/>
      </w:pPr>
      <w:rPr>
        <w:rFonts w:hint="default" w:ascii="Open Sans" w:hAnsi="Open Sans"/>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hint="default" w:ascii="Calibri" w:hAnsi="Calibri" w:eastAsia="Times New Roman" w:cs="Aria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hint="default" w:ascii="Calibri" w:hAnsi="Calibri" w:eastAsia="Times New Roman" w:cs="Aria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hint="default" w:ascii="Calibri" w:hAnsi="Calibri" w:eastAsia="Times New Roman"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3FBB3839"/>
    <w:multiLevelType w:val="multilevel"/>
    <w:tmpl w:val="14CC35CA"/>
    <w:lvl w:ilvl="0">
      <w:start w:val="1"/>
      <w:numFmt w:val="bullet"/>
      <w:lvlText w:val=""/>
      <w:lvlJc w:val="left"/>
      <w:pPr>
        <w:ind w:left="284" w:hanging="284"/>
      </w:pPr>
      <w:rPr>
        <w:rFonts w:hint="default" w:ascii="Symbol" w:hAnsi="Symbo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50226F03"/>
    <w:multiLevelType w:val="multilevel"/>
    <w:tmpl w:val="15A6C8B8"/>
    <w:lvl w:ilvl="0">
      <w:start w:val="5"/>
      <w:numFmt w:val="bullet"/>
      <w:lvlText w:val="-"/>
      <w:lvlJc w:val="left"/>
      <w:pPr>
        <w:ind w:left="284" w:hanging="284"/>
      </w:pPr>
      <w:rPr>
        <w:rFonts w:hint="default" w:ascii="Calibri" w:hAnsi="Calibri" w:eastAsia="Times New Roman" w:cs="Aria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hint="default" w:ascii="Open Sans" w:hAnsi="Open Sans"/>
        <w:b w:val="0"/>
        <w:i w:val="0"/>
        <w:sz w:val="20"/>
      </w:rPr>
    </w:lvl>
    <w:lvl w:ilvl="1">
      <w:start w:val="1"/>
      <w:numFmt w:val="lowerLetter"/>
      <w:pStyle w:val="TableListNumber2"/>
      <w:lvlText w:val="%2."/>
      <w:lvlJc w:val="left"/>
      <w:pPr>
        <w:ind w:left="568" w:hanging="284"/>
      </w:pPr>
      <w:rPr>
        <w:rFonts w:hint="default" w:ascii="Open Sans" w:hAnsi="Open Sans"/>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hint="default" w:ascii="Arial" w:hAnsi="Arial"/>
      </w:rPr>
    </w:lvl>
    <w:lvl w:ilvl="1">
      <w:start w:val="1"/>
      <w:numFmt w:val="bullet"/>
      <w:lvlText w:val="○"/>
      <w:lvlJc w:val="left"/>
      <w:pPr>
        <w:ind w:left="1440" w:hanging="363"/>
      </w:pPr>
      <w:rPr>
        <w:rFonts w:hint="default" w:ascii="Arial" w:hAnsi="Arial"/>
      </w:rPr>
    </w:lvl>
    <w:lvl w:ilvl="2">
      <w:start w:val="1"/>
      <w:numFmt w:val="bullet"/>
      <w:lvlText w:val="■"/>
      <w:lvlJc w:val="left"/>
      <w:pPr>
        <w:ind w:left="1797" w:hanging="357"/>
      </w:pPr>
      <w:rPr>
        <w:rFonts w:hint="default" w:ascii="Arial" w:hAnsi="Arial"/>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hint="default" w:ascii="Calibri" w:hAnsi="Calibri" w:eastAsia="Times New Roman" w:cs="Aria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hint="default" w:ascii="Calibri" w:hAnsi="Calibri" w:eastAsia="Times New Roman" w:cs="Aria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5FFB5C52"/>
    <w:multiLevelType w:val="multilevel"/>
    <w:tmpl w:val="1B5A9542"/>
    <w:lvl w:ilvl="0">
      <w:start w:val="1"/>
      <w:numFmt w:val="bullet"/>
      <w:lvlText w:val=""/>
      <w:lvlJc w:val="left"/>
      <w:pPr>
        <w:ind w:left="284" w:hanging="284"/>
      </w:pPr>
      <w:rPr>
        <w:rFonts w:hint="default" w:ascii="Symbol" w:hAnsi="Symbo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hint="default" w:ascii="Calibri" w:hAnsi="Calibri" w:eastAsia="Times New Roman" w:cs="Aria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hint="default" w:ascii="Symbol" w:hAnsi="Symbol"/>
        <w:b/>
        <w:i w:val="0"/>
        <w:color w:val="004E4C"/>
        <w:sz w:val="20"/>
      </w:rPr>
    </w:lvl>
    <w:lvl w:ilvl="1" w:tplc="04090019">
      <w:start w:val="1"/>
      <w:numFmt w:val="bullet"/>
      <w:lvlText w:val=""/>
      <w:lvlJc w:val="left"/>
      <w:pPr>
        <w:tabs>
          <w:tab w:val="num" w:pos="1440"/>
        </w:tabs>
        <w:ind w:left="1440" w:hanging="360"/>
      </w:pPr>
      <w:rPr>
        <w:rFonts w:hint="default" w:ascii="Symbol" w:hAnsi="Symbol"/>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hint="default" w:ascii="Calibri" w:hAnsi="Calibri" w:eastAsia="Times New Roman" w:cs="Arial"/>
        <w:b w:val="0"/>
        <w:i w:val="0"/>
        <w:sz w:val="20"/>
      </w:rPr>
    </w:lvl>
    <w:lvl w:ilvl="1">
      <w:start w:val="1"/>
      <w:numFmt w:val="bullet"/>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hint="default" w:ascii="Arial" w:hAnsi="Arial"/>
      </w:rPr>
    </w:lvl>
    <w:lvl w:ilvl="1">
      <w:start w:val="1"/>
      <w:numFmt w:val="bullet"/>
      <w:lvlText w:val="○"/>
      <w:lvlJc w:val="left"/>
      <w:pPr>
        <w:ind w:left="1440" w:hanging="363"/>
      </w:pPr>
      <w:rPr>
        <w:rFonts w:hint="default" w:ascii="Arial" w:hAnsi="Arial"/>
      </w:rPr>
    </w:lvl>
    <w:lvl w:ilvl="2">
      <w:start w:val="1"/>
      <w:numFmt w:val="bullet"/>
      <w:lvlText w:val="■"/>
      <w:lvlJc w:val="left"/>
      <w:pPr>
        <w:ind w:left="1797" w:hanging="357"/>
      </w:pPr>
      <w:rPr>
        <w:rFonts w:hint="default" w:ascii="Arial" w:hAnsi="Arial"/>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Moses, Robbie">
    <w15:presenceInfo w15:providerId="AD" w15:userId="S::rm185508@ncr.com::1381abac-1801-41b7-826f-6d65af4d2853"/>
  </w15:person>
  <w15:person w15:author="Pinnu, Sainath">
    <w15:presenceInfo w15:providerId="AD" w15:userId="S::sp185524@ncr.com::698c1215-778b-483e-864e-956cf1a4b188"/>
  </w15:person>
  <w15:person w15:author="Kumar, Deepak">
    <w15:presenceInfo w15:providerId="AD" w15:userId="S::dk185219@ncr.com::28a9ce9c-3830-439d-bbe6-661b24dc3847"/>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kwNKoFAKkWQcIt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312B"/>
    <w:rsid w:val="0008474D"/>
    <w:rsid w:val="00084C98"/>
    <w:rsid w:val="00085739"/>
    <w:rsid w:val="00085D56"/>
    <w:rsid w:val="00085FD0"/>
    <w:rsid w:val="00086324"/>
    <w:rsid w:val="0008772C"/>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4F18"/>
    <w:rsid w:val="000E5948"/>
    <w:rsid w:val="000F3141"/>
    <w:rsid w:val="000F31D9"/>
    <w:rsid w:val="000F53C0"/>
    <w:rsid w:val="000F5B15"/>
    <w:rsid w:val="000F5C62"/>
    <w:rsid w:val="000F6834"/>
    <w:rsid w:val="00100AE4"/>
    <w:rsid w:val="0010408D"/>
    <w:rsid w:val="0010448B"/>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7EE"/>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2D92"/>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1440"/>
    <w:rsid w:val="00242F4A"/>
    <w:rsid w:val="002446FB"/>
    <w:rsid w:val="0024476F"/>
    <w:rsid w:val="00244FF2"/>
    <w:rsid w:val="0024562E"/>
    <w:rsid w:val="00246956"/>
    <w:rsid w:val="0024756E"/>
    <w:rsid w:val="00247A08"/>
    <w:rsid w:val="002501BC"/>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C76B9"/>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56B"/>
    <w:rsid w:val="002F0FF7"/>
    <w:rsid w:val="002F1735"/>
    <w:rsid w:val="002F1B04"/>
    <w:rsid w:val="002F2B97"/>
    <w:rsid w:val="002F2E91"/>
    <w:rsid w:val="002F47A2"/>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534D"/>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C54"/>
    <w:rsid w:val="004A3E01"/>
    <w:rsid w:val="004A4A9C"/>
    <w:rsid w:val="004A5562"/>
    <w:rsid w:val="004A5A77"/>
    <w:rsid w:val="004A6012"/>
    <w:rsid w:val="004A6CB6"/>
    <w:rsid w:val="004A7EDD"/>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3EA6"/>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750"/>
    <w:rsid w:val="00550D06"/>
    <w:rsid w:val="005510A0"/>
    <w:rsid w:val="00552480"/>
    <w:rsid w:val="0055289A"/>
    <w:rsid w:val="00552F48"/>
    <w:rsid w:val="005541B9"/>
    <w:rsid w:val="005544F1"/>
    <w:rsid w:val="005546DB"/>
    <w:rsid w:val="00554BB0"/>
    <w:rsid w:val="00555078"/>
    <w:rsid w:val="00555188"/>
    <w:rsid w:val="0055560E"/>
    <w:rsid w:val="00556782"/>
    <w:rsid w:val="00556F55"/>
    <w:rsid w:val="00562A96"/>
    <w:rsid w:val="00563FCD"/>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01D"/>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FCA"/>
    <w:rsid w:val="0065732F"/>
    <w:rsid w:val="00661F0B"/>
    <w:rsid w:val="00662D77"/>
    <w:rsid w:val="00662FB2"/>
    <w:rsid w:val="006641F0"/>
    <w:rsid w:val="00664CE5"/>
    <w:rsid w:val="00665613"/>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895"/>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66C6D"/>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0D48"/>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918"/>
    <w:rsid w:val="0082632D"/>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58E3"/>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0EDF"/>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CBE"/>
    <w:rsid w:val="009F39D0"/>
    <w:rsid w:val="009F3BDF"/>
    <w:rsid w:val="009F4203"/>
    <w:rsid w:val="009F6130"/>
    <w:rsid w:val="00A00024"/>
    <w:rsid w:val="00A004D8"/>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1D39"/>
    <w:rsid w:val="00B32F36"/>
    <w:rsid w:val="00B33112"/>
    <w:rsid w:val="00B33298"/>
    <w:rsid w:val="00B33E9D"/>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77965"/>
    <w:rsid w:val="00C80335"/>
    <w:rsid w:val="00C81419"/>
    <w:rsid w:val="00C82E62"/>
    <w:rsid w:val="00C84743"/>
    <w:rsid w:val="00C8540A"/>
    <w:rsid w:val="00C861B6"/>
    <w:rsid w:val="00C8699C"/>
    <w:rsid w:val="00C9007B"/>
    <w:rsid w:val="00C9211A"/>
    <w:rsid w:val="00C927E9"/>
    <w:rsid w:val="00C92EBE"/>
    <w:rsid w:val="00C93272"/>
    <w:rsid w:val="00C93708"/>
    <w:rsid w:val="00C978F1"/>
    <w:rsid w:val="00CA19EC"/>
    <w:rsid w:val="00CA1E8D"/>
    <w:rsid w:val="00CA3682"/>
    <w:rsid w:val="00CA3A85"/>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AC2"/>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271"/>
    <w:rsid w:val="00D2769E"/>
    <w:rsid w:val="00D27EB9"/>
    <w:rsid w:val="00D30B22"/>
    <w:rsid w:val="00D30FBF"/>
    <w:rsid w:val="00D31055"/>
    <w:rsid w:val="00D336B5"/>
    <w:rsid w:val="00D33993"/>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209"/>
    <w:rsid w:val="00DD3765"/>
    <w:rsid w:val="00DD4EFB"/>
    <w:rsid w:val="00DD570D"/>
    <w:rsid w:val="00DD589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C4396"/>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242F"/>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C31"/>
    <w:rsid w:val="00FC6FE2"/>
    <w:rsid w:val="00FC7096"/>
    <w:rsid w:val="00FD1ECE"/>
    <w:rsid w:val="00FD1F00"/>
    <w:rsid w:val="00FD2538"/>
    <w:rsid w:val="00FD51DA"/>
    <w:rsid w:val="00FD68E6"/>
    <w:rsid w:val="00FD6EB6"/>
    <w:rsid w:val="00FE1DCA"/>
    <w:rsid w:val="00FE230E"/>
    <w:rsid w:val="00FE3DFC"/>
    <w:rsid w:val="00FE4FDD"/>
    <w:rsid w:val="00FE53FA"/>
    <w:rsid w:val="00FE7208"/>
    <w:rsid w:val="00FF1034"/>
    <w:rsid w:val="00FF179B"/>
    <w:rsid w:val="00FF3B56"/>
    <w:rsid w:val="00FF4906"/>
    <w:rsid w:val="00FF5C7D"/>
    <w:rsid w:val="00FF5F34"/>
    <w:rsid w:val="00FF6007"/>
    <w:rsid w:val="00FF6652"/>
    <w:rsid w:val="00FF7317"/>
    <w:rsid w:val="026A4D2C"/>
    <w:rsid w:val="1291CE24"/>
    <w:rsid w:val="12EF21A9"/>
    <w:rsid w:val="1509025C"/>
    <w:rsid w:val="166ABD3B"/>
    <w:rsid w:val="219414B4"/>
    <w:rsid w:val="221C3896"/>
    <w:rsid w:val="22A6CBFB"/>
    <w:rsid w:val="2DCABD1F"/>
    <w:rsid w:val="316E5E05"/>
    <w:rsid w:val="35B982C0"/>
    <w:rsid w:val="41FF8A69"/>
    <w:rsid w:val="472E4F57"/>
    <w:rsid w:val="58CB5956"/>
    <w:rsid w:val="5E0AD879"/>
    <w:rsid w:val="63A0129C"/>
    <w:rsid w:val="6F8D6461"/>
    <w:rsid w:val="70CC4466"/>
    <w:rsid w:val="791B1E4A"/>
    <w:rsid w:val="79D9DC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BF4B324-658E-4BAD-8BAE-03F2C6ADA06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Open Sans" w:hAnsi="Open Sans" w:eastAsia="MS Mincho"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uiPriority="0"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uiPriority="0" w:semiHidden="1" w:unhideWhenUsed="1"/>
    <w:lsdException w:name="footer" w:semiHidden="1" w:unhideWhenUsed="1"/>
    <w:lsdException w:name="index heading" w:uiPriority="0"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uiPriority="0"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467C0"/>
    <w:pPr>
      <w:spacing w:after="200" w:line="252" w:lineRule="auto"/>
    </w:pPr>
    <w:rPr>
      <w:rFonts w:ascii="Calibri" w:hAnsi="Calibri" w:eastAsia="Times New Roman"/>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styleId="HeaderChar" w:customStyle="1">
    <w:name w:val="Header Char"/>
    <w:basedOn w:val="DefaultParagraphFont"/>
    <w:link w:val="Header"/>
    <w:rsid w:val="000B069F"/>
    <w:rPr>
      <w:rFonts w:ascii="Open Sans" w:hAnsi="Open Sans" w:eastAsia="Times New Roman"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styleId="FooterChar" w:customStyle="1">
    <w:name w:val="Footer Char"/>
    <w:basedOn w:val="DefaultParagraphFont"/>
    <w:link w:val="Footer"/>
    <w:uiPriority w:val="99"/>
    <w:rsid w:val="005E5DF9"/>
    <w:rPr>
      <w:rFonts w:ascii="Open Sans" w:hAnsi="Open Sans" w:eastAsia="Times New Roman"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cantSplit/>
    </w:trPr>
    <w:tcPr>
      <w:shd w:val="clear" w:color="auto" w:fill="auto"/>
    </w:tcPr>
  </w:style>
  <w:style w:type="character" w:styleId="Heading1Char" w:customStyle="1">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styleId="Headings" w:customStyle="1">
    <w:name w:val="Headings"/>
    <w:uiPriority w:val="99"/>
    <w:rsid w:val="00283A2E"/>
    <w:pPr>
      <w:numPr>
        <w:numId w:val="12"/>
      </w:numPr>
    </w:pPr>
  </w:style>
  <w:style w:type="character" w:styleId="Heading2Char" w:customStyle="1">
    <w:name w:val="Heading 2 Char"/>
    <w:basedOn w:val="DefaultParagraphFont"/>
    <w:link w:val="Heading2"/>
    <w:uiPriority w:val="9"/>
    <w:rsid w:val="001A6B2B"/>
    <w:rPr>
      <w:rFonts w:eastAsia="Times New Roman"/>
      <w:b/>
      <w:sz w:val="34"/>
      <w:szCs w:val="28"/>
      <w:lang w:val="en-GB"/>
    </w:rPr>
  </w:style>
  <w:style w:type="character" w:styleId="Heading3Char" w:customStyle="1">
    <w:name w:val="Heading 3 Char"/>
    <w:basedOn w:val="DefaultParagraphFont"/>
    <w:link w:val="Heading3"/>
    <w:uiPriority w:val="9"/>
    <w:rsid w:val="008907B0"/>
    <w:rPr>
      <w:rFonts w:eastAsia="Times New Roman" w:cs="Calibri"/>
      <w:b/>
      <w:sz w:val="28"/>
      <w:szCs w:val="24"/>
      <w:lang w:val="en-GB"/>
    </w:rPr>
  </w:style>
  <w:style w:type="character" w:styleId="Heading4Char" w:customStyle="1">
    <w:name w:val="Heading 4 Char"/>
    <w:basedOn w:val="DefaultParagraphFont"/>
    <w:link w:val="Heading4"/>
    <w:uiPriority w:val="9"/>
    <w:rsid w:val="008907B0"/>
    <w:rPr>
      <w:rFonts w:eastAsia="Times New Roman" w:cs="Calibri"/>
      <w:b/>
      <w:sz w:val="24"/>
      <w:szCs w:val="24"/>
      <w:lang w:val="en-GB"/>
    </w:rPr>
  </w:style>
  <w:style w:type="character" w:styleId="Heading5Char" w:customStyle="1">
    <w:name w:val="Heading 5 Char"/>
    <w:basedOn w:val="DefaultParagraphFont"/>
    <w:link w:val="Heading5"/>
    <w:uiPriority w:val="9"/>
    <w:rsid w:val="008907B0"/>
    <w:rPr>
      <w:rFonts w:eastAsia="Times New Roman" w:cs="Calibri"/>
      <w:b/>
      <w:szCs w:val="24"/>
      <w:lang w:val="en-GB"/>
    </w:rPr>
  </w:style>
  <w:style w:type="character" w:styleId="Heading6Char" w:customStyle="1">
    <w:name w:val="Heading 6 Char"/>
    <w:basedOn w:val="DefaultParagraphFont"/>
    <w:link w:val="Heading6"/>
    <w:uiPriority w:val="9"/>
    <w:rsid w:val="008907B0"/>
    <w:rPr>
      <w:rFonts w:eastAsia="Times New Roman" w:cs="Calibri"/>
      <w:b/>
      <w:i/>
      <w:lang w:val="en-GB"/>
    </w:rPr>
  </w:style>
  <w:style w:type="paragraph" w:styleId="TableHeading" w:customStyle="1">
    <w:name w:val="Table Heading"/>
    <w:basedOn w:val="BodyText"/>
    <w:qFormat/>
    <w:rsid w:val="002F1735"/>
    <w:pPr>
      <w:spacing w:before="60" w:after="60"/>
      <w:ind w:left="0"/>
    </w:pPr>
    <w:rPr>
      <w:b/>
      <w:color w:val="FFFFFF" w:themeColor="background1"/>
      <w:sz w:val="20"/>
      <w:szCs w:val="22"/>
    </w:rPr>
  </w:style>
  <w:style w:type="paragraph" w:styleId="TableBody" w:customStyle="1">
    <w:name w:val="Table Body"/>
    <w:basedOn w:val="BodyText"/>
    <w:qFormat/>
    <w:rsid w:val="00922C5C"/>
    <w:pPr>
      <w:spacing w:before="60" w:after="60"/>
      <w:ind w:left="0"/>
    </w:pPr>
    <w:rPr>
      <w:sz w:val="20"/>
    </w:rPr>
  </w:style>
  <w:style w:type="paragraph" w:styleId="Legal" w:customStyle="1">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styleId="CommentTextChar" w:customStyle="1">
    <w:name w:val="Comment Text Char"/>
    <w:basedOn w:val="DefaultParagraphFont"/>
    <w:link w:val="CommentText"/>
    <w:rsid w:val="00DD4EFB"/>
    <w:rPr>
      <w:rFonts w:ascii="Open Sans" w:hAnsi="Open Sans" w:eastAsia="Times New Roman"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styleId="CommentSubjectChar" w:customStyle="1">
    <w:name w:val="Comment Subject Char"/>
    <w:basedOn w:val="CommentTextChar"/>
    <w:link w:val="CommentSubject"/>
    <w:uiPriority w:val="99"/>
    <w:semiHidden/>
    <w:rsid w:val="00DD4EFB"/>
    <w:rPr>
      <w:rFonts w:ascii="Open Sans" w:hAnsi="Open Sans" w:eastAsia="Times New Roman"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styleId="BalloonTextChar" w:customStyle="1">
    <w:name w:val="Balloon Text Char"/>
    <w:basedOn w:val="DefaultParagraphFont"/>
    <w:link w:val="BalloonText"/>
    <w:uiPriority w:val="99"/>
    <w:semiHidden/>
    <w:rsid w:val="00DD4EFB"/>
    <w:rPr>
      <w:rFonts w:ascii="Segoe UI" w:hAnsi="Segoe UI" w:eastAsia="Times New Roman" w:cs="Segoe UI"/>
      <w:sz w:val="18"/>
      <w:szCs w:val="18"/>
    </w:rPr>
  </w:style>
  <w:style w:type="paragraph" w:styleId="TOC1">
    <w:name w:val="toc 1"/>
    <w:basedOn w:val="BodyText"/>
    <w:next w:val="BodyText"/>
    <w:autoRedefine/>
    <w:uiPriority w:val="39"/>
    <w:unhideWhenUsed/>
    <w:rsid w:val="00170D7D"/>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DD3209"/>
    <w:pPr>
      <w:spacing w:before="60" w:after="60"/>
      <w:ind w:left="1258" w:hanging="181"/>
      <w:pPrChange w:author="Moses, Robinson" w:date="2023-04-18T01:09:00Z" w:id="0">
        <w:pPr>
          <w:tabs>
            <w:tab w:val="left" w:pos="1258"/>
            <w:tab w:val="right" w:leader="dot" w:pos="10081"/>
          </w:tabs>
          <w:suppressAutoHyphens/>
          <w:spacing w:before="60" w:after="60"/>
          <w:ind w:left="1258" w:hanging="181"/>
        </w:pPr>
      </w:pPrChange>
    </w:pPr>
    <w:rPr>
      <w:rFonts w:cs="Open Sans"/>
      <w:b w:val="0"/>
      <w:sz w:val="20"/>
      <w:rPrChange w:author="Moses, Robinson" w:date="2023-04-18T01:09:00Z" w:id="0">
        <w:rPr>
          <w:rFonts w:ascii="Open Sans" w:hAnsi="Open Sans" w:cs="Open Sans"/>
          <w:szCs w:val="28"/>
          <w:lang w:val="en-GB" w:eastAsia="en-US" w:bidi="ar-SA"/>
        </w:rPr>
      </w:rPrChange>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styleId="Captions" w:customStyle="1">
    <w:name w:val="Captions"/>
    <w:uiPriority w:val="99"/>
    <w:rsid w:val="006B5D03"/>
    <w:pPr>
      <w:numPr>
        <w:numId w:val="10"/>
      </w:numPr>
    </w:pPr>
  </w:style>
  <w:style w:type="paragraph" w:styleId="GlossaryHeading" w:customStyle="1">
    <w:name w:val="Glossary Heading"/>
    <w:basedOn w:val="BodyText"/>
    <w:next w:val="GlossaryTerm"/>
    <w:uiPriority w:val="4"/>
    <w:qFormat/>
    <w:rsid w:val="00250D77"/>
    <w:pPr>
      <w:keepNext/>
      <w:pBdr>
        <w:top w:val="single" w:color="auto" w:sz="4" w:space="1"/>
      </w:pBdr>
      <w:spacing w:after="0"/>
      <w:ind w:left="0"/>
    </w:pPr>
    <w:rPr>
      <w:b/>
      <w:sz w:val="24"/>
    </w:rPr>
  </w:style>
  <w:style w:type="paragraph" w:styleId="GlossaryTerm" w:customStyle="1">
    <w:name w:val="Glossary Term"/>
    <w:basedOn w:val="BodyText"/>
    <w:next w:val="GlossaryDescription"/>
    <w:uiPriority w:val="4"/>
    <w:qFormat/>
    <w:rsid w:val="00B053C3"/>
    <w:pPr>
      <w:keepNext/>
      <w:spacing w:before="0" w:after="0"/>
    </w:pPr>
    <w:rPr>
      <w:b/>
    </w:rPr>
  </w:style>
  <w:style w:type="paragraph" w:styleId="GlossaryDescription" w:customStyle="1">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styleId="TableNumberLists" w:customStyle="1">
    <w:name w:val="Table Number Lists"/>
    <w:uiPriority w:val="99"/>
    <w:rsid w:val="0024562E"/>
    <w:pPr>
      <w:numPr>
        <w:numId w:val="3"/>
      </w:numPr>
    </w:pPr>
  </w:style>
  <w:style w:type="paragraph" w:styleId="Warning" w:customStyle="1">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styleId="Caution" w:customStyle="1">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styleId="Note" w:customStyle="1">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styleId="Product" w:customStyle="1">
    <w:name w:val="Product"/>
    <w:next w:val="Title"/>
    <w:link w:val="ProductChar"/>
    <w:rsid w:val="00A9728D"/>
    <w:pPr>
      <w:suppressAutoHyphens/>
      <w:spacing w:after="120" w:line="240" w:lineRule="auto"/>
      <w:ind w:left="357" w:right="357"/>
      <w:contextualSpacing/>
      <w:outlineLvl w:val="1"/>
    </w:pPr>
    <w:rPr>
      <w:rFonts w:ascii="Raleway Black" w:hAnsi="Raleway Black" w:eastAsia="Times New Roman"/>
      <w:sz w:val="48"/>
      <w:szCs w:val="60"/>
      <w:lang w:val="en-GB"/>
    </w:rPr>
  </w:style>
  <w:style w:type="paragraph" w:styleId="Title">
    <w:name w:val="Title"/>
    <w:aliases w:val="DocTitle"/>
    <w:next w:val="DocInfo"/>
    <w:link w:val="TitleChar"/>
    <w:uiPriority w:val="10"/>
    <w:qFormat/>
    <w:rsid w:val="00A9728D"/>
    <w:pPr>
      <w:pBdr>
        <w:bottom w:val="single" w:color="54B948" w:sz="48" w:space="10"/>
      </w:pBdr>
      <w:suppressAutoHyphens/>
      <w:spacing w:after="120" w:line="240" w:lineRule="auto"/>
      <w:ind w:left="357" w:right="357"/>
      <w:contextualSpacing/>
      <w:outlineLvl w:val="2"/>
    </w:pPr>
    <w:rPr>
      <w:rFonts w:eastAsiaTheme="majorEastAsia" w:cstheme="majorBidi"/>
      <w:b/>
      <w:sz w:val="48"/>
      <w:szCs w:val="56"/>
      <w:lang w:val="en-GB"/>
    </w:rPr>
  </w:style>
  <w:style w:type="character" w:styleId="TitleChar" w:customStyle="1">
    <w:name w:val="Title Char"/>
    <w:aliases w:val="DocTitle Char"/>
    <w:basedOn w:val="DefaultParagraphFont"/>
    <w:link w:val="Title"/>
    <w:uiPriority w:val="10"/>
    <w:rsid w:val="00A9728D"/>
    <w:rPr>
      <w:rFonts w:ascii="Open Sans" w:hAnsi="Open Sans" w:eastAsiaTheme="majorEastAsia" w:cstheme="majorBidi"/>
      <w:b/>
      <w:sz w:val="48"/>
      <w:szCs w:val="56"/>
      <w:lang w:val="en-GB"/>
    </w:rPr>
  </w:style>
  <w:style w:type="character" w:styleId="ProductChar" w:customStyle="1">
    <w:name w:val="Product Char"/>
    <w:basedOn w:val="DefaultParagraphFont"/>
    <w:link w:val="Product"/>
    <w:rsid w:val="00A9728D"/>
    <w:rPr>
      <w:rFonts w:ascii="Raleway Black" w:hAnsi="Raleway Black" w:eastAsia="Times New Roman" w:cs="Times New Roman"/>
      <w:sz w:val="48"/>
      <w:szCs w:val="60"/>
      <w:lang w:val="en-GB"/>
    </w:rPr>
  </w:style>
  <w:style w:type="paragraph" w:styleId="DocInfo" w:customStyle="1">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styleId="BodyTextChar" w:customStyle="1">
    <w:name w:val="Body Text Char"/>
    <w:basedOn w:val="DefaultParagraphFont"/>
    <w:link w:val="BodyText"/>
    <w:rsid w:val="008919F8"/>
    <w:rPr>
      <w:rFonts w:ascii="Open Sans" w:hAnsi="Open Sans" w:eastAsia="Times New Roman" w:cs="Times New Roman"/>
      <w:szCs w:val="20"/>
      <w:lang w:val="en-GB"/>
    </w:rPr>
  </w:style>
  <w:style w:type="paragraph" w:styleId="BodyText2">
    <w:name w:val="Body Text 2"/>
    <w:basedOn w:val="BodyText"/>
    <w:link w:val="BodyText2Char"/>
    <w:uiPriority w:val="9"/>
    <w:rsid w:val="00AF272C"/>
    <w:pPr>
      <w:ind w:left="1077"/>
    </w:pPr>
  </w:style>
  <w:style w:type="character" w:styleId="BodyText2Char" w:customStyle="1">
    <w:name w:val="Body Text 2 Char"/>
    <w:basedOn w:val="DefaultParagraphFont"/>
    <w:link w:val="BodyText2"/>
    <w:uiPriority w:val="9"/>
    <w:rsid w:val="008033AC"/>
    <w:rPr>
      <w:rFonts w:ascii="Open Sans" w:hAnsi="Open Sans" w:eastAsia="Times New Roman" w:cs="Times New Roman"/>
      <w:szCs w:val="20"/>
      <w:lang w:val="en-GB"/>
    </w:rPr>
  </w:style>
  <w:style w:type="paragraph" w:styleId="TableWarning" w:customStyle="1">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styleId="BulletLists" w:customStyle="1">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styleId="NumberLists" w:customStyle="1">
    <w:name w:val="Number Lists"/>
    <w:uiPriority w:val="99"/>
    <w:rsid w:val="00357C62"/>
    <w:pPr>
      <w:numPr>
        <w:numId w:val="2"/>
      </w:numPr>
    </w:pPr>
  </w:style>
  <w:style w:type="character" w:styleId="DateChar" w:customStyle="1">
    <w:name w:val="Date Char"/>
    <w:basedOn w:val="DefaultParagraphFont"/>
    <w:link w:val="Date"/>
    <w:uiPriority w:val="99"/>
    <w:rsid w:val="00C06923"/>
    <w:rPr>
      <w:rFonts w:ascii="Open Sans" w:hAnsi="Open Sans" w:eastAsia="Times New Roman"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styleId="TableCaption" w:customStyle="1">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styleId="FigureCaption" w:customStyle="1">
    <w:name w:val="Figure Caption"/>
    <w:basedOn w:val="BodyText"/>
    <w:next w:val="BodyText"/>
    <w:qFormat/>
    <w:rsid w:val="006B5D03"/>
    <w:pPr>
      <w:keepNext/>
      <w:numPr>
        <w:numId w:val="16"/>
      </w:numPr>
      <w:spacing w:before="240"/>
    </w:pPr>
    <w:rPr>
      <w:i/>
      <w:iCs/>
      <w:sz w:val="20"/>
      <w:szCs w:val="18"/>
    </w:rPr>
  </w:style>
  <w:style w:type="paragraph" w:styleId="Caution2" w:customStyle="1">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styleId="Code" w:customStyle="1">
    <w:name w:val="Code"/>
    <w:uiPriority w:val="9"/>
    <w:rsid w:val="00D27EB9"/>
    <w:rPr>
      <w:rFonts w:ascii="Courier New" w:hAnsi="Courier New"/>
      <w:bdr w:val="none" w:color="auto" w:sz="0" w:space="0"/>
      <w:shd w:val="clear" w:color="auto" w:fill="F2F2F2" w:themeFill="background1" w:themeFillShade="F2"/>
    </w:rPr>
  </w:style>
  <w:style w:type="paragraph" w:styleId="TableListNumber" w:customStyle="1">
    <w:name w:val="Table List Number"/>
    <w:basedOn w:val="TableBody"/>
    <w:uiPriority w:val="9"/>
    <w:qFormat/>
    <w:rsid w:val="0024562E"/>
    <w:pPr>
      <w:numPr>
        <w:numId w:val="5"/>
      </w:numPr>
    </w:pPr>
  </w:style>
  <w:style w:type="table" w:styleId="TableHeadingTop" w:customStyle="1">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styleId="TableListNumber2" w:customStyle="1">
    <w:name w:val="Table List Number 2"/>
    <w:basedOn w:val="TableListNumber"/>
    <w:uiPriority w:val="9"/>
    <w:rsid w:val="00DD3765"/>
    <w:pPr>
      <w:keepNext/>
      <w:numPr>
        <w:ilvl w:val="1"/>
      </w:numPr>
    </w:pPr>
  </w:style>
  <w:style w:type="paragraph" w:styleId="TableListBullet" w:customStyle="1">
    <w:name w:val="Table List Bullet"/>
    <w:basedOn w:val="TableBody"/>
    <w:uiPriority w:val="9"/>
    <w:qFormat/>
    <w:rsid w:val="002F1735"/>
    <w:pPr>
      <w:numPr>
        <w:numId w:val="31"/>
      </w:numPr>
    </w:pPr>
  </w:style>
  <w:style w:type="paragraph" w:styleId="TableListBullet2" w:customStyle="1">
    <w:name w:val="Table List Bullet 2"/>
    <w:basedOn w:val="TableListBullet"/>
    <w:uiPriority w:val="9"/>
    <w:rsid w:val="00DD3765"/>
    <w:pPr>
      <w:numPr>
        <w:ilvl w:val="1"/>
      </w:numPr>
    </w:pPr>
  </w:style>
  <w:style w:type="paragraph" w:styleId="TableListContinue" w:customStyle="1">
    <w:name w:val="Table List Continue"/>
    <w:basedOn w:val="TableBody"/>
    <w:uiPriority w:val="9"/>
    <w:qFormat/>
    <w:rsid w:val="00BD5A8C"/>
    <w:pPr>
      <w:ind w:left="284"/>
    </w:pPr>
  </w:style>
  <w:style w:type="paragraph" w:styleId="TableListContinue2" w:customStyle="1">
    <w:name w:val="Table List Continue 2"/>
    <w:basedOn w:val="TableListContinue"/>
    <w:uiPriority w:val="9"/>
    <w:rsid w:val="00BD5A8C"/>
    <w:pPr>
      <w:ind w:left="567"/>
    </w:pPr>
  </w:style>
  <w:style w:type="numbering" w:styleId="TableBulletLists" w:customStyle="1">
    <w:name w:val="Table Bullet Lists"/>
    <w:uiPriority w:val="99"/>
    <w:rsid w:val="00CF242C"/>
    <w:pPr>
      <w:numPr>
        <w:numId w:val="4"/>
      </w:numPr>
    </w:pPr>
  </w:style>
  <w:style w:type="paragraph" w:styleId="Warning2" w:customStyle="1">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styleId="Warning3" w:customStyle="1">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styleId="LOTHeading" w:customStyle="1">
    <w:name w:val="LOT Heading"/>
    <w:basedOn w:val="NoTOCHeading1"/>
    <w:next w:val="BodyText"/>
    <w:rsid w:val="001E7959"/>
    <w:pPr>
      <w:pageBreakBefore w:val="0"/>
      <w:outlineLvl w:val="1"/>
    </w:pPr>
    <w:rPr>
      <w:sz w:val="32"/>
    </w:rPr>
  </w:style>
  <w:style w:type="paragraph" w:styleId="TableCaution" w:customStyle="1">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styleId="TableNote" w:customStyle="1">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styleId="NoTOCHeading1" w:customStyle="1">
    <w:name w:val="NoTOC Heading 1"/>
    <w:basedOn w:val="Heading1"/>
    <w:next w:val="BodyText"/>
    <w:rsid w:val="00FC33F8"/>
  </w:style>
  <w:style w:type="paragraph" w:styleId="CodeBody" w:customStyle="1">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styleId="TableHeadingLeft" w:customStyle="1">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styleId="TableHeadingTopLeft" w:customStyle="1">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styleId="TableNoLines" w:customStyle="1">
    <w:name w:val="Table NoLines"/>
    <w:basedOn w:val="TableGrid"/>
    <w:uiPriority w:val="99"/>
    <w:rsid w:val="0024562E"/>
    <w:tblPr>
      <w:tblBorders>
        <w:top w:val="none" w:color="auto" w:sz="0" w:space="0"/>
        <w:left w:val="none" w:color="auto" w:sz="0" w:space="0"/>
        <w:bottom w:val="none" w:color="auto" w:sz="0" w:space="0"/>
        <w:right w:val="none" w:color="auto" w:sz="0" w:space="0"/>
        <w:insideH w:val="none" w:color="auto" w:sz="0" w:space="0"/>
        <w:insideV w:val="none" w:color="auto" w:sz="0" w:space="0"/>
      </w:tblBorders>
    </w:tblPr>
    <w:tcPr>
      <w:shd w:val="clear" w:color="auto" w:fill="auto"/>
    </w:tcPr>
  </w:style>
  <w:style w:type="paragraph" w:styleId="CodeBody2" w:customStyle="1">
    <w:name w:val="Code Body 2"/>
    <w:basedOn w:val="CodeBody"/>
    <w:uiPriority w:val="4"/>
    <w:rsid w:val="00AF272C"/>
    <w:pPr>
      <w:ind w:left="1077"/>
    </w:pPr>
  </w:style>
  <w:style w:type="paragraph" w:styleId="CodeBody3" w:customStyle="1">
    <w:name w:val="Code Body 3"/>
    <w:basedOn w:val="CodeBody2"/>
    <w:uiPriority w:val="4"/>
    <w:rsid w:val="00AF272C"/>
    <w:pPr>
      <w:ind w:left="1440"/>
    </w:pPr>
  </w:style>
  <w:style w:type="paragraph" w:styleId="Caution3" w:customStyle="1">
    <w:name w:val="Caution 3"/>
    <w:basedOn w:val="Caution2"/>
    <w:next w:val="Normal"/>
    <w:uiPriority w:val="9"/>
    <w:rsid w:val="006235FF"/>
    <w:pPr>
      <w:numPr>
        <w:ilvl w:val="2"/>
      </w:numPr>
      <w:tabs>
        <w:tab w:val="clear" w:pos="1077"/>
        <w:tab w:val="left" w:pos="1440"/>
        <w:tab w:val="left" w:pos="2155"/>
      </w:tabs>
      <w:ind w:left="2512" w:hanging="2155"/>
    </w:pPr>
  </w:style>
  <w:style w:type="paragraph" w:styleId="Note2" w:customStyle="1">
    <w:name w:val="Note 2"/>
    <w:basedOn w:val="Note"/>
    <w:next w:val="BodyText2"/>
    <w:uiPriority w:val="9"/>
    <w:qFormat/>
    <w:rsid w:val="009724BF"/>
    <w:pPr>
      <w:ind w:left="1928"/>
    </w:pPr>
  </w:style>
  <w:style w:type="paragraph" w:styleId="Note3" w:customStyle="1">
    <w:name w:val="Note 3"/>
    <w:basedOn w:val="Note2"/>
    <w:next w:val="Normal"/>
    <w:uiPriority w:val="9"/>
    <w:rsid w:val="009724BF"/>
    <w:pPr>
      <w:ind w:left="2291"/>
    </w:pPr>
  </w:style>
  <w:style w:type="paragraph" w:styleId="Confidentiality" w:customStyle="1">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styleId="Bold" w:customStyle="1">
    <w:name w:val="Bold"/>
    <w:uiPriority w:val="4"/>
    <w:qFormat/>
    <w:rsid w:val="00AF52D6"/>
    <w:rPr>
      <w:b/>
    </w:rPr>
  </w:style>
  <w:style w:type="character" w:styleId="BoldItalic" w:customStyle="1">
    <w:name w:val="Bold Italic"/>
    <w:uiPriority w:val="4"/>
    <w:qFormat/>
    <w:rsid w:val="00AF52D6"/>
    <w:rPr>
      <w:b/>
      <w:i/>
    </w:rPr>
  </w:style>
  <w:style w:type="character" w:styleId="Italic" w:customStyle="1">
    <w:name w:val="Italic"/>
    <w:uiPriority w:val="4"/>
    <w:qFormat/>
    <w:rsid w:val="00AF52D6"/>
    <w:rPr>
      <w:i/>
    </w:rPr>
  </w:style>
  <w:style w:type="paragraph" w:styleId="TableCodeBody" w:customStyle="1">
    <w:name w:val="Table Code Body"/>
    <w:basedOn w:val="TableBody"/>
    <w:uiPriority w:val="9"/>
    <w:qFormat/>
    <w:rsid w:val="003817A9"/>
    <w:pPr>
      <w:shd w:val="clear" w:color="auto" w:fill="F2F2F2" w:themeFill="background1" w:themeFillShade="F2"/>
    </w:pPr>
    <w:rPr>
      <w:rFonts w:ascii="Courier New" w:hAnsi="Courier New" w:eastAsiaTheme="minorHAnsi"/>
    </w:rPr>
  </w:style>
  <w:style w:type="numbering" w:styleId="Warnings" w:customStyle="1">
    <w:name w:val="Warnings"/>
    <w:uiPriority w:val="99"/>
    <w:rsid w:val="004573D8"/>
    <w:pPr>
      <w:numPr>
        <w:numId w:val="6"/>
      </w:numPr>
    </w:pPr>
  </w:style>
  <w:style w:type="numbering" w:styleId="Cautions" w:customStyle="1">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styleId="ChapterTitle" w:customStyle="1">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styleId="AppendixTitle" w:customStyle="1">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styleId="ChaptersandAppendices" w:customStyle="1">
    <w:name w:val="Chapters and Appendices"/>
    <w:uiPriority w:val="99"/>
    <w:rsid w:val="00E87DAE"/>
    <w:pPr>
      <w:numPr>
        <w:numId w:val="11"/>
      </w:numPr>
    </w:pPr>
  </w:style>
  <w:style w:type="character" w:styleId="Heading7Char" w:customStyle="1">
    <w:name w:val="Heading 7 Char"/>
    <w:basedOn w:val="DefaultParagraphFont"/>
    <w:link w:val="Heading7"/>
    <w:uiPriority w:val="9"/>
    <w:rsid w:val="00B03ECA"/>
    <w:rPr>
      <w:rFonts w:asciiTheme="majorHAnsi" w:hAnsiTheme="majorHAnsi" w:eastAsiaTheme="majorEastAsia" w:cstheme="majorBidi"/>
      <w:i/>
      <w:iCs/>
      <w:color w:val="1F3763" w:themeColor="accent1" w:themeShade="7F"/>
      <w:szCs w:val="22"/>
      <w:lang w:bidi="en-US"/>
    </w:rPr>
  </w:style>
  <w:style w:type="character" w:styleId="Heading8Char" w:customStyle="1">
    <w:name w:val="Heading 8 Char"/>
    <w:basedOn w:val="DefaultParagraphFont"/>
    <w:link w:val="Heading8"/>
    <w:uiPriority w:val="9"/>
    <w:rsid w:val="00B03ECA"/>
    <w:rPr>
      <w:rFonts w:asciiTheme="majorHAnsi" w:hAnsiTheme="majorHAnsi" w:eastAsiaTheme="majorEastAsia" w:cstheme="majorBidi"/>
      <w:color w:val="272727" w:themeColor="text1" w:themeTint="D8"/>
      <w:sz w:val="21"/>
      <w:szCs w:val="21"/>
      <w:lang w:bidi="en-US"/>
    </w:rPr>
  </w:style>
  <w:style w:type="character" w:styleId="Heading9Char" w:customStyle="1">
    <w:name w:val="Heading 9 Char"/>
    <w:basedOn w:val="DefaultParagraphFont"/>
    <w:link w:val="Heading9"/>
    <w:uiPriority w:val="9"/>
    <w:rsid w:val="00B03ECA"/>
    <w:rPr>
      <w:rFonts w:asciiTheme="majorHAnsi" w:hAnsiTheme="majorHAnsi" w:eastAsiaTheme="majorEastAsia"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styleId="Header1" w:customStyle="1">
    <w:name w:val="Header 1"/>
    <w:basedOn w:val="Header"/>
    <w:rsid w:val="00E00C9B"/>
  </w:style>
  <w:style w:type="paragraph" w:styleId="NoTOCHeading2" w:customStyle="1">
    <w:name w:val="NoTOC Heading 2"/>
    <w:basedOn w:val="Heading2"/>
    <w:next w:val="BodyText"/>
    <w:rsid w:val="00FC33F8"/>
  </w:style>
  <w:style w:type="paragraph" w:styleId="NoTOCHeading3" w:customStyle="1">
    <w:name w:val="NoTOC Heading 3"/>
    <w:basedOn w:val="Heading3"/>
    <w:next w:val="BodyText"/>
    <w:rsid w:val="00FC33F8"/>
  </w:style>
  <w:style w:type="paragraph" w:styleId="NoTOCHeading4" w:customStyle="1">
    <w:name w:val="NoTOC Heading 4"/>
    <w:basedOn w:val="Heading4"/>
    <w:next w:val="BodyText"/>
    <w:rsid w:val="00FC33F8"/>
  </w:style>
  <w:style w:type="paragraph" w:styleId="Index2">
    <w:name w:val="index 2"/>
    <w:basedOn w:val="Index1"/>
    <w:autoRedefine/>
    <w:unhideWhenUsed/>
    <w:rsid w:val="00AC7BC9"/>
    <w:pPr>
      <w:ind w:left="1258"/>
    </w:pPr>
  </w:style>
  <w:style w:type="paragraph" w:styleId="Brand" w:customStyle="1">
    <w:name w:val="Brand"/>
    <w:next w:val="Product"/>
    <w:rsid w:val="00A9728D"/>
    <w:pPr>
      <w:suppressAutoHyphens/>
      <w:spacing w:before="2400" w:after="120" w:line="240" w:lineRule="auto"/>
      <w:ind w:left="357" w:right="357"/>
      <w:contextualSpacing/>
      <w:outlineLvl w:val="0"/>
    </w:pPr>
    <w:rPr>
      <w:rFonts w:ascii="Raleway Black" w:hAnsi="Raleway Black" w:eastAsia="Times New Roman"/>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styleId="FootnoteTextChar" w:customStyle="1">
    <w:name w:val="Footnote Text Char"/>
    <w:basedOn w:val="DefaultParagraphFont"/>
    <w:link w:val="FootnoteText"/>
    <w:uiPriority w:val="99"/>
    <w:semiHidden/>
    <w:rsid w:val="00B45CFC"/>
    <w:rPr>
      <w:rFonts w:ascii="Open Sans" w:hAnsi="Open Sans" w:eastAsia="Times New Roman"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7C0D48"/>
    <w:pPr>
      <w:ind w:left="1760" w:hanging="220"/>
      <w:pPrChange w:author="Moses, Robinson" w:date="2023-04-26T03:59:00Z" w:id="1">
        <w:pPr>
          <w:spacing w:after="200" w:line="252" w:lineRule="auto"/>
          <w:ind w:left="1760" w:hanging="220"/>
        </w:pPr>
      </w:pPrChange>
    </w:pPr>
    <w:rPr>
      <w:rPrChange w:author="Moses, Robinson" w:date="2023-04-26T03:59:00Z" w:id="1">
        <w:rPr>
          <w:rFonts w:ascii="Calibri" w:hAnsi="Calibri"/>
          <w:sz w:val="22"/>
          <w:szCs w:val="22"/>
          <w:lang w:val="en-US" w:eastAsia="en-US" w:bidi="en-US"/>
        </w:rPr>
      </w:rPrChange>
    </w:rPr>
  </w:style>
  <w:style w:type="paragraph" w:styleId="Bulletnobold" w:customStyle="1">
    <w:name w:val="Bullet (no bold)"/>
    <w:basedOn w:val="Normal"/>
    <w:qFormat/>
    <w:rsid w:val="007467C0"/>
    <w:pPr>
      <w:tabs>
        <w:tab w:val="num" w:pos="1440"/>
      </w:tabs>
      <w:spacing w:before="60" w:after="120"/>
      <w:ind w:left="1440" w:hanging="360"/>
    </w:pPr>
    <w:rPr>
      <w:rFonts w:eastAsia="MS Mincho" w:cs="Arial"/>
      <w:sz w:val="20"/>
      <w:szCs w:val="20"/>
    </w:rPr>
  </w:style>
  <w:style w:type="paragraph" w:styleId="NumberBulletChar" w:customStyle="1">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color="auto" w:sz="12" w:space="0"/>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styleId="TableCellText" w:customStyle="1">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styleId="TableHeader" w:customStyle="1">
    <w:name w:val="Table Header"/>
    <w:basedOn w:val="Normal"/>
    <w:next w:val="Normal"/>
    <w:autoRedefine/>
    <w:qFormat/>
    <w:rsid w:val="00170D7D"/>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styleId="StyleCellTextCharBlueUnderline" w:customStyle="1">
    <w:name w:val="Style Cell Text Char + Blue Underline"/>
    <w:basedOn w:val="TableCellText"/>
    <w:rsid w:val="007467C0"/>
    <w:rPr>
      <w:color w:val="333399"/>
      <w:u w:val="single"/>
    </w:rPr>
  </w:style>
  <w:style w:type="character" w:styleId="StyleCellTextCharBlueUnderlineChar" w:customStyle="1">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styleId="HTMLAddressChar" w:customStyle="1">
    <w:name w:val="HTML Address Char"/>
    <w:basedOn w:val="DefaultParagraphFont"/>
    <w:link w:val="HTMLAddress"/>
    <w:rsid w:val="007467C0"/>
    <w:rPr>
      <w:rFonts w:ascii="Calibri" w:hAnsi="Calibri" w:eastAsia="Times New Roman"/>
      <w:i/>
      <w:iCs/>
      <w:sz w:val="20"/>
      <w:lang w:val="x-none" w:eastAsia="x-none"/>
    </w:rPr>
  </w:style>
  <w:style w:type="paragraph" w:styleId="NormalWeb">
    <w:name w:val="Normal (Web)"/>
    <w:basedOn w:val="Normal"/>
    <w:uiPriority w:val="99"/>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styleId="SubtitleChar" w:customStyle="1">
    <w:name w:val="Subtitle Char"/>
    <w:basedOn w:val="DefaultParagraphFont"/>
    <w:link w:val="Subtitle"/>
    <w:uiPriority w:val="11"/>
    <w:rsid w:val="007467C0"/>
    <w:rPr>
      <w:rFonts w:ascii="Calibri" w:hAnsi="Calibri" w:eastAsia="Times New Roman"/>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styleId="NoSpacingChar" w:customStyle="1">
    <w:name w:val="No Spacing Char"/>
    <w:basedOn w:val="DefaultParagraphFont"/>
    <w:link w:val="NoSpacing"/>
    <w:uiPriority w:val="1"/>
    <w:rsid w:val="007467C0"/>
    <w:rPr>
      <w:rFonts w:ascii="Calibri" w:hAnsi="Calibri" w:eastAsia="Times New Roman"/>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styleId="QuoteChar" w:customStyle="1">
    <w:name w:val="Quote Char"/>
    <w:basedOn w:val="DefaultParagraphFont"/>
    <w:link w:val="Quote"/>
    <w:uiPriority w:val="29"/>
    <w:rsid w:val="007467C0"/>
    <w:rPr>
      <w:rFonts w:ascii="Calibri" w:hAnsi="Calibri" w:eastAsia="Times New Roman"/>
      <w:i/>
      <w:iCs/>
      <w:sz w:val="20"/>
      <w:lang w:val="x-none" w:eastAsia="x-none"/>
    </w:rPr>
  </w:style>
  <w:style w:type="paragraph" w:styleId="IntenseQuote">
    <w:name w:val="Intense Quote"/>
    <w:basedOn w:val="Normal"/>
    <w:next w:val="Normal"/>
    <w:link w:val="IntenseQuoteChar"/>
    <w:uiPriority w:val="30"/>
    <w:qFormat/>
    <w:rsid w:val="007467C0"/>
    <w:pPr>
      <w:pBdr>
        <w:top w:val="dotted" w:color="632423" w:sz="2" w:space="10"/>
        <w:bottom w:val="dotted" w:color="632423" w:sz="2" w:space="4"/>
      </w:pBdr>
      <w:spacing w:before="160" w:line="300" w:lineRule="auto"/>
      <w:ind w:left="1440" w:right="1440"/>
    </w:pPr>
    <w:rPr>
      <w:caps/>
      <w:color w:val="622423"/>
      <w:spacing w:val="5"/>
      <w:sz w:val="20"/>
      <w:szCs w:val="20"/>
      <w:lang w:val="x-none" w:eastAsia="x-none" w:bidi="ar-SA"/>
    </w:rPr>
  </w:style>
  <w:style w:type="character" w:styleId="IntenseQuoteChar" w:customStyle="1">
    <w:name w:val="Intense Quote Char"/>
    <w:basedOn w:val="DefaultParagraphFont"/>
    <w:link w:val="IntenseQuote"/>
    <w:uiPriority w:val="30"/>
    <w:rsid w:val="007467C0"/>
    <w:rPr>
      <w:rFonts w:ascii="Calibri" w:hAnsi="Calibri" w:eastAsia="Times New Roman"/>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hAnsi="Calibri" w:eastAsia="Times New Roman" w:cs="Times New Roman"/>
      <w:i/>
      <w:iCs/>
      <w:color w:val="622423"/>
    </w:rPr>
  </w:style>
  <w:style w:type="character" w:styleId="IntenseReference">
    <w:name w:val="Intense Reference"/>
    <w:uiPriority w:val="32"/>
    <w:qFormat/>
    <w:rsid w:val="007467C0"/>
    <w:rPr>
      <w:rFonts w:ascii="Calibri" w:hAnsi="Calibri" w:eastAsia="Times New Roman"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color="943634" w:sz="12" w:space="1"/>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styleId="DocumentMapChar" w:customStyle="1">
    <w:name w:val="Document Map Char"/>
    <w:basedOn w:val="DefaultParagraphFont"/>
    <w:link w:val="DocumentMap"/>
    <w:rsid w:val="007467C0"/>
    <w:rPr>
      <w:rFonts w:ascii="Tahoma" w:hAnsi="Tahoma" w:eastAsia="Times New Roman"/>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styleId="HTMLPreformattedChar" w:customStyle="1">
    <w:name w:val="HTML Preformatted Char"/>
    <w:basedOn w:val="DefaultParagraphFont"/>
    <w:link w:val="HTMLPreformatted"/>
    <w:rsid w:val="007467C0"/>
    <w:rPr>
      <w:rFonts w:ascii="Consolas" w:hAnsi="Consolas" w:eastAsia="Times New Roman"/>
      <w:sz w:val="20"/>
      <w:lang w:val="x-none" w:eastAsia="x-none"/>
    </w:rPr>
  </w:style>
  <w:style w:type="paragraph" w:styleId="CellTextChar" w:customStyle="1">
    <w:name w:val="Cell Text Char"/>
    <w:basedOn w:val="Normal"/>
    <w:qFormat/>
    <w:rsid w:val="007467C0"/>
    <w:pPr>
      <w:spacing w:before="60" w:after="60"/>
    </w:pPr>
    <w:rPr>
      <w:rFonts w:cs="Arial"/>
      <w:sz w:val="16"/>
      <w:szCs w:val="20"/>
    </w:rPr>
  </w:style>
  <w:style w:type="character" w:styleId="Char" w:customStyle="1">
    <w:name w:val="Char"/>
    <w:rsid w:val="007467C0"/>
    <w:rPr>
      <w:rFonts w:ascii="Verdana" w:hAnsi="Verdana"/>
      <w:lang w:val="en-US" w:eastAsia="en-US" w:bidi="ar-SA"/>
    </w:rPr>
  </w:style>
  <w:style w:type="character" w:styleId="NumberBulletCharChar" w:customStyle="1">
    <w:name w:val="Number Bullet Char Char"/>
    <w:rsid w:val="007467C0"/>
    <w:rPr>
      <w:rFonts w:ascii="Verdana" w:hAnsi="Verdana"/>
      <w:lang w:val="en-US" w:eastAsia="en-US" w:bidi="ar-SA"/>
    </w:rPr>
  </w:style>
  <w:style w:type="character" w:styleId="CellTextCharChar" w:customStyle="1">
    <w:name w:val="Cell Text Char Char"/>
    <w:rsid w:val="007467C0"/>
    <w:rPr>
      <w:rFonts w:ascii="Verdana" w:hAnsi="Verdana" w:cs="Arial"/>
      <w:sz w:val="16"/>
      <w:lang w:val="en-US" w:eastAsia="en-US" w:bidi="ar-SA"/>
    </w:rPr>
  </w:style>
  <w:style w:type="character" w:styleId="CellTextCharCharChar" w:customStyle="1">
    <w:name w:val="Cell Text Char Char Char"/>
    <w:rsid w:val="007467C0"/>
    <w:rPr>
      <w:rFonts w:ascii="Verdana" w:hAnsi="Verdana" w:cs="Arial"/>
      <w:sz w:val="16"/>
      <w:szCs w:val="24"/>
      <w:lang w:val="en-US" w:eastAsia="en-US" w:bidi="ar-SA"/>
    </w:rPr>
  </w:style>
  <w:style w:type="character" w:styleId="wizardhelp" w:customStyle="1">
    <w:name w:val="wizardhelp"/>
    <w:basedOn w:val="DefaultParagraphFont"/>
    <w:rsid w:val="007467C0"/>
  </w:style>
  <w:style w:type="paragraph" w:styleId="TableContents" w:customStyle="1">
    <w:name w:val="Table Contents"/>
    <w:basedOn w:val="Normal"/>
    <w:rsid w:val="007467C0"/>
    <w:pPr>
      <w:widowControl w:val="0"/>
      <w:suppressLineNumbers/>
      <w:suppressAutoHyphens/>
      <w:spacing w:after="0" w:line="240" w:lineRule="auto"/>
    </w:pPr>
    <w:rPr>
      <w:rFonts w:ascii="Times New Roman" w:hAnsi="Times New Roman" w:eastAsia="Lucida Sans Unicode"/>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styleId="EndnoteTextChar" w:customStyle="1">
    <w:name w:val="Endnote Text Char"/>
    <w:basedOn w:val="DefaultParagraphFont"/>
    <w:link w:val="EndnoteText"/>
    <w:rsid w:val="007467C0"/>
    <w:rPr>
      <w:rFonts w:ascii="Calibri" w:hAnsi="Calibri" w:eastAsia="Times New Roman"/>
      <w:sz w:val="20"/>
      <w:lang w:val="x-none" w:eastAsia="x-none"/>
    </w:rPr>
  </w:style>
  <w:style w:type="character" w:styleId="EndnoteReference">
    <w:name w:val="endnote reference"/>
    <w:rsid w:val="007467C0"/>
    <w:rPr>
      <w:vertAlign w:val="superscript"/>
    </w:rPr>
  </w:style>
  <w:style w:type="character" w:styleId="mediumtext" w:customStyle="1">
    <w:name w:val="mediumtext"/>
    <w:basedOn w:val="DefaultParagraphFont"/>
    <w:rsid w:val="007467C0"/>
  </w:style>
  <w:style w:type="paragraph" w:styleId="TopofSection" w:customStyle="1">
    <w:name w:val="Top of Section"/>
    <w:basedOn w:val="Normal"/>
    <w:link w:val="TopofSectionChar"/>
    <w:qFormat/>
    <w:rsid w:val="007467C0"/>
    <w:rPr>
      <w:color w:val="76923C"/>
      <w:sz w:val="20"/>
      <w:szCs w:val="20"/>
      <w:lang w:val="x-none" w:eastAsia="x-none" w:bidi="ar-SA"/>
    </w:rPr>
  </w:style>
  <w:style w:type="paragraph" w:styleId="CrossReference" w:customStyle="1">
    <w:name w:val="Cross Reference"/>
    <w:basedOn w:val="Normal"/>
    <w:link w:val="CrossReferenceChar"/>
    <w:rsid w:val="007467C0"/>
    <w:pPr>
      <w:spacing w:after="0"/>
    </w:pPr>
    <w:rPr>
      <w:color w:val="365F91"/>
      <w:sz w:val="20"/>
      <w:szCs w:val="20"/>
      <w:lang w:val="x-none" w:eastAsia="x-none" w:bidi="ar-SA"/>
    </w:rPr>
  </w:style>
  <w:style w:type="character" w:styleId="TopofSectionChar" w:customStyle="1">
    <w:name w:val="Top of Section Char"/>
    <w:link w:val="TopofSection"/>
    <w:rsid w:val="007467C0"/>
    <w:rPr>
      <w:rFonts w:ascii="Calibri" w:hAnsi="Calibri" w:eastAsia="Times New Roman"/>
      <w:color w:val="76923C"/>
      <w:sz w:val="20"/>
      <w:lang w:val="x-none" w:eastAsia="x-none"/>
    </w:rPr>
  </w:style>
  <w:style w:type="paragraph" w:styleId="BulletSectionReference" w:customStyle="1">
    <w:name w:val="Bullet Section Reference"/>
    <w:basedOn w:val="CrossReference"/>
    <w:link w:val="BulletSectionReferenceChar"/>
    <w:qFormat/>
    <w:rsid w:val="007467C0"/>
    <w:pPr>
      <w:numPr>
        <w:numId w:val="17"/>
      </w:numPr>
    </w:pPr>
  </w:style>
  <w:style w:type="character" w:styleId="CrossReferenceChar" w:customStyle="1">
    <w:name w:val="Cross Reference Char"/>
    <w:link w:val="CrossReference"/>
    <w:rsid w:val="007467C0"/>
    <w:rPr>
      <w:rFonts w:ascii="Calibri" w:hAnsi="Calibri" w:eastAsia="Times New Roman"/>
      <w:color w:val="365F91"/>
      <w:sz w:val="20"/>
      <w:lang w:val="x-none" w:eastAsia="x-none"/>
    </w:rPr>
  </w:style>
  <w:style w:type="paragraph" w:styleId="TableCrossReference" w:customStyle="1">
    <w:name w:val="Table Cross Reference"/>
    <w:basedOn w:val="TableCellText"/>
    <w:link w:val="TableCrossReferenceChar"/>
    <w:rsid w:val="007467C0"/>
  </w:style>
  <w:style w:type="character" w:styleId="BulletSectionReferenceChar" w:customStyle="1">
    <w:name w:val="Bullet Section Reference Char"/>
    <w:link w:val="BulletSectionReference"/>
    <w:rsid w:val="007467C0"/>
    <w:rPr>
      <w:rFonts w:ascii="Calibri" w:hAnsi="Calibri" w:eastAsia="Times New Roman"/>
      <w:color w:val="365F91"/>
      <w:sz w:val="20"/>
      <w:lang w:val="x-none" w:eastAsia="x-none"/>
    </w:rPr>
  </w:style>
  <w:style w:type="character" w:styleId="TopicCrossReference" w:customStyle="1">
    <w:name w:val="Topic Cross Reference"/>
    <w:qFormat/>
    <w:rsid w:val="007467C0"/>
    <w:rPr>
      <w:color w:val="365F91"/>
    </w:rPr>
  </w:style>
  <w:style w:type="character" w:styleId="TableCellTextChar" w:customStyle="1">
    <w:name w:val="Table Cell Text Char"/>
    <w:link w:val="TableCellText"/>
    <w:rsid w:val="007467C0"/>
    <w:rPr>
      <w:rFonts w:ascii="Calibri" w:hAnsi="Calibri" w:eastAsia="Times New Roman"/>
      <w:sz w:val="16"/>
      <w:lang w:val="x-none" w:eastAsia="x-none"/>
    </w:rPr>
  </w:style>
  <w:style w:type="character" w:styleId="TableCrossReferenceChar" w:customStyle="1">
    <w:name w:val="Table Cross Reference Char"/>
    <w:link w:val="TableCrossReference"/>
    <w:rsid w:val="007467C0"/>
    <w:rPr>
      <w:rFonts w:ascii="Calibri" w:hAnsi="Calibri" w:eastAsia="Times New Roman"/>
      <w:sz w:val="16"/>
      <w:lang w:val="x-none" w:eastAsia="x-none"/>
    </w:rPr>
  </w:style>
  <w:style w:type="paragraph" w:styleId="BulletTableCellText" w:customStyle="1">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styleId="BulletTableCellTextChar" w:customStyle="1">
    <w:name w:val="Bullet Table Cell Text Char"/>
    <w:link w:val="BulletTableCellText"/>
    <w:rsid w:val="007467C0"/>
    <w:rPr>
      <w:rFonts w:ascii="Calibri" w:hAnsi="Calibri" w:eastAsia="Times New Roman"/>
      <w:sz w:val="16"/>
      <w:lang w:val="x-none" w:eastAsia="x-none"/>
    </w:rPr>
  </w:style>
  <w:style w:type="paragraph" w:styleId="CellText" w:customStyle="1">
    <w:name w:val="Cell Text"/>
    <w:basedOn w:val="Normal"/>
    <w:rsid w:val="007467C0"/>
    <w:pPr>
      <w:spacing w:before="60" w:after="60" w:line="240" w:lineRule="auto"/>
    </w:pPr>
    <w:rPr>
      <w:rFonts w:ascii="Arial" w:hAnsi="Arial" w:cs="Arial"/>
      <w:sz w:val="18"/>
      <w:szCs w:val="20"/>
      <w:lang w:bidi="ar-SA"/>
    </w:rPr>
  </w:style>
  <w:style w:type="paragraph" w:styleId="NormalBulleted" w:customStyle="1">
    <w:name w:val="Normal Bulleted"/>
    <w:basedOn w:val="ListParagraph"/>
    <w:link w:val="NormalBulletedChar"/>
    <w:qFormat/>
    <w:rsid w:val="007467C0"/>
    <w:pPr>
      <w:numPr>
        <w:numId w:val="23"/>
      </w:numPr>
    </w:pPr>
    <w:rPr>
      <w:sz w:val="20"/>
      <w:szCs w:val="20"/>
      <w:lang w:val="x-none" w:eastAsia="x-none" w:bidi="ar-SA"/>
    </w:rPr>
  </w:style>
  <w:style w:type="character" w:styleId="NormalBulletedChar" w:customStyle="1">
    <w:name w:val="Normal Bulleted Char"/>
    <w:link w:val="NormalBulleted"/>
    <w:rsid w:val="007467C0"/>
    <w:rPr>
      <w:rFonts w:ascii="Calibri" w:hAnsi="Calibri" w:eastAsia="Times New Roman"/>
      <w:sz w:val="20"/>
      <w:lang w:val="x-none" w:eastAsia="x-none"/>
    </w:rPr>
  </w:style>
  <w:style w:type="character" w:styleId="WW8Num3z1" w:customStyle="1">
    <w:name w:val="WW8Num3z1"/>
    <w:rsid w:val="007467C0"/>
    <w:rPr>
      <w:rFonts w:ascii="Courier New" w:hAnsi="Courier New" w:cs="Courier New"/>
    </w:rPr>
  </w:style>
  <w:style w:type="character" w:styleId="normaltextrun" w:customStyle="1">
    <w:name w:val="normaltextrun"/>
    <w:basedOn w:val="DefaultParagraphFont"/>
    <w:rsid w:val="0065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 w:id="1511918419">
      <w:bodyDiv w:val="1"/>
      <w:marLeft w:val="0"/>
      <w:marRight w:val="0"/>
      <w:marTop w:val="0"/>
      <w:marBottom w:val="0"/>
      <w:divBdr>
        <w:top w:val="none" w:sz="0" w:space="0" w:color="auto"/>
        <w:left w:val="none" w:sz="0" w:space="0" w:color="auto"/>
        <w:bottom w:val="none" w:sz="0" w:space="0" w:color="auto"/>
        <w:right w:val="none" w:sz="0" w:space="0" w:color="auto"/>
      </w:divBdr>
      <w:divsChild>
        <w:div w:id="1798643623">
          <w:marLeft w:val="0"/>
          <w:marRight w:val="0"/>
          <w:marTop w:val="0"/>
          <w:marBottom w:val="0"/>
          <w:divBdr>
            <w:top w:val="single" w:sz="2" w:space="0" w:color="auto"/>
            <w:left w:val="single" w:sz="2" w:space="0" w:color="auto"/>
            <w:bottom w:val="single" w:sz="6" w:space="0" w:color="auto"/>
            <w:right w:val="single" w:sz="2" w:space="0" w:color="auto"/>
          </w:divBdr>
          <w:divsChild>
            <w:div w:id="3164979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2703499">
                  <w:marLeft w:val="0"/>
                  <w:marRight w:val="0"/>
                  <w:marTop w:val="0"/>
                  <w:marBottom w:val="0"/>
                  <w:divBdr>
                    <w:top w:val="single" w:sz="2" w:space="0" w:color="D9D9E3"/>
                    <w:left w:val="single" w:sz="2" w:space="0" w:color="D9D9E3"/>
                    <w:bottom w:val="single" w:sz="2" w:space="0" w:color="D9D9E3"/>
                    <w:right w:val="single" w:sz="2" w:space="0" w:color="D9D9E3"/>
                  </w:divBdr>
                  <w:divsChild>
                    <w:div w:id="1990209237">
                      <w:marLeft w:val="0"/>
                      <w:marRight w:val="0"/>
                      <w:marTop w:val="0"/>
                      <w:marBottom w:val="0"/>
                      <w:divBdr>
                        <w:top w:val="single" w:sz="2" w:space="0" w:color="D9D9E3"/>
                        <w:left w:val="single" w:sz="2" w:space="0" w:color="D9D9E3"/>
                        <w:bottom w:val="single" w:sz="2" w:space="0" w:color="D9D9E3"/>
                        <w:right w:val="single" w:sz="2" w:space="0" w:color="D9D9E3"/>
                      </w:divBdr>
                      <w:divsChild>
                        <w:div w:id="1857305233">
                          <w:marLeft w:val="0"/>
                          <w:marRight w:val="0"/>
                          <w:marTop w:val="0"/>
                          <w:marBottom w:val="0"/>
                          <w:divBdr>
                            <w:top w:val="single" w:sz="2" w:space="0" w:color="D9D9E3"/>
                            <w:left w:val="single" w:sz="2" w:space="0" w:color="D9D9E3"/>
                            <w:bottom w:val="single" w:sz="2" w:space="0" w:color="D9D9E3"/>
                            <w:right w:val="single" w:sz="2" w:space="0" w:color="D9D9E3"/>
                          </w:divBdr>
                          <w:divsChild>
                            <w:div w:id="789325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3.png"/><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microsoft.com/office/2011/relationships/people" Target="people.xml"/><Relationship Id="rId12" Type="http://schemas.microsoft.com/office/2011/relationships/commentsExtended" Target="commentsExtended.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openxmlformats.org/officeDocument/2006/relationships/image" Target="media/image4.png"/><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theme" Target="theme/theme1.xml"/><Relationship Id="rId13" Type="http://schemas.microsoft.com/office/2016/09/relationships/commentsIds" Target="commentsIds.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eader" Target="header5.xml"/><Relationship Id="rId7" Type="http://schemas.openxmlformats.org/officeDocument/2006/relationships/settings" Target="settings.xml"/><Relationship Id="rId71" Type="http://schemas.microsoft.com/office/2007/relationships/diagramDrawing" Target="diagrams/drawing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header" Target="header3.xml"/><Relationship Id="rId14" Type="http://schemas.microsoft.com/office/2018/08/relationships/commentsExtensible" Target="commentsExtensible.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eader" Target="header6.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diagramData" Target="diagrams/data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footer" Target="footer3.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footer" Target="footer4.xml"/><Relationship Id="rId15" Type="http://schemas.openxmlformats.org/officeDocument/2006/relationships/header" Target="header1.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diagramLayout" Target="diagrams/layout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header" Target="header2.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QuickStyle" Target="diagrams/quickStyle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footer" Target="footer1.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Colors" Target="diagrams/colors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footer" Target="footer2.xml"/><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3.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4.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New Template for 3.3</Template>
  <TotalTime>4</TotalTime>
  <Pages>16</Pages>
  <Words>47249</Words>
  <Characters>268375</Characters>
  <Application>Microsoft Office Word</Application>
  <DocSecurity>0</DocSecurity>
  <Lines>24397</Lines>
  <Paragraphs>17534</Paragraphs>
  <ScaleCrop>false</ScaleCrop>
  <Company>NCR</Company>
  <LinksUpToDate>false</LinksUpToDate>
  <CharactersWithSpaces>298090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30</cp:revision>
  <cp:lastPrinted>2019-11-26T18:15:00Z</cp:lastPrinted>
  <dcterms:created xsi:type="dcterms:W3CDTF">2023-04-18T20:38:00Z</dcterms:created>
  <dcterms:modified xsi:type="dcterms:W3CDTF">2023-05-02T11:20:00Z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